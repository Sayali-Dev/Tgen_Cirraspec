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activeX/activeX1.xml" ContentType="application/vnd.ms-office.activeX+xml"/>
  <Override PartName="/word/activeX/activeX1.bin" ContentType="application/vnd.ms-office.activeX"/>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231D07" w14:textId="2304B56A" w:rsidR="008918E9" w:rsidRDefault="008918E9">
      <w:pPr>
        <w:pStyle w:val="ProjectTitle"/>
        <w:jc w:val="left"/>
        <w:pPrChange w:id="0" w:author="Sayali Dev" w:date="2018-02-06T16:57:00Z">
          <w:pPr>
            <w:pStyle w:val="ProjectTitle"/>
            <w:jc w:val="center"/>
          </w:pPr>
        </w:pPrChange>
      </w:pPr>
    </w:p>
    <w:p w14:paraId="0E1D76E1" w14:textId="77777777" w:rsidR="00CE3F18" w:rsidRDefault="00CE3F18" w:rsidP="00BD5022">
      <w:pPr>
        <w:pStyle w:val="ProjectTitle"/>
        <w:jc w:val="center"/>
      </w:pPr>
    </w:p>
    <w:p w14:paraId="1B66476B" w14:textId="77777777" w:rsidR="008918E9" w:rsidRDefault="008918E9" w:rsidP="00BD5022">
      <w:pPr>
        <w:pStyle w:val="ProjectTitle"/>
        <w:jc w:val="center"/>
      </w:pPr>
    </w:p>
    <w:p w14:paraId="3DCE97C2" w14:textId="77777777" w:rsidR="008918E9" w:rsidRDefault="008918E9" w:rsidP="00BD5022">
      <w:pPr>
        <w:pStyle w:val="ProjectTitle"/>
        <w:jc w:val="center"/>
      </w:pPr>
    </w:p>
    <w:p w14:paraId="39A0B6AF" w14:textId="77777777" w:rsidR="008918E9" w:rsidRDefault="008918E9" w:rsidP="00BD5022">
      <w:pPr>
        <w:pStyle w:val="ProjectTitle"/>
        <w:jc w:val="center"/>
      </w:pPr>
    </w:p>
    <w:p w14:paraId="658D1CCE" w14:textId="77777777" w:rsidR="008918E9" w:rsidRDefault="008918E9" w:rsidP="00BD5022">
      <w:pPr>
        <w:pStyle w:val="ProjectTitle"/>
        <w:jc w:val="center"/>
      </w:pPr>
    </w:p>
    <w:p w14:paraId="719704BE" w14:textId="77777777" w:rsidR="00602D9E" w:rsidRDefault="00602D9E" w:rsidP="00BD5022">
      <w:pPr>
        <w:pStyle w:val="ProjectTitle"/>
        <w:jc w:val="center"/>
      </w:pPr>
    </w:p>
    <w:p w14:paraId="499DDB2B" w14:textId="77777777" w:rsidR="008918E9" w:rsidRDefault="008918E9" w:rsidP="00BD5022">
      <w:pPr>
        <w:pStyle w:val="ProjectTitle"/>
        <w:jc w:val="center"/>
      </w:pPr>
    </w:p>
    <w:p w14:paraId="47EDDB0F" w14:textId="77777777" w:rsidR="008918E9" w:rsidRDefault="008918E9" w:rsidP="00BD5022">
      <w:pPr>
        <w:pStyle w:val="ProjectTitle"/>
        <w:jc w:val="center"/>
      </w:pPr>
    </w:p>
    <w:p w14:paraId="0AF9B182" w14:textId="77777777" w:rsidR="008918E9" w:rsidRPr="00196475" w:rsidRDefault="008918E9" w:rsidP="00BD5022">
      <w:pPr>
        <w:pStyle w:val="ProjectTitle"/>
        <w:jc w:val="center"/>
      </w:pPr>
    </w:p>
    <w:p w14:paraId="281B80A6" w14:textId="25D23E9F" w:rsidR="00196475" w:rsidRDefault="00DE2FB7" w:rsidP="00BD5022">
      <w:pPr>
        <w:pStyle w:val="ProjectTitle"/>
        <w:ind w:right="900"/>
        <w:jc w:val="center"/>
      </w:pPr>
      <w:r>
        <w:t>CIRRASPEC</w:t>
      </w:r>
      <w:r w:rsidR="00DF378D">
        <w:t xml:space="preserve"> </w:t>
      </w:r>
      <w:r w:rsidR="00FA556E">
        <w:t>Biobank</w:t>
      </w:r>
      <w:r w:rsidR="005D6B40">
        <w:t xml:space="preserve"> Site</w:t>
      </w:r>
      <w:r w:rsidR="005D6B40">
        <w:br/>
      </w:r>
      <w:r w:rsidR="00196475" w:rsidRPr="00196475">
        <w:t>User’s Manual</w:t>
      </w:r>
    </w:p>
    <w:p w14:paraId="42233187" w14:textId="77777777" w:rsidR="00BD5022" w:rsidRDefault="00BD5022" w:rsidP="00BD5022">
      <w:pPr>
        <w:pStyle w:val="ProjectTitle"/>
        <w:ind w:right="900"/>
        <w:jc w:val="center"/>
      </w:pPr>
    </w:p>
    <w:p w14:paraId="5B2FDDFC" w14:textId="70029751" w:rsidR="00BD5022" w:rsidRDefault="00015F61" w:rsidP="00F928FF">
      <w:pPr>
        <w:pStyle w:val="ProjectTitle"/>
        <w:ind w:right="900"/>
        <w:jc w:val="center"/>
      </w:pPr>
      <w:r>
        <w:t xml:space="preserve">System </w:t>
      </w:r>
      <w:r w:rsidRPr="00B2192E">
        <w:t xml:space="preserve">Version: </w:t>
      </w:r>
      <w:r w:rsidR="00784D20">
        <w:t>3</w:t>
      </w:r>
      <w:r w:rsidR="00DE2FB7">
        <w:t>.0</w:t>
      </w:r>
    </w:p>
    <w:p w14:paraId="5663F37F" w14:textId="77777777" w:rsidR="00F928FF" w:rsidRDefault="00F928FF" w:rsidP="00F928FF">
      <w:pPr>
        <w:pStyle w:val="ProjectTitle"/>
        <w:ind w:right="900"/>
        <w:jc w:val="center"/>
      </w:pPr>
    </w:p>
    <w:p w14:paraId="53813F01" w14:textId="77777777" w:rsidR="00F7111C" w:rsidRDefault="00F7111C" w:rsidP="00BD5022">
      <w:pPr>
        <w:pStyle w:val="ProjectTitle"/>
        <w:ind w:right="900"/>
        <w:jc w:val="center"/>
      </w:pPr>
    </w:p>
    <w:p w14:paraId="205AEA79" w14:textId="77777777" w:rsidR="008918E9" w:rsidRDefault="008918E9" w:rsidP="00BD5022">
      <w:pPr>
        <w:pStyle w:val="ProjectTitle"/>
        <w:jc w:val="center"/>
      </w:pPr>
    </w:p>
    <w:p w14:paraId="5AE1E704" w14:textId="77777777" w:rsidR="008918E9" w:rsidRDefault="008918E9" w:rsidP="00BD5022">
      <w:pPr>
        <w:pStyle w:val="ProjectTitle"/>
        <w:jc w:val="center"/>
      </w:pPr>
    </w:p>
    <w:p w14:paraId="27687419" w14:textId="77777777" w:rsidR="008918E9" w:rsidRDefault="008918E9" w:rsidP="00BD5022">
      <w:pPr>
        <w:pStyle w:val="ProjectTitle"/>
        <w:jc w:val="center"/>
      </w:pPr>
    </w:p>
    <w:p w14:paraId="6D3AAF48" w14:textId="77777777" w:rsidR="008918E9" w:rsidRDefault="008918E9" w:rsidP="00BD5022">
      <w:pPr>
        <w:jc w:val="center"/>
      </w:pPr>
    </w:p>
    <w:p w14:paraId="7F6352F1" w14:textId="77777777" w:rsidR="008918E9" w:rsidRDefault="008918E9" w:rsidP="00BD5022">
      <w:pPr>
        <w:jc w:val="center"/>
      </w:pPr>
    </w:p>
    <w:p w14:paraId="2071D613" w14:textId="77777777" w:rsidR="008918E9" w:rsidRDefault="008918E9" w:rsidP="00BD5022">
      <w:pPr>
        <w:jc w:val="center"/>
      </w:pPr>
    </w:p>
    <w:p w14:paraId="4A2E4761" w14:textId="77777777" w:rsidR="008918E9" w:rsidRDefault="008918E9" w:rsidP="00BD5022">
      <w:pPr>
        <w:pStyle w:val="OrgDepartment"/>
        <w:jc w:val="center"/>
      </w:pPr>
    </w:p>
    <w:p w14:paraId="6C754215" w14:textId="77777777" w:rsidR="008918E9" w:rsidRDefault="008918E9" w:rsidP="00BD5022">
      <w:pPr>
        <w:pStyle w:val="OrgDepartment"/>
        <w:jc w:val="center"/>
      </w:pPr>
    </w:p>
    <w:p w14:paraId="69750468" w14:textId="77777777" w:rsidR="008918E9" w:rsidRDefault="008918E9" w:rsidP="00BD5022">
      <w:pPr>
        <w:jc w:val="center"/>
      </w:pPr>
    </w:p>
    <w:p w14:paraId="4936EF75" w14:textId="77777777" w:rsidR="008918E9" w:rsidRDefault="008918E9" w:rsidP="00BD5022">
      <w:pPr>
        <w:jc w:val="center"/>
      </w:pPr>
    </w:p>
    <w:p w14:paraId="5B8D4800" w14:textId="77777777" w:rsidR="008918E9" w:rsidRDefault="008918E9" w:rsidP="00BD5022">
      <w:pPr>
        <w:jc w:val="center"/>
      </w:pPr>
    </w:p>
    <w:p w14:paraId="56100270" w14:textId="77777777" w:rsidR="008918E9" w:rsidRDefault="008918E9" w:rsidP="00BD5022">
      <w:pPr>
        <w:pStyle w:val="Subtitle"/>
      </w:pPr>
    </w:p>
    <w:p w14:paraId="3F3A65BE" w14:textId="77777777" w:rsidR="008918E9" w:rsidRDefault="008918E9" w:rsidP="00BD5022">
      <w:pPr>
        <w:jc w:val="center"/>
      </w:pPr>
    </w:p>
    <w:p w14:paraId="3E5E08CF" w14:textId="77777777" w:rsidR="008918E9" w:rsidRDefault="008918E9" w:rsidP="00BD5022">
      <w:pPr>
        <w:jc w:val="center"/>
      </w:pPr>
    </w:p>
    <w:p w14:paraId="14A44018" w14:textId="77777777" w:rsidR="00612AF6" w:rsidRDefault="00612AF6" w:rsidP="006F779B">
      <w:pPr>
        <w:jc w:val="center"/>
      </w:pPr>
    </w:p>
    <w:p w14:paraId="13222FFA" w14:textId="77777777" w:rsidR="00612AF6" w:rsidRDefault="00612AF6">
      <w:r>
        <w:br w:type="page"/>
      </w:r>
    </w:p>
    <w:p w14:paraId="186E5F57" w14:textId="77777777" w:rsidR="00612AF6" w:rsidRDefault="00612AF6" w:rsidP="00612AF6">
      <w:pPr>
        <w:pStyle w:val="Title"/>
      </w:pPr>
      <w:bookmarkStart w:id="1" w:name="_Toc452993569"/>
      <w:bookmarkStart w:id="2" w:name="_Toc507164252"/>
      <w:r>
        <w:lastRenderedPageBreak/>
        <w:t>Revision History</w:t>
      </w:r>
      <w:bookmarkEnd w:id="1"/>
      <w:bookmarkEnd w:id="2"/>
    </w:p>
    <w:p w14:paraId="5D4C4CF8" w14:textId="77777777" w:rsidR="00612AF6" w:rsidRPr="00743AE6" w:rsidRDefault="00612AF6" w:rsidP="00612AF6"/>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92"/>
        <w:gridCol w:w="1349"/>
        <w:gridCol w:w="2325"/>
        <w:gridCol w:w="5536"/>
      </w:tblGrid>
      <w:tr w:rsidR="00612AF6" w:rsidRPr="00EC6485" w14:paraId="43FDA85B" w14:textId="77777777" w:rsidTr="00FA556E">
        <w:tc>
          <w:tcPr>
            <w:tcW w:w="1292" w:type="dxa"/>
          </w:tcPr>
          <w:p w14:paraId="5331A10E" w14:textId="77777777" w:rsidR="00612AF6" w:rsidRPr="00EC6485" w:rsidRDefault="00612AF6" w:rsidP="00612AF6">
            <w:pPr>
              <w:rPr>
                <w:b/>
              </w:rPr>
            </w:pPr>
            <w:r w:rsidRPr="00EC6485">
              <w:rPr>
                <w:b/>
              </w:rPr>
              <w:t>Document Version</w:t>
            </w:r>
          </w:p>
        </w:tc>
        <w:tc>
          <w:tcPr>
            <w:tcW w:w="1349" w:type="dxa"/>
          </w:tcPr>
          <w:p w14:paraId="31FC838F" w14:textId="77777777" w:rsidR="00612AF6" w:rsidRPr="00EC6485" w:rsidRDefault="00612AF6" w:rsidP="00612AF6">
            <w:pPr>
              <w:rPr>
                <w:b/>
              </w:rPr>
            </w:pPr>
            <w:r w:rsidRPr="00EC6485">
              <w:rPr>
                <w:b/>
              </w:rPr>
              <w:t>Date</w:t>
            </w:r>
          </w:p>
        </w:tc>
        <w:tc>
          <w:tcPr>
            <w:tcW w:w="2325" w:type="dxa"/>
          </w:tcPr>
          <w:p w14:paraId="3F4FC6E3" w14:textId="77777777" w:rsidR="00612AF6" w:rsidRPr="00EC6485" w:rsidRDefault="00612AF6" w:rsidP="00612AF6">
            <w:pPr>
              <w:rPr>
                <w:b/>
              </w:rPr>
            </w:pPr>
            <w:r w:rsidRPr="00EC6485">
              <w:rPr>
                <w:b/>
              </w:rPr>
              <w:t>Name</w:t>
            </w:r>
          </w:p>
        </w:tc>
        <w:tc>
          <w:tcPr>
            <w:tcW w:w="5536" w:type="dxa"/>
          </w:tcPr>
          <w:p w14:paraId="728DC64F" w14:textId="77777777" w:rsidR="00612AF6" w:rsidRPr="00EC6485" w:rsidRDefault="00612AF6" w:rsidP="00612AF6">
            <w:pPr>
              <w:rPr>
                <w:b/>
              </w:rPr>
            </w:pPr>
            <w:r w:rsidRPr="00EC6485">
              <w:rPr>
                <w:b/>
              </w:rPr>
              <w:t>Description</w:t>
            </w:r>
          </w:p>
        </w:tc>
      </w:tr>
      <w:tr w:rsidR="00612AF6" w14:paraId="7A85BC38" w14:textId="77777777" w:rsidTr="00FA556E">
        <w:tc>
          <w:tcPr>
            <w:tcW w:w="1292" w:type="dxa"/>
          </w:tcPr>
          <w:p w14:paraId="7D680B83" w14:textId="6F466F71" w:rsidR="00612AF6" w:rsidRDefault="00612AF6" w:rsidP="00612AF6">
            <w:r>
              <w:t>3.0</w:t>
            </w:r>
          </w:p>
        </w:tc>
        <w:tc>
          <w:tcPr>
            <w:tcW w:w="1349" w:type="dxa"/>
          </w:tcPr>
          <w:p w14:paraId="1B8EAAAF" w14:textId="3693A212" w:rsidR="00612AF6" w:rsidRDefault="00FA556E" w:rsidP="00612AF6">
            <w:r>
              <w:t>1/15</w:t>
            </w:r>
            <w:r w:rsidR="00612AF6">
              <w:t>/201</w:t>
            </w:r>
            <w:r>
              <w:t>8</w:t>
            </w:r>
          </w:p>
        </w:tc>
        <w:tc>
          <w:tcPr>
            <w:tcW w:w="2325" w:type="dxa"/>
          </w:tcPr>
          <w:p w14:paraId="4B36CC6C" w14:textId="18CAE5E2" w:rsidR="00612AF6" w:rsidRDefault="00612AF6" w:rsidP="00612AF6">
            <w:r>
              <w:t>Sayali Dev</w:t>
            </w:r>
          </w:p>
        </w:tc>
        <w:tc>
          <w:tcPr>
            <w:tcW w:w="5536" w:type="dxa"/>
          </w:tcPr>
          <w:p w14:paraId="51C1FEA0" w14:textId="0C94F3FF" w:rsidR="008E4C6E" w:rsidRDefault="00FA556E" w:rsidP="00612AF6">
            <w:r>
              <w:t>User Manual Created for Biobank user</w:t>
            </w:r>
          </w:p>
          <w:p w14:paraId="104D24B4" w14:textId="6D2ED657" w:rsidR="00612AF6" w:rsidRDefault="00612AF6" w:rsidP="00415E08">
            <w:r>
              <w:t xml:space="preserve"> </w:t>
            </w:r>
          </w:p>
        </w:tc>
      </w:tr>
    </w:tbl>
    <w:p w14:paraId="3884BE6C" w14:textId="7C3B89CB" w:rsidR="006F779B" w:rsidRPr="006F779B" w:rsidRDefault="00743AE6" w:rsidP="006F779B">
      <w:pPr>
        <w:jc w:val="center"/>
        <w:rPr>
          <w:b/>
        </w:rPr>
      </w:pPr>
      <w:r>
        <w:br w:type="page"/>
      </w:r>
      <w:r w:rsidRPr="006F779B">
        <w:rPr>
          <w:b/>
        </w:rPr>
        <w:lastRenderedPageBreak/>
        <w:t>Table of Contents</w:t>
      </w:r>
    </w:p>
    <w:p w14:paraId="1ACFA903" w14:textId="1759606B" w:rsidR="001B74B2" w:rsidRDefault="00743AE6">
      <w:pPr>
        <w:pStyle w:val="TOC1"/>
        <w:rPr>
          <w:ins w:id="3" w:author="Sayali Dev" w:date="2018-02-23T15:47:00Z"/>
          <w:rFonts w:asciiTheme="minorHAnsi" w:eastAsiaTheme="minorEastAsia" w:hAnsiTheme="minorHAnsi" w:cstheme="minorBidi"/>
          <w:b w:val="0"/>
          <w:bCs w:val="0"/>
          <w:sz w:val="22"/>
          <w:szCs w:val="22"/>
        </w:rPr>
      </w:pPr>
      <w:r>
        <w:fldChar w:fldCharType="begin"/>
      </w:r>
      <w:r>
        <w:instrText xml:space="preserve"> TOC  \* MERGEFORMAT </w:instrText>
      </w:r>
      <w:r>
        <w:fldChar w:fldCharType="separate"/>
      </w:r>
      <w:ins w:id="4" w:author="Sayali Dev" w:date="2018-02-23T15:47:00Z">
        <w:r w:rsidR="001B74B2">
          <w:t>Revision History</w:t>
        </w:r>
        <w:r w:rsidR="001B74B2">
          <w:tab/>
        </w:r>
        <w:r w:rsidR="001B74B2">
          <w:fldChar w:fldCharType="begin"/>
        </w:r>
        <w:r w:rsidR="001B74B2">
          <w:instrText xml:space="preserve"> PAGEREF _Toc507164252 \h </w:instrText>
        </w:r>
      </w:ins>
      <w:r w:rsidR="001B74B2">
        <w:fldChar w:fldCharType="separate"/>
      </w:r>
      <w:ins w:id="5" w:author="Sayali Dev" w:date="2018-02-23T15:47:00Z">
        <w:r w:rsidR="001B74B2">
          <w:t>2</w:t>
        </w:r>
        <w:r w:rsidR="001B74B2">
          <w:fldChar w:fldCharType="end"/>
        </w:r>
      </w:ins>
    </w:p>
    <w:p w14:paraId="2B93AA4A" w14:textId="41EFE440" w:rsidR="001B74B2" w:rsidRDefault="001B74B2">
      <w:pPr>
        <w:pStyle w:val="TOC1"/>
        <w:rPr>
          <w:ins w:id="6" w:author="Sayali Dev" w:date="2018-02-23T15:47:00Z"/>
          <w:rFonts w:asciiTheme="minorHAnsi" w:eastAsiaTheme="minorEastAsia" w:hAnsiTheme="minorHAnsi" w:cstheme="minorBidi"/>
          <w:b w:val="0"/>
          <w:bCs w:val="0"/>
          <w:sz w:val="22"/>
          <w:szCs w:val="22"/>
        </w:rPr>
      </w:pPr>
      <w:ins w:id="7" w:author="Sayali Dev" w:date="2018-02-23T15:47:00Z">
        <w:r>
          <w:t>Accessing the Application</w:t>
        </w:r>
        <w:r>
          <w:tab/>
        </w:r>
        <w:r>
          <w:fldChar w:fldCharType="begin"/>
        </w:r>
        <w:r>
          <w:instrText xml:space="preserve"> PAGEREF _Toc507164253 \h </w:instrText>
        </w:r>
      </w:ins>
      <w:r>
        <w:fldChar w:fldCharType="separate"/>
      </w:r>
      <w:ins w:id="8" w:author="Sayali Dev" w:date="2018-02-23T15:47:00Z">
        <w:r>
          <w:t>7</w:t>
        </w:r>
        <w:r>
          <w:fldChar w:fldCharType="end"/>
        </w:r>
      </w:ins>
    </w:p>
    <w:p w14:paraId="5AF89653" w14:textId="7583B44E" w:rsidR="001B74B2" w:rsidRDefault="001B74B2">
      <w:pPr>
        <w:pStyle w:val="TOC3"/>
        <w:rPr>
          <w:ins w:id="9" w:author="Sayali Dev" w:date="2018-02-23T15:47:00Z"/>
          <w:rFonts w:asciiTheme="minorHAnsi" w:eastAsiaTheme="minorEastAsia" w:hAnsiTheme="minorHAnsi" w:cstheme="minorBidi"/>
          <w:sz w:val="22"/>
        </w:rPr>
      </w:pPr>
      <w:ins w:id="10" w:author="Sayali Dev" w:date="2018-02-23T15:47:00Z">
        <w:r>
          <w:t>Login Guidelines</w:t>
        </w:r>
        <w:r>
          <w:tab/>
        </w:r>
        <w:r>
          <w:fldChar w:fldCharType="begin"/>
        </w:r>
        <w:r>
          <w:instrText xml:space="preserve"> PAGEREF _Toc507164254 \h </w:instrText>
        </w:r>
      </w:ins>
      <w:r>
        <w:fldChar w:fldCharType="separate"/>
      </w:r>
      <w:ins w:id="11" w:author="Sayali Dev" w:date="2018-02-23T15:47:00Z">
        <w:r>
          <w:t>7</w:t>
        </w:r>
        <w:r>
          <w:fldChar w:fldCharType="end"/>
        </w:r>
      </w:ins>
    </w:p>
    <w:p w14:paraId="0DABC5E6" w14:textId="3815150E" w:rsidR="001B74B2" w:rsidRDefault="001B74B2">
      <w:pPr>
        <w:pStyle w:val="TOC2"/>
        <w:rPr>
          <w:ins w:id="12" w:author="Sayali Dev" w:date="2018-02-23T15:47:00Z"/>
          <w:rFonts w:asciiTheme="minorHAnsi" w:eastAsiaTheme="minorEastAsia" w:hAnsiTheme="minorHAnsi" w:cstheme="minorBidi"/>
          <w:sz w:val="22"/>
          <w:szCs w:val="22"/>
        </w:rPr>
      </w:pPr>
      <w:ins w:id="13" w:author="Sayali Dev" w:date="2018-02-23T15:47:00Z">
        <w:r>
          <w:t>Logging into the Application</w:t>
        </w:r>
        <w:r>
          <w:tab/>
        </w:r>
        <w:r>
          <w:fldChar w:fldCharType="begin"/>
        </w:r>
        <w:r>
          <w:instrText xml:space="preserve"> PAGEREF _Toc507164255 \h </w:instrText>
        </w:r>
      </w:ins>
      <w:r>
        <w:fldChar w:fldCharType="separate"/>
      </w:r>
      <w:ins w:id="14" w:author="Sayali Dev" w:date="2018-02-23T15:47:00Z">
        <w:r>
          <w:t>7</w:t>
        </w:r>
        <w:r>
          <w:fldChar w:fldCharType="end"/>
        </w:r>
      </w:ins>
    </w:p>
    <w:p w14:paraId="11D3B092" w14:textId="36CA2B0A" w:rsidR="001B74B2" w:rsidRDefault="001B74B2">
      <w:pPr>
        <w:pStyle w:val="TOC2"/>
        <w:rPr>
          <w:ins w:id="15" w:author="Sayali Dev" w:date="2018-02-23T15:47:00Z"/>
          <w:rFonts w:asciiTheme="minorHAnsi" w:eastAsiaTheme="minorEastAsia" w:hAnsiTheme="minorHAnsi" w:cstheme="minorBidi"/>
          <w:sz w:val="22"/>
          <w:szCs w:val="22"/>
        </w:rPr>
      </w:pPr>
      <w:ins w:id="16" w:author="Sayali Dev" w:date="2018-02-23T15:47:00Z">
        <w:r>
          <w:t>Logging off the Application</w:t>
        </w:r>
        <w:r>
          <w:tab/>
        </w:r>
        <w:r>
          <w:fldChar w:fldCharType="begin"/>
        </w:r>
        <w:r>
          <w:instrText xml:space="preserve"> PAGEREF _Toc507164256 \h </w:instrText>
        </w:r>
      </w:ins>
      <w:r>
        <w:fldChar w:fldCharType="separate"/>
      </w:r>
      <w:ins w:id="17" w:author="Sayali Dev" w:date="2018-02-23T15:47:00Z">
        <w:r>
          <w:t>8</w:t>
        </w:r>
        <w:r>
          <w:fldChar w:fldCharType="end"/>
        </w:r>
      </w:ins>
    </w:p>
    <w:p w14:paraId="0129845E" w14:textId="5EFBB44A" w:rsidR="001B74B2" w:rsidRDefault="001B74B2">
      <w:pPr>
        <w:pStyle w:val="TOC2"/>
        <w:rPr>
          <w:ins w:id="18" w:author="Sayali Dev" w:date="2018-02-23T15:47:00Z"/>
          <w:rFonts w:asciiTheme="minorHAnsi" w:eastAsiaTheme="minorEastAsia" w:hAnsiTheme="minorHAnsi" w:cstheme="minorBidi"/>
          <w:sz w:val="22"/>
          <w:szCs w:val="22"/>
        </w:rPr>
      </w:pPr>
      <w:ins w:id="19" w:author="Sayali Dev" w:date="2018-02-23T15:47:00Z">
        <w:r>
          <w:t>Accessing the Home Page</w:t>
        </w:r>
        <w:r>
          <w:tab/>
        </w:r>
        <w:r>
          <w:fldChar w:fldCharType="begin"/>
        </w:r>
        <w:r>
          <w:instrText xml:space="preserve"> PAGEREF _Toc507164257 \h </w:instrText>
        </w:r>
      </w:ins>
      <w:r>
        <w:fldChar w:fldCharType="separate"/>
      </w:r>
      <w:ins w:id="20" w:author="Sayali Dev" w:date="2018-02-23T15:47:00Z">
        <w:r>
          <w:t>9</w:t>
        </w:r>
        <w:r>
          <w:fldChar w:fldCharType="end"/>
        </w:r>
      </w:ins>
    </w:p>
    <w:p w14:paraId="30C7CDE3" w14:textId="5CD18B57" w:rsidR="001B74B2" w:rsidRDefault="001B74B2">
      <w:pPr>
        <w:pStyle w:val="TOC2"/>
        <w:rPr>
          <w:ins w:id="21" w:author="Sayali Dev" w:date="2018-02-23T15:47:00Z"/>
          <w:rFonts w:asciiTheme="minorHAnsi" w:eastAsiaTheme="minorEastAsia" w:hAnsiTheme="minorHAnsi" w:cstheme="minorBidi"/>
          <w:sz w:val="22"/>
          <w:szCs w:val="22"/>
        </w:rPr>
      </w:pPr>
      <w:ins w:id="22" w:author="Sayali Dev" w:date="2018-02-23T15:47:00Z">
        <w:r>
          <w:t>Accessing the My Account Page</w:t>
        </w:r>
        <w:r>
          <w:tab/>
        </w:r>
        <w:r>
          <w:fldChar w:fldCharType="begin"/>
        </w:r>
        <w:r>
          <w:instrText xml:space="preserve"> PAGEREF _Toc507164258 \h </w:instrText>
        </w:r>
      </w:ins>
      <w:r>
        <w:fldChar w:fldCharType="separate"/>
      </w:r>
      <w:ins w:id="23" w:author="Sayali Dev" w:date="2018-02-23T15:47:00Z">
        <w:r>
          <w:t>10</w:t>
        </w:r>
        <w:r>
          <w:fldChar w:fldCharType="end"/>
        </w:r>
      </w:ins>
    </w:p>
    <w:p w14:paraId="7C3238BB" w14:textId="1FDA4964" w:rsidR="001B74B2" w:rsidRDefault="001B74B2">
      <w:pPr>
        <w:pStyle w:val="TOC3"/>
        <w:rPr>
          <w:ins w:id="24" w:author="Sayali Dev" w:date="2018-02-23T15:47:00Z"/>
          <w:rFonts w:asciiTheme="minorHAnsi" w:eastAsiaTheme="minorEastAsia" w:hAnsiTheme="minorHAnsi" w:cstheme="minorBidi"/>
          <w:sz w:val="22"/>
        </w:rPr>
      </w:pPr>
      <w:ins w:id="25" w:author="Sayali Dev" w:date="2018-02-23T15:47:00Z">
        <w:r w:rsidRPr="00BB294A">
          <w:t>To set user profiles on My Account page :</w:t>
        </w:r>
        <w:r>
          <w:tab/>
        </w:r>
        <w:r>
          <w:fldChar w:fldCharType="begin"/>
        </w:r>
        <w:r>
          <w:instrText xml:space="preserve"> PAGEREF _Toc507164259 \h </w:instrText>
        </w:r>
      </w:ins>
      <w:r>
        <w:fldChar w:fldCharType="separate"/>
      </w:r>
      <w:ins w:id="26" w:author="Sayali Dev" w:date="2018-02-23T15:47:00Z">
        <w:r>
          <w:t>11</w:t>
        </w:r>
        <w:r>
          <w:fldChar w:fldCharType="end"/>
        </w:r>
      </w:ins>
    </w:p>
    <w:p w14:paraId="2DB75D47" w14:textId="38D34602" w:rsidR="001B74B2" w:rsidRDefault="001B74B2">
      <w:pPr>
        <w:pStyle w:val="TOC3"/>
        <w:rPr>
          <w:ins w:id="27" w:author="Sayali Dev" w:date="2018-02-23T15:47:00Z"/>
          <w:rFonts w:asciiTheme="minorHAnsi" w:eastAsiaTheme="minorEastAsia" w:hAnsiTheme="minorHAnsi" w:cstheme="minorBidi"/>
          <w:sz w:val="22"/>
        </w:rPr>
      </w:pPr>
      <w:ins w:id="28" w:author="Sayali Dev" w:date="2018-02-23T15:47:00Z">
        <w:r w:rsidRPr="00BB294A">
          <w:t>Site Settings</w:t>
        </w:r>
        <w:r>
          <w:tab/>
        </w:r>
        <w:r>
          <w:fldChar w:fldCharType="begin"/>
        </w:r>
        <w:r>
          <w:instrText xml:space="preserve"> PAGEREF _Toc507164260 \h </w:instrText>
        </w:r>
      </w:ins>
      <w:r>
        <w:fldChar w:fldCharType="separate"/>
      </w:r>
      <w:ins w:id="29" w:author="Sayali Dev" w:date="2018-02-23T15:47:00Z">
        <w:r>
          <w:t>11</w:t>
        </w:r>
        <w:r>
          <w:fldChar w:fldCharType="end"/>
        </w:r>
      </w:ins>
    </w:p>
    <w:p w14:paraId="6E8227E9" w14:textId="375C059E" w:rsidR="001B74B2" w:rsidRDefault="001B74B2">
      <w:pPr>
        <w:pStyle w:val="TOC3"/>
        <w:rPr>
          <w:ins w:id="30" w:author="Sayali Dev" w:date="2018-02-23T15:47:00Z"/>
          <w:rFonts w:asciiTheme="minorHAnsi" w:eastAsiaTheme="minorEastAsia" w:hAnsiTheme="minorHAnsi" w:cstheme="minorBidi"/>
          <w:sz w:val="22"/>
        </w:rPr>
      </w:pPr>
      <w:ins w:id="31" w:author="Sayali Dev" w:date="2018-02-23T15:47:00Z">
        <w:r>
          <w:t>Changing Your Password</w:t>
        </w:r>
        <w:r>
          <w:tab/>
        </w:r>
        <w:r>
          <w:fldChar w:fldCharType="begin"/>
        </w:r>
        <w:r>
          <w:instrText xml:space="preserve"> PAGEREF _Toc507164261 \h </w:instrText>
        </w:r>
      </w:ins>
      <w:r>
        <w:fldChar w:fldCharType="separate"/>
      </w:r>
      <w:ins w:id="32" w:author="Sayali Dev" w:date="2018-02-23T15:47:00Z">
        <w:r>
          <w:t>11</w:t>
        </w:r>
        <w:r>
          <w:fldChar w:fldCharType="end"/>
        </w:r>
      </w:ins>
    </w:p>
    <w:p w14:paraId="1241FB8D" w14:textId="0015F640" w:rsidR="001B74B2" w:rsidRDefault="001B74B2">
      <w:pPr>
        <w:pStyle w:val="TOC1"/>
        <w:rPr>
          <w:ins w:id="33" w:author="Sayali Dev" w:date="2018-02-23T15:47:00Z"/>
          <w:rFonts w:asciiTheme="minorHAnsi" w:eastAsiaTheme="minorEastAsia" w:hAnsiTheme="minorHAnsi" w:cstheme="minorBidi"/>
          <w:b w:val="0"/>
          <w:bCs w:val="0"/>
          <w:sz w:val="22"/>
          <w:szCs w:val="22"/>
        </w:rPr>
      </w:pPr>
      <w:ins w:id="34" w:author="Sayali Dev" w:date="2018-02-23T15:47:00Z">
        <w:r>
          <w:t>Navigating through the application</w:t>
        </w:r>
        <w:r>
          <w:tab/>
        </w:r>
        <w:r>
          <w:fldChar w:fldCharType="begin"/>
        </w:r>
        <w:r>
          <w:instrText xml:space="preserve"> PAGEREF _Toc507164262 \h </w:instrText>
        </w:r>
      </w:ins>
      <w:r>
        <w:fldChar w:fldCharType="separate"/>
      </w:r>
      <w:ins w:id="35" w:author="Sayali Dev" w:date="2018-02-23T15:47:00Z">
        <w:r>
          <w:t>12</w:t>
        </w:r>
        <w:r>
          <w:fldChar w:fldCharType="end"/>
        </w:r>
      </w:ins>
    </w:p>
    <w:p w14:paraId="085C04E7" w14:textId="337E53ED" w:rsidR="001B74B2" w:rsidRDefault="001B74B2">
      <w:pPr>
        <w:pStyle w:val="TOC1"/>
        <w:rPr>
          <w:ins w:id="36" w:author="Sayali Dev" w:date="2018-02-23T15:47:00Z"/>
          <w:rFonts w:asciiTheme="minorHAnsi" w:eastAsiaTheme="minorEastAsia" w:hAnsiTheme="minorHAnsi" w:cstheme="minorBidi"/>
          <w:b w:val="0"/>
          <w:bCs w:val="0"/>
          <w:sz w:val="22"/>
          <w:szCs w:val="22"/>
        </w:rPr>
      </w:pPr>
      <w:ins w:id="37" w:author="Sayali Dev" w:date="2018-02-23T15:47:00Z">
        <w:r w:rsidRPr="00BB294A">
          <w:t>Workflow for Biobank Research Technician – At Biobank site</w:t>
        </w:r>
        <w:r>
          <w:tab/>
        </w:r>
        <w:r>
          <w:fldChar w:fldCharType="begin"/>
        </w:r>
        <w:r>
          <w:instrText xml:space="preserve"> PAGEREF _Toc507164263 \h </w:instrText>
        </w:r>
      </w:ins>
      <w:r>
        <w:fldChar w:fldCharType="separate"/>
      </w:r>
      <w:ins w:id="38" w:author="Sayali Dev" w:date="2018-02-23T15:47:00Z">
        <w:r>
          <w:t>15</w:t>
        </w:r>
        <w:r>
          <w:fldChar w:fldCharType="end"/>
        </w:r>
      </w:ins>
    </w:p>
    <w:p w14:paraId="4D34B9A1" w14:textId="1E280BDC" w:rsidR="001B74B2" w:rsidRDefault="001B74B2">
      <w:pPr>
        <w:pStyle w:val="TOC1"/>
        <w:rPr>
          <w:ins w:id="39" w:author="Sayali Dev" w:date="2018-02-23T15:47:00Z"/>
          <w:rFonts w:asciiTheme="minorHAnsi" w:eastAsiaTheme="minorEastAsia" w:hAnsiTheme="minorHAnsi" w:cstheme="minorBidi"/>
          <w:b w:val="0"/>
          <w:bCs w:val="0"/>
          <w:sz w:val="22"/>
          <w:szCs w:val="22"/>
        </w:rPr>
      </w:pPr>
      <w:ins w:id="40" w:author="Sayali Dev" w:date="2018-02-23T15:47:00Z">
        <w:r w:rsidRPr="00BB294A">
          <w:t xml:space="preserve">Create and </w:t>
        </w:r>
        <w:r>
          <w:t>Assemble Kits</w:t>
        </w:r>
        <w:r>
          <w:tab/>
        </w:r>
        <w:r>
          <w:fldChar w:fldCharType="begin"/>
        </w:r>
        <w:r>
          <w:instrText xml:space="preserve"> PAGEREF _Toc507164264 \h </w:instrText>
        </w:r>
      </w:ins>
      <w:r>
        <w:fldChar w:fldCharType="separate"/>
      </w:r>
      <w:ins w:id="41" w:author="Sayali Dev" w:date="2018-02-23T15:47:00Z">
        <w:r>
          <w:t>16</w:t>
        </w:r>
        <w:r>
          <w:fldChar w:fldCharType="end"/>
        </w:r>
      </w:ins>
    </w:p>
    <w:p w14:paraId="7AC239AA" w14:textId="3705F8A9" w:rsidR="001B74B2" w:rsidRDefault="001B74B2">
      <w:pPr>
        <w:pStyle w:val="TOC3"/>
        <w:rPr>
          <w:ins w:id="42" w:author="Sayali Dev" w:date="2018-02-23T15:47:00Z"/>
          <w:rFonts w:asciiTheme="minorHAnsi" w:eastAsiaTheme="minorEastAsia" w:hAnsiTheme="minorHAnsi" w:cstheme="minorBidi"/>
          <w:sz w:val="22"/>
        </w:rPr>
      </w:pPr>
      <w:ins w:id="43" w:author="Sayali Dev" w:date="2018-02-23T15:47:00Z">
        <w:r>
          <w:t xml:space="preserve">Viewing </w:t>
        </w:r>
        <w:r w:rsidRPr="00BB294A">
          <w:t>the Kit Search Page</w:t>
        </w:r>
        <w:r>
          <w:tab/>
        </w:r>
        <w:r>
          <w:fldChar w:fldCharType="begin"/>
        </w:r>
        <w:r>
          <w:instrText xml:space="preserve"> PAGEREF _Toc507164265 \h </w:instrText>
        </w:r>
      </w:ins>
      <w:r>
        <w:fldChar w:fldCharType="separate"/>
      </w:r>
      <w:ins w:id="44" w:author="Sayali Dev" w:date="2018-02-23T15:47:00Z">
        <w:r>
          <w:t>16</w:t>
        </w:r>
        <w:r>
          <w:fldChar w:fldCharType="end"/>
        </w:r>
      </w:ins>
    </w:p>
    <w:p w14:paraId="082B2958" w14:textId="7463ABA4" w:rsidR="001B74B2" w:rsidRDefault="001B74B2">
      <w:pPr>
        <w:pStyle w:val="TOC3"/>
        <w:rPr>
          <w:ins w:id="45" w:author="Sayali Dev" w:date="2018-02-23T15:47:00Z"/>
          <w:rFonts w:asciiTheme="minorHAnsi" w:eastAsiaTheme="minorEastAsia" w:hAnsiTheme="minorHAnsi" w:cstheme="minorBidi"/>
          <w:sz w:val="22"/>
        </w:rPr>
      </w:pPr>
      <w:ins w:id="46" w:author="Sayali Dev" w:date="2018-02-23T15:47:00Z">
        <w:r>
          <w:t xml:space="preserve">Searching for </w:t>
        </w:r>
        <w:r w:rsidRPr="00BB294A">
          <w:t xml:space="preserve">a </w:t>
        </w:r>
        <w:r>
          <w:t>Kit</w:t>
        </w:r>
        <w:r>
          <w:tab/>
        </w:r>
        <w:r>
          <w:fldChar w:fldCharType="begin"/>
        </w:r>
        <w:r>
          <w:instrText xml:space="preserve"> PAGEREF _Toc507164266 \h </w:instrText>
        </w:r>
      </w:ins>
      <w:r>
        <w:fldChar w:fldCharType="separate"/>
      </w:r>
      <w:ins w:id="47" w:author="Sayali Dev" w:date="2018-02-23T15:47:00Z">
        <w:r>
          <w:t>18</w:t>
        </w:r>
        <w:r>
          <w:fldChar w:fldCharType="end"/>
        </w:r>
      </w:ins>
    </w:p>
    <w:p w14:paraId="7ADDCEBC" w14:textId="158ABFE2" w:rsidR="001B74B2" w:rsidRDefault="001B74B2">
      <w:pPr>
        <w:pStyle w:val="TOC3"/>
        <w:rPr>
          <w:ins w:id="48" w:author="Sayali Dev" w:date="2018-02-23T15:47:00Z"/>
          <w:rFonts w:asciiTheme="minorHAnsi" w:eastAsiaTheme="minorEastAsia" w:hAnsiTheme="minorHAnsi" w:cstheme="minorBidi"/>
          <w:sz w:val="22"/>
        </w:rPr>
      </w:pPr>
      <w:ins w:id="49" w:author="Sayali Dev" w:date="2018-02-23T15:47:00Z">
        <w:r>
          <w:t>Viewing Kit Details</w:t>
        </w:r>
        <w:r>
          <w:tab/>
        </w:r>
        <w:r>
          <w:fldChar w:fldCharType="begin"/>
        </w:r>
        <w:r>
          <w:instrText xml:space="preserve"> PAGEREF _Toc507164267 \h </w:instrText>
        </w:r>
      </w:ins>
      <w:r>
        <w:fldChar w:fldCharType="separate"/>
      </w:r>
      <w:ins w:id="50" w:author="Sayali Dev" w:date="2018-02-23T15:47:00Z">
        <w:r>
          <w:t>20</w:t>
        </w:r>
        <w:r>
          <w:fldChar w:fldCharType="end"/>
        </w:r>
      </w:ins>
    </w:p>
    <w:p w14:paraId="2A510439" w14:textId="6FC5213B" w:rsidR="001B74B2" w:rsidRDefault="001B74B2">
      <w:pPr>
        <w:pStyle w:val="TOC3"/>
        <w:rPr>
          <w:ins w:id="51" w:author="Sayali Dev" w:date="2018-02-23T15:47:00Z"/>
          <w:rFonts w:asciiTheme="minorHAnsi" w:eastAsiaTheme="minorEastAsia" w:hAnsiTheme="minorHAnsi" w:cstheme="minorBidi"/>
          <w:sz w:val="22"/>
        </w:rPr>
      </w:pPr>
      <w:ins w:id="52" w:author="Sayali Dev" w:date="2018-02-23T15:47:00Z">
        <w:r>
          <w:t>Viewing the Status History for a Kit</w:t>
        </w:r>
        <w:r w:rsidRPr="00BB294A">
          <w:t xml:space="preserve"> Content</w:t>
        </w:r>
        <w:r>
          <w:tab/>
        </w:r>
        <w:r>
          <w:fldChar w:fldCharType="begin"/>
        </w:r>
        <w:r>
          <w:instrText xml:space="preserve"> PAGEREF _Toc507164268 \h </w:instrText>
        </w:r>
      </w:ins>
      <w:r>
        <w:fldChar w:fldCharType="separate"/>
      </w:r>
      <w:ins w:id="53" w:author="Sayali Dev" w:date="2018-02-23T15:47:00Z">
        <w:r>
          <w:t>23</w:t>
        </w:r>
        <w:r>
          <w:fldChar w:fldCharType="end"/>
        </w:r>
      </w:ins>
    </w:p>
    <w:p w14:paraId="011BD75A" w14:textId="128DE365" w:rsidR="001B74B2" w:rsidRDefault="001B74B2">
      <w:pPr>
        <w:pStyle w:val="TOC3"/>
        <w:rPr>
          <w:ins w:id="54" w:author="Sayali Dev" w:date="2018-02-23T15:47:00Z"/>
          <w:rFonts w:asciiTheme="minorHAnsi" w:eastAsiaTheme="minorEastAsia" w:hAnsiTheme="minorHAnsi" w:cstheme="minorBidi"/>
          <w:sz w:val="22"/>
        </w:rPr>
      </w:pPr>
      <w:ins w:id="55" w:author="Sayali Dev" w:date="2018-02-23T15:47:00Z">
        <w:r>
          <w:t xml:space="preserve">Generating a </w:t>
        </w:r>
        <w:r w:rsidRPr="00BB294A">
          <w:t xml:space="preserve">Kit </w:t>
        </w:r>
        <w:r>
          <w:t>Manifest</w:t>
        </w:r>
        <w:r>
          <w:tab/>
        </w:r>
        <w:r>
          <w:fldChar w:fldCharType="begin"/>
        </w:r>
        <w:r>
          <w:instrText xml:space="preserve"> PAGEREF _Toc507164269 \h </w:instrText>
        </w:r>
      </w:ins>
      <w:r>
        <w:fldChar w:fldCharType="separate"/>
      </w:r>
      <w:ins w:id="56" w:author="Sayali Dev" w:date="2018-02-23T15:47:00Z">
        <w:r>
          <w:t>24</w:t>
        </w:r>
        <w:r>
          <w:fldChar w:fldCharType="end"/>
        </w:r>
      </w:ins>
    </w:p>
    <w:p w14:paraId="2421469A" w14:textId="27885821" w:rsidR="001B74B2" w:rsidRDefault="001B74B2">
      <w:pPr>
        <w:pStyle w:val="TOC3"/>
        <w:rPr>
          <w:ins w:id="57" w:author="Sayali Dev" w:date="2018-02-23T15:47:00Z"/>
          <w:rFonts w:asciiTheme="minorHAnsi" w:eastAsiaTheme="minorEastAsia" w:hAnsiTheme="minorHAnsi" w:cstheme="minorBidi"/>
          <w:sz w:val="22"/>
        </w:rPr>
      </w:pPr>
      <w:ins w:id="58" w:author="Sayali Dev" w:date="2018-02-23T15:47:00Z">
        <w:r w:rsidRPr="00BB294A">
          <w:t>Generating a Label from the Kit Search Page</w:t>
        </w:r>
        <w:r>
          <w:tab/>
        </w:r>
        <w:r>
          <w:fldChar w:fldCharType="begin"/>
        </w:r>
        <w:r>
          <w:instrText xml:space="preserve"> PAGEREF _Toc507164270 \h </w:instrText>
        </w:r>
      </w:ins>
      <w:r>
        <w:fldChar w:fldCharType="separate"/>
      </w:r>
      <w:ins w:id="59" w:author="Sayali Dev" w:date="2018-02-23T15:47:00Z">
        <w:r>
          <w:t>25</w:t>
        </w:r>
        <w:r>
          <w:fldChar w:fldCharType="end"/>
        </w:r>
      </w:ins>
    </w:p>
    <w:p w14:paraId="2B9E508C" w14:textId="1F3F70B0" w:rsidR="001B74B2" w:rsidRDefault="001B74B2">
      <w:pPr>
        <w:pStyle w:val="TOC3"/>
        <w:rPr>
          <w:ins w:id="60" w:author="Sayali Dev" w:date="2018-02-23T15:47:00Z"/>
          <w:rFonts w:asciiTheme="minorHAnsi" w:eastAsiaTheme="minorEastAsia" w:hAnsiTheme="minorHAnsi" w:cstheme="minorBidi"/>
          <w:sz w:val="22"/>
        </w:rPr>
      </w:pPr>
      <w:ins w:id="61" w:author="Sayali Dev" w:date="2018-02-23T15:47:00Z">
        <w:r>
          <w:t>Downloading a</w:t>
        </w:r>
        <w:r w:rsidRPr="00BB294A">
          <w:t>ll</w:t>
        </w:r>
        <w:r>
          <w:t xml:space="preserve"> Form</w:t>
        </w:r>
        <w:r w:rsidRPr="00BB294A">
          <w:t>s Associated with a Kit</w:t>
        </w:r>
        <w:r>
          <w:tab/>
        </w:r>
        <w:r>
          <w:fldChar w:fldCharType="begin"/>
        </w:r>
        <w:r>
          <w:instrText xml:space="preserve"> PAGEREF _Toc507164271 \h </w:instrText>
        </w:r>
      </w:ins>
      <w:r>
        <w:fldChar w:fldCharType="separate"/>
      </w:r>
      <w:ins w:id="62" w:author="Sayali Dev" w:date="2018-02-23T15:47:00Z">
        <w:r>
          <w:t>28</w:t>
        </w:r>
        <w:r>
          <w:fldChar w:fldCharType="end"/>
        </w:r>
      </w:ins>
    </w:p>
    <w:p w14:paraId="7384DE97" w14:textId="3D5589D5" w:rsidR="001B74B2" w:rsidRDefault="001B74B2">
      <w:pPr>
        <w:pStyle w:val="TOC3"/>
        <w:rPr>
          <w:ins w:id="63" w:author="Sayali Dev" w:date="2018-02-23T15:47:00Z"/>
          <w:rFonts w:asciiTheme="minorHAnsi" w:eastAsiaTheme="minorEastAsia" w:hAnsiTheme="minorHAnsi" w:cstheme="minorBidi"/>
          <w:sz w:val="22"/>
        </w:rPr>
      </w:pPr>
      <w:ins w:id="64" w:author="Sayali Dev" w:date="2018-02-23T15:47:00Z">
        <w:r>
          <w:t>Distributing a Kit</w:t>
        </w:r>
        <w:r>
          <w:tab/>
        </w:r>
        <w:r>
          <w:fldChar w:fldCharType="begin"/>
        </w:r>
        <w:r>
          <w:instrText xml:space="preserve"> PAGEREF _Toc507164272 \h </w:instrText>
        </w:r>
      </w:ins>
      <w:r>
        <w:fldChar w:fldCharType="separate"/>
      </w:r>
      <w:ins w:id="65" w:author="Sayali Dev" w:date="2018-02-23T15:47:00Z">
        <w:r>
          <w:t>29</w:t>
        </w:r>
        <w:r>
          <w:fldChar w:fldCharType="end"/>
        </w:r>
      </w:ins>
    </w:p>
    <w:p w14:paraId="4B5C333D" w14:textId="79477560" w:rsidR="001B74B2" w:rsidRDefault="001B74B2">
      <w:pPr>
        <w:pStyle w:val="TOC3"/>
        <w:rPr>
          <w:ins w:id="66" w:author="Sayali Dev" w:date="2018-02-23T15:47:00Z"/>
          <w:rFonts w:asciiTheme="minorHAnsi" w:eastAsiaTheme="minorEastAsia" w:hAnsiTheme="minorHAnsi" w:cstheme="minorBidi"/>
          <w:sz w:val="22"/>
        </w:rPr>
      </w:pPr>
      <w:ins w:id="67" w:author="Sayali Dev" w:date="2018-02-23T15:47:00Z">
        <w:r w:rsidRPr="00BB294A">
          <w:t>Create and Send Kits</w:t>
        </w:r>
        <w:r>
          <w:tab/>
        </w:r>
        <w:r>
          <w:fldChar w:fldCharType="begin"/>
        </w:r>
        <w:r>
          <w:instrText xml:space="preserve"> PAGEREF _Toc507164273 \h </w:instrText>
        </w:r>
      </w:ins>
      <w:r>
        <w:fldChar w:fldCharType="separate"/>
      </w:r>
      <w:ins w:id="68" w:author="Sayali Dev" w:date="2018-02-23T15:47:00Z">
        <w:r>
          <w:t>30</w:t>
        </w:r>
        <w:r>
          <w:fldChar w:fldCharType="end"/>
        </w:r>
      </w:ins>
    </w:p>
    <w:p w14:paraId="2B268E71" w14:textId="041EB424" w:rsidR="001B74B2" w:rsidRDefault="001B74B2">
      <w:pPr>
        <w:pStyle w:val="TOC3"/>
        <w:rPr>
          <w:ins w:id="69" w:author="Sayali Dev" w:date="2018-02-23T15:47:00Z"/>
          <w:rFonts w:asciiTheme="minorHAnsi" w:eastAsiaTheme="minorEastAsia" w:hAnsiTheme="minorHAnsi" w:cstheme="minorBidi"/>
          <w:sz w:val="22"/>
        </w:rPr>
      </w:pPr>
      <w:ins w:id="70" w:author="Sayali Dev" w:date="2018-02-23T15:47:00Z">
        <w:r>
          <w:t>Adding a Kit Item</w:t>
        </w:r>
        <w:r>
          <w:tab/>
        </w:r>
        <w:r>
          <w:fldChar w:fldCharType="begin"/>
        </w:r>
        <w:r>
          <w:instrText xml:space="preserve"> PAGEREF _Toc507164274 \h </w:instrText>
        </w:r>
      </w:ins>
      <w:r>
        <w:fldChar w:fldCharType="separate"/>
      </w:r>
      <w:ins w:id="71" w:author="Sayali Dev" w:date="2018-02-23T15:47:00Z">
        <w:r>
          <w:t>35</w:t>
        </w:r>
        <w:r>
          <w:fldChar w:fldCharType="end"/>
        </w:r>
      </w:ins>
    </w:p>
    <w:p w14:paraId="01335262" w14:textId="33187FC8" w:rsidR="001B74B2" w:rsidRDefault="001B74B2">
      <w:pPr>
        <w:pStyle w:val="TOC3"/>
        <w:rPr>
          <w:ins w:id="72" w:author="Sayali Dev" w:date="2018-02-23T15:47:00Z"/>
          <w:rFonts w:asciiTheme="minorHAnsi" w:eastAsiaTheme="minorEastAsia" w:hAnsiTheme="minorHAnsi" w:cstheme="minorBidi"/>
          <w:sz w:val="22"/>
        </w:rPr>
      </w:pPr>
      <w:ins w:id="73" w:author="Sayali Dev" w:date="2018-02-23T15:47:00Z">
        <w:r>
          <w:t>Deleting a Kit Item</w:t>
        </w:r>
        <w:r>
          <w:tab/>
        </w:r>
        <w:r>
          <w:fldChar w:fldCharType="begin"/>
        </w:r>
        <w:r>
          <w:instrText xml:space="preserve"> PAGEREF _Toc507164275 \h </w:instrText>
        </w:r>
      </w:ins>
      <w:r>
        <w:fldChar w:fldCharType="separate"/>
      </w:r>
      <w:ins w:id="74" w:author="Sayali Dev" w:date="2018-02-23T15:47:00Z">
        <w:r>
          <w:t>37</w:t>
        </w:r>
        <w:r>
          <w:fldChar w:fldCharType="end"/>
        </w:r>
      </w:ins>
    </w:p>
    <w:p w14:paraId="28EC1819" w14:textId="66D0FA8F" w:rsidR="001B74B2" w:rsidRDefault="001B74B2">
      <w:pPr>
        <w:pStyle w:val="TOC3"/>
        <w:rPr>
          <w:ins w:id="75" w:author="Sayali Dev" w:date="2018-02-23T15:47:00Z"/>
          <w:rFonts w:asciiTheme="minorHAnsi" w:eastAsiaTheme="minorEastAsia" w:hAnsiTheme="minorHAnsi" w:cstheme="minorBidi"/>
          <w:sz w:val="22"/>
        </w:rPr>
      </w:pPr>
      <w:ins w:id="76" w:author="Sayali Dev" w:date="2018-02-23T15:47:00Z">
        <w:r>
          <w:t>Adding Product Information for a Kit Item</w:t>
        </w:r>
        <w:r>
          <w:tab/>
        </w:r>
        <w:r>
          <w:fldChar w:fldCharType="begin"/>
        </w:r>
        <w:r>
          <w:instrText xml:space="preserve"> PAGEREF _Toc507164276 \h </w:instrText>
        </w:r>
      </w:ins>
      <w:r>
        <w:fldChar w:fldCharType="separate"/>
      </w:r>
      <w:ins w:id="77" w:author="Sayali Dev" w:date="2018-02-23T15:47:00Z">
        <w:r>
          <w:t>39</w:t>
        </w:r>
        <w:r>
          <w:fldChar w:fldCharType="end"/>
        </w:r>
      </w:ins>
    </w:p>
    <w:p w14:paraId="04654E27" w14:textId="1C108383" w:rsidR="001B74B2" w:rsidRDefault="001B74B2">
      <w:pPr>
        <w:pStyle w:val="TOC3"/>
        <w:rPr>
          <w:ins w:id="78" w:author="Sayali Dev" w:date="2018-02-23T15:47:00Z"/>
          <w:rFonts w:asciiTheme="minorHAnsi" w:eastAsiaTheme="minorEastAsia" w:hAnsiTheme="minorHAnsi" w:cstheme="minorBidi"/>
          <w:sz w:val="22"/>
        </w:rPr>
      </w:pPr>
      <w:ins w:id="79" w:author="Sayali Dev" w:date="2018-02-23T15:47:00Z">
        <w:r>
          <w:t>Assigning a</w:t>
        </w:r>
        <w:r w:rsidRPr="00BB294A">
          <w:t>n</w:t>
        </w:r>
        <w:r>
          <w:t xml:space="preserve"> Identifier to a Kit Item</w:t>
        </w:r>
        <w:r>
          <w:tab/>
        </w:r>
        <w:r>
          <w:fldChar w:fldCharType="begin"/>
        </w:r>
        <w:r>
          <w:instrText xml:space="preserve"> PAGEREF _Toc507164277 \h </w:instrText>
        </w:r>
      </w:ins>
      <w:r>
        <w:fldChar w:fldCharType="separate"/>
      </w:r>
      <w:ins w:id="80" w:author="Sayali Dev" w:date="2018-02-23T15:47:00Z">
        <w:r>
          <w:t>41</w:t>
        </w:r>
        <w:r>
          <w:fldChar w:fldCharType="end"/>
        </w:r>
      </w:ins>
    </w:p>
    <w:p w14:paraId="3D73EFB1" w14:textId="1F4E9E38" w:rsidR="001B74B2" w:rsidRDefault="001B74B2">
      <w:pPr>
        <w:pStyle w:val="TOC3"/>
        <w:rPr>
          <w:ins w:id="81" w:author="Sayali Dev" w:date="2018-02-23T15:47:00Z"/>
          <w:rFonts w:asciiTheme="minorHAnsi" w:eastAsiaTheme="minorEastAsia" w:hAnsiTheme="minorHAnsi" w:cstheme="minorBidi"/>
          <w:sz w:val="22"/>
        </w:rPr>
      </w:pPr>
      <w:ins w:id="82" w:author="Sayali Dev" w:date="2018-02-23T15:47:00Z">
        <w:r>
          <w:t>Printing a Bar</w:t>
        </w:r>
        <w:r w:rsidRPr="00BB294A">
          <w:t>c</w:t>
        </w:r>
        <w:r>
          <w:t>ode Label While Viewing a Kit</w:t>
        </w:r>
        <w:r>
          <w:tab/>
        </w:r>
        <w:r>
          <w:fldChar w:fldCharType="begin"/>
        </w:r>
        <w:r>
          <w:instrText xml:space="preserve"> PAGEREF _Toc507164278 \h </w:instrText>
        </w:r>
      </w:ins>
      <w:r>
        <w:fldChar w:fldCharType="separate"/>
      </w:r>
      <w:ins w:id="83" w:author="Sayali Dev" w:date="2018-02-23T15:47:00Z">
        <w:r>
          <w:t>42</w:t>
        </w:r>
        <w:r>
          <w:fldChar w:fldCharType="end"/>
        </w:r>
      </w:ins>
    </w:p>
    <w:p w14:paraId="23BF405E" w14:textId="6D088AA2" w:rsidR="001B74B2" w:rsidRDefault="001B74B2">
      <w:pPr>
        <w:pStyle w:val="TOC3"/>
        <w:rPr>
          <w:ins w:id="84" w:author="Sayali Dev" w:date="2018-02-23T15:47:00Z"/>
          <w:rFonts w:asciiTheme="minorHAnsi" w:eastAsiaTheme="minorEastAsia" w:hAnsiTheme="minorHAnsi" w:cstheme="minorBidi"/>
          <w:sz w:val="22"/>
        </w:rPr>
      </w:pPr>
      <w:ins w:id="85" w:author="Sayali Dev" w:date="2018-02-23T15:47:00Z">
        <w:r w:rsidRPr="00BB294A">
          <w:t>D</w:t>
        </w:r>
        <w:r>
          <w:t>ownloading a Form While Viewing a Kit</w:t>
        </w:r>
        <w:r>
          <w:tab/>
        </w:r>
        <w:r>
          <w:fldChar w:fldCharType="begin"/>
        </w:r>
        <w:r>
          <w:instrText xml:space="preserve"> PAGEREF _Toc507164279 \h </w:instrText>
        </w:r>
      </w:ins>
      <w:r>
        <w:fldChar w:fldCharType="separate"/>
      </w:r>
      <w:ins w:id="86" w:author="Sayali Dev" w:date="2018-02-23T15:47:00Z">
        <w:r>
          <w:t>44</w:t>
        </w:r>
        <w:r>
          <w:fldChar w:fldCharType="end"/>
        </w:r>
      </w:ins>
    </w:p>
    <w:p w14:paraId="7B1516E2" w14:textId="4B894B41" w:rsidR="001B74B2" w:rsidRDefault="001B74B2">
      <w:pPr>
        <w:pStyle w:val="TOC1"/>
        <w:rPr>
          <w:ins w:id="87" w:author="Sayali Dev" w:date="2018-02-23T15:47:00Z"/>
          <w:rFonts w:asciiTheme="minorHAnsi" w:eastAsiaTheme="minorEastAsia" w:hAnsiTheme="minorHAnsi" w:cstheme="minorBidi"/>
          <w:b w:val="0"/>
          <w:bCs w:val="0"/>
          <w:sz w:val="22"/>
          <w:szCs w:val="22"/>
        </w:rPr>
      </w:pPr>
      <w:ins w:id="88" w:author="Sayali Dev" w:date="2018-02-23T15:47:00Z">
        <w:r>
          <w:t>Create Kits shipment and send to the Collection site</w:t>
        </w:r>
        <w:r>
          <w:tab/>
        </w:r>
        <w:r>
          <w:fldChar w:fldCharType="begin"/>
        </w:r>
        <w:r>
          <w:instrText xml:space="preserve"> PAGEREF _Toc507164280 \h </w:instrText>
        </w:r>
      </w:ins>
      <w:r>
        <w:fldChar w:fldCharType="separate"/>
      </w:r>
      <w:ins w:id="89" w:author="Sayali Dev" w:date="2018-02-23T15:47:00Z">
        <w:r>
          <w:t>45</w:t>
        </w:r>
        <w:r>
          <w:fldChar w:fldCharType="end"/>
        </w:r>
      </w:ins>
    </w:p>
    <w:p w14:paraId="731BD9E7" w14:textId="113BAA74" w:rsidR="001B74B2" w:rsidRDefault="001B74B2">
      <w:pPr>
        <w:pStyle w:val="TOC3"/>
        <w:rPr>
          <w:ins w:id="90" w:author="Sayali Dev" w:date="2018-02-23T15:47:00Z"/>
          <w:rFonts w:asciiTheme="minorHAnsi" w:eastAsiaTheme="minorEastAsia" w:hAnsiTheme="minorHAnsi" w:cstheme="minorBidi"/>
          <w:sz w:val="22"/>
        </w:rPr>
      </w:pPr>
      <w:ins w:id="91" w:author="Sayali Dev" w:date="2018-02-23T15:47:00Z">
        <w:r>
          <w:t>Creating a Kit</w:t>
        </w:r>
        <w:r w:rsidRPr="00BB294A">
          <w:t>s</w:t>
        </w:r>
        <w:r>
          <w:t xml:space="preserve"> Shipment</w:t>
        </w:r>
        <w:r>
          <w:tab/>
        </w:r>
        <w:r>
          <w:fldChar w:fldCharType="begin"/>
        </w:r>
        <w:r>
          <w:instrText xml:space="preserve"> PAGEREF _Toc507164281 \h </w:instrText>
        </w:r>
      </w:ins>
      <w:r>
        <w:fldChar w:fldCharType="separate"/>
      </w:r>
      <w:ins w:id="92" w:author="Sayali Dev" w:date="2018-02-23T15:47:00Z">
        <w:r>
          <w:t>45</w:t>
        </w:r>
        <w:r>
          <w:fldChar w:fldCharType="end"/>
        </w:r>
      </w:ins>
    </w:p>
    <w:p w14:paraId="0E837239" w14:textId="2FA1BCB8" w:rsidR="001B74B2" w:rsidRDefault="001B74B2">
      <w:pPr>
        <w:pStyle w:val="TOC3"/>
        <w:rPr>
          <w:ins w:id="93" w:author="Sayali Dev" w:date="2018-02-23T15:47:00Z"/>
          <w:rFonts w:asciiTheme="minorHAnsi" w:eastAsiaTheme="minorEastAsia" w:hAnsiTheme="minorHAnsi" w:cstheme="minorBidi"/>
          <w:sz w:val="22"/>
        </w:rPr>
      </w:pPr>
      <w:ins w:id="94" w:author="Sayali Dev" w:date="2018-02-23T15:47:00Z">
        <w:r>
          <w:t>Modifying</w:t>
        </w:r>
        <w:r w:rsidRPr="00BB294A">
          <w:t>/Deleting</w:t>
        </w:r>
        <w:r>
          <w:t xml:space="preserve"> a Kit</w:t>
        </w:r>
        <w:r w:rsidRPr="00BB294A">
          <w:t>s</w:t>
        </w:r>
        <w:r>
          <w:t xml:space="preserve"> Shipment</w:t>
        </w:r>
        <w:r>
          <w:tab/>
        </w:r>
        <w:r>
          <w:fldChar w:fldCharType="begin"/>
        </w:r>
        <w:r>
          <w:instrText xml:space="preserve"> PAGEREF _Toc507164282 \h </w:instrText>
        </w:r>
      </w:ins>
      <w:r>
        <w:fldChar w:fldCharType="separate"/>
      </w:r>
      <w:ins w:id="95" w:author="Sayali Dev" w:date="2018-02-23T15:47:00Z">
        <w:r>
          <w:t>47</w:t>
        </w:r>
        <w:r>
          <w:fldChar w:fldCharType="end"/>
        </w:r>
      </w:ins>
    </w:p>
    <w:p w14:paraId="63C1BF8F" w14:textId="37EC4E34" w:rsidR="001B74B2" w:rsidRDefault="001B74B2">
      <w:pPr>
        <w:pStyle w:val="TOC3"/>
        <w:rPr>
          <w:ins w:id="96" w:author="Sayali Dev" w:date="2018-02-23T15:47:00Z"/>
          <w:rFonts w:asciiTheme="minorHAnsi" w:eastAsiaTheme="minorEastAsia" w:hAnsiTheme="minorHAnsi" w:cstheme="minorBidi"/>
          <w:sz w:val="22"/>
        </w:rPr>
      </w:pPr>
      <w:ins w:id="97" w:author="Sayali Dev" w:date="2018-02-23T15:47:00Z">
        <w:r>
          <w:t>Viewing a List of Kit Shipments</w:t>
        </w:r>
        <w:r>
          <w:tab/>
        </w:r>
        <w:r>
          <w:fldChar w:fldCharType="begin"/>
        </w:r>
        <w:r>
          <w:instrText xml:space="preserve"> PAGEREF _Toc507164283 \h </w:instrText>
        </w:r>
      </w:ins>
      <w:r>
        <w:fldChar w:fldCharType="separate"/>
      </w:r>
      <w:ins w:id="98" w:author="Sayali Dev" w:date="2018-02-23T15:47:00Z">
        <w:r>
          <w:t>48</w:t>
        </w:r>
        <w:r>
          <w:fldChar w:fldCharType="end"/>
        </w:r>
      </w:ins>
    </w:p>
    <w:p w14:paraId="1ADEBC66" w14:textId="22E623DA" w:rsidR="001B74B2" w:rsidRDefault="001B74B2">
      <w:pPr>
        <w:pStyle w:val="TOC3"/>
        <w:rPr>
          <w:ins w:id="99" w:author="Sayali Dev" w:date="2018-02-23T15:47:00Z"/>
          <w:rFonts w:asciiTheme="minorHAnsi" w:eastAsiaTheme="minorEastAsia" w:hAnsiTheme="minorHAnsi" w:cstheme="minorBidi"/>
          <w:sz w:val="22"/>
        </w:rPr>
      </w:pPr>
      <w:ins w:id="100" w:author="Sayali Dev" w:date="2018-02-23T15:47:00Z">
        <w:r>
          <w:t>Sending a Kit</w:t>
        </w:r>
        <w:r w:rsidRPr="00BB294A">
          <w:t>s</w:t>
        </w:r>
        <w:r>
          <w:t xml:space="preserve"> Shipment</w:t>
        </w:r>
        <w:r>
          <w:tab/>
        </w:r>
        <w:r>
          <w:fldChar w:fldCharType="begin"/>
        </w:r>
        <w:r>
          <w:instrText xml:space="preserve"> PAGEREF _Toc507164284 \h </w:instrText>
        </w:r>
      </w:ins>
      <w:r>
        <w:fldChar w:fldCharType="separate"/>
      </w:r>
      <w:ins w:id="101" w:author="Sayali Dev" w:date="2018-02-23T15:47:00Z">
        <w:r>
          <w:t>49</w:t>
        </w:r>
        <w:r>
          <w:fldChar w:fldCharType="end"/>
        </w:r>
      </w:ins>
    </w:p>
    <w:p w14:paraId="6DEE5AA9" w14:textId="1024072C" w:rsidR="001B74B2" w:rsidRDefault="001B74B2">
      <w:pPr>
        <w:pStyle w:val="TOC1"/>
        <w:rPr>
          <w:ins w:id="102" w:author="Sayali Dev" w:date="2018-02-23T15:47:00Z"/>
          <w:rFonts w:asciiTheme="minorHAnsi" w:eastAsiaTheme="minorEastAsia" w:hAnsiTheme="minorHAnsi" w:cstheme="minorBidi"/>
          <w:b w:val="0"/>
          <w:bCs w:val="0"/>
          <w:sz w:val="22"/>
          <w:szCs w:val="22"/>
        </w:rPr>
      </w:pPr>
      <w:ins w:id="103" w:author="Sayali Dev" w:date="2018-02-23T15:47:00Z">
        <w:r>
          <w:t>Receive</w:t>
        </w:r>
        <w:r w:rsidRPr="00BB294A">
          <w:t xml:space="preserve"> Specimens</w:t>
        </w:r>
        <w:r>
          <w:t xml:space="preserve"> Shipments and Check in samples into the Inventory</w:t>
        </w:r>
        <w:r>
          <w:tab/>
        </w:r>
        <w:r>
          <w:fldChar w:fldCharType="begin"/>
        </w:r>
        <w:r>
          <w:instrText xml:space="preserve"> PAGEREF _Toc507164285 \h </w:instrText>
        </w:r>
      </w:ins>
      <w:r>
        <w:fldChar w:fldCharType="separate"/>
      </w:r>
      <w:ins w:id="104" w:author="Sayali Dev" w:date="2018-02-23T15:47:00Z">
        <w:r>
          <w:t>51</w:t>
        </w:r>
        <w:r>
          <w:fldChar w:fldCharType="end"/>
        </w:r>
      </w:ins>
    </w:p>
    <w:p w14:paraId="6C18FBC7" w14:textId="59FBCB2A" w:rsidR="001B74B2" w:rsidRDefault="001B74B2">
      <w:pPr>
        <w:pStyle w:val="TOC3"/>
        <w:rPr>
          <w:ins w:id="105" w:author="Sayali Dev" w:date="2018-02-23T15:47:00Z"/>
          <w:rFonts w:asciiTheme="minorHAnsi" w:eastAsiaTheme="minorEastAsia" w:hAnsiTheme="minorHAnsi" w:cstheme="minorBidi"/>
          <w:sz w:val="22"/>
        </w:rPr>
      </w:pPr>
      <w:ins w:id="106" w:author="Sayali Dev" w:date="2018-02-23T15:47:00Z">
        <w:r>
          <w:t>Viewing the Shipment Search Page</w:t>
        </w:r>
        <w:r>
          <w:tab/>
        </w:r>
        <w:r>
          <w:fldChar w:fldCharType="begin"/>
        </w:r>
        <w:r>
          <w:instrText xml:space="preserve"> PAGEREF _Toc507164286 \h </w:instrText>
        </w:r>
      </w:ins>
      <w:r>
        <w:fldChar w:fldCharType="separate"/>
      </w:r>
      <w:ins w:id="107" w:author="Sayali Dev" w:date="2018-02-23T15:47:00Z">
        <w:r>
          <w:t>51</w:t>
        </w:r>
        <w:r>
          <w:fldChar w:fldCharType="end"/>
        </w:r>
      </w:ins>
    </w:p>
    <w:p w14:paraId="15800133" w14:textId="4B2FB0AD" w:rsidR="001B74B2" w:rsidRDefault="001B74B2">
      <w:pPr>
        <w:pStyle w:val="TOC3"/>
        <w:rPr>
          <w:ins w:id="108" w:author="Sayali Dev" w:date="2018-02-23T15:47:00Z"/>
          <w:rFonts w:asciiTheme="minorHAnsi" w:eastAsiaTheme="minorEastAsia" w:hAnsiTheme="minorHAnsi" w:cstheme="minorBidi"/>
          <w:sz w:val="22"/>
        </w:rPr>
      </w:pPr>
      <w:ins w:id="109" w:author="Sayali Dev" w:date="2018-02-23T15:47:00Z">
        <w:r>
          <w:t>Searching for a Shipment</w:t>
        </w:r>
        <w:r>
          <w:tab/>
        </w:r>
        <w:r>
          <w:fldChar w:fldCharType="begin"/>
        </w:r>
        <w:r>
          <w:instrText xml:space="preserve"> PAGEREF _Toc507164287 \h </w:instrText>
        </w:r>
      </w:ins>
      <w:r>
        <w:fldChar w:fldCharType="separate"/>
      </w:r>
      <w:ins w:id="110" w:author="Sayali Dev" w:date="2018-02-23T15:47:00Z">
        <w:r>
          <w:t>53</w:t>
        </w:r>
        <w:r>
          <w:fldChar w:fldCharType="end"/>
        </w:r>
      </w:ins>
    </w:p>
    <w:p w14:paraId="6ABAB766" w14:textId="569FA3DD" w:rsidR="001B74B2" w:rsidRDefault="001B74B2">
      <w:pPr>
        <w:pStyle w:val="TOC3"/>
        <w:rPr>
          <w:ins w:id="111" w:author="Sayali Dev" w:date="2018-02-23T15:47:00Z"/>
          <w:rFonts w:asciiTheme="minorHAnsi" w:eastAsiaTheme="minorEastAsia" w:hAnsiTheme="minorHAnsi" w:cstheme="minorBidi"/>
          <w:sz w:val="22"/>
        </w:rPr>
      </w:pPr>
      <w:ins w:id="112" w:author="Sayali Dev" w:date="2018-02-23T15:47:00Z">
        <w:r>
          <w:t>Viewing Shipment</w:t>
        </w:r>
        <w:r w:rsidRPr="00BB294A">
          <w:t xml:space="preserve"> Details</w:t>
        </w:r>
        <w:r>
          <w:tab/>
        </w:r>
        <w:r>
          <w:fldChar w:fldCharType="begin"/>
        </w:r>
        <w:r>
          <w:instrText xml:space="preserve"> PAGEREF _Toc507164288 \h </w:instrText>
        </w:r>
      </w:ins>
      <w:r>
        <w:fldChar w:fldCharType="separate"/>
      </w:r>
      <w:ins w:id="113" w:author="Sayali Dev" w:date="2018-02-23T15:47:00Z">
        <w:r>
          <w:t>55</w:t>
        </w:r>
        <w:r>
          <w:fldChar w:fldCharType="end"/>
        </w:r>
      </w:ins>
    </w:p>
    <w:p w14:paraId="181AB4E6" w14:textId="7AA1A975" w:rsidR="001B74B2" w:rsidRDefault="001B74B2">
      <w:pPr>
        <w:pStyle w:val="TOC3"/>
        <w:rPr>
          <w:ins w:id="114" w:author="Sayali Dev" w:date="2018-02-23T15:47:00Z"/>
          <w:rFonts w:asciiTheme="minorHAnsi" w:eastAsiaTheme="minorEastAsia" w:hAnsiTheme="minorHAnsi" w:cstheme="minorBidi"/>
          <w:sz w:val="22"/>
        </w:rPr>
      </w:pPr>
      <w:ins w:id="115" w:author="Sayali Dev" w:date="2018-02-23T15:47:00Z">
        <w:r>
          <w:t xml:space="preserve">Printing a Shipment </w:t>
        </w:r>
        <w:r w:rsidRPr="00BB294A">
          <w:t>Report</w:t>
        </w:r>
        <w:r>
          <w:tab/>
        </w:r>
        <w:r>
          <w:fldChar w:fldCharType="begin"/>
        </w:r>
        <w:r>
          <w:instrText xml:space="preserve"> PAGEREF _Toc507164289 \h </w:instrText>
        </w:r>
      </w:ins>
      <w:r>
        <w:fldChar w:fldCharType="separate"/>
      </w:r>
      <w:ins w:id="116" w:author="Sayali Dev" w:date="2018-02-23T15:47:00Z">
        <w:r>
          <w:t>57</w:t>
        </w:r>
        <w:r>
          <w:fldChar w:fldCharType="end"/>
        </w:r>
      </w:ins>
    </w:p>
    <w:p w14:paraId="539AA429" w14:textId="1E9D7212" w:rsidR="001B74B2" w:rsidRDefault="001B74B2">
      <w:pPr>
        <w:pStyle w:val="TOC3"/>
        <w:rPr>
          <w:ins w:id="117" w:author="Sayali Dev" w:date="2018-02-23T15:47:00Z"/>
          <w:rFonts w:asciiTheme="minorHAnsi" w:eastAsiaTheme="minorEastAsia" w:hAnsiTheme="minorHAnsi" w:cstheme="minorBidi"/>
          <w:sz w:val="22"/>
        </w:rPr>
      </w:pPr>
      <w:ins w:id="118" w:author="Sayali Dev" w:date="2018-02-23T15:47:00Z">
        <w:r>
          <w:t>Receiving a Biospecimen</w:t>
        </w:r>
        <w:r w:rsidRPr="00BB294A">
          <w:t>s</w:t>
        </w:r>
        <w:r>
          <w:t xml:space="preserve"> Shipment</w:t>
        </w:r>
        <w:r>
          <w:tab/>
        </w:r>
        <w:r>
          <w:fldChar w:fldCharType="begin"/>
        </w:r>
        <w:r>
          <w:instrText xml:space="preserve"> PAGEREF _Toc507164290 \h </w:instrText>
        </w:r>
      </w:ins>
      <w:r>
        <w:fldChar w:fldCharType="separate"/>
      </w:r>
      <w:ins w:id="119" w:author="Sayali Dev" w:date="2018-02-23T15:47:00Z">
        <w:r>
          <w:t>58</w:t>
        </w:r>
        <w:r>
          <w:fldChar w:fldCharType="end"/>
        </w:r>
      </w:ins>
    </w:p>
    <w:p w14:paraId="6E98931B" w14:textId="0E471518" w:rsidR="001B74B2" w:rsidRDefault="001B74B2">
      <w:pPr>
        <w:pStyle w:val="TOC3"/>
        <w:rPr>
          <w:ins w:id="120" w:author="Sayali Dev" w:date="2018-02-23T15:47:00Z"/>
          <w:rFonts w:asciiTheme="minorHAnsi" w:eastAsiaTheme="minorEastAsia" w:hAnsiTheme="minorHAnsi" w:cstheme="minorBidi"/>
          <w:sz w:val="22"/>
        </w:rPr>
      </w:pPr>
      <w:ins w:id="121" w:author="Sayali Dev" w:date="2018-02-23T15:47:00Z">
        <w:r>
          <w:t>Checking In a Biospecimen</w:t>
        </w:r>
        <w:r w:rsidRPr="00BB294A">
          <w:t>s</w:t>
        </w:r>
        <w:r>
          <w:t xml:space="preserve"> Shipment</w:t>
        </w:r>
        <w:r>
          <w:tab/>
        </w:r>
        <w:r>
          <w:fldChar w:fldCharType="begin"/>
        </w:r>
        <w:r>
          <w:instrText xml:space="preserve"> PAGEREF _Toc507164291 \h </w:instrText>
        </w:r>
      </w:ins>
      <w:r>
        <w:fldChar w:fldCharType="separate"/>
      </w:r>
      <w:ins w:id="122" w:author="Sayali Dev" w:date="2018-02-23T15:47:00Z">
        <w:r>
          <w:t>60</w:t>
        </w:r>
        <w:r>
          <w:fldChar w:fldCharType="end"/>
        </w:r>
      </w:ins>
    </w:p>
    <w:p w14:paraId="6E506752" w14:textId="66758366" w:rsidR="001B74B2" w:rsidRDefault="001B74B2">
      <w:pPr>
        <w:pStyle w:val="TOC3"/>
        <w:rPr>
          <w:ins w:id="123" w:author="Sayali Dev" w:date="2018-02-23T15:47:00Z"/>
          <w:rFonts w:asciiTheme="minorHAnsi" w:eastAsiaTheme="minorEastAsia" w:hAnsiTheme="minorHAnsi" w:cstheme="minorBidi"/>
          <w:sz w:val="22"/>
        </w:rPr>
      </w:pPr>
      <w:ins w:id="124" w:author="Sayali Dev" w:date="2018-02-23T15:47:00Z">
        <w:r>
          <w:lastRenderedPageBreak/>
          <w:t>Checking In Biospecimens in Bulk</w:t>
        </w:r>
        <w:r>
          <w:tab/>
        </w:r>
        <w:r>
          <w:fldChar w:fldCharType="begin"/>
        </w:r>
        <w:r>
          <w:instrText xml:space="preserve"> PAGEREF _Toc507164292 \h </w:instrText>
        </w:r>
      </w:ins>
      <w:r>
        <w:fldChar w:fldCharType="separate"/>
      </w:r>
      <w:ins w:id="125" w:author="Sayali Dev" w:date="2018-02-23T15:47:00Z">
        <w:r>
          <w:t>66</w:t>
        </w:r>
        <w:r>
          <w:fldChar w:fldCharType="end"/>
        </w:r>
      </w:ins>
    </w:p>
    <w:p w14:paraId="1D98A004" w14:textId="19F186F8" w:rsidR="001B74B2" w:rsidRDefault="001B74B2">
      <w:pPr>
        <w:pStyle w:val="TOC1"/>
        <w:rPr>
          <w:ins w:id="126" w:author="Sayali Dev" w:date="2018-02-23T15:47:00Z"/>
          <w:rFonts w:asciiTheme="minorHAnsi" w:eastAsiaTheme="minorEastAsia" w:hAnsiTheme="minorHAnsi" w:cstheme="minorBidi"/>
          <w:b w:val="0"/>
          <w:bCs w:val="0"/>
          <w:sz w:val="22"/>
          <w:szCs w:val="22"/>
        </w:rPr>
      </w:pPr>
      <w:ins w:id="127" w:author="Sayali Dev" w:date="2018-02-23T15:47:00Z">
        <w:r>
          <w:t>Create and Manage Worklists</w:t>
        </w:r>
        <w:r>
          <w:tab/>
        </w:r>
        <w:r>
          <w:fldChar w:fldCharType="begin"/>
        </w:r>
        <w:r>
          <w:instrText xml:space="preserve"> PAGEREF _Toc507164293 \h </w:instrText>
        </w:r>
      </w:ins>
      <w:r>
        <w:fldChar w:fldCharType="separate"/>
      </w:r>
      <w:ins w:id="128" w:author="Sayali Dev" w:date="2018-02-23T15:47:00Z">
        <w:r>
          <w:t>76</w:t>
        </w:r>
        <w:r>
          <w:fldChar w:fldCharType="end"/>
        </w:r>
      </w:ins>
    </w:p>
    <w:p w14:paraId="033F6A3C" w14:textId="0B7004E1" w:rsidR="001B74B2" w:rsidRDefault="001B74B2">
      <w:pPr>
        <w:pStyle w:val="TOC3"/>
        <w:rPr>
          <w:ins w:id="129" w:author="Sayali Dev" w:date="2018-02-23T15:47:00Z"/>
          <w:rFonts w:asciiTheme="minorHAnsi" w:eastAsiaTheme="minorEastAsia" w:hAnsiTheme="minorHAnsi" w:cstheme="minorBidi"/>
          <w:sz w:val="22"/>
        </w:rPr>
      </w:pPr>
      <w:ins w:id="130" w:author="Sayali Dev" w:date="2018-02-23T15:47:00Z">
        <w:r>
          <w:t>Viewing a List of Worklists</w:t>
        </w:r>
        <w:r>
          <w:tab/>
        </w:r>
        <w:r>
          <w:fldChar w:fldCharType="begin"/>
        </w:r>
        <w:r>
          <w:instrText xml:space="preserve"> PAGEREF _Toc507164294 \h </w:instrText>
        </w:r>
      </w:ins>
      <w:r>
        <w:fldChar w:fldCharType="separate"/>
      </w:r>
      <w:ins w:id="131" w:author="Sayali Dev" w:date="2018-02-23T15:47:00Z">
        <w:r>
          <w:t>76</w:t>
        </w:r>
        <w:r>
          <w:fldChar w:fldCharType="end"/>
        </w:r>
      </w:ins>
    </w:p>
    <w:p w14:paraId="32DB3CCA" w14:textId="5C3036D0" w:rsidR="001B74B2" w:rsidRDefault="001B74B2">
      <w:pPr>
        <w:pStyle w:val="TOC3"/>
        <w:rPr>
          <w:ins w:id="132" w:author="Sayali Dev" w:date="2018-02-23T15:47:00Z"/>
          <w:rFonts w:asciiTheme="minorHAnsi" w:eastAsiaTheme="minorEastAsia" w:hAnsiTheme="minorHAnsi" w:cstheme="minorBidi"/>
          <w:sz w:val="22"/>
        </w:rPr>
      </w:pPr>
      <w:ins w:id="133" w:author="Sayali Dev" w:date="2018-02-23T15:47:00Z">
        <w:r>
          <w:t xml:space="preserve">Searching for a </w:t>
        </w:r>
        <w:r w:rsidRPr="00BB294A">
          <w:t>Worklist</w:t>
        </w:r>
        <w:r>
          <w:tab/>
        </w:r>
        <w:r>
          <w:fldChar w:fldCharType="begin"/>
        </w:r>
        <w:r>
          <w:instrText xml:space="preserve"> PAGEREF _Toc507164295 \h </w:instrText>
        </w:r>
      </w:ins>
      <w:r>
        <w:fldChar w:fldCharType="separate"/>
      </w:r>
      <w:ins w:id="134" w:author="Sayali Dev" w:date="2018-02-23T15:47:00Z">
        <w:r>
          <w:t>77</w:t>
        </w:r>
        <w:r>
          <w:fldChar w:fldCharType="end"/>
        </w:r>
      </w:ins>
    </w:p>
    <w:p w14:paraId="1FB7E5AF" w14:textId="6FF1FE74" w:rsidR="001B74B2" w:rsidRDefault="001B74B2">
      <w:pPr>
        <w:pStyle w:val="TOC3"/>
        <w:rPr>
          <w:ins w:id="135" w:author="Sayali Dev" w:date="2018-02-23T15:47:00Z"/>
          <w:rFonts w:asciiTheme="minorHAnsi" w:eastAsiaTheme="minorEastAsia" w:hAnsiTheme="minorHAnsi" w:cstheme="minorBidi"/>
          <w:sz w:val="22"/>
        </w:rPr>
      </w:pPr>
      <w:ins w:id="136" w:author="Sayali Dev" w:date="2018-02-23T15:47:00Z">
        <w:r>
          <w:t>Viewing Worklist</w:t>
        </w:r>
        <w:r w:rsidRPr="00BB294A">
          <w:t xml:space="preserve"> Details</w:t>
        </w:r>
        <w:r>
          <w:tab/>
        </w:r>
        <w:r>
          <w:fldChar w:fldCharType="begin"/>
        </w:r>
        <w:r>
          <w:instrText xml:space="preserve"> PAGEREF _Toc507164296 \h </w:instrText>
        </w:r>
      </w:ins>
      <w:r>
        <w:fldChar w:fldCharType="separate"/>
      </w:r>
      <w:ins w:id="137" w:author="Sayali Dev" w:date="2018-02-23T15:47:00Z">
        <w:r>
          <w:t>79</w:t>
        </w:r>
        <w:r>
          <w:fldChar w:fldCharType="end"/>
        </w:r>
      </w:ins>
    </w:p>
    <w:p w14:paraId="6CF31BF3" w14:textId="23C46A4E" w:rsidR="001B74B2" w:rsidRDefault="001B74B2">
      <w:pPr>
        <w:pStyle w:val="TOC3"/>
        <w:rPr>
          <w:ins w:id="138" w:author="Sayali Dev" w:date="2018-02-23T15:47:00Z"/>
          <w:rFonts w:asciiTheme="minorHAnsi" w:eastAsiaTheme="minorEastAsia" w:hAnsiTheme="minorHAnsi" w:cstheme="minorBidi"/>
          <w:sz w:val="22"/>
        </w:rPr>
      </w:pPr>
      <w:ins w:id="139" w:author="Sayali Dev" w:date="2018-02-23T15:47:00Z">
        <w:r>
          <w:t>Creating a Worklist</w:t>
        </w:r>
        <w:r>
          <w:tab/>
        </w:r>
        <w:r>
          <w:fldChar w:fldCharType="begin"/>
        </w:r>
        <w:r>
          <w:instrText xml:space="preserve"> PAGEREF _Toc507164297 \h </w:instrText>
        </w:r>
      </w:ins>
      <w:r>
        <w:fldChar w:fldCharType="separate"/>
      </w:r>
      <w:ins w:id="140" w:author="Sayali Dev" w:date="2018-02-23T15:47:00Z">
        <w:r>
          <w:t>82</w:t>
        </w:r>
        <w:r>
          <w:fldChar w:fldCharType="end"/>
        </w:r>
      </w:ins>
    </w:p>
    <w:p w14:paraId="45842E04" w14:textId="449E7A82" w:rsidR="001B74B2" w:rsidRDefault="001B74B2">
      <w:pPr>
        <w:pStyle w:val="TOC3"/>
        <w:rPr>
          <w:ins w:id="141" w:author="Sayali Dev" w:date="2018-02-23T15:47:00Z"/>
          <w:rFonts w:asciiTheme="minorHAnsi" w:eastAsiaTheme="minorEastAsia" w:hAnsiTheme="minorHAnsi" w:cstheme="minorBidi"/>
          <w:sz w:val="22"/>
        </w:rPr>
      </w:pPr>
      <w:ins w:id="142" w:author="Sayali Dev" w:date="2018-02-23T15:47:00Z">
        <w:r>
          <w:t>Modifying a Worklist</w:t>
        </w:r>
        <w:r>
          <w:tab/>
        </w:r>
        <w:r>
          <w:fldChar w:fldCharType="begin"/>
        </w:r>
        <w:r>
          <w:instrText xml:space="preserve"> PAGEREF _Toc507164298 \h </w:instrText>
        </w:r>
      </w:ins>
      <w:r>
        <w:fldChar w:fldCharType="separate"/>
      </w:r>
      <w:ins w:id="143" w:author="Sayali Dev" w:date="2018-02-23T15:47:00Z">
        <w:r>
          <w:t>86</w:t>
        </w:r>
        <w:r>
          <w:fldChar w:fldCharType="end"/>
        </w:r>
      </w:ins>
    </w:p>
    <w:p w14:paraId="7AE6294A" w14:textId="2B633BBE" w:rsidR="001B74B2" w:rsidRDefault="001B74B2">
      <w:pPr>
        <w:pStyle w:val="TOC3"/>
        <w:rPr>
          <w:ins w:id="144" w:author="Sayali Dev" w:date="2018-02-23T15:47:00Z"/>
          <w:rFonts w:asciiTheme="minorHAnsi" w:eastAsiaTheme="minorEastAsia" w:hAnsiTheme="minorHAnsi" w:cstheme="minorBidi"/>
          <w:sz w:val="22"/>
        </w:rPr>
      </w:pPr>
      <w:ins w:id="145" w:author="Sayali Dev" w:date="2018-02-23T15:47:00Z">
        <w:r>
          <w:t>Deleting a Worklist</w:t>
        </w:r>
        <w:r>
          <w:tab/>
        </w:r>
        <w:r>
          <w:fldChar w:fldCharType="begin"/>
        </w:r>
        <w:r>
          <w:instrText xml:space="preserve"> PAGEREF _Toc507164299 \h </w:instrText>
        </w:r>
      </w:ins>
      <w:r>
        <w:fldChar w:fldCharType="separate"/>
      </w:r>
      <w:ins w:id="146" w:author="Sayali Dev" w:date="2018-02-23T15:47:00Z">
        <w:r>
          <w:t>90</w:t>
        </w:r>
        <w:r>
          <w:fldChar w:fldCharType="end"/>
        </w:r>
      </w:ins>
    </w:p>
    <w:p w14:paraId="6ACAF3EA" w14:textId="4C4BD2E8" w:rsidR="001B74B2" w:rsidRDefault="001B74B2">
      <w:pPr>
        <w:pStyle w:val="TOC3"/>
        <w:rPr>
          <w:ins w:id="147" w:author="Sayali Dev" w:date="2018-02-23T15:47:00Z"/>
          <w:rFonts w:asciiTheme="minorHAnsi" w:eastAsiaTheme="minorEastAsia" w:hAnsiTheme="minorHAnsi" w:cstheme="minorBidi"/>
          <w:sz w:val="22"/>
        </w:rPr>
      </w:pPr>
      <w:ins w:id="148" w:author="Sayali Dev" w:date="2018-02-23T15:47:00Z">
        <w:r>
          <w:t>Adding an Event for Worklist Biospecimen</w:t>
        </w:r>
        <w:r w:rsidRPr="00BB294A">
          <w:t>s</w:t>
        </w:r>
        <w:r>
          <w:tab/>
        </w:r>
        <w:r>
          <w:fldChar w:fldCharType="begin"/>
        </w:r>
        <w:r>
          <w:instrText xml:space="preserve"> PAGEREF _Toc507164300 \h </w:instrText>
        </w:r>
      </w:ins>
      <w:r>
        <w:fldChar w:fldCharType="separate"/>
      </w:r>
      <w:ins w:id="149" w:author="Sayali Dev" w:date="2018-02-23T15:47:00Z">
        <w:r>
          <w:t>91</w:t>
        </w:r>
        <w:r>
          <w:fldChar w:fldCharType="end"/>
        </w:r>
      </w:ins>
    </w:p>
    <w:p w14:paraId="06FC57EA" w14:textId="140865B8" w:rsidR="001B74B2" w:rsidRDefault="001B74B2">
      <w:pPr>
        <w:pStyle w:val="TOC3"/>
        <w:rPr>
          <w:ins w:id="150" w:author="Sayali Dev" w:date="2018-02-23T15:47:00Z"/>
          <w:rFonts w:asciiTheme="minorHAnsi" w:eastAsiaTheme="minorEastAsia" w:hAnsiTheme="minorHAnsi" w:cstheme="minorBidi"/>
          <w:sz w:val="22"/>
        </w:rPr>
      </w:pPr>
      <w:ins w:id="151" w:author="Sayali Dev" w:date="2018-02-23T15:47:00Z">
        <w:r>
          <w:t>Assigning Storage for Worklist Biospecimens</w:t>
        </w:r>
        <w:r>
          <w:tab/>
        </w:r>
        <w:r>
          <w:fldChar w:fldCharType="begin"/>
        </w:r>
        <w:r>
          <w:instrText xml:space="preserve"> PAGEREF _Toc507164301 \h </w:instrText>
        </w:r>
      </w:ins>
      <w:r>
        <w:fldChar w:fldCharType="separate"/>
      </w:r>
      <w:ins w:id="152" w:author="Sayali Dev" w:date="2018-02-23T15:47:00Z">
        <w:r>
          <w:t>94</w:t>
        </w:r>
        <w:r>
          <w:fldChar w:fldCharType="end"/>
        </w:r>
      </w:ins>
    </w:p>
    <w:p w14:paraId="19C561E2" w14:textId="2702B4B9" w:rsidR="001B74B2" w:rsidRDefault="001B74B2">
      <w:pPr>
        <w:pStyle w:val="TOC3"/>
        <w:rPr>
          <w:ins w:id="153" w:author="Sayali Dev" w:date="2018-02-23T15:47:00Z"/>
          <w:rFonts w:asciiTheme="minorHAnsi" w:eastAsiaTheme="minorEastAsia" w:hAnsiTheme="minorHAnsi" w:cstheme="minorBidi"/>
          <w:sz w:val="22"/>
        </w:rPr>
      </w:pPr>
      <w:ins w:id="154" w:author="Sayali Dev" w:date="2018-02-23T15:47:00Z">
        <w:r>
          <w:t>Generating a Label for Worklist Biospecimen</w:t>
        </w:r>
        <w:r w:rsidRPr="00BB294A">
          <w:t>s</w:t>
        </w:r>
        <w:r>
          <w:tab/>
        </w:r>
        <w:r>
          <w:fldChar w:fldCharType="begin"/>
        </w:r>
        <w:r>
          <w:instrText xml:space="preserve"> PAGEREF _Toc507164302 \h </w:instrText>
        </w:r>
      </w:ins>
      <w:r>
        <w:fldChar w:fldCharType="separate"/>
      </w:r>
      <w:ins w:id="155" w:author="Sayali Dev" w:date="2018-02-23T15:47:00Z">
        <w:r>
          <w:t>98</w:t>
        </w:r>
        <w:r>
          <w:fldChar w:fldCharType="end"/>
        </w:r>
      </w:ins>
    </w:p>
    <w:p w14:paraId="4448E595" w14:textId="5CBA1483" w:rsidR="001B74B2" w:rsidRDefault="001B74B2">
      <w:pPr>
        <w:pStyle w:val="TOC3"/>
        <w:rPr>
          <w:ins w:id="156" w:author="Sayali Dev" w:date="2018-02-23T15:47:00Z"/>
          <w:rFonts w:asciiTheme="minorHAnsi" w:eastAsiaTheme="minorEastAsia" w:hAnsiTheme="minorHAnsi" w:cstheme="minorBidi"/>
          <w:sz w:val="22"/>
        </w:rPr>
      </w:pPr>
      <w:ins w:id="157" w:author="Sayali Dev" w:date="2018-02-23T15:47:00Z">
        <w:r>
          <w:t>Generating a Report for Worklist Biospecimens</w:t>
        </w:r>
        <w:r>
          <w:tab/>
        </w:r>
        <w:r>
          <w:fldChar w:fldCharType="begin"/>
        </w:r>
        <w:r>
          <w:instrText xml:space="preserve"> PAGEREF _Toc507164303 \h </w:instrText>
        </w:r>
      </w:ins>
      <w:r>
        <w:fldChar w:fldCharType="separate"/>
      </w:r>
      <w:ins w:id="158" w:author="Sayali Dev" w:date="2018-02-23T15:47:00Z">
        <w:r>
          <w:t>100</w:t>
        </w:r>
        <w:r>
          <w:fldChar w:fldCharType="end"/>
        </w:r>
      </w:ins>
    </w:p>
    <w:p w14:paraId="3B9C4DBC" w14:textId="27373B4A" w:rsidR="001B74B2" w:rsidRDefault="001B74B2">
      <w:pPr>
        <w:pStyle w:val="TOC3"/>
        <w:rPr>
          <w:ins w:id="159" w:author="Sayali Dev" w:date="2018-02-23T15:47:00Z"/>
          <w:rFonts w:asciiTheme="minorHAnsi" w:eastAsiaTheme="minorEastAsia" w:hAnsiTheme="minorHAnsi" w:cstheme="minorBidi"/>
          <w:sz w:val="22"/>
        </w:rPr>
      </w:pPr>
      <w:ins w:id="160" w:author="Sayali Dev" w:date="2018-02-23T15:47:00Z">
        <w:r>
          <w:t>Initiating a Workflow Process for Worklist Biospecimens</w:t>
        </w:r>
        <w:r>
          <w:tab/>
        </w:r>
        <w:r>
          <w:fldChar w:fldCharType="begin"/>
        </w:r>
        <w:r>
          <w:instrText xml:space="preserve"> PAGEREF _Toc507164304 \h </w:instrText>
        </w:r>
      </w:ins>
      <w:r>
        <w:fldChar w:fldCharType="separate"/>
      </w:r>
      <w:ins w:id="161" w:author="Sayali Dev" w:date="2018-02-23T15:47:00Z">
        <w:r>
          <w:t>101</w:t>
        </w:r>
        <w:r>
          <w:fldChar w:fldCharType="end"/>
        </w:r>
      </w:ins>
    </w:p>
    <w:p w14:paraId="765EFF82" w14:textId="6D0C0450" w:rsidR="001B74B2" w:rsidRDefault="001B74B2">
      <w:pPr>
        <w:pStyle w:val="TOC3"/>
        <w:rPr>
          <w:ins w:id="162" w:author="Sayali Dev" w:date="2018-02-23T15:47:00Z"/>
          <w:rFonts w:asciiTheme="minorHAnsi" w:eastAsiaTheme="minorEastAsia" w:hAnsiTheme="minorHAnsi" w:cstheme="minorBidi"/>
          <w:sz w:val="22"/>
        </w:rPr>
      </w:pPr>
      <w:ins w:id="163" w:author="Sayali Dev" w:date="2018-02-23T15:47:00Z">
        <w:r>
          <w:t>Modifying Worklist Biospecimens</w:t>
        </w:r>
        <w:r>
          <w:tab/>
        </w:r>
        <w:r>
          <w:fldChar w:fldCharType="begin"/>
        </w:r>
        <w:r>
          <w:instrText xml:space="preserve"> PAGEREF _Toc507164305 \h </w:instrText>
        </w:r>
      </w:ins>
      <w:r>
        <w:fldChar w:fldCharType="separate"/>
      </w:r>
      <w:ins w:id="164" w:author="Sayali Dev" w:date="2018-02-23T15:47:00Z">
        <w:r>
          <w:t>102</w:t>
        </w:r>
        <w:r>
          <w:fldChar w:fldCharType="end"/>
        </w:r>
      </w:ins>
    </w:p>
    <w:p w14:paraId="357D12BE" w14:textId="51633525" w:rsidR="001B74B2" w:rsidRDefault="001B74B2">
      <w:pPr>
        <w:pStyle w:val="TOC3"/>
        <w:rPr>
          <w:ins w:id="165" w:author="Sayali Dev" w:date="2018-02-23T15:47:00Z"/>
          <w:rFonts w:asciiTheme="minorHAnsi" w:eastAsiaTheme="minorEastAsia" w:hAnsiTheme="minorHAnsi" w:cstheme="minorBidi"/>
          <w:sz w:val="22"/>
        </w:rPr>
      </w:pPr>
      <w:ins w:id="166" w:author="Sayali Dev" w:date="2018-02-23T15:47:00Z">
        <w:r w:rsidRPr="00BB294A">
          <w:t>Move worklist biospecimens to a bulk container</w:t>
        </w:r>
        <w:r>
          <w:tab/>
        </w:r>
        <w:r>
          <w:fldChar w:fldCharType="begin"/>
        </w:r>
        <w:r>
          <w:instrText xml:space="preserve"> PAGEREF _Toc507164306 \h </w:instrText>
        </w:r>
      </w:ins>
      <w:r>
        <w:fldChar w:fldCharType="separate"/>
      </w:r>
      <w:ins w:id="167" w:author="Sayali Dev" w:date="2018-02-23T15:47:00Z">
        <w:r>
          <w:t>104</w:t>
        </w:r>
        <w:r>
          <w:fldChar w:fldCharType="end"/>
        </w:r>
      </w:ins>
    </w:p>
    <w:p w14:paraId="1A44C7E3" w14:textId="347E09F8" w:rsidR="001B74B2" w:rsidRDefault="001B74B2">
      <w:pPr>
        <w:pStyle w:val="TOC3"/>
        <w:rPr>
          <w:ins w:id="168" w:author="Sayali Dev" w:date="2018-02-23T15:47:00Z"/>
          <w:rFonts w:asciiTheme="minorHAnsi" w:eastAsiaTheme="minorEastAsia" w:hAnsiTheme="minorHAnsi" w:cstheme="minorBidi"/>
          <w:sz w:val="22"/>
        </w:rPr>
      </w:pPr>
      <w:ins w:id="169" w:author="Sayali Dev" w:date="2018-02-23T15:47:00Z">
        <w:r>
          <w:t>Adding a Biospecimens Shipment to a Worklist</w:t>
        </w:r>
        <w:r>
          <w:tab/>
        </w:r>
        <w:r>
          <w:fldChar w:fldCharType="begin"/>
        </w:r>
        <w:r>
          <w:instrText xml:space="preserve"> PAGEREF _Toc507164307 \h </w:instrText>
        </w:r>
      </w:ins>
      <w:r>
        <w:fldChar w:fldCharType="separate"/>
      </w:r>
      <w:ins w:id="170" w:author="Sayali Dev" w:date="2018-02-23T15:47:00Z">
        <w:r>
          <w:t>106</w:t>
        </w:r>
        <w:r>
          <w:fldChar w:fldCharType="end"/>
        </w:r>
      </w:ins>
    </w:p>
    <w:p w14:paraId="5BB5002B" w14:textId="0C6E0392" w:rsidR="001B74B2" w:rsidRDefault="001B74B2">
      <w:pPr>
        <w:pStyle w:val="TOC3"/>
        <w:rPr>
          <w:ins w:id="171" w:author="Sayali Dev" w:date="2018-02-23T15:47:00Z"/>
          <w:rFonts w:asciiTheme="minorHAnsi" w:eastAsiaTheme="minorEastAsia" w:hAnsiTheme="minorHAnsi" w:cstheme="minorBidi"/>
          <w:sz w:val="22"/>
        </w:rPr>
      </w:pPr>
      <w:ins w:id="172" w:author="Sayali Dev" w:date="2018-02-23T15:47:00Z">
        <w:r>
          <w:t>Uploading a File for Worklist Biospecimens</w:t>
        </w:r>
        <w:r>
          <w:tab/>
        </w:r>
        <w:r>
          <w:fldChar w:fldCharType="begin"/>
        </w:r>
        <w:r>
          <w:instrText xml:space="preserve"> PAGEREF _Toc507164308 \h </w:instrText>
        </w:r>
      </w:ins>
      <w:r>
        <w:fldChar w:fldCharType="separate"/>
      </w:r>
      <w:ins w:id="173" w:author="Sayali Dev" w:date="2018-02-23T15:47:00Z">
        <w:r>
          <w:t>112</w:t>
        </w:r>
        <w:r>
          <w:fldChar w:fldCharType="end"/>
        </w:r>
      </w:ins>
    </w:p>
    <w:p w14:paraId="49D44E02" w14:textId="2BB4DEDB" w:rsidR="001B74B2" w:rsidRDefault="001B74B2">
      <w:pPr>
        <w:pStyle w:val="TOC1"/>
        <w:rPr>
          <w:ins w:id="174" w:author="Sayali Dev" w:date="2018-02-23T15:47:00Z"/>
          <w:rFonts w:asciiTheme="minorHAnsi" w:eastAsiaTheme="minorEastAsia" w:hAnsiTheme="minorHAnsi" w:cstheme="minorBidi"/>
          <w:b w:val="0"/>
          <w:bCs w:val="0"/>
          <w:sz w:val="22"/>
          <w:szCs w:val="22"/>
        </w:rPr>
      </w:pPr>
      <w:ins w:id="175" w:author="Sayali Dev" w:date="2018-02-23T15:47:00Z">
        <w:r>
          <w:t>Search and Modify workflows</w:t>
        </w:r>
        <w:r w:rsidRPr="00BB294A">
          <w:t xml:space="preserve">, </w:t>
        </w:r>
        <w:r>
          <w:t>Perform Sample Processing Workflows and Generate Reports</w:t>
        </w:r>
        <w:r>
          <w:tab/>
        </w:r>
        <w:r>
          <w:fldChar w:fldCharType="begin"/>
        </w:r>
        <w:r>
          <w:instrText xml:space="preserve"> PAGEREF _Toc507164309 \h </w:instrText>
        </w:r>
      </w:ins>
      <w:r>
        <w:fldChar w:fldCharType="separate"/>
      </w:r>
      <w:ins w:id="176" w:author="Sayali Dev" w:date="2018-02-23T15:47:00Z">
        <w:r>
          <w:t>114</w:t>
        </w:r>
        <w:r>
          <w:fldChar w:fldCharType="end"/>
        </w:r>
      </w:ins>
    </w:p>
    <w:p w14:paraId="70C17B24" w14:textId="7782CE7E" w:rsidR="001B74B2" w:rsidRDefault="001B74B2">
      <w:pPr>
        <w:pStyle w:val="TOC3"/>
        <w:rPr>
          <w:ins w:id="177" w:author="Sayali Dev" w:date="2018-02-23T15:47:00Z"/>
          <w:rFonts w:asciiTheme="minorHAnsi" w:eastAsiaTheme="minorEastAsia" w:hAnsiTheme="minorHAnsi" w:cstheme="minorBidi"/>
          <w:sz w:val="22"/>
        </w:rPr>
      </w:pPr>
      <w:ins w:id="178" w:author="Sayali Dev" w:date="2018-02-23T15:47:00Z">
        <w:r>
          <w:t>Initiating a Workflow</w:t>
        </w:r>
        <w:r>
          <w:tab/>
        </w:r>
        <w:r>
          <w:fldChar w:fldCharType="begin"/>
        </w:r>
        <w:r>
          <w:instrText xml:space="preserve"> PAGEREF _Toc507164310 \h </w:instrText>
        </w:r>
      </w:ins>
      <w:r>
        <w:fldChar w:fldCharType="separate"/>
      </w:r>
      <w:ins w:id="179" w:author="Sayali Dev" w:date="2018-02-23T15:47:00Z">
        <w:r>
          <w:t>114</w:t>
        </w:r>
        <w:r>
          <w:fldChar w:fldCharType="end"/>
        </w:r>
      </w:ins>
    </w:p>
    <w:p w14:paraId="499DFACE" w14:textId="34A0E1CD" w:rsidR="001B74B2" w:rsidRDefault="001B74B2">
      <w:pPr>
        <w:pStyle w:val="TOC3"/>
        <w:rPr>
          <w:ins w:id="180" w:author="Sayali Dev" w:date="2018-02-23T15:47:00Z"/>
          <w:rFonts w:asciiTheme="minorHAnsi" w:eastAsiaTheme="minorEastAsia" w:hAnsiTheme="minorHAnsi" w:cstheme="minorBidi"/>
          <w:sz w:val="22"/>
        </w:rPr>
      </w:pPr>
      <w:ins w:id="181" w:author="Sayali Dev" w:date="2018-02-23T15:47:00Z">
        <w:r>
          <w:t>Viewing a List of Sample Processing Workflows</w:t>
        </w:r>
        <w:r>
          <w:tab/>
        </w:r>
        <w:r>
          <w:fldChar w:fldCharType="begin"/>
        </w:r>
        <w:r>
          <w:instrText xml:space="preserve"> PAGEREF _Toc507164311 \h </w:instrText>
        </w:r>
      </w:ins>
      <w:r>
        <w:fldChar w:fldCharType="separate"/>
      </w:r>
      <w:ins w:id="182" w:author="Sayali Dev" w:date="2018-02-23T15:47:00Z">
        <w:r>
          <w:t>120</w:t>
        </w:r>
        <w:r>
          <w:fldChar w:fldCharType="end"/>
        </w:r>
      </w:ins>
    </w:p>
    <w:p w14:paraId="4CAB8BE0" w14:textId="772EE3E8" w:rsidR="001B74B2" w:rsidRDefault="001B74B2">
      <w:pPr>
        <w:pStyle w:val="TOC3"/>
        <w:rPr>
          <w:ins w:id="183" w:author="Sayali Dev" w:date="2018-02-23T15:47:00Z"/>
          <w:rFonts w:asciiTheme="minorHAnsi" w:eastAsiaTheme="minorEastAsia" w:hAnsiTheme="minorHAnsi" w:cstheme="minorBidi"/>
          <w:sz w:val="22"/>
        </w:rPr>
      </w:pPr>
      <w:ins w:id="184" w:author="Sayali Dev" w:date="2018-02-23T15:47:00Z">
        <w:r>
          <w:t>Searching for a Workflow</w:t>
        </w:r>
        <w:r>
          <w:tab/>
        </w:r>
        <w:r>
          <w:fldChar w:fldCharType="begin"/>
        </w:r>
        <w:r>
          <w:instrText xml:space="preserve"> PAGEREF _Toc507164312 \h </w:instrText>
        </w:r>
      </w:ins>
      <w:r>
        <w:fldChar w:fldCharType="separate"/>
      </w:r>
      <w:ins w:id="185" w:author="Sayali Dev" w:date="2018-02-23T15:47:00Z">
        <w:r>
          <w:t>121</w:t>
        </w:r>
        <w:r>
          <w:fldChar w:fldCharType="end"/>
        </w:r>
      </w:ins>
    </w:p>
    <w:p w14:paraId="6C21DE73" w14:textId="1A96EE3D" w:rsidR="001B74B2" w:rsidRDefault="001B74B2">
      <w:pPr>
        <w:pStyle w:val="TOC3"/>
        <w:rPr>
          <w:ins w:id="186" w:author="Sayali Dev" w:date="2018-02-23T15:47:00Z"/>
          <w:rFonts w:asciiTheme="minorHAnsi" w:eastAsiaTheme="minorEastAsia" w:hAnsiTheme="minorHAnsi" w:cstheme="minorBidi"/>
          <w:sz w:val="22"/>
        </w:rPr>
      </w:pPr>
      <w:ins w:id="187" w:author="Sayali Dev" w:date="2018-02-23T15:47:00Z">
        <w:r>
          <w:t>Using the Search Samples and Worklists Window</w:t>
        </w:r>
        <w:r>
          <w:tab/>
        </w:r>
        <w:r>
          <w:fldChar w:fldCharType="begin"/>
        </w:r>
        <w:r>
          <w:instrText xml:space="preserve"> PAGEREF _Toc507164313 \h </w:instrText>
        </w:r>
      </w:ins>
      <w:r>
        <w:fldChar w:fldCharType="separate"/>
      </w:r>
      <w:ins w:id="188" w:author="Sayali Dev" w:date="2018-02-23T15:47:00Z">
        <w:r>
          <w:t>123</w:t>
        </w:r>
        <w:r>
          <w:fldChar w:fldCharType="end"/>
        </w:r>
      </w:ins>
    </w:p>
    <w:p w14:paraId="6A5FC5F4" w14:textId="4D207972" w:rsidR="001B74B2" w:rsidRDefault="001B74B2">
      <w:pPr>
        <w:pStyle w:val="TOC3"/>
        <w:rPr>
          <w:ins w:id="189" w:author="Sayali Dev" w:date="2018-02-23T15:47:00Z"/>
          <w:rFonts w:asciiTheme="minorHAnsi" w:eastAsiaTheme="minorEastAsia" w:hAnsiTheme="minorHAnsi" w:cstheme="minorBidi"/>
          <w:sz w:val="22"/>
        </w:rPr>
      </w:pPr>
      <w:ins w:id="190" w:author="Sayali Dev" w:date="2018-02-23T15:47:00Z">
        <w:r>
          <w:t>Viewing the Workflow Details</w:t>
        </w:r>
        <w:r>
          <w:tab/>
        </w:r>
        <w:r>
          <w:fldChar w:fldCharType="begin"/>
        </w:r>
        <w:r>
          <w:instrText xml:space="preserve"> PAGEREF _Toc507164314 \h </w:instrText>
        </w:r>
      </w:ins>
      <w:r>
        <w:fldChar w:fldCharType="separate"/>
      </w:r>
      <w:ins w:id="191" w:author="Sayali Dev" w:date="2018-02-23T15:47:00Z">
        <w:r>
          <w:t>126</w:t>
        </w:r>
        <w:r>
          <w:fldChar w:fldCharType="end"/>
        </w:r>
      </w:ins>
    </w:p>
    <w:p w14:paraId="773A1C4C" w14:textId="6E108EE9" w:rsidR="001B74B2" w:rsidRDefault="001B74B2">
      <w:pPr>
        <w:pStyle w:val="TOC3"/>
        <w:rPr>
          <w:ins w:id="192" w:author="Sayali Dev" w:date="2018-02-23T15:47:00Z"/>
          <w:rFonts w:asciiTheme="minorHAnsi" w:eastAsiaTheme="minorEastAsia" w:hAnsiTheme="minorHAnsi" w:cstheme="minorBidi"/>
          <w:sz w:val="22"/>
        </w:rPr>
      </w:pPr>
      <w:ins w:id="193" w:author="Sayali Dev" w:date="2018-02-23T15:47:00Z">
        <w:r>
          <w:t>Modifying a Workflow</w:t>
        </w:r>
        <w:r>
          <w:tab/>
        </w:r>
        <w:r>
          <w:fldChar w:fldCharType="begin"/>
        </w:r>
        <w:r>
          <w:instrText xml:space="preserve"> PAGEREF _Toc507164315 \h </w:instrText>
        </w:r>
      </w:ins>
      <w:r>
        <w:fldChar w:fldCharType="separate"/>
      </w:r>
      <w:ins w:id="194" w:author="Sayali Dev" w:date="2018-02-23T15:47:00Z">
        <w:r>
          <w:t>128</w:t>
        </w:r>
        <w:r>
          <w:fldChar w:fldCharType="end"/>
        </w:r>
      </w:ins>
    </w:p>
    <w:p w14:paraId="0B5C76B7" w14:textId="7074BCA1" w:rsidR="001B74B2" w:rsidRDefault="001B74B2">
      <w:pPr>
        <w:pStyle w:val="TOC3"/>
        <w:rPr>
          <w:ins w:id="195" w:author="Sayali Dev" w:date="2018-02-23T15:47:00Z"/>
          <w:rFonts w:asciiTheme="minorHAnsi" w:eastAsiaTheme="minorEastAsia" w:hAnsiTheme="minorHAnsi" w:cstheme="minorBidi"/>
          <w:sz w:val="22"/>
        </w:rPr>
      </w:pPr>
      <w:ins w:id="196" w:author="Sayali Dev" w:date="2018-02-23T15:47:00Z">
        <w:r>
          <w:t>Confirming a Workflow</w:t>
        </w:r>
        <w:r>
          <w:tab/>
        </w:r>
        <w:r>
          <w:fldChar w:fldCharType="begin"/>
        </w:r>
        <w:r>
          <w:instrText xml:space="preserve"> PAGEREF _Toc507164316 \h </w:instrText>
        </w:r>
      </w:ins>
      <w:r>
        <w:fldChar w:fldCharType="separate"/>
      </w:r>
      <w:ins w:id="197" w:author="Sayali Dev" w:date="2018-02-23T15:47:00Z">
        <w:r>
          <w:t>134</w:t>
        </w:r>
        <w:r>
          <w:fldChar w:fldCharType="end"/>
        </w:r>
      </w:ins>
    </w:p>
    <w:p w14:paraId="7542FB8E" w14:textId="2678BD9C" w:rsidR="001B74B2" w:rsidRDefault="001B74B2">
      <w:pPr>
        <w:pStyle w:val="TOC3"/>
        <w:rPr>
          <w:ins w:id="198" w:author="Sayali Dev" w:date="2018-02-23T15:47:00Z"/>
          <w:rFonts w:asciiTheme="minorHAnsi" w:eastAsiaTheme="minorEastAsia" w:hAnsiTheme="minorHAnsi" w:cstheme="minorBidi"/>
          <w:sz w:val="22"/>
        </w:rPr>
      </w:pPr>
      <w:ins w:id="199" w:author="Sayali Dev" w:date="2018-02-23T15:47:00Z">
        <w:r>
          <w:t>Adding a New Identifier</w:t>
        </w:r>
        <w:r>
          <w:tab/>
        </w:r>
        <w:r>
          <w:fldChar w:fldCharType="begin"/>
        </w:r>
        <w:r>
          <w:instrText xml:space="preserve"> PAGEREF _Toc507164317 \h </w:instrText>
        </w:r>
      </w:ins>
      <w:r>
        <w:fldChar w:fldCharType="separate"/>
      </w:r>
      <w:ins w:id="200" w:author="Sayali Dev" w:date="2018-02-23T15:47:00Z">
        <w:r>
          <w:t>137</w:t>
        </w:r>
        <w:r>
          <w:fldChar w:fldCharType="end"/>
        </w:r>
      </w:ins>
    </w:p>
    <w:p w14:paraId="25B975D1" w14:textId="2D6CA93B" w:rsidR="001B74B2" w:rsidRDefault="001B74B2">
      <w:pPr>
        <w:pStyle w:val="TOC3"/>
        <w:rPr>
          <w:ins w:id="201" w:author="Sayali Dev" w:date="2018-02-23T15:47:00Z"/>
          <w:rFonts w:asciiTheme="minorHAnsi" w:eastAsiaTheme="minorEastAsia" w:hAnsiTheme="minorHAnsi" w:cstheme="minorBidi"/>
          <w:sz w:val="22"/>
        </w:rPr>
      </w:pPr>
      <w:ins w:id="202" w:author="Sayali Dev" w:date="2018-02-23T15:47:00Z">
        <w:r>
          <w:t>Assigning a Storage Location to Workflow Biospecimens</w:t>
        </w:r>
        <w:r>
          <w:tab/>
        </w:r>
        <w:r>
          <w:fldChar w:fldCharType="begin"/>
        </w:r>
        <w:r>
          <w:instrText xml:space="preserve"> PAGEREF _Toc507164318 \h </w:instrText>
        </w:r>
      </w:ins>
      <w:r>
        <w:fldChar w:fldCharType="separate"/>
      </w:r>
      <w:ins w:id="203" w:author="Sayali Dev" w:date="2018-02-23T15:47:00Z">
        <w:r>
          <w:t>138</w:t>
        </w:r>
        <w:r>
          <w:fldChar w:fldCharType="end"/>
        </w:r>
      </w:ins>
    </w:p>
    <w:p w14:paraId="56E996E2" w14:textId="3FB2EA88" w:rsidR="001B74B2" w:rsidRDefault="001B74B2">
      <w:pPr>
        <w:pStyle w:val="TOC3"/>
        <w:rPr>
          <w:ins w:id="204" w:author="Sayali Dev" w:date="2018-02-23T15:47:00Z"/>
          <w:rFonts w:asciiTheme="minorHAnsi" w:eastAsiaTheme="minorEastAsia" w:hAnsiTheme="minorHAnsi" w:cstheme="minorBidi"/>
          <w:sz w:val="22"/>
        </w:rPr>
      </w:pPr>
      <w:ins w:id="205" w:author="Sayali Dev" w:date="2018-02-23T15:47:00Z">
        <w:r>
          <w:t>Adding Workflow Biospecimens to a Worklist</w:t>
        </w:r>
        <w:r>
          <w:tab/>
        </w:r>
        <w:r>
          <w:fldChar w:fldCharType="begin"/>
        </w:r>
        <w:r>
          <w:instrText xml:space="preserve"> PAGEREF _Toc507164319 \h </w:instrText>
        </w:r>
      </w:ins>
      <w:r>
        <w:fldChar w:fldCharType="separate"/>
      </w:r>
      <w:ins w:id="206" w:author="Sayali Dev" w:date="2018-02-23T15:47:00Z">
        <w:r>
          <w:t>142</w:t>
        </w:r>
        <w:r>
          <w:fldChar w:fldCharType="end"/>
        </w:r>
      </w:ins>
    </w:p>
    <w:p w14:paraId="5A4E52A3" w14:textId="3D43EE85" w:rsidR="001B74B2" w:rsidRDefault="001B74B2">
      <w:pPr>
        <w:pStyle w:val="TOC3"/>
        <w:rPr>
          <w:ins w:id="207" w:author="Sayali Dev" w:date="2018-02-23T15:47:00Z"/>
          <w:rFonts w:asciiTheme="minorHAnsi" w:eastAsiaTheme="minorEastAsia" w:hAnsiTheme="minorHAnsi" w:cstheme="minorBidi"/>
          <w:sz w:val="22"/>
        </w:rPr>
      </w:pPr>
      <w:ins w:id="208" w:author="Sayali Dev" w:date="2018-02-23T15:47:00Z">
        <w:r>
          <w:t>Generating a Workflow Process Report</w:t>
        </w:r>
        <w:r>
          <w:tab/>
        </w:r>
        <w:r>
          <w:fldChar w:fldCharType="begin"/>
        </w:r>
        <w:r>
          <w:instrText xml:space="preserve"> PAGEREF _Toc507164320 \h </w:instrText>
        </w:r>
      </w:ins>
      <w:r>
        <w:fldChar w:fldCharType="separate"/>
      </w:r>
      <w:ins w:id="209" w:author="Sayali Dev" w:date="2018-02-23T15:47:00Z">
        <w:r>
          <w:t>144</w:t>
        </w:r>
        <w:r>
          <w:fldChar w:fldCharType="end"/>
        </w:r>
      </w:ins>
    </w:p>
    <w:p w14:paraId="09C51EB2" w14:textId="73EE3E3F" w:rsidR="001B74B2" w:rsidRDefault="001B74B2">
      <w:pPr>
        <w:pStyle w:val="TOC3"/>
        <w:rPr>
          <w:ins w:id="210" w:author="Sayali Dev" w:date="2018-02-23T15:47:00Z"/>
          <w:rFonts w:asciiTheme="minorHAnsi" w:eastAsiaTheme="minorEastAsia" w:hAnsiTheme="minorHAnsi" w:cstheme="minorBidi"/>
          <w:sz w:val="22"/>
        </w:rPr>
      </w:pPr>
      <w:ins w:id="211" w:author="Sayali Dev" w:date="2018-02-23T15:47:00Z">
        <w:r>
          <w:t>Generating a Barcode Label for a Workflow Biospecimen</w:t>
        </w:r>
        <w:r>
          <w:tab/>
        </w:r>
        <w:r>
          <w:fldChar w:fldCharType="begin"/>
        </w:r>
        <w:r>
          <w:instrText xml:space="preserve"> PAGEREF _Toc507164321 \h </w:instrText>
        </w:r>
      </w:ins>
      <w:r>
        <w:fldChar w:fldCharType="separate"/>
      </w:r>
      <w:ins w:id="212" w:author="Sayali Dev" w:date="2018-02-23T15:47:00Z">
        <w:r>
          <w:t>145</w:t>
        </w:r>
        <w:r>
          <w:fldChar w:fldCharType="end"/>
        </w:r>
      </w:ins>
    </w:p>
    <w:p w14:paraId="6A374038" w14:textId="12BEA6EA" w:rsidR="001B74B2" w:rsidRDefault="001B74B2">
      <w:pPr>
        <w:pStyle w:val="TOC3"/>
        <w:rPr>
          <w:ins w:id="213" w:author="Sayali Dev" w:date="2018-02-23T15:47:00Z"/>
          <w:rFonts w:asciiTheme="minorHAnsi" w:eastAsiaTheme="minorEastAsia" w:hAnsiTheme="minorHAnsi" w:cstheme="minorBidi"/>
          <w:sz w:val="22"/>
        </w:rPr>
      </w:pPr>
      <w:ins w:id="214" w:author="Sayali Dev" w:date="2018-02-23T15:47:00Z">
        <w:r>
          <w:t>Uploading Files for Workflow Biospecimens</w:t>
        </w:r>
        <w:r>
          <w:tab/>
        </w:r>
        <w:r>
          <w:fldChar w:fldCharType="begin"/>
        </w:r>
        <w:r>
          <w:instrText xml:space="preserve"> PAGEREF _Toc507164322 \h </w:instrText>
        </w:r>
      </w:ins>
      <w:r>
        <w:fldChar w:fldCharType="separate"/>
      </w:r>
      <w:ins w:id="215" w:author="Sayali Dev" w:date="2018-02-23T15:47:00Z">
        <w:r>
          <w:t>146</w:t>
        </w:r>
        <w:r>
          <w:fldChar w:fldCharType="end"/>
        </w:r>
      </w:ins>
    </w:p>
    <w:p w14:paraId="64A78EF7" w14:textId="39A0AA2D" w:rsidR="001B74B2" w:rsidRDefault="001B74B2">
      <w:pPr>
        <w:pStyle w:val="TOC3"/>
        <w:rPr>
          <w:ins w:id="216" w:author="Sayali Dev" w:date="2018-02-23T15:47:00Z"/>
          <w:rFonts w:asciiTheme="minorHAnsi" w:eastAsiaTheme="minorEastAsia" w:hAnsiTheme="minorHAnsi" w:cstheme="minorBidi"/>
          <w:sz w:val="22"/>
        </w:rPr>
      </w:pPr>
      <w:ins w:id="217" w:author="Sayali Dev" w:date="2018-02-23T15:47:00Z">
        <w:r>
          <w:t>Accessing a Workflow Processing Form</w:t>
        </w:r>
        <w:r>
          <w:tab/>
        </w:r>
        <w:r>
          <w:fldChar w:fldCharType="begin"/>
        </w:r>
        <w:r>
          <w:instrText xml:space="preserve"> PAGEREF _Toc507164323 \h </w:instrText>
        </w:r>
      </w:ins>
      <w:r>
        <w:fldChar w:fldCharType="separate"/>
      </w:r>
      <w:ins w:id="218" w:author="Sayali Dev" w:date="2018-02-23T15:47:00Z">
        <w:r>
          <w:t>149</w:t>
        </w:r>
        <w:r>
          <w:fldChar w:fldCharType="end"/>
        </w:r>
      </w:ins>
    </w:p>
    <w:p w14:paraId="0B2485C8" w14:textId="23662D32" w:rsidR="001B74B2" w:rsidRDefault="001B74B2">
      <w:pPr>
        <w:pStyle w:val="TOC1"/>
        <w:rPr>
          <w:ins w:id="219" w:author="Sayali Dev" w:date="2018-02-23T15:47:00Z"/>
          <w:rFonts w:asciiTheme="minorHAnsi" w:eastAsiaTheme="minorEastAsia" w:hAnsiTheme="minorHAnsi" w:cstheme="minorBidi"/>
          <w:b w:val="0"/>
          <w:bCs w:val="0"/>
          <w:sz w:val="22"/>
          <w:szCs w:val="22"/>
        </w:rPr>
      </w:pPr>
      <w:ins w:id="220" w:author="Sayali Dev" w:date="2018-02-23T15:47:00Z">
        <w:r>
          <w:t>Enroll Subjects/Donor/Patients</w:t>
        </w:r>
        <w:r w:rsidRPr="00BB294A">
          <w:t xml:space="preserve"> and View subjects, Modify Forms, Update Collection Event, Attach Files:</w:t>
        </w:r>
        <w:r>
          <w:tab/>
        </w:r>
        <w:r>
          <w:fldChar w:fldCharType="begin"/>
        </w:r>
        <w:r>
          <w:instrText xml:space="preserve"> PAGEREF _Toc507164324 \h </w:instrText>
        </w:r>
      </w:ins>
      <w:r>
        <w:fldChar w:fldCharType="separate"/>
      </w:r>
      <w:ins w:id="221" w:author="Sayali Dev" w:date="2018-02-23T15:47:00Z">
        <w:r>
          <w:t>152</w:t>
        </w:r>
        <w:r>
          <w:fldChar w:fldCharType="end"/>
        </w:r>
      </w:ins>
    </w:p>
    <w:p w14:paraId="132CFA4A" w14:textId="650399CF" w:rsidR="001B74B2" w:rsidRDefault="001B74B2">
      <w:pPr>
        <w:pStyle w:val="TOC3"/>
        <w:rPr>
          <w:ins w:id="222" w:author="Sayali Dev" w:date="2018-02-23T15:47:00Z"/>
          <w:rFonts w:asciiTheme="minorHAnsi" w:eastAsiaTheme="minorEastAsia" w:hAnsiTheme="minorHAnsi" w:cstheme="minorBidi"/>
          <w:sz w:val="22"/>
        </w:rPr>
      </w:pPr>
      <w:ins w:id="223" w:author="Sayali Dev" w:date="2018-02-23T15:47:00Z">
        <w:r>
          <w:t>Viewing a list of Subjects</w:t>
        </w:r>
        <w:r>
          <w:tab/>
        </w:r>
        <w:r>
          <w:fldChar w:fldCharType="begin"/>
        </w:r>
        <w:r>
          <w:instrText xml:space="preserve"> PAGEREF _Toc507164325 \h </w:instrText>
        </w:r>
      </w:ins>
      <w:r>
        <w:fldChar w:fldCharType="separate"/>
      </w:r>
      <w:ins w:id="224" w:author="Sayali Dev" w:date="2018-02-23T15:47:00Z">
        <w:r>
          <w:t>152</w:t>
        </w:r>
        <w:r>
          <w:fldChar w:fldCharType="end"/>
        </w:r>
      </w:ins>
    </w:p>
    <w:p w14:paraId="3F8A97F0" w14:textId="59BB2C76" w:rsidR="001B74B2" w:rsidRDefault="001B74B2">
      <w:pPr>
        <w:pStyle w:val="TOC3"/>
        <w:rPr>
          <w:ins w:id="225" w:author="Sayali Dev" w:date="2018-02-23T15:47:00Z"/>
          <w:rFonts w:asciiTheme="minorHAnsi" w:eastAsiaTheme="minorEastAsia" w:hAnsiTheme="minorHAnsi" w:cstheme="minorBidi"/>
          <w:sz w:val="22"/>
        </w:rPr>
      </w:pPr>
      <w:ins w:id="226" w:author="Sayali Dev" w:date="2018-02-23T15:47:00Z">
        <w:r>
          <w:t>Searching for a Subject</w:t>
        </w:r>
        <w:r>
          <w:tab/>
        </w:r>
        <w:r>
          <w:fldChar w:fldCharType="begin"/>
        </w:r>
        <w:r>
          <w:instrText xml:space="preserve"> PAGEREF _Toc507164326 \h </w:instrText>
        </w:r>
      </w:ins>
      <w:r>
        <w:fldChar w:fldCharType="separate"/>
      </w:r>
      <w:ins w:id="227" w:author="Sayali Dev" w:date="2018-02-23T15:47:00Z">
        <w:r>
          <w:t>153</w:t>
        </w:r>
        <w:r>
          <w:fldChar w:fldCharType="end"/>
        </w:r>
      </w:ins>
    </w:p>
    <w:p w14:paraId="42F3AEB9" w14:textId="2DCEEBC4" w:rsidR="001B74B2" w:rsidRDefault="001B74B2">
      <w:pPr>
        <w:pStyle w:val="TOC3"/>
        <w:rPr>
          <w:ins w:id="228" w:author="Sayali Dev" w:date="2018-02-23T15:47:00Z"/>
          <w:rFonts w:asciiTheme="minorHAnsi" w:eastAsiaTheme="minorEastAsia" w:hAnsiTheme="minorHAnsi" w:cstheme="minorBidi"/>
          <w:sz w:val="22"/>
        </w:rPr>
      </w:pPr>
      <w:ins w:id="229" w:author="Sayali Dev" w:date="2018-02-23T15:47:00Z">
        <w:r>
          <w:t>Viewing the Subject Details</w:t>
        </w:r>
        <w:r>
          <w:tab/>
        </w:r>
        <w:r>
          <w:fldChar w:fldCharType="begin"/>
        </w:r>
        <w:r>
          <w:instrText xml:space="preserve"> PAGEREF _Toc507164327 \h </w:instrText>
        </w:r>
      </w:ins>
      <w:r>
        <w:fldChar w:fldCharType="separate"/>
      </w:r>
      <w:ins w:id="230" w:author="Sayali Dev" w:date="2018-02-23T15:47:00Z">
        <w:r>
          <w:t>155</w:t>
        </w:r>
        <w:r>
          <w:fldChar w:fldCharType="end"/>
        </w:r>
      </w:ins>
    </w:p>
    <w:p w14:paraId="1982D590" w14:textId="3CEC3B46" w:rsidR="001B74B2" w:rsidRDefault="001B74B2">
      <w:pPr>
        <w:pStyle w:val="TOC3"/>
        <w:rPr>
          <w:ins w:id="231" w:author="Sayali Dev" w:date="2018-02-23T15:47:00Z"/>
          <w:rFonts w:asciiTheme="minorHAnsi" w:eastAsiaTheme="minorEastAsia" w:hAnsiTheme="minorHAnsi" w:cstheme="minorBidi"/>
          <w:sz w:val="22"/>
        </w:rPr>
      </w:pPr>
      <w:ins w:id="232" w:author="Sayali Dev" w:date="2018-02-23T15:47:00Z">
        <w:r>
          <w:t>Creating a Subject</w:t>
        </w:r>
        <w:r>
          <w:tab/>
        </w:r>
        <w:r>
          <w:fldChar w:fldCharType="begin"/>
        </w:r>
        <w:r>
          <w:instrText xml:space="preserve"> PAGEREF _Toc507164328 \h </w:instrText>
        </w:r>
      </w:ins>
      <w:r>
        <w:fldChar w:fldCharType="separate"/>
      </w:r>
      <w:ins w:id="233" w:author="Sayali Dev" w:date="2018-02-23T15:47:00Z">
        <w:r>
          <w:t>157</w:t>
        </w:r>
        <w:r>
          <w:fldChar w:fldCharType="end"/>
        </w:r>
      </w:ins>
    </w:p>
    <w:p w14:paraId="4B47AD6F" w14:textId="1BB53DCB" w:rsidR="001B74B2" w:rsidRDefault="001B74B2">
      <w:pPr>
        <w:pStyle w:val="TOC3"/>
        <w:rPr>
          <w:ins w:id="234" w:author="Sayali Dev" w:date="2018-02-23T15:47:00Z"/>
          <w:rFonts w:asciiTheme="minorHAnsi" w:eastAsiaTheme="minorEastAsia" w:hAnsiTheme="minorHAnsi" w:cstheme="minorBidi"/>
          <w:sz w:val="22"/>
        </w:rPr>
      </w:pPr>
      <w:ins w:id="235" w:author="Sayali Dev" w:date="2018-02-23T15:47:00Z">
        <w:r>
          <w:t>Adding a New Identifier to a Subject</w:t>
        </w:r>
        <w:r>
          <w:tab/>
        </w:r>
        <w:r>
          <w:fldChar w:fldCharType="begin"/>
        </w:r>
        <w:r>
          <w:instrText xml:space="preserve"> PAGEREF _Toc507164329 \h </w:instrText>
        </w:r>
      </w:ins>
      <w:r>
        <w:fldChar w:fldCharType="separate"/>
      </w:r>
      <w:ins w:id="236" w:author="Sayali Dev" w:date="2018-02-23T15:47:00Z">
        <w:r>
          <w:t>158</w:t>
        </w:r>
        <w:r>
          <w:fldChar w:fldCharType="end"/>
        </w:r>
      </w:ins>
    </w:p>
    <w:p w14:paraId="17D5570A" w14:textId="30ABD443" w:rsidR="001B74B2" w:rsidRDefault="001B74B2">
      <w:pPr>
        <w:pStyle w:val="TOC3"/>
        <w:rPr>
          <w:ins w:id="237" w:author="Sayali Dev" w:date="2018-02-23T15:47:00Z"/>
          <w:rFonts w:asciiTheme="minorHAnsi" w:eastAsiaTheme="minorEastAsia" w:hAnsiTheme="minorHAnsi" w:cstheme="minorBidi"/>
          <w:sz w:val="22"/>
        </w:rPr>
      </w:pPr>
      <w:ins w:id="238" w:author="Sayali Dev" w:date="2018-02-23T15:47:00Z">
        <w:r>
          <w:t>Printing a Subject Label</w:t>
        </w:r>
        <w:r>
          <w:tab/>
        </w:r>
        <w:r>
          <w:fldChar w:fldCharType="begin"/>
        </w:r>
        <w:r>
          <w:instrText xml:space="preserve"> PAGEREF _Toc507164330 \h </w:instrText>
        </w:r>
      </w:ins>
      <w:r>
        <w:fldChar w:fldCharType="separate"/>
      </w:r>
      <w:ins w:id="239" w:author="Sayali Dev" w:date="2018-02-23T15:47:00Z">
        <w:r>
          <w:t>159</w:t>
        </w:r>
        <w:r>
          <w:fldChar w:fldCharType="end"/>
        </w:r>
      </w:ins>
    </w:p>
    <w:p w14:paraId="6E78DAB2" w14:textId="7998FFF2" w:rsidR="001B74B2" w:rsidRDefault="001B74B2">
      <w:pPr>
        <w:pStyle w:val="TOC3"/>
        <w:rPr>
          <w:ins w:id="240" w:author="Sayali Dev" w:date="2018-02-23T15:47:00Z"/>
          <w:rFonts w:asciiTheme="minorHAnsi" w:eastAsiaTheme="minorEastAsia" w:hAnsiTheme="minorHAnsi" w:cstheme="minorBidi"/>
          <w:sz w:val="22"/>
        </w:rPr>
      </w:pPr>
      <w:ins w:id="241" w:author="Sayali Dev" w:date="2018-02-23T15:47:00Z">
        <w:r>
          <w:t>Viewing the Collection Event Details</w:t>
        </w:r>
        <w:r>
          <w:tab/>
        </w:r>
        <w:r>
          <w:fldChar w:fldCharType="begin"/>
        </w:r>
        <w:r>
          <w:instrText xml:space="preserve"> PAGEREF _Toc507164331 \h </w:instrText>
        </w:r>
      </w:ins>
      <w:r>
        <w:fldChar w:fldCharType="separate"/>
      </w:r>
      <w:ins w:id="242" w:author="Sayali Dev" w:date="2018-02-23T15:47:00Z">
        <w:r>
          <w:t>160</w:t>
        </w:r>
        <w:r>
          <w:fldChar w:fldCharType="end"/>
        </w:r>
      </w:ins>
    </w:p>
    <w:p w14:paraId="2D6AC41E" w14:textId="706C1907" w:rsidR="001B74B2" w:rsidRDefault="001B74B2">
      <w:pPr>
        <w:pStyle w:val="TOC3"/>
        <w:rPr>
          <w:ins w:id="243" w:author="Sayali Dev" w:date="2018-02-23T15:47:00Z"/>
          <w:rFonts w:asciiTheme="minorHAnsi" w:eastAsiaTheme="minorEastAsia" w:hAnsiTheme="minorHAnsi" w:cstheme="minorBidi"/>
          <w:sz w:val="22"/>
        </w:rPr>
      </w:pPr>
      <w:ins w:id="244" w:author="Sayali Dev" w:date="2018-02-23T15:47:00Z">
        <w:r>
          <w:t>Modifying the Collection Event Details</w:t>
        </w:r>
        <w:r>
          <w:tab/>
        </w:r>
        <w:r>
          <w:fldChar w:fldCharType="begin"/>
        </w:r>
        <w:r>
          <w:instrText xml:space="preserve"> PAGEREF _Toc507164332 \h </w:instrText>
        </w:r>
      </w:ins>
      <w:r>
        <w:fldChar w:fldCharType="separate"/>
      </w:r>
      <w:ins w:id="245" w:author="Sayali Dev" w:date="2018-02-23T15:47:00Z">
        <w:r>
          <w:t>161</w:t>
        </w:r>
        <w:r>
          <w:fldChar w:fldCharType="end"/>
        </w:r>
      </w:ins>
    </w:p>
    <w:p w14:paraId="73F28AA3" w14:textId="67EB7A76" w:rsidR="001B74B2" w:rsidRDefault="001B74B2">
      <w:pPr>
        <w:pStyle w:val="TOC3"/>
        <w:rPr>
          <w:ins w:id="246" w:author="Sayali Dev" w:date="2018-02-23T15:47:00Z"/>
          <w:rFonts w:asciiTheme="minorHAnsi" w:eastAsiaTheme="minorEastAsia" w:hAnsiTheme="minorHAnsi" w:cstheme="minorBidi"/>
          <w:sz w:val="22"/>
        </w:rPr>
      </w:pPr>
      <w:ins w:id="247" w:author="Sayali Dev" w:date="2018-02-23T15:47:00Z">
        <w:r>
          <w:t>Assigning a Kit to a Collection Event</w:t>
        </w:r>
        <w:r>
          <w:tab/>
        </w:r>
        <w:r>
          <w:fldChar w:fldCharType="begin"/>
        </w:r>
        <w:r>
          <w:instrText xml:space="preserve"> PAGEREF _Toc507164333 \h </w:instrText>
        </w:r>
      </w:ins>
      <w:r>
        <w:fldChar w:fldCharType="separate"/>
      </w:r>
      <w:ins w:id="248" w:author="Sayali Dev" w:date="2018-02-23T15:47:00Z">
        <w:r>
          <w:t>163</w:t>
        </w:r>
        <w:r>
          <w:fldChar w:fldCharType="end"/>
        </w:r>
      </w:ins>
    </w:p>
    <w:p w14:paraId="3ABD83F4" w14:textId="5170933E" w:rsidR="001B74B2" w:rsidRDefault="001B74B2">
      <w:pPr>
        <w:pStyle w:val="TOC3"/>
        <w:rPr>
          <w:ins w:id="249" w:author="Sayali Dev" w:date="2018-02-23T15:47:00Z"/>
          <w:rFonts w:asciiTheme="minorHAnsi" w:eastAsiaTheme="minorEastAsia" w:hAnsiTheme="minorHAnsi" w:cstheme="minorBidi"/>
          <w:sz w:val="22"/>
        </w:rPr>
      </w:pPr>
      <w:ins w:id="250" w:author="Sayali Dev" w:date="2018-02-23T15:47:00Z">
        <w:r>
          <w:lastRenderedPageBreak/>
          <w:t>Assigning a Non Kit Item to a Collection Event</w:t>
        </w:r>
        <w:r>
          <w:tab/>
        </w:r>
        <w:r>
          <w:fldChar w:fldCharType="begin"/>
        </w:r>
        <w:r>
          <w:instrText xml:space="preserve"> PAGEREF _Toc507164334 \h </w:instrText>
        </w:r>
      </w:ins>
      <w:r>
        <w:fldChar w:fldCharType="separate"/>
      </w:r>
      <w:ins w:id="251" w:author="Sayali Dev" w:date="2018-02-23T15:47:00Z">
        <w:r>
          <w:t>165</w:t>
        </w:r>
        <w:r>
          <w:fldChar w:fldCharType="end"/>
        </w:r>
      </w:ins>
    </w:p>
    <w:p w14:paraId="137C017C" w14:textId="677BFF03" w:rsidR="001B74B2" w:rsidRDefault="001B74B2">
      <w:pPr>
        <w:pStyle w:val="TOC3"/>
        <w:rPr>
          <w:ins w:id="252" w:author="Sayali Dev" w:date="2018-02-23T15:47:00Z"/>
          <w:rFonts w:asciiTheme="minorHAnsi" w:eastAsiaTheme="minorEastAsia" w:hAnsiTheme="minorHAnsi" w:cstheme="minorBidi"/>
          <w:sz w:val="22"/>
        </w:rPr>
      </w:pPr>
      <w:ins w:id="253" w:author="Sayali Dev" w:date="2018-02-23T15:47:00Z">
        <w:r>
          <w:t>Viewing the Form Details</w:t>
        </w:r>
        <w:r>
          <w:tab/>
        </w:r>
        <w:r>
          <w:fldChar w:fldCharType="begin"/>
        </w:r>
        <w:r>
          <w:instrText xml:space="preserve"> PAGEREF _Toc507164335 \h </w:instrText>
        </w:r>
      </w:ins>
      <w:r>
        <w:fldChar w:fldCharType="separate"/>
      </w:r>
      <w:ins w:id="254" w:author="Sayali Dev" w:date="2018-02-23T15:47:00Z">
        <w:r>
          <w:t>167</w:t>
        </w:r>
        <w:r>
          <w:fldChar w:fldCharType="end"/>
        </w:r>
      </w:ins>
    </w:p>
    <w:p w14:paraId="17519D5C" w14:textId="508B5338" w:rsidR="001B74B2" w:rsidRDefault="001B74B2">
      <w:pPr>
        <w:pStyle w:val="TOC3"/>
        <w:rPr>
          <w:ins w:id="255" w:author="Sayali Dev" w:date="2018-02-23T15:47:00Z"/>
          <w:rFonts w:asciiTheme="minorHAnsi" w:eastAsiaTheme="minorEastAsia" w:hAnsiTheme="minorHAnsi" w:cstheme="minorBidi"/>
          <w:sz w:val="22"/>
        </w:rPr>
      </w:pPr>
      <w:ins w:id="256" w:author="Sayali Dev" w:date="2018-02-23T15:47:00Z">
        <w:r>
          <w:t>Modifying the Form Details</w:t>
        </w:r>
        <w:r>
          <w:tab/>
        </w:r>
        <w:r>
          <w:fldChar w:fldCharType="begin"/>
        </w:r>
        <w:r>
          <w:instrText xml:space="preserve"> PAGEREF _Toc507164336 \h </w:instrText>
        </w:r>
      </w:ins>
      <w:r>
        <w:fldChar w:fldCharType="separate"/>
      </w:r>
      <w:ins w:id="257" w:author="Sayali Dev" w:date="2018-02-23T15:47:00Z">
        <w:r>
          <w:t>169</w:t>
        </w:r>
        <w:r>
          <w:fldChar w:fldCharType="end"/>
        </w:r>
      </w:ins>
    </w:p>
    <w:p w14:paraId="310E8573" w14:textId="045BD6F9" w:rsidR="001B74B2" w:rsidRDefault="001B74B2">
      <w:pPr>
        <w:pStyle w:val="TOC3"/>
        <w:rPr>
          <w:ins w:id="258" w:author="Sayali Dev" w:date="2018-02-23T15:47:00Z"/>
          <w:rFonts w:asciiTheme="minorHAnsi" w:eastAsiaTheme="minorEastAsia" w:hAnsiTheme="minorHAnsi" w:cstheme="minorBidi"/>
          <w:sz w:val="22"/>
        </w:rPr>
      </w:pPr>
      <w:ins w:id="259" w:author="Sayali Dev" w:date="2018-02-23T15:47:00Z">
        <w:r>
          <w:t>Changing the Status of a Form</w:t>
        </w:r>
        <w:r>
          <w:tab/>
        </w:r>
        <w:r>
          <w:fldChar w:fldCharType="begin"/>
        </w:r>
        <w:r>
          <w:instrText xml:space="preserve"> PAGEREF _Toc507164337 \h </w:instrText>
        </w:r>
      </w:ins>
      <w:r>
        <w:fldChar w:fldCharType="separate"/>
      </w:r>
      <w:ins w:id="260" w:author="Sayali Dev" w:date="2018-02-23T15:47:00Z">
        <w:r>
          <w:t>171</w:t>
        </w:r>
        <w:r>
          <w:fldChar w:fldCharType="end"/>
        </w:r>
      </w:ins>
    </w:p>
    <w:p w14:paraId="15225B01" w14:textId="1163196D" w:rsidR="001B74B2" w:rsidRDefault="001B74B2">
      <w:pPr>
        <w:pStyle w:val="TOC3"/>
        <w:rPr>
          <w:ins w:id="261" w:author="Sayali Dev" w:date="2018-02-23T15:47:00Z"/>
          <w:rFonts w:asciiTheme="minorHAnsi" w:eastAsiaTheme="minorEastAsia" w:hAnsiTheme="minorHAnsi" w:cstheme="minorBidi"/>
          <w:sz w:val="22"/>
        </w:rPr>
      </w:pPr>
      <w:ins w:id="262" w:author="Sayali Dev" w:date="2018-02-23T15:47:00Z">
        <w:r>
          <w:t>Printing a Form</w:t>
        </w:r>
        <w:r>
          <w:tab/>
        </w:r>
        <w:r>
          <w:fldChar w:fldCharType="begin"/>
        </w:r>
        <w:r>
          <w:instrText xml:space="preserve"> PAGEREF _Toc507164338 \h </w:instrText>
        </w:r>
      </w:ins>
      <w:r>
        <w:fldChar w:fldCharType="separate"/>
      </w:r>
      <w:ins w:id="263" w:author="Sayali Dev" w:date="2018-02-23T15:47:00Z">
        <w:r>
          <w:t>173</w:t>
        </w:r>
        <w:r>
          <w:fldChar w:fldCharType="end"/>
        </w:r>
      </w:ins>
    </w:p>
    <w:p w14:paraId="620A011D" w14:textId="6EEF7435" w:rsidR="001B74B2" w:rsidRDefault="001B74B2">
      <w:pPr>
        <w:pStyle w:val="TOC1"/>
        <w:rPr>
          <w:ins w:id="264" w:author="Sayali Dev" w:date="2018-02-23T15:47:00Z"/>
          <w:rFonts w:asciiTheme="minorHAnsi" w:eastAsiaTheme="minorEastAsia" w:hAnsiTheme="minorHAnsi" w:cstheme="minorBidi"/>
          <w:b w:val="0"/>
          <w:bCs w:val="0"/>
          <w:sz w:val="22"/>
          <w:szCs w:val="22"/>
        </w:rPr>
      </w:pPr>
      <w:ins w:id="265" w:author="Sayali Dev" w:date="2018-02-23T15:47:00Z">
        <w:r w:rsidRPr="00BB294A">
          <w:t>Other Tasks:</w:t>
        </w:r>
        <w:r>
          <w:tab/>
        </w:r>
        <w:r>
          <w:fldChar w:fldCharType="begin"/>
        </w:r>
        <w:r>
          <w:instrText xml:space="preserve"> PAGEREF _Toc507164339 \h </w:instrText>
        </w:r>
      </w:ins>
      <w:r>
        <w:fldChar w:fldCharType="separate"/>
      </w:r>
      <w:ins w:id="266" w:author="Sayali Dev" w:date="2018-02-23T15:47:00Z">
        <w:r>
          <w:t>175</w:t>
        </w:r>
        <w:r>
          <w:fldChar w:fldCharType="end"/>
        </w:r>
      </w:ins>
    </w:p>
    <w:p w14:paraId="34D9A7E0" w14:textId="42DE6288" w:rsidR="001B74B2" w:rsidRDefault="001B74B2">
      <w:pPr>
        <w:pStyle w:val="TOC1"/>
        <w:rPr>
          <w:ins w:id="267" w:author="Sayali Dev" w:date="2018-02-23T15:47:00Z"/>
          <w:rFonts w:asciiTheme="minorHAnsi" w:eastAsiaTheme="minorEastAsia" w:hAnsiTheme="minorHAnsi" w:cstheme="minorBidi"/>
          <w:b w:val="0"/>
          <w:bCs w:val="0"/>
          <w:sz w:val="22"/>
          <w:szCs w:val="22"/>
        </w:rPr>
      </w:pPr>
      <w:ins w:id="268" w:author="Sayali Dev" w:date="2018-02-23T15:47:00Z">
        <w:r>
          <w:t>Perform Redistribution shipments</w:t>
        </w:r>
        <w:r>
          <w:tab/>
        </w:r>
        <w:r>
          <w:fldChar w:fldCharType="begin"/>
        </w:r>
        <w:r>
          <w:instrText xml:space="preserve"> PAGEREF _Toc507164340 \h </w:instrText>
        </w:r>
      </w:ins>
      <w:r>
        <w:fldChar w:fldCharType="separate"/>
      </w:r>
      <w:ins w:id="269" w:author="Sayali Dev" w:date="2018-02-23T15:47:00Z">
        <w:r>
          <w:t>175</w:t>
        </w:r>
        <w:r>
          <w:fldChar w:fldCharType="end"/>
        </w:r>
      </w:ins>
    </w:p>
    <w:p w14:paraId="1D0A1D42" w14:textId="71C39EF5" w:rsidR="001B74B2" w:rsidRDefault="001B74B2">
      <w:pPr>
        <w:pStyle w:val="TOC3"/>
        <w:rPr>
          <w:ins w:id="270" w:author="Sayali Dev" w:date="2018-02-23T15:47:00Z"/>
          <w:rFonts w:asciiTheme="minorHAnsi" w:eastAsiaTheme="minorEastAsia" w:hAnsiTheme="minorHAnsi" w:cstheme="minorBidi"/>
          <w:sz w:val="22"/>
        </w:rPr>
      </w:pPr>
      <w:ins w:id="271" w:author="Sayali Dev" w:date="2018-02-23T15:47:00Z">
        <w:r>
          <w:t>Creating a Redistribution Shipment</w:t>
        </w:r>
        <w:r>
          <w:tab/>
        </w:r>
        <w:r>
          <w:fldChar w:fldCharType="begin"/>
        </w:r>
        <w:r>
          <w:instrText xml:space="preserve"> PAGEREF _Toc507164341 \h </w:instrText>
        </w:r>
      </w:ins>
      <w:r>
        <w:fldChar w:fldCharType="separate"/>
      </w:r>
      <w:ins w:id="272" w:author="Sayali Dev" w:date="2018-02-23T15:47:00Z">
        <w:r>
          <w:t>175</w:t>
        </w:r>
        <w:r>
          <w:fldChar w:fldCharType="end"/>
        </w:r>
      </w:ins>
    </w:p>
    <w:p w14:paraId="2811417F" w14:textId="4B13EAA0" w:rsidR="001B74B2" w:rsidRDefault="001B74B2">
      <w:pPr>
        <w:pStyle w:val="TOC3"/>
        <w:rPr>
          <w:ins w:id="273" w:author="Sayali Dev" w:date="2018-02-23T15:47:00Z"/>
          <w:rFonts w:asciiTheme="minorHAnsi" w:eastAsiaTheme="minorEastAsia" w:hAnsiTheme="minorHAnsi" w:cstheme="minorBidi"/>
          <w:sz w:val="22"/>
        </w:rPr>
      </w:pPr>
      <w:ins w:id="274" w:author="Sayali Dev" w:date="2018-02-23T15:47:00Z">
        <w:r>
          <w:t>Modifying a Redistribution Shipment</w:t>
        </w:r>
        <w:r>
          <w:tab/>
        </w:r>
        <w:r>
          <w:fldChar w:fldCharType="begin"/>
        </w:r>
        <w:r>
          <w:instrText xml:space="preserve"> PAGEREF _Toc507164342 \h </w:instrText>
        </w:r>
      </w:ins>
      <w:r>
        <w:fldChar w:fldCharType="separate"/>
      </w:r>
      <w:ins w:id="275" w:author="Sayali Dev" w:date="2018-02-23T15:47:00Z">
        <w:r>
          <w:t>178</w:t>
        </w:r>
        <w:r>
          <w:fldChar w:fldCharType="end"/>
        </w:r>
      </w:ins>
    </w:p>
    <w:p w14:paraId="390A7AC8" w14:textId="230551DF" w:rsidR="001B74B2" w:rsidRDefault="001B74B2">
      <w:pPr>
        <w:pStyle w:val="TOC3"/>
        <w:rPr>
          <w:ins w:id="276" w:author="Sayali Dev" w:date="2018-02-23T15:47:00Z"/>
          <w:rFonts w:asciiTheme="minorHAnsi" w:eastAsiaTheme="minorEastAsia" w:hAnsiTheme="minorHAnsi" w:cstheme="minorBidi"/>
          <w:sz w:val="22"/>
        </w:rPr>
      </w:pPr>
      <w:ins w:id="277" w:author="Sayali Dev" w:date="2018-02-23T15:47:00Z">
        <w:r>
          <w:t>Deleting Redistribution Shipment</w:t>
        </w:r>
        <w:r>
          <w:tab/>
        </w:r>
        <w:r>
          <w:fldChar w:fldCharType="begin"/>
        </w:r>
        <w:r>
          <w:instrText xml:space="preserve"> PAGEREF _Toc507164343 \h </w:instrText>
        </w:r>
      </w:ins>
      <w:r>
        <w:fldChar w:fldCharType="separate"/>
      </w:r>
      <w:ins w:id="278" w:author="Sayali Dev" w:date="2018-02-23T15:47:00Z">
        <w:r>
          <w:t>180</w:t>
        </w:r>
        <w:r>
          <w:fldChar w:fldCharType="end"/>
        </w:r>
      </w:ins>
    </w:p>
    <w:p w14:paraId="621515BC" w14:textId="7CE21D4A" w:rsidR="001B74B2" w:rsidRDefault="001B74B2">
      <w:pPr>
        <w:pStyle w:val="TOC3"/>
        <w:rPr>
          <w:ins w:id="279" w:author="Sayali Dev" w:date="2018-02-23T15:47:00Z"/>
          <w:rFonts w:asciiTheme="minorHAnsi" w:eastAsiaTheme="minorEastAsia" w:hAnsiTheme="minorHAnsi" w:cstheme="minorBidi"/>
          <w:sz w:val="22"/>
        </w:rPr>
      </w:pPr>
      <w:ins w:id="280" w:author="Sayali Dev" w:date="2018-02-23T15:47:00Z">
        <w:r>
          <w:t>Sending a Redistribution Shipment</w:t>
        </w:r>
        <w:r>
          <w:tab/>
        </w:r>
        <w:r>
          <w:fldChar w:fldCharType="begin"/>
        </w:r>
        <w:r>
          <w:instrText xml:space="preserve"> PAGEREF _Toc507164344 \h </w:instrText>
        </w:r>
      </w:ins>
      <w:r>
        <w:fldChar w:fldCharType="separate"/>
      </w:r>
      <w:ins w:id="281" w:author="Sayali Dev" w:date="2018-02-23T15:47:00Z">
        <w:r>
          <w:t>181</w:t>
        </w:r>
        <w:r>
          <w:fldChar w:fldCharType="end"/>
        </w:r>
      </w:ins>
    </w:p>
    <w:p w14:paraId="5DEFA749" w14:textId="0C6E7A4D" w:rsidR="001B74B2" w:rsidRDefault="001B74B2">
      <w:pPr>
        <w:pStyle w:val="TOC3"/>
        <w:rPr>
          <w:ins w:id="282" w:author="Sayali Dev" w:date="2018-02-23T15:47:00Z"/>
          <w:rFonts w:asciiTheme="minorHAnsi" w:eastAsiaTheme="minorEastAsia" w:hAnsiTheme="minorHAnsi" w:cstheme="minorBidi"/>
          <w:sz w:val="22"/>
        </w:rPr>
      </w:pPr>
      <w:ins w:id="283" w:author="Sayali Dev" w:date="2018-02-23T15:47:00Z">
        <w:r>
          <w:t>Rec</w:t>
        </w:r>
        <w:r w:rsidRPr="00BB294A">
          <w:t>ording Receipt of a</w:t>
        </w:r>
        <w:r>
          <w:t xml:space="preserve"> </w:t>
        </w:r>
        <w:r w:rsidRPr="00BB294A">
          <w:t>Red</w:t>
        </w:r>
        <w:r>
          <w:t>istribution Shipment</w:t>
        </w:r>
        <w:r>
          <w:tab/>
        </w:r>
        <w:r>
          <w:fldChar w:fldCharType="begin"/>
        </w:r>
        <w:r>
          <w:instrText xml:space="preserve"> PAGEREF _Toc507164345 \h </w:instrText>
        </w:r>
      </w:ins>
      <w:r>
        <w:fldChar w:fldCharType="separate"/>
      </w:r>
      <w:ins w:id="284" w:author="Sayali Dev" w:date="2018-02-23T15:47:00Z">
        <w:r>
          <w:t>183</w:t>
        </w:r>
        <w:r>
          <w:fldChar w:fldCharType="end"/>
        </w:r>
      </w:ins>
    </w:p>
    <w:p w14:paraId="4DF17B21" w14:textId="564A9789" w:rsidR="001B74B2" w:rsidRDefault="001B74B2">
      <w:pPr>
        <w:pStyle w:val="TOC1"/>
        <w:rPr>
          <w:ins w:id="285" w:author="Sayali Dev" w:date="2018-02-23T15:47:00Z"/>
          <w:rFonts w:asciiTheme="minorHAnsi" w:eastAsiaTheme="minorEastAsia" w:hAnsiTheme="minorHAnsi" w:cstheme="minorBidi"/>
          <w:b w:val="0"/>
          <w:bCs w:val="0"/>
          <w:sz w:val="22"/>
          <w:szCs w:val="22"/>
        </w:rPr>
      </w:pPr>
      <w:ins w:id="286" w:author="Sayali Dev" w:date="2018-02-23T15:47:00Z">
        <w:r w:rsidRPr="00BB294A">
          <w:t xml:space="preserve">In Inventory, </w:t>
        </w:r>
        <w:r>
          <w:t>Find</w:t>
        </w:r>
        <w:r w:rsidRPr="00BB294A">
          <w:t>, View</w:t>
        </w:r>
        <w:r>
          <w:t xml:space="preserve"> and </w:t>
        </w:r>
        <w:r w:rsidRPr="00BB294A">
          <w:t>Manage</w:t>
        </w:r>
        <w:r>
          <w:t xml:space="preserve"> Biospecimens</w:t>
        </w:r>
        <w:r>
          <w:tab/>
        </w:r>
        <w:r>
          <w:fldChar w:fldCharType="begin"/>
        </w:r>
        <w:r>
          <w:instrText xml:space="preserve"> PAGEREF _Toc507164346 \h </w:instrText>
        </w:r>
      </w:ins>
      <w:r>
        <w:fldChar w:fldCharType="separate"/>
      </w:r>
      <w:ins w:id="287" w:author="Sayali Dev" w:date="2018-02-23T15:47:00Z">
        <w:r>
          <w:t>185</w:t>
        </w:r>
        <w:r>
          <w:fldChar w:fldCharType="end"/>
        </w:r>
      </w:ins>
    </w:p>
    <w:p w14:paraId="440D7223" w14:textId="0FE54E31" w:rsidR="001B74B2" w:rsidRDefault="001B74B2">
      <w:pPr>
        <w:pStyle w:val="TOC3"/>
        <w:rPr>
          <w:ins w:id="288" w:author="Sayali Dev" w:date="2018-02-23T15:47:00Z"/>
          <w:rFonts w:asciiTheme="minorHAnsi" w:eastAsiaTheme="minorEastAsia" w:hAnsiTheme="minorHAnsi" w:cstheme="minorBidi"/>
          <w:sz w:val="22"/>
        </w:rPr>
      </w:pPr>
      <w:ins w:id="289" w:author="Sayali Dev" w:date="2018-02-23T15:47:00Z">
        <w:r>
          <w:t>Searching for a Biospecimen</w:t>
        </w:r>
        <w:r>
          <w:tab/>
        </w:r>
        <w:r>
          <w:fldChar w:fldCharType="begin"/>
        </w:r>
        <w:r>
          <w:instrText xml:space="preserve"> PAGEREF _Toc507164347 \h </w:instrText>
        </w:r>
      </w:ins>
      <w:r>
        <w:fldChar w:fldCharType="separate"/>
      </w:r>
      <w:ins w:id="290" w:author="Sayali Dev" w:date="2018-02-23T15:47:00Z">
        <w:r>
          <w:t>185</w:t>
        </w:r>
        <w:r>
          <w:fldChar w:fldCharType="end"/>
        </w:r>
      </w:ins>
    </w:p>
    <w:p w14:paraId="52E077B0" w14:textId="218835B7" w:rsidR="001B74B2" w:rsidRDefault="001B74B2">
      <w:pPr>
        <w:pStyle w:val="TOC3"/>
        <w:rPr>
          <w:ins w:id="291" w:author="Sayali Dev" w:date="2018-02-23T15:47:00Z"/>
          <w:rFonts w:asciiTheme="minorHAnsi" w:eastAsiaTheme="minorEastAsia" w:hAnsiTheme="minorHAnsi" w:cstheme="minorBidi"/>
          <w:sz w:val="22"/>
        </w:rPr>
      </w:pPr>
      <w:ins w:id="292" w:author="Sayali Dev" w:date="2018-02-23T15:47:00Z">
        <w:r w:rsidRPr="00BB294A">
          <w:t>Creating Inventory</w:t>
        </w:r>
        <w:r>
          <w:tab/>
        </w:r>
        <w:r>
          <w:fldChar w:fldCharType="begin"/>
        </w:r>
        <w:r>
          <w:instrText xml:space="preserve"> PAGEREF _Toc507164348 \h </w:instrText>
        </w:r>
      </w:ins>
      <w:r>
        <w:fldChar w:fldCharType="separate"/>
      </w:r>
      <w:ins w:id="293" w:author="Sayali Dev" w:date="2018-02-23T15:47:00Z">
        <w:r>
          <w:t>188</w:t>
        </w:r>
        <w:r>
          <w:fldChar w:fldCharType="end"/>
        </w:r>
      </w:ins>
    </w:p>
    <w:p w14:paraId="085C8604" w14:textId="673A8AAB" w:rsidR="001B74B2" w:rsidRDefault="001B74B2">
      <w:pPr>
        <w:pStyle w:val="TOC3"/>
        <w:rPr>
          <w:ins w:id="294" w:author="Sayali Dev" w:date="2018-02-23T15:47:00Z"/>
          <w:rFonts w:asciiTheme="minorHAnsi" w:eastAsiaTheme="minorEastAsia" w:hAnsiTheme="minorHAnsi" w:cstheme="minorBidi"/>
          <w:sz w:val="22"/>
        </w:rPr>
      </w:pPr>
      <w:ins w:id="295" w:author="Sayali Dev" w:date="2018-02-23T15:47:00Z">
        <w:r>
          <w:t xml:space="preserve">Generating a </w:t>
        </w:r>
        <w:r w:rsidRPr="00BB294A">
          <w:t>Biospecimen R</w:t>
        </w:r>
        <w:r>
          <w:t>eport</w:t>
        </w:r>
        <w:r>
          <w:tab/>
        </w:r>
        <w:r>
          <w:fldChar w:fldCharType="begin"/>
        </w:r>
        <w:r>
          <w:instrText xml:space="preserve"> PAGEREF _Toc507164349 \h </w:instrText>
        </w:r>
      </w:ins>
      <w:r>
        <w:fldChar w:fldCharType="separate"/>
      </w:r>
      <w:ins w:id="296" w:author="Sayali Dev" w:date="2018-02-23T15:47:00Z">
        <w:r>
          <w:t>190</w:t>
        </w:r>
        <w:r>
          <w:fldChar w:fldCharType="end"/>
        </w:r>
      </w:ins>
    </w:p>
    <w:p w14:paraId="608DEA38" w14:textId="1B94295F" w:rsidR="001B74B2" w:rsidRDefault="001B74B2">
      <w:pPr>
        <w:pStyle w:val="TOC3"/>
        <w:rPr>
          <w:ins w:id="297" w:author="Sayali Dev" w:date="2018-02-23T15:47:00Z"/>
          <w:rFonts w:asciiTheme="minorHAnsi" w:eastAsiaTheme="minorEastAsia" w:hAnsiTheme="minorHAnsi" w:cstheme="minorBidi"/>
          <w:sz w:val="22"/>
        </w:rPr>
      </w:pPr>
      <w:ins w:id="298" w:author="Sayali Dev" w:date="2018-02-23T15:47:00Z">
        <w:r>
          <w:t>Adding a Biospecimen to a Worklist</w:t>
        </w:r>
        <w:r>
          <w:tab/>
        </w:r>
        <w:r>
          <w:fldChar w:fldCharType="begin"/>
        </w:r>
        <w:r>
          <w:instrText xml:space="preserve"> PAGEREF _Toc507164350 \h </w:instrText>
        </w:r>
      </w:ins>
      <w:r>
        <w:fldChar w:fldCharType="separate"/>
      </w:r>
      <w:ins w:id="299" w:author="Sayali Dev" w:date="2018-02-23T15:47:00Z">
        <w:r>
          <w:t>191</w:t>
        </w:r>
        <w:r>
          <w:fldChar w:fldCharType="end"/>
        </w:r>
      </w:ins>
    </w:p>
    <w:p w14:paraId="3F5F4AF9" w14:textId="4376DAE8" w:rsidR="001B74B2" w:rsidRDefault="001B74B2">
      <w:pPr>
        <w:pStyle w:val="TOC3"/>
        <w:rPr>
          <w:ins w:id="300" w:author="Sayali Dev" w:date="2018-02-23T15:47:00Z"/>
          <w:rFonts w:asciiTheme="minorHAnsi" w:eastAsiaTheme="minorEastAsia" w:hAnsiTheme="minorHAnsi" w:cstheme="minorBidi"/>
          <w:sz w:val="22"/>
        </w:rPr>
      </w:pPr>
      <w:ins w:id="301" w:author="Sayali Dev" w:date="2018-02-23T15:47:00Z">
        <w:r>
          <w:t>Viewing Biospecimen Details</w:t>
        </w:r>
        <w:r>
          <w:tab/>
        </w:r>
        <w:r>
          <w:fldChar w:fldCharType="begin"/>
        </w:r>
        <w:r>
          <w:instrText xml:space="preserve"> PAGEREF _Toc507164351 \h </w:instrText>
        </w:r>
      </w:ins>
      <w:r>
        <w:fldChar w:fldCharType="separate"/>
      </w:r>
      <w:ins w:id="302" w:author="Sayali Dev" w:date="2018-02-23T15:47:00Z">
        <w:r>
          <w:t>195</w:t>
        </w:r>
        <w:r>
          <w:fldChar w:fldCharType="end"/>
        </w:r>
      </w:ins>
    </w:p>
    <w:p w14:paraId="45CC0A20" w14:textId="41B1D70B" w:rsidR="001B74B2" w:rsidRDefault="001B74B2">
      <w:pPr>
        <w:pStyle w:val="TOC3"/>
        <w:rPr>
          <w:ins w:id="303" w:author="Sayali Dev" w:date="2018-02-23T15:47:00Z"/>
          <w:rFonts w:asciiTheme="minorHAnsi" w:eastAsiaTheme="minorEastAsia" w:hAnsiTheme="minorHAnsi" w:cstheme="minorBidi"/>
          <w:sz w:val="22"/>
        </w:rPr>
      </w:pPr>
      <w:ins w:id="304" w:author="Sayali Dev" w:date="2018-02-23T15:47:00Z">
        <w:r>
          <w:t>Printing a Bar</w:t>
        </w:r>
        <w:r w:rsidRPr="00BB294A">
          <w:t>c</w:t>
        </w:r>
        <w:r>
          <w:t>ode Label for a Biospecimen</w:t>
        </w:r>
        <w:r>
          <w:tab/>
        </w:r>
        <w:r>
          <w:fldChar w:fldCharType="begin"/>
        </w:r>
        <w:r>
          <w:instrText xml:space="preserve"> PAGEREF _Toc507164352 \h </w:instrText>
        </w:r>
      </w:ins>
      <w:r>
        <w:fldChar w:fldCharType="separate"/>
      </w:r>
      <w:ins w:id="305" w:author="Sayali Dev" w:date="2018-02-23T15:47:00Z">
        <w:r>
          <w:t>200</w:t>
        </w:r>
        <w:r>
          <w:fldChar w:fldCharType="end"/>
        </w:r>
      </w:ins>
    </w:p>
    <w:p w14:paraId="3FAD3508" w14:textId="75F2F9FD" w:rsidR="001B74B2" w:rsidRDefault="001B74B2">
      <w:pPr>
        <w:pStyle w:val="TOC3"/>
        <w:rPr>
          <w:ins w:id="306" w:author="Sayali Dev" w:date="2018-02-23T15:47:00Z"/>
          <w:rFonts w:asciiTheme="minorHAnsi" w:eastAsiaTheme="minorEastAsia" w:hAnsiTheme="minorHAnsi" w:cstheme="minorBidi"/>
          <w:sz w:val="22"/>
        </w:rPr>
      </w:pPr>
      <w:ins w:id="307" w:author="Sayali Dev" w:date="2018-02-23T15:47:00Z">
        <w:r>
          <w:t xml:space="preserve">Modifying </w:t>
        </w:r>
        <w:r w:rsidRPr="00BB294A">
          <w:t>t</w:t>
        </w:r>
        <w:r>
          <w:t>he Biospecimen Information</w:t>
        </w:r>
        <w:r>
          <w:tab/>
        </w:r>
        <w:r>
          <w:fldChar w:fldCharType="begin"/>
        </w:r>
        <w:r>
          <w:instrText xml:space="preserve"> PAGEREF _Toc507164353 \h </w:instrText>
        </w:r>
      </w:ins>
      <w:r>
        <w:fldChar w:fldCharType="separate"/>
      </w:r>
      <w:ins w:id="308" w:author="Sayali Dev" w:date="2018-02-23T15:47:00Z">
        <w:r>
          <w:t>202</w:t>
        </w:r>
        <w:r>
          <w:fldChar w:fldCharType="end"/>
        </w:r>
      </w:ins>
    </w:p>
    <w:p w14:paraId="72D851B7" w14:textId="113297CD" w:rsidR="001B74B2" w:rsidRDefault="001B74B2">
      <w:pPr>
        <w:pStyle w:val="TOC3"/>
        <w:rPr>
          <w:ins w:id="309" w:author="Sayali Dev" w:date="2018-02-23T15:47:00Z"/>
          <w:rFonts w:asciiTheme="minorHAnsi" w:eastAsiaTheme="minorEastAsia" w:hAnsiTheme="minorHAnsi" w:cstheme="minorBidi"/>
          <w:sz w:val="22"/>
        </w:rPr>
      </w:pPr>
      <w:ins w:id="310" w:author="Sayali Dev" w:date="2018-02-23T15:47:00Z">
        <w:r>
          <w:t>Deleting a Biospecimen</w:t>
        </w:r>
        <w:r>
          <w:tab/>
        </w:r>
        <w:r>
          <w:fldChar w:fldCharType="begin"/>
        </w:r>
        <w:r>
          <w:instrText xml:space="preserve"> PAGEREF _Toc507164354 \h </w:instrText>
        </w:r>
      </w:ins>
      <w:r>
        <w:fldChar w:fldCharType="separate"/>
      </w:r>
      <w:ins w:id="311" w:author="Sayali Dev" w:date="2018-02-23T15:47:00Z">
        <w:r>
          <w:t>209</w:t>
        </w:r>
        <w:r>
          <w:fldChar w:fldCharType="end"/>
        </w:r>
      </w:ins>
    </w:p>
    <w:p w14:paraId="6FC3C334" w14:textId="4B8A69C5" w:rsidR="001B74B2" w:rsidRDefault="001B74B2">
      <w:pPr>
        <w:pStyle w:val="TOC3"/>
        <w:rPr>
          <w:ins w:id="312" w:author="Sayali Dev" w:date="2018-02-23T15:47:00Z"/>
          <w:rFonts w:asciiTheme="minorHAnsi" w:eastAsiaTheme="minorEastAsia" w:hAnsiTheme="minorHAnsi" w:cstheme="minorBidi"/>
          <w:sz w:val="22"/>
        </w:rPr>
      </w:pPr>
      <w:ins w:id="313" w:author="Sayali Dev" w:date="2018-02-23T15:47:00Z">
        <w:r w:rsidRPr="00BB294A">
          <w:t>Updat</w:t>
        </w:r>
        <w:r>
          <w:t>ing a Specimen Collection Form</w:t>
        </w:r>
        <w:r w:rsidRPr="00BB294A">
          <w:t xml:space="preserve"> for a Biospecimen</w:t>
        </w:r>
        <w:r>
          <w:tab/>
        </w:r>
        <w:r>
          <w:fldChar w:fldCharType="begin"/>
        </w:r>
        <w:r>
          <w:instrText xml:space="preserve"> PAGEREF _Toc507164355 \h </w:instrText>
        </w:r>
      </w:ins>
      <w:r>
        <w:fldChar w:fldCharType="separate"/>
      </w:r>
      <w:ins w:id="314" w:author="Sayali Dev" w:date="2018-02-23T15:47:00Z">
        <w:r>
          <w:t>211</w:t>
        </w:r>
        <w:r>
          <w:fldChar w:fldCharType="end"/>
        </w:r>
      </w:ins>
    </w:p>
    <w:p w14:paraId="4424871E" w14:textId="362ACCD8" w:rsidR="001B74B2" w:rsidRDefault="001B74B2">
      <w:pPr>
        <w:pStyle w:val="TOC1"/>
        <w:rPr>
          <w:ins w:id="315" w:author="Sayali Dev" w:date="2018-02-23T15:47:00Z"/>
          <w:rFonts w:asciiTheme="minorHAnsi" w:eastAsiaTheme="minorEastAsia" w:hAnsiTheme="minorHAnsi" w:cstheme="minorBidi"/>
          <w:b w:val="0"/>
          <w:bCs w:val="0"/>
          <w:sz w:val="22"/>
          <w:szCs w:val="22"/>
        </w:rPr>
      </w:pPr>
      <w:ins w:id="316" w:author="Sayali Dev" w:date="2018-02-23T15:47:00Z">
        <w:r>
          <w:t>Perform Actions on a group of biospecimens</w:t>
        </w:r>
        <w:r>
          <w:tab/>
        </w:r>
        <w:r>
          <w:fldChar w:fldCharType="begin"/>
        </w:r>
        <w:r>
          <w:instrText xml:space="preserve"> PAGEREF _Toc507164356 \h </w:instrText>
        </w:r>
      </w:ins>
      <w:r>
        <w:fldChar w:fldCharType="separate"/>
      </w:r>
      <w:ins w:id="317" w:author="Sayali Dev" w:date="2018-02-23T15:47:00Z">
        <w:r>
          <w:t>216</w:t>
        </w:r>
        <w:r>
          <w:fldChar w:fldCharType="end"/>
        </w:r>
      </w:ins>
    </w:p>
    <w:p w14:paraId="48607306" w14:textId="79F0806B" w:rsidR="001B74B2" w:rsidRDefault="001B74B2">
      <w:pPr>
        <w:pStyle w:val="TOC3"/>
        <w:rPr>
          <w:ins w:id="318" w:author="Sayali Dev" w:date="2018-02-23T15:47:00Z"/>
          <w:rFonts w:asciiTheme="minorHAnsi" w:eastAsiaTheme="minorEastAsia" w:hAnsiTheme="minorHAnsi" w:cstheme="minorBidi"/>
          <w:sz w:val="22"/>
        </w:rPr>
      </w:pPr>
      <w:ins w:id="319" w:author="Sayali Dev" w:date="2018-02-23T15:47:00Z">
        <w:r w:rsidRPr="00BB294A">
          <w:t>Using the Search Samples and Worklists Window</w:t>
        </w:r>
        <w:r>
          <w:tab/>
        </w:r>
        <w:r>
          <w:fldChar w:fldCharType="begin"/>
        </w:r>
        <w:r>
          <w:instrText xml:space="preserve"> PAGEREF _Toc507164357 \h </w:instrText>
        </w:r>
      </w:ins>
      <w:r>
        <w:fldChar w:fldCharType="separate"/>
      </w:r>
      <w:ins w:id="320" w:author="Sayali Dev" w:date="2018-02-23T15:47:00Z">
        <w:r>
          <w:t>217</w:t>
        </w:r>
        <w:r>
          <w:fldChar w:fldCharType="end"/>
        </w:r>
      </w:ins>
    </w:p>
    <w:p w14:paraId="372980F3" w14:textId="4E275730" w:rsidR="001B74B2" w:rsidRDefault="001B74B2">
      <w:pPr>
        <w:pStyle w:val="TOC3"/>
        <w:rPr>
          <w:ins w:id="321" w:author="Sayali Dev" w:date="2018-02-23T15:47:00Z"/>
          <w:rFonts w:asciiTheme="minorHAnsi" w:eastAsiaTheme="minorEastAsia" w:hAnsiTheme="minorHAnsi" w:cstheme="minorBidi"/>
          <w:sz w:val="22"/>
        </w:rPr>
      </w:pPr>
      <w:ins w:id="322" w:author="Sayali Dev" w:date="2018-02-23T15:47:00Z">
        <w:r>
          <w:t>Filtering the Search Results List</w:t>
        </w:r>
        <w:r>
          <w:tab/>
        </w:r>
        <w:r>
          <w:fldChar w:fldCharType="begin"/>
        </w:r>
        <w:r>
          <w:instrText xml:space="preserve"> PAGEREF _Toc507164358 \h </w:instrText>
        </w:r>
      </w:ins>
      <w:r>
        <w:fldChar w:fldCharType="separate"/>
      </w:r>
      <w:ins w:id="323" w:author="Sayali Dev" w:date="2018-02-23T15:47:00Z">
        <w:r>
          <w:t>220</w:t>
        </w:r>
        <w:r>
          <w:fldChar w:fldCharType="end"/>
        </w:r>
      </w:ins>
    </w:p>
    <w:p w14:paraId="4E44C6F7" w14:textId="76358A3F" w:rsidR="001B74B2" w:rsidRDefault="001B74B2">
      <w:pPr>
        <w:pStyle w:val="TOC3"/>
        <w:rPr>
          <w:ins w:id="324" w:author="Sayali Dev" w:date="2018-02-23T15:47:00Z"/>
          <w:rFonts w:asciiTheme="minorHAnsi" w:eastAsiaTheme="minorEastAsia" w:hAnsiTheme="minorHAnsi" w:cstheme="minorBidi"/>
          <w:sz w:val="22"/>
        </w:rPr>
      </w:pPr>
      <w:ins w:id="325" w:author="Sayali Dev" w:date="2018-02-23T15:47:00Z">
        <w:r>
          <w:t xml:space="preserve">Adding a New Identifier </w:t>
        </w:r>
        <w:r w:rsidRPr="00BB294A">
          <w:t>on</w:t>
        </w:r>
        <w:r>
          <w:t xml:space="preserve"> </w:t>
        </w:r>
        <w:r w:rsidRPr="00BB294A">
          <w:t xml:space="preserve">the Inventory </w:t>
        </w:r>
        <w:r>
          <w:t>Bulk</w:t>
        </w:r>
        <w:r w:rsidRPr="00BB294A">
          <w:t xml:space="preserve"> Modifications Page</w:t>
        </w:r>
        <w:r>
          <w:tab/>
        </w:r>
        <w:r>
          <w:fldChar w:fldCharType="begin"/>
        </w:r>
        <w:r>
          <w:instrText xml:space="preserve"> PAGEREF _Toc507164359 \h </w:instrText>
        </w:r>
      </w:ins>
      <w:r>
        <w:fldChar w:fldCharType="separate"/>
      </w:r>
      <w:ins w:id="326" w:author="Sayali Dev" w:date="2018-02-23T15:47:00Z">
        <w:r>
          <w:t>221</w:t>
        </w:r>
        <w:r>
          <w:fldChar w:fldCharType="end"/>
        </w:r>
      </w:ins>
    </w:p>
    <w:p w14:paraId="3F91BFA8" w14:textId="0D873715" w:rsidR="001B74B2" w:rsidRDefault="001B74B2">
      <w:pPr>
        <w:pStyle w:val="TOC3"/>
        <w:rPr>
          <w:ins w:id="327" w:author="Sayali Dev" w:date="2018-02-23T15:47:00Z"/>
          <w:rFonts w:asciiTheme="minorHAnsi" w:eastAsiaTheme="minorEastAsia" w:hAnsiTheme="minorHAnsi" w:cstheme="minorBidi"/>
          <w:sz w:val="22"/>
        </w:rPr>
      </w:pPr>
      <w:ins w:id="328" w:author="Sayali Dev" w:date="2018-02-23T15:47:00Z">
        <w:r>
          <w:t>Modifying Biospecimens in Bulk</w:t>
        </w:r>
        <w:r>
          <w:tab/>
        </w:r>
        <w:r>
          <w:fldChar w:fldCharType="begin"/>
        </w:r>
        <w:r>
          <w:instrText xml:space="preserve"> PAGEREF _Toc507164360 \h </w:instrText>
        </w:r>
      </w:ins>
      <w:r>
        <w:fldChar w:fldCharType="separate"/>
      </w:r>
      <w:ins w:id="329" w:author="Sayali Dev" w:date="2018-02-23T15:47:00Z">
        <w:r>
          <w:t>222</w:t>
        </w:r>
        <w:r>
          <w:fldChar w:fldCharType="end"/>
        </w:r>
      </w:ins>
    </w:p>
    <w:p w14:paraId="55726646" w14:textId="4EBFEA41" w:rsidR="001B74B2" w:rsidRDefault="001B74B2">
      <w:pPr>
        <w:pStyle w:val="TOC3"/>
        <w:rPr>
          <w:ins w:id="330" w:author="Sayali Dev" w:date="2018-02-23T15:47:00Z"/>
          <w:rFonts w:asciiTheme="minorHAnsi" w:eastAsiaTheme="minorEastAsia" w:hAnsiTheme="minorHAnsi" w:cstheme="minorBidi"/>
          <w:sz w:val="22"/>
        </w:rPr>
      </w:pPr>
      <w:ins w:id="331" w:author="Sayali Dev" w:date="2018-02-23T15:47:00Z">
        <w:r>
          <w:t>Uploading Files in Bulk</w:t>
        </w:r>
        <w:r>
          <w:tab/>
        </w:r>
        <w:r>
          <w:fldChar w:fldCharType="begin"/>
        </w:r>
        <w:r>
          <w:instrText xml:space="preserve"> PAGEREF _Toc507164361 \h </w:instrText>
        </w:r>
      </w:ins>
      <w:r>
        <w:fldChar w:fldCharType="separate"/>
      </w:r>
      <w:ins w:id="332" w:author="Sayali Dev" w:date="2018-02-23T15:47:00Z">
        <w:r>
          <w:t>225</w:t>
        </w:r>
        <w:r>
          <w:fldChar w:fldCharType="end"/>
        </w:r>
      </w:ins>
    </w:p>
    <w:p w14:paraId="20CA67E5" w14:textId="6E6379C3" w:rsidR="001B74B2" w:rsidRDefault="001B74B2">
      <w:pPr>
        <w:pStyle w:val="TOC3"/>
        <w:rPr>
          <w:ins w:id="333" w:author="Sayali Dev" w:date="2018-02-23T15:47:00Z"/>
          <w:rFonts w:asciiTheme="minorHAnsi" w:eastAsiaTheme="minorEastAsia" w:hAnsiTheme="minorHAnsi" w:cstheme="minorBidi"/>
          <w:sz w:val="22"/>
        </w:rPr>
      </w:pPr>
      <w:ins w:id="334" w:author="Sayali Dev" w:date="2018-02-23T15:47:00Z">
        <w:r>
          <w:t xml:space="preserve">Adding </w:t>
        </w:r>
        <w:r w:rsidRPr="00BB294A">
          <w:t xml:space="preserve">an </w:t>
        </w:r>
        <w:r>
          <w:t>Event in Bulk</w:t>
        </w:r>
        <w:r>
          <w:tab/>
        </w:r>
        <w:r>
          <w:fldChar w:fldCharType="begin"/>
        </w:r>
        <w:r>
          <w:instrText xml:space="preserve"> PAGEREF _Toc507164362 \h </w:instrText>
        </w:r>
      </w:ins>
      <w:r>
        <w:fldChar w:fldCharType="separate"/>
      </w:r>
      <w:ins w:id="335" w:author="Sayali Dev" w:date="2018-02-23T15:47:00Z">
        <w:r>
          <w:t>228</w:t>
        </w:r>
        <w:r>
          <w:fldChar w:fldCharType="end"/>
        </w:r>
      </w:ins>
    </w:p>
    <w:p w14:paraId="10007537" w14:textId="2CA1B597" w:rsidR="001B74B2" w:rsidRDefault="001B74B2">
      <w:pPr>
        <w:pStyle w:val="TOC3"/>
        <w:rPr>
          <w:ins w:id="336" w:author="Sayali Dev" w:date="2018-02-23T15:47:00Z"/>
          <w:rFonts w:asciiTheme="minorHAnsi" w:eastAsiaTheme="minorEastAsia" w:hAnsiTheme="minorHAnsi" w:cstheme="minorBidi"/>
          <w:sz w:val="22"/>
        </w:rPr>
      </w:pPr>
      <w:ins w:id="337" w:author="Sayali Dev" w:date="2018-02-23T15:47:00Z">
        <w:r>
          <w:t xml:space="preserve">Assigning </w:t>
        </w:r>
        <w:r w:rsidRPr="00BB294A">
          <w:t xml:space="preserve">a </w:t>
        </w:r>
        <w:r>
          <w:t>Storage Location in Bulk</w:t>
        </w:r>
        <w:r>
          <w:tab/>
        </w:r>
        <w:r>
          <w:fldChar w:fldCharType="begin"/>
        </w:r>
        <w:r>
          <w:instrText xml:space="preserve"> PAGEREF _Toc507164363 \h </w:instrText>
        </w:r>
      </w:ins>
      <w:r>
        <w:fldChar w:fldCharType="separate"/>
      </w:r>
      <w:ins w:id="338" w:author="Sayali Dev" w:date="2018-02-23T15:47:00Z">
        <w:r>
          <w:t>231</w:t>
        </w:r>
        <w:r>
          <w:fldChar w:fldCharType="end"/>
        </w:r>
      </w:ins>
    </w:p>
    <w:p w14:paraId="7C9D7B38" w14:textId="0257F77B" w:rsidR="001B74B2" w:rsidRDefault="001B74B2">
      <w:pPr>
        <w:pStyle w:val="TOC3"/>
        <w:rPr>
          <w:ins w:id="339" w:author="Sayali Dev" w:date="2018-02-23T15:47:00Z"/>
          <w:rFonts w:asciiTheme="minorHAnsi" w:eastAsiaTheme="minorEastAsia" w:hAnsiTheme="minorHAnsi" w:cstheme="minorBidi"/>
          <w:sz w:val="22"/>
        </w:rPr>
      </w:pPr>
      <w:ins w:id="340" w:author="Sayali Dev" w:date="2018-02-23T15:47:00Z">
        <w:r>
          <w:t>Generating a Report for Biospecimens in Bulk</w:t>
        </w:r>
        <w:r>
          <w:tab/>
        </w:r>
        <w:r>
          <w:fldChar w:fldCharType="begin"/>
        </w:r>
        <w:r>
          <w:instrText xml:space="preserve"> PAGEREF _Toc507164364 \h </w:instrText>
        </w:r>
      </w:ins>
      <w:r>
        <w:fldChar w:fldCharType="separate"/>
      </w:r>
      <w:ins w:id="341" w:author="Sayali Dev" w:date="2018-02-23T15:47:00Z">
        <w:r>
          <w:t>235</w:t>
        </w:r>
        <w:r>
          <w:fldChar w:fldCharType="end"/>
        </w:r>
      </w:ins>
    </w:p>
    <w:p w14:paraId="408D150B" w14:textId="01F73A4F" w:rsidR="001B74B2" w:rsidRDefault="001B74B2">
      <w:pPr>
        <w:pStyle w:val="TOC3"/>
        <w:rPr>
          <w:ins w:id="342" w:author="Sayali Dev" w:date="2018-02-23T15:47:00Z"/>
          <w:rFonts w:asciiTheme="minorHAnsi" w:eastAsiaTheme="minorEastAsia" w:hAnsiTheme="minorHAnsi" w:cstheme="minorBidi"/>
          <w:sz w:val="22"/>
        </w:rPr>
      </w:pPr>
      <w:ins w:id="343" w:author="Sayali Dev" w:date="2018-02-23T15:47:00Z">
        <w:r>
          <w:t>Deleting Biospecimens in Bulk</w:t>
        </w:r>
        <w:r>
          <w:tab/>
        </w:r>
        <w:r>
          <w:fldChar w:fldCharType="begin"/>
        </w:r>
        <w:r>
          <w:instrText xml:space="preserve"> PAGEREF _Toc507164365 \h </w:instrText>
        </w:r>
      </w:ins>
      <w:r>
        <w:fldChar w:fldCharType="separate"/>
      </w:r>
      <w:ins w:id="344" w:author="Sayali Dev" w:date="2018-02-23T15:47:00Z">
        <w:r>
          <w:t>236</w:t>
        </w:r>
        <w:r>
          <w:fldChar w:fldCharType="end"/>
        </w:r>
      </w:ins>
    </w:p>
    <w:p w14:paraId="7F6D3104" w14:textId="029012E6" w:rsidR="001B74B2" w:rsidRDefault="001B74B2">
      <w:pPr>
        <w:pStyle w:val="TOC3"/>
        <w:rPr>
          <w:ins w:id="345" w:author="Sayali Dev" w:date="2018-02-23T15:47:00Z"/>
          <w:rFonts w:asciiTheme="minorHAnsi" w:eastAsiaTheme="minorEastAsia" w:hAnsiTheme="minorHAnsi" w:cstheme="minorBidi"/>
          <w:sz w:val="22"/>
        </w:rPr>
      </w:pPr>
      <w:ins w:id="346" w:author="Sayali Dev" w:date="2018-02-23T15:47:00Z">
        <w:r>
          <w:t>Generating Labels for Biospecimens in Bulk</w:t>
        </w:r>
        <w:r>
          <w:tab/>
        </w:r>
        <w:r>
          <w:fldChar w:fldCharType="begin"/>
        </w:r>
        <w:r>
          <w:instrText xml:space="preserve"> PAGEREF _Toc507164366 \h </w:instrText>
        </w:r>
      </w:ins>
      <w:r>
        <w:fldChar w:fldCharType="separate"/>
      </w:r>
      <w:ins w:id="347" w:author="Sayali Dev" w:date="2018-02-23T15:47:00Z">
        <w:r>
          <w:t>238</w:t>
        </w:r>
        <w:r>
          <w:fldChar w:fldCharType="end"/>
        </w:r>
      </w:ins>
    </w:p>
    <w:p w14:paraId="1AFE677B" w14:textId="40607C0B" w:rsidR="001B74B2" w:rsidRDefault="001B74B2">
      <w:pPr>
        <w:pStyle w:val="TOC1"/>
        <w:rPr>
          <w:ins w:id="348" w:author="Sayali Dev" w:date="2018-02-23T15:47:00Z"/>
          <w:rFonts w:asciiTheme="minorHAnsi" w:eastAsiaTheme="minorEastAsia" w:hAnsiTheme="minorHAnsi" w:cstheme="minorBidi"/>
          <w:b w:val="0"/>
          <w:bCs w:val="0"/>
          <w:sz w:val="22"/>
          <w:szCs w:val="22"/>
        </w:rPr>
      </w:pPr>
      <w:ins w:id="349" w:author="Sayali Dev" w:date="2018-02-23T15:47:00Z">
        <w:r>
          <w:t>Search by Date Ranges, Change Search Results display, Manage Events and Upload Files</w:t>
        </w:r>
        <w:r>
          <w:tab/>
        </w:r>
        <w:r>
          <w:fldChar w:fldCharType="begin"/>
        </w:r>
        <w:r>
          <w:instrText xml:space="preserve"> PAGEREF _Toc507164367 \h </w:instrText>
        </w:r>
      </w:ins>
      <w:r>
        <w:fldChar w:fldCharType="separate"/>
      </w:r>
      <w:ins w:id="350" w:author="Sayali Dev" w:date="2018-02-23T15:47:00Z">
        <w:r>
          <w:t>240</w:t>
        </w:r>
        <w:r>
          <w:fldChar w:fldCharType="end"/>
        </w:r>
      </w:ins>
    </w:p>
    <w:p w14:paraId="2CD4AB6F" w14:textId="21FF6BFB" w:rsidR="001B74B2" w:rsidRDefault="001B74B2">
      <w:pPr>
        <w:pStyle w:val="TOC2"/>
        <w:rPr>
          <w:ins w:id="351" w:author="Sayali Dev" w:date="2018-02-23T15:47:00Z"/>
          <w:rFonts w:asciiTheme="minorHAnsi" w:eastAsiaTheme="minorEastAsia" w:hAnsiTheme="minorHAnsi" w:cstheme="minorBidi"/>
          <w:sz w:val="22"/>
          <w:szCs w:val="22"/>
        </w:rPr>
      </w:pPr>
      <w:ins w:id="352" w:author="Sayali Dev" w:date="2018-02-23T15:47:00Z">
        <w:r>
          <w:t>Understanding the Date Range Search Options</w:t>
        </w:r>
        <w:r>
          <w:tab/>
        </w:r>
        <w:r>
          <w:fldChar w:fldCharType="begin"/>
        </w:r>
        <w:r>
          <w:instrText xml:space="preserve"> PAGEREF _Toc507164368 \h </w:instrText>
        </w:r>
      </w:ins>
      <w:r>
        <w:fldChar w:fldCharType="separate"/>
      </w:r>
      <w:ins w:id="353" w:author="Sayali Dev" w:date="2018-02-23T15:47:00Z">
        <w:r>
          <w:t>240</w:t>
        </w:r>
        <w:r>
          <w:fldChar w:fldCharType="end"/>
        </w:r>
      </w:ins>
    </w:p>
    <w:p w14:paraId="75C17B51" w14:textId="36D40EED" w:rsidR="001B74B2" w:rsidRDefault="001B74B2">
      <w:pPr>
        <w:pStyle w:val="TOC2"/>
        <w:rPr>
          <w:ins w:id="354" w:author="Sayali Dev" w:date="2018-02-23T15:47:00Z"/>
          <w:rFonts w:asciiTheme="minorHAnsi" w:eastAsiaTheme="minorEastAsia" w:hAnsiTheme="minorHAnsi" w:cstheme="minorBidi"/>
          <w:sz w:val="22"/>
          <w:szCs w:val="22"/>
        </w:rPr>
      </w:pPr>
      <w:ins w:id="355" w:author="Sayali Dev" w:date="2018-02-23T15:47:00Z">
        <w:r>
          <w:t>Changing the Search Results Display</w:t>
        </w:r>
        <w:r>
          <w:tab/>
        </w:r>
        <w:r>
          <w:fldChar w:fldCharType="begin"/>
        </w:r>
        <w:r>
          <w:instrText xml:space="preserve"> PAGEREF _Toc507164369 \h </w:instrText>
        </w:r>
      </w:ins>
      <w:r>
        <w:fldChar w:fldCharType="separate"/>
      </w:r>
      <w:ins w:id="356" w:author="Sayali Dev" w:date="2018-02-23T15:47:00Z">
        <w:r>
          <w:t>242</w:t>
        </w:r>
        <w:r>
          <w:fldChar w:fldCharType="end"/>
        </w:r>
      </w:ins>
    </w:p>
    <w:p w14:paraId="1AA4C2E5" w14:textId="75B61DF9" w:rsidR="001B74B2" w:rsidRDefault="001B74B2">
      <w:pPr>
        <w:pStyle w:val="TOC3"/>
        <w:rPr>
          <w:ins w:id="357" w:author="Sayali Dev" w:date="2018-02-23T15:47:00Z"/>
          <w:rFonts w:asciiTheme="minorHAnsi" w:eastAsiaTheme="minorEastAsia" w:hAnsiTheme="minorHAnsi" w:cstheme="minorBidi"/>
          <w:sz w:val="22"/>
        </w:rPr>
      </w:pPr>
      <w:ins w:id="358" w:author="Sayali Dev" w:date="2018-02-23T15:47:00Z">
        <w:r>
          <w:t xml:space="preserve">Changing </w:t>
        </w:r>
        <w:r w:rsidRPr="00BB294A">
          <w:t xml:space="preserve">the </w:t>
        </w:r>
        <w:r>
          <w:t>Number of Records Per Page</w:t>
        </w:r>
        <w:r>
          <w:tab/>
        </w:r>
        <w:r>
          <w:fldChar w:fldCharType="begin"/>
        </w:r>
        <w:r>
          <w:instrText xml:space="preserve"> PAGEREF _Toc507164370 \h </w:instrText>
        </w:r>
      </w:ins>
      <w:r>
        <w:fldChar w:fldCharType="separate"/>
      </w:r>
      <w:ins w:id="359" w:author="Sayali Dev" w:date="2018-02-23T15:47:00Z">
        <w:r>
          <w:t>242</w:t>
        </w:r>
        <w:r>
          <w:fldChar w:fldCharType="end"/>
        </w:r>
      </w:ins>
    </w:p>
    <w:p w14:paraId="3DD59765" w14:textId="6B16B5BD" w:rsidR="001B74B2" w:rsidRDefault="001B74B2">
      <w:pPr>
        <w:pStyle w:val="TOC3"/>
        <w:rPr>
          <w:ins w:id="360" w:author="Sayali Dev" w:date="2018-02-23T15:47:00Z"/>
          <w:rFonts w:asciiTheme="minorHAnsi" w:eastAsiaTheme="minorEastAsia" w:hAnsiTheme="minorHAnsi" w:cstheme="minorBidi"/>
          <w:sz w:val="22"/>
        </w:rPr>
      </w:pPr>
      <w:ins w:id="361" w:author="Sayali Dev" w:date="2018-02-23T15:47:00Z">
        <w:r>
          <w:t xml:space="preserve">Changing </w:t>
        </w:r>
        <w:r w:rsidRPr="00BB294A">
          <w:t xml:space="preserve">the Display </w:t>
        </w:r>
        <w:r>
          <w:t>Column</w:t>
        </w:r>
        <w:r w:rsidRPr="00BB294A">
          <w:t>s</w:t>
        </w:r>
        <w:r>
          <w:tab/>
        </w:r>
        <w:r>
          <w:fldChar w:fldCharType="begin"/>
        </w:r>
        <w:r>
          <w:instrText xml:space="preserve"> PAGEREF _Toc507164371 \h </w:instrText>
        </w:r>
      </w:ins>
      <w:r>
        <w:fldChar w:fldCharType="separate"/>
      </w:r>
      <w:ins w:id="362" w:author="Sayali Dev" w:date="2018-02-23T15:47:00Z">
        <w:r>
          <w:t>243</w:t>
        </w:r>
        <w:r>
          <w:fldChar w:fldCharType="end"/>
        </w:r>
      </w:ins>
    </w:p>
    <w:p w14:paraId="461DCD1E" w14:textId="7316CC91" w:rsidR="001B74B2" w:rsidRDefault="001B74B2">
      <w:pPr>
        <w:pStyle w:val="TOC3"/>
        <w:rPr>
          <w:ins w:id="363" w:author="Sayali Dev" w:date="2018-02-23T15:47:00Z"/>
          <w:rFonts w:asciiTheme="minorHAnsi" w:eastAsiaTheme="minorEastAsia" w:hAnsiTheme="minorHAnsi" w:cstheme="minorBidi"/>
          <w:sz w:val="22"/>
        </w:rPr>
      </w:pPr>
      <w:ins w:id="364" w:author="Sayali Dev" w:date="2018-02-23T15:47:00Z">
        <w:r>
          <w:t>Sorting Search Results</w:t>
        </w:r>
        <w:r>
          <w:tab/>
        </w:r>
        <w:r>
          <w:fldChar w:fldCharType="begin"/>
        </w:r>
        <w:r>
          <w:instrText xml:space="preserve"> PAGEREF _Toc507164372 \h </w:instrText>
        </w:r>
      </w:ins>
      <w:r>
        <w:fldChar w:fldCharType="separate"/>
      </w:r>
      <w:ins w:id="365" w:author="Sayali Dev" w:date="2018-02-23T15:47:00Z">
        <w:r>
          <w:t>244</w:t>
        </w:r>
        <w:r>
          <w:fldChar w:fldCharType="end"/>
        </w:r>
      </w:ins>
    </w:p>
    <w:p w14:paraId="0052C00F" w14:textId="6DA8DEB5" w:rsidR="001B74B2" w:rsidRDefault="001B74B2">
      <w:pPr>
        <w:pStyle w:val="TOC2"/>
        <w:rPr>
          <w:ins w:id="366" w:author="Sayali Dev" w:date="2018-02-23T15:47:00Z"/>
          <w:rFonts w:asciiTheme="minorHAnsi" w:eastAsiaTheme="minorEastAsia" w:hAnsiTheme="minorHAnsi" w:cstheme="minorBidi"/>
          <w:sz w:val="22"/>
          <w:szCs w:val="22"/>
        </w:rPr>
      </w:pPr>
      <w:ins w:id="367" w:author="Sayali Dev" w:date="2018-02-23T15:47:00Z">
        <w:r>
          <w:t>Managing Events</w:t>
        </w:r>
        <w:r>
          <w:tab/>
        </w:r>
        <w:r>
          <w:fldChar w:fldCharType="begin"/>
        </w:r>
        <w:r>
          <w:instrText xml:space="preserve"> PAGEREF _Toc507164373 \h </w:instrText>
        </w:r>
      </w:ins>
      <w:r>
        <w:fldChar w:fldCharType="separate"/>
      </w:r>
      <w:ins w:id="368" w:author="Sayali Dev" w:date="2018-02-23T15:47:00Z">
        <w:r>
          <w:t>247</w:t>
        </w:r>
        <w:r>
          <w:fldChar w:fldCharType="end"/>
        </w:r>
      </w:ins>
    </w:p>
    <w:p w14:paraId="019EAFDB" w14:textId="398931B8" w:rsidR="001B74B2" w:rsidRDefault="001B74B2">
      <w:pPr>
        <w:pStyle w:val="TOC3"/>
        <w:rPr>
          <w:ins w:id="369" w:author="Sayali Dev" w:date="2018-02-23T15:47:00Z"/>
          <w:rFonts w:asciiTheme="minorHAnsi" w:eastAsiaTheme="minorEastAsia" w:hAnsiTheme="minorHAnsi" w:cstheme="minorBidi"/>
          <w:sz w:val="22"/>
        </w:rPr>
      </w:pPr>
      <w:ins w:id="370" w:author="Sayali Dev" w:date="2018-02-23T15:47:00Z">
        <w:r>
          <w:t>Viewing an Event</w:t>
        </w:r>
        <w:r>
          <w:tab/>
        </w:r>
        <w:r>
          <w:fldChar w:fldCharType="begin"/>
        </w:r>
        <w:r>
          <w:instrText xml:space="preserve"> PAGEREF _Toc507164374 \h </w:instrText>
        </w:r>
      </w:ins>
      <w:r>
        <w:fldChar w:fldCharType="separate"/>
      </w:r>
      <w:ins w:id="371" w:author="Sayali Dev" w:date="2018-02-23T15:47:00Z">
        <w:r>
          <w:t>247</w:t>
        </w:r>
        <w:r>
          <w:fldChar w:fldCharType="end"/>
        </w:r>
      </w:ins>
    </w:p>
    <w:p w14:paraId="3FCD2513" w14:textId="25E6B0B9" w:rsidR="001B74B2" w:rsidRDefault="001B74B2">
      <w:pPr>
        <w:pStyle w:val="TOC3"/>
        <w:rPr>
          <w:ins w:id="372" w:author="Sayali Dev" w:date="2018-02-23T15:47:00Z"/>
          <w:rFonts w:asciiTheme="minorHAnsi" w:eastAsiaTheme="minorEastAsia" w:hAnsiTheme="minorHAnsi" w:cstheme="minorBidi"/>
          <w:sz w:val="22"/>
        </w:rPr>
      </w:pPr>
      <w:ins w:id="373" w:author="Sayali Dev" w:date="2018-02-23T15:47:00Z">
        <w:r>
          <w:t>Creating an Event</w:t>
        </w:r>
        <w:r>
          <w:tab/>
        </w:r>
        <w:r>
          <w:fldChar w:fldCharType="begin"/>
        </w:r>
        <w:r>
          <w:instrText xml:space="preserve"> PAGEREF _Toc507164375 \h </w:instrText>
        </w:r>
      </w:ins>
      <w:r>
        <w:fldChar w:fldCharType="separate"/>
      </w:r>
      <w:ins w:id="374" w:author="Sayali Dev" w:date="2018-02-23T15:47:00Z">
        <w:r>
          <w:t>249</w:t>
        </w:r>
        <w:r>
          <w:fldChar w:fldCharType="end"/>
        </w:r>
      </w:ins>
    </w:p>
    <w:p w14:paraId="3C141AD0" w14:textId="049AD44C" w:rsidR="001B74B2" w:rsidRDefault="001B74B2">
      <w:pPr>
        <w:pStyle w:val="TOC3"/>
        <w:rPr>
          <w:ins w:id="375" w:author="Sayali Dev" w:date="2018-02-23T15:47:00Z"/>
          <w:rFonts w:asciiTheme="minorHAnsi" w:eastAsiaTheme="minorEastAsia" w:hAnsiTheme="minorHAnsi" w:cstheme="minorBidi"/>
          <w:sz w:val="22"/>
        </w:rPr>
      </w:pPr>
      <w:ins w:id="376" w:author="Sayali Dev" w:date="2018-02-23T15:47:00Z">
        <w:r>
          <w:lastRenderedPageBreak/>
          <w:t>Changing the Status of an Event</w:t>
        </w:r>
        <w:r>
          <w:tab/>
        </w:r>
        <w:r>
          <w:fldChar w:fldCharType="begin"/>
        </w:r>
        <w:r>
          <w:instrText xml:space="preserve"> PAGEREF _Toc507164376 \h </w:instrText>
        </w:r>
      </w:ins>
      <w:r>
        <w:fldChar w:fldCharType="separate"/>
      </w:r>
      <w:ins w:id="377" w:author="Sayali Dev" w:date="2018-02-23T15:47:00Z">
        <w:r>
          <w:t>251</w:t>
        </w:r>
        <w:r>
          <w:fldChar w:fldCharType="end"/>
        </w:r>
      </w:ins>
    </w:p>
    <w:p w14:paraId="6A55729B" w14:textId="45075D1A" w:rsidR="001B74B2" w:rsidRDefault="001B74B2">
      <w:pPr>
        <w:pStyle w:val="TOC3"/>
        <w:rPr>
          <w:ins w:id="378" w:author="Sayali Dev" w:date="2018-02-23T15:47:00Z"/>
          <w:rFonts w:asciiTheme="minorHAnsi" w:eastAsiaTheme="minorEastAsia" w:hAnsiTheme="minorHAnsi" w:cstheme="minorBidi"/>
          <w:sz w:val="22"/>
        </w:rPr>
      </w:pPr>
      <w:ins w:id="379" w:author="Sayali Dev" w:date="2018-02-23T15:47:00Z">
        <w:r>
          <w:t>Viewing or Adding Comments to an Event</w:t>
        </w:r>
        <w:r>
          <w:tab/>
        </w:r>
        <w:r>
          <w:fldChar w:fldCharType="begin"/>
        </w:r>
        <w:r>
          <w:instrText xml:space="preserve"> PAGEREF _Toc507164377 \h </w:instrText>
        </w:r>
      </w:ins>
      <w:r>
        <w:fldChar w:fldCharType="separate"/>
      </w:r>
      <w:ins w:id="380" w:author="Sayali Dev" w:date="2018-02-23T15:47:00Z">
        <w:r>
          <w:t>252</w:t>
        </w:r>
        <w:r>
          <w:fldChar w:fldCharType="end"/>
        </w:r>
      </w:ins>
    </w:p>
    <w:p w14:paraId="6B1A845D" w14:textId="44B7DBE9" w:rsidR="001B74B2" w:rsidRDefault="001B74B2">
      <w:pPr>
        <w:pStyle w:val="TOC3"/>
        <w:rPr>
          <w:ins w:id="381" w:author="Sayali Dev" w:date="2018-02-23T15:47:00Z"/>
          <w:rFonts w:asciiTheme="minorHAnsi" w:eastAsiaTheme="minorEastAsia" w:hAnsiTheme="minorHAnsi" w:cstheme="minorBidi"/>
          <w:sz w:val="22"/>
        </w:rPr>
      </w:pPr>
      <w:ins w:id="382" w:author="Sayali Dev" w:date="2018-02-23T15:47:00Z">
        <w:r>
          <w:t xml:space="preserve">Adding an Action </w:t>
        </w:r>
        <w:r w:rsidRPr="00BB294A">
          <w:t>for</w:t>
        </w:r>
        <w:r>
          <w:t xml:space="preserve"> an Event</w:t>
        </w:r>
        <w:r>
          <w:tab/>
        </w:r>
        <w:r>
          <w:fldChar w:fldCharType="begin"/>
        </w:r>
        <w:r>
          <w:instrText xml:space="preserve"> PAGEREF _Toc507164378 \h </w:instrText>
        </w:r>
      </w:ins>
      <w:r>
        <w:fldChar w:fldCharType="separate"/>
      </w:r>
      <w:ins w:id="383" w:author="Sayali Dev" w:date="2018-02-23T15:47:00Z">
        <w:r>
          <w:t>253</w:t>
        </w:r>
        <w:r>
          <w:fldChar w:fldCharType="end"/>
        </w:r>
      </w:ins>
    </w:p>
    <w:p w14:paraId="7354DEBD" w14:textId="397EFDAC" w:rsidR="001B74B2" w:rsidRDefault="001B74B2">
      <w:pPr>
        <w:pStyle w:val="TOC3"/>
        <w:rPr>
          <w:ins w:id="384" w:author="Sayali Dev" w:date="2018-02-23T15:47:00Z"/>
          <w:rFonts w:asciiTheme="minorHAnsi" w:eastAsiaTheme="minorEastAsia" w:hAnsiTheme="minorHAnsi" w:cstheme="minorBidi"/>
          <w:sz w:val="22"/>
        </w:rPr>
      </w:pPr>
      <w:ins w:id="385" w:author="Sayali Dev" w:date="2018-02-23T15:47:00Z">
        <w:r>
          <w:t xml:space="preserve">Viewing the Actions </w:t>
        </w:r>
        <w:r w:rsidRPr="00BB294A">
          <w:t xml:space="preserve">Associated with </w:t>
        </w:r>
        <w:r>
          <w:t>an Event</w:t>
        </w:r>
        <w:r>
          <w:tab/>
        </w:r>
        <w:r>
          <w:fldChar w:fldCharType="begin"/>
        </w:r>
        <w:r>
          <w:instrText xml:space="preserve"> PAGEREF _Toc507164379 \h </w:instrText>
        </w:r>
      </w:ins>
      <w:r>
        <w:fldChar w:fldCharType="separate"/>
      </w:r>
      <w:ins w:id="386" w:author="Sayali Dev" w:date="2018-02-23T15:47:00Z">
        <w:r>
          <w:t>254</w:t>
        </w:r>
        <w:r>
          <w:fldChar w:fldCharType="end"/>
        </w:r>
      </w:ins>
    </w:p>
    <w:p w14:paraId="19F1FBB6" w14:textId="6273432D" w:rsidR="001B74B2" w:rsidRDefault="001B74B2">
      <w:pPr>
        <w:pStyle w:val="TOC2"/>
        <w:rPr>
          <w:ins w:id="387" w:author="Sayali Dev" w:date="2018-02-23T15:47:00Z"/>
          <w:rFonts w:asciiTheme="minorHAnsi" w:eastAsiaTheme="minorEastAsia" w:hAnsiTheme="minorHAnsi" w:cstheme="minorBidi"/>
          <w:sz w:val="22"/>
          <w:szCs w:val="22"/>
        </w:rPr>
      </w:pPr>
      <w:ins w:id="388" w:author="Sayali Dev" w:date="2018-02-23T15:47:00Z">
        <w:r>
          <w:t>Common File Upload</w:t>
        </w:r>
        <w:r>
          <w:tab/>
        </w:r>
        <w:r>
          <w:fldChar w:fldCharType="begin"/>
        </w:r>
        <w:r>
          <w:instrText xml:space="preserve"> PAGEREF _Toc507164380 \h </w:instrText>
        </w:r>
      </w:ins>
      <w:r>
        <w:fldChar w:fldCharType="separate"/>
      </w:r>
      <w:ins w:id="389" w:author="Sayali Dev" w:date="2018-02-23T15:47:00Z">
        <w:r>
          <w:t>255</w:t>
        </w:r>
        <w:r>
          <w:fldChar w:fldCharType="end"/>
        </w:r>
      </w:ins>
    </w:p>
    <w:p w14:paraId="7352431D" w14:textId="27544E38" w:rsidR="001B74B2" w:rsidRDefault="001B74B2">
      <w:pPr>
        <w:pStyle w:val="TOC3"/>
        <w:rPr>
          <w:ins w:id="390" w:author="Sayali Dev" w:date="2018-02-23T15:47:00Z"/>
          <w:rFonts w:asciiTheme="minorHAnsi" w:eastAsiaTheme="minorEastAsia" w:hAnsiTheme="minorHAnsi" w:cstheme="minorBidi"/>
          <w:sz w:val="22"/>
        </w:rPr>
      </w:pPr>
      <w:ins w:id="391" w:author="Sayali Dev" w:date="2018-02-23T15:47:00Z">
        <w:r>
          <w:t>Uploading a File</w:t>
        </w:r>
        <w:r>
          <w:tab/>
        </w:r>
        <w:r>
          <w:fldChar w:fldCharType="begin"/>
        </w:r>
        <w:r>
          <w:instrText xml:space="preserve"> PAGEREF _Toc507164381 \h </w:instrText>
        </w:r>
      </w:ins>
      <w:r>
        <w:fldChar w:fldCharType="separate"/>
      </w:r>
      <w:ins w:id="392" w:author="Sayali Dev" w:date="2018-02-23T15:47:00Z">
        <w:r>
          <w:t>255</w:t>
        </w:r>
        <w:r>
          <w:fldChar w:fldCharType="end"/>
        </w:r>
      </w:ins>
    </w:p>
    <w:p w14:paraId="35E5B31C" w14:textId="532F1301" w:rsidR="001B74B2" w:rsidRDefault="001B74B2">
      <w:pPr>
        <w:pStyle w:val="TOC3"/>
        <w:rPr>
          <w:ins w:id="393" w:author="Sayali Dev" w:date="2018-02-23T15:47:00Z"/>
          <w:rFonts w:asciiTheme="minorHAnsi" w:eastAsiaTheme="minorEastAsia" w:hAnsiTheme="minorHAnsi" w:cstheme="minorBidi"/>
          <w:sz w:val="22"/>
        </w:rPr>
      </w:pPr>
      <w:ins w:id="394" w:author="Sayali Dev" w:date="2018-02-23T15:47:00Z">
        <w:r>
          <w:t>Downloading a File</w:t>
        </w:r>
        <w:r>
          <w:tab/>
        </w:r>
        <w:r>
          <w:fldChar w:fldCharType="begin"/>
        </w:r>
        <w:r>
          <w:instrText xml:space="preserve"> PAGEREF _Toc507164382 \h </w:instrText>
        </w:r>
      </w:ins>
      <w:r>
        <w:fldChar w:fldCharType="separate"/>
      </w:r>
      <w:ins w:id="395" w:author="Sayali Dev" w:date="2018-02-23T15:47:00Z">
        <w:r>
          <w:t>258</w:t>
        </w:r>
        <w:r>
          <w:fldChar w:fldCharType="end"/>
        </w:r>
      </w:ins>
    </w:p>
    <w:p w14:paraId="48151183" w14:textId="47584ED3" w:rsidR="001B74B2" w:rsidRDefault="001B74B2">
      <w:pPr>
        <w:pStyle w:val="TOC3"/>
        <w:rPr>
          <w:ins w:id="396" w:author="Sayali Dev" w:date="2018-02-23T15:47:00Z"/>
          <w:rFonts w:asciiTheme="minorHAnsi" w:eastAsiaTheme="minorEastAsia" w:hAnsiTheme="minorHAnsi" w:cstheme="minorBidi"/>
          <w:sz w:val="22"/>
        </w:rPr>
      </w:pPr>
      <w:ins w:id="397" w:author="Sayali Dev" w:date="2018-02-23T15:47:00Z">
        <w:r>
          <w:t>Deleting a File</w:t>
        </w:r>
        <w:r>
          <w:tab/>
        </w:r>
        <w:r>
          <w:fldChar w:fldCharType="begin"/>
        </w:r>
        <w:r>
          <w:instrText xml:space="preserve"> PAGEREF _Toc507164383 \h </w:instrText>
        </w:r>
      </w:ins>
      <w:r>
        <w:fldChar w:fldCharType="separate"/>
      </w:r>
      <w:ins w:id="398" w:author="Sayali Dev" w:date="2018-02-23T15:47:00Z">
        <w:r>
          <w:t>259</w:t>
        </w:r>
        <w:r>
          <w:fldChar w:fldCharType="end"/>
        </w:r>
      </w:ins>
    </w:p>
    <w:p w14:paraId="6B4DAE59" w14:textId="338D8D63" w:rsidR="001B74B2" w:rsidRDefault="001B74B2">
      <w:pPr>
        <w:pStyle w:val="TOC1"/>
        <w:rPr>
          <w:ins w:id="399" w:author="Sayali Dev" w:date="2018-02-23T15:47:00Z"/>
          <w:rFonts w:asciiTheme="minorHAnsi" w:eastAsiaTheme="minorEastAsia" w:hAnsiTheme="minorHAnsi" w:cstheme="minorBidi"/>
          <w:b w:val="0"/>
          <w:bCs w:val="0"/>
          <w:sz w:val="22"/>
          <w:szCs w:val="22"/>
        </w:rPr>
      </w:pPr>
      <w:ins w:id="400" w:author="Sayali Dev" w:date="2018-02-23T15:47:00Z">
        <w:r>
          <w:t>Upload Data using predefined spreadsheets</w:t>
        </w:r>
        <w:r>
          <w:tab/>
        </w:r>
        <w:r>
          <w:fldChar w:fldCharType="begin"/>
        </w:r>
        <w:r>
          <w:instrText xml:space="preserve"> PAGEREF _Toc507164384 \h </w:instrText>
        </w:r>
      </w:ins>
      <w:r>
        <w:fldChar w:fldCharType="separate"/>
      </w:r>
      <w:ins w:id="401" w:author="Sayali Dev" w:date="2018-02-23T15:47:00Z">
        <w:r>
          <w:t>260</w:t>
        </w:r>
        <w:r>
          <w:fldChar w:fldCharType="end"/>
        </w:r>
      </w:ins>
    </w:p>
    <w:p w14:paraId="1E266B6B" w14:textId="71F69B3A" w:rsidR="001B74B2" w:rsidRDefault="001B74B2">
      <w:pPr>
        <w:pStyle w:val="TOC3"/>
        <w:rPr>
          <w:ins w:id="402" w:author="Sayali Dev" w:date="2018-02-23T15:47:00Z"/>
          <w:rFonts w:asciiTheme="minorHAnsi" w:eastAsiaTheme="minorEastAsia" w:hAnsiTheme="minorHAnsi" w:cstheme="minorBidi"/>
          <w:sz w:val="22"/>
        </w:rPr>
      </w:pPr>
      <w:ins w:id="403" w:author="Sayali Dev" w:date="2018-02-23T15:47:00Z">
        <w:r>
          <w:t>Uploading an Inventory Bulk spreadsheet</w:t>
        </w:r>
        <w:r>
          <w:tab/>
        </w:r>
        <w:r>
          <w:fldChar w:fldCharType="begin"/>
        </w:r>
        <w:r>
          <w:instrText xml:space="preserve"> PAGEREF _Toc507164385 \h </w:instrText>
        </w:r>
      </w:ins>
      <w:r>
        <w:fldChar w:fldCharType="separate"/>
      </w:r>
      <w:ins w:id="404" w:author="Sayali Dev" w:date="2018-02-23T15:47:00Z">
        <w:r>
          <w:t>263</w:t>
        </w:r>
        <w:r>
          <w:fldChar w:fldCharType="end"/>
        </w:r>
      </w:ins>
    </w:p>
    <w:p w14:paraId="42F3AEAE" w14:textId="33A695EA" w:rsidR="001B74B2" w:rsidRDefault="001B74B2">
      <w:pPr>
        <w:pStyle w:val="TOC3"/>
        <w:rPr>
          <w:ins w:id="405" w:author="Sayali Dev" w:date="2018-02-23T15:47:00Z"/>
          <w:rFonts w:asciiTheme="minorHAnsi" w:eastAsiaTheme="minorEastAsia" w:hAnsiTheme="minorHAnsi" w:cstheme="minorBidi"/>
          <w:sz w:val="22"/>
        </w:rPr>
      </w:pPr>
      <w:ins w:id="406" w:author="Sayali Dev" w:date="2018-02-23T15:47:00Z">
        <w:r>
          <w:t>Uploading a Kit Creation</w:t>
        </w:r>
        <w:r w:rsidRPr="00BB294A">
          <w:t xml:space="preserve"> / </w:t>
        </w:r>
        <w:r>
          <w:t>Shipment spreadsheet</w:t>
        </w:r>
        <w:r>
          <w:tab/>
        </w:r>
        <w:r>
          <w:fldChar w:fldCharType="begin"/>
        </w:r>
        <w:r>
          <w:instrText xml:space="preserve"> PAGEREF _Toc507164386 \h </w:instrText>
        </w:r>
      </w:ins>
      <w:r>
        <w:fldChar w:fldCharType="separate"/>
      </w:r>
      <w:ins w:id="407" w:author="Sayali Dev" w:date="2018-02-23T15:47:00Z">
        <w:r>
          <w:t>268</w:t>
        </w:r>
        <w:r>
          <w:fldChar w:fldCharType="end"/>
        </w:r>
      </w:ins>
    </w:p>
    <w:p w14:paraId="198115A4" w14:textId="48A2A696" w:rsidR="001B74B2" w:rsidRDefault="001B74B2">
      <w:pPr>
        <w:pStyle w:val="TOC3"/>
        <w:rPr>
          <w:ins w:id="408" w:author="Sayali Dev" w:date="2018-02-23T15:47:00Z"/>
          <w:rFonts w:asciiTheme="minorHAnsi" w:eastAsiaTheme="minorEastAsia" w:hAnsiTheme="minorHAnsi" w:cstheme="minorBidi"/>
          <w:sz w:val="22"/>
        </w:rPr>
      </w:pPr>
      <w:ins w:id="409" w:author="Sayali Dev" w:date="2018-02-23T15:47:00Z">
        <w:r>
          <w:t>Uploading a Batch Specimen Shipment spreadsheet</w:t>
        </w:r>
        <w:r>
          <w:tab/>
        </w:r>
        <w:r>
          <w:fldChar w:fldCharType="begin"/>
        </w:r>
        <w:r>
          <w:instrText xml:space="preserve"> PAGEREF _Toc507164387 \h </w:instrText>
        </w:r>
      </w:ins>
      <w:r>
        <w:fldChar w:fldCharType="separate"/>
      </w:r>
      <w:ins w:id="410" w:author="Sayali Dev" w:date="2018-02-23T15:47:00Z">
        <w:r>
          <w:t>272</w:t>
        </w:r>
        <w:r>
          <w:fldChar w:fldCharType="end"/>
        </w:r>
      </w:ins>
    </w:p>
    <w:p w14:paraId="0827F28C" w14:textId="0B24F24B" w:rsidR="001B74B2" w:rsidRDefault="001B74B2">
      <w:pPr>
        <w:pStyle w:val="TOC3"/>
        <w:rPr>
          <w:ins w:id="411" w:author="Sayali Dev" w:date="2018-02-23T15:47:00Z"/>
          <w:rFonts w:asciiTheme="minorHAnsi" w:eastAsiaTheme="minorEastAsia" w:hAnsiTheme="minorHAnsi" w:cstheme="minorBidi"/>
          <w:sz w:val="22"/>
        </w:rPr>
      </w:pPr>
      <w:ins w:id="412" w:author="Sayali Dev" w:date="2018-02-23T15:47:00Z">
        <w:r>
          <w:t>Uploading a Redistribution Shipment between Biobank spreadsheet</w:t>
        </w:r>
        <w:r>
          <w:tab/>
        </w:r>
        <w:r>
          <w:fldChar w:fldCharType="begin"/>
        </w:r>
        <w:r>
          <w:instrText xml:space="preserve"> PAGEREF _Toc507164388 \h </w:instrText>
        </w:r>
      </w:ins>
      <w:r>
        <w:fldChar w:fldCharType="separate"/>
      </w:r>
      <w:ins w:id="413" w:author="Sayali Dev" w:date="2018-02-23T15:47:00Z">
        <w:r>
          <w:t>279</w:t>
        </w:r>
        <w:r>
          <w:fldChar w:fldCharType="end"/>
        </w:r>
      </w:ins>
    </w:p>
    <w:p w14:paraId="7F90A0A6" w14:textId="5EDBE670" w:rsidR="001B74B2" w:rsidRDefault="001B74B2">
      <w:pPr>
        <w:pStyle w:val="TOC3"/>
        <w:rPr>
          <w:ins w:id="414" w:author="Sayali Dev" w:date="2018-02-23T15:47:00Z"/>
          <w:rFonts w:asciiTheme="minorHAnsi" w:eastAsiaTheme="minorEastAsia" w:hAnsiTheme="minorHAnsi" w:cstheme="minorBidi"/>
          <w:sz w:val="22"/>
        </w:rPr>
      </w:pPr>
      <w:ins w:id="415" w:author="Sayali Dev" w:date="2018-02-23T15:47:00Z">
        <w:r>
          <w:t>Uploading a Forms spreadsheet</w:t>
        </w:r>
        <w:r>
          <w:tab/>
        </w:r>
        <w:r>
          <w:fldChar w:fldCharType="begin"/>
        </w:r>
        <w:r>
          <w:instrText xml:space="preserve"> PAGEREF _Toc507164390 \h </w:instrText>
        </w:r>
      </w:ins>
      <w:r>
        <w:fldChar w:fldCharType="separate"/>
      </w:r>
      <w:ins w:id="416" w:author="Sayali Dev" w:date="2018-02-23T15:47:00Z">
        <w:r>
          <w:t>283</w:t>
        </w:r>
        <w:r>
          <w:fldChar w:fldCharType="end"/>
        </w:r>
      </w:ins>
    </w:p>
    <w:p w14:paraId="6A6FFE8E" w14:textId="0E7C2B66" w:rsidR="001B74B2" w:rsidRDefault="001B74B2">
      <w:pPr>
        <w:pStyle w:val="TOC3"/>
        <w:rPr>
          <w:ins w:id="417" w:author="Sayali Dev" w:date="2018-02-23T15:47:00Z"/>
          <w:rFonts w:asciiTheme="minorHAnsi" w:eastAsiaTheme="minorEastAsia" w:hAnsiTheme="minorHAnsi" w:cstheme="minorBidi"/>
          <w:sz w:val="22"/>
        </w:rPr>
      </w:pPr>
      <w:ins w:id="418" w:author="Sayali Dev" w:date="2018-02-23T15:47:00Z">
        <w:r>
          <w:t>Uploading a LIMS Workflow spreadsheet</w:t>
        </w:r>
        <w:r>
          <w:tab/>
        </w:r>
        <w:r>
          <w:fldChar w:fldCharType="begin"/>
        </w:r>
        <w:r>
          <w:instrText xml:space="preserve"> PAGEREF _Toc507164391 \h </w:instrText>
        </w:r>
      </w:ins>
      <w:r>
        <w:fldChar w:fldCharType="separate"/>
      </w:r>
      <w:ins w:id="419" w:author="Sayali Dev" w:date="2018-02-23T15:47:00Z">
        <w:r>
          <w:t>286</w:t>
        </w:r>
        <w:r>
          <w:fldChar w:fldCharType="end"/>
        </w:r>
      </w:ins>
    </w:p>
    <w:p w14:paraId="65859055" w14:textId="64E5A532" w:rsidR="001B74B2" w:rsidRDefault="001B74B2">
      <w:pPr>
        <w:pStyle w:val="TOC1"/>
        <w:rPr>
          <w:ins w:id="420" w:author="Sayali Dev" w:date="2018-02-23T15:47:00Z"/>
          <w:rFonts w:asciiTheme="minorHAnsi" w:eastAsiaTheme="minorEastAsia" w:hAnsiTheme="minorHAnsi" w:cstheme="minorBidi"/>
          <w:b w:val="0"/>
          <w:bCs w:val="0"/>
          <w:sz w:val="22"/>
          <w:szCs w:val="22"/>
        </w:rPr>
      </w:pPr>
      <w:ins w:id="421" w:author="Sayali Dev" w:date="2018-02-23T15:47:00Z">
        <w:r w:rsidRPr="00BB294A">
          <w:t>Reports</w:t>
        </w:r>
        <w:r>
          <w:tab/>
        </w:r>
        <w:r>
          <w:fldChar w:fldCharType="begin"/>
        </w:r>
        <w:r>
          <w:instrText xml:space="preserve"> PAGEREF _Toc507164392 \h </w:instrText>
        </w:r>
      </w:ins>
      <w:r>
        <w:fldChar w:fldCharType="separate"/>
      </w:r>
      <w:ins w:id="422" w:author="Sayali Dev" w:date="2018-02-23T15:47:00Z">
        <w:r>
          <w:t>289</w:t>
        </w:r>
        <w:r>
          <w:fldChar w:fldCharType="end"/>
        </w:r>
      </w:ins>
    </w:p>
    <w:p w14:paraId="4FFF0BA8" w14:textId="5E74CB48" w:rsidR="001B74B2" w:rsidRDefault="001B74B2">
      <w:pPr>
        <w:pStyle w:val="TOC3"/>
        <w:rPr>
          <w:ins w:id="423" w:author="Sayali Dev" w:date="2018-02-23T15:47:00Z"/>
          <w:rFonts w:asciiTheme="minorHAnsi" w:eastAsiaTheme="minorEastAsia" w:hAnsiTheme="minorHAnsi" w:cstheme="minorBidi"/>
          <w:sz w:val="22"/>
        </w:rPr>
      </w:pPr>
      <w:ins w:id="424" w:author="Sayali Dev" w:date="2018-02-23T15:47:00Z">
        <w:r>
          <w:t>Viewing Reports</w:t>
        </w:r>
        <w:r w:rsidRPr="00BB294A">
          <w:t xml:space="preserve"> Page</w:t>
        </w:r>
        <w:r>
          <w:tab/>
        </w:r>
        <w:r>
          <w:fldChar w:fldCharType="begin"/>
        </w:r>
        <w:r>
          <w:instrText xml:space="preserve"> PAGEREF _Toc507164393 \h </w:instrText>
        </w:r>
      </w:ins>
      <w:r>
        <w:fldChar w:fldCharType="separate"/>
      </w:r>
      <w:ins w:id="425" w:author="Sayali Dev" w:date="2018-02-23T15:47:00Z">
        <w:r>
          <w:t>289</w:t>
        </w:r>
        <w:r>
          <w:fldChar w:fldCharType="end"/>
        </w:r>
      </w:ins>
    </w:p>
    <w:p w14:paraId="066F12C3" w14:textId="5F330317" w:rsidR="001B74B2" w:rsidRDefault="001B74B2">
      <w:pPr>
        <w:pStyle w:val="TOC3"/>
        <w:rPr>
          <w:ins w:id="426" w:author="Sayali Dev" w:date="2018-02-23T15:47:00Z"/>
          <w:rFonts w:asciiTheme="minorHAnsi" w:eastAsiaTheme="minorEastAsia" w:hAnsiTheme="minorHAnsi" w:cstheme="minorBidi"/>
          <w:sz w:val="22"/>
        </w:rPr>
      </w:pPr>
      <w:ins w:id="427" w:author="Sayali Dev" w:date="2018-02-23T15:47:00Z">
        <w:r>
          <w:t>View Dashboard</w:t>
        </w:r>
        <w:r>
          <w:tab/>
        </w:r>
        <w:r>
          <w:fldChar w:fldCharType="begin"/>
        </w:r>
        <w:r>
          <w:instrText xml:space="preserve"> PAGEREF _Toc507164394 \h </w:instrText>
        </w:r>
      </w:ins>
      <w:r>
        <w:fldChar w:fldCharType="separate"/>
      </w:r>
      <w:ins w:id="428" w:author="Sayali Dev" w:date="2018-02-23T15:47:00Z">
        <w:r>
          <w:t>290</w:t>
        </w:r>
        <w:r>
          <w:fldChar w:fldCharType="end"/>
        </w:r>
      </w:ins>
    </w:p>
    <w:p w14:paraId="6E2F7770" w14:textId="33E89918" w:rsidR="001B74B2" w:rsidRDefault="001B74B2">
      <w:pPr>
        <w:pStyle w:val="TOC3"/>
        <w:rPr>
          <w:ins w:id="429" w:author="Sayali Dev" w:date="2018-02-23T15:47:00Z"/>
          <w:rFonts w:asciiTheme="minorHAnsi" w:eastAsiaTheme="minorEastAsia" w:hAnsiTheme="minorHAnsi" w:cstheme="minorBidi"/>
          <w:sz w:val="22"/>
        </w:rPr>
      </w:pPr>
      <w:ins w:id="430" w:author="Sayali Dev" w:date="2018-02-23T15:47:00Z">
        <w:r>
          <w:t>View Shipment Status</w:t>
        </w:r>
        <w:r>
          <w:tab/>
        </w:r>
        <w:r>
          <w:fldChar w:fldCharType="begin"/>
        </w:r>
        <w:r>
          <w:instrText xml:space="preserve"> PAGEREF _Toc507164395 \h </w:instrText>
        </w:r>
      </w:ins>
      <w:r>
        <w:fldChar w:fldCharType="separate"/>
      </w:r>
      <w:ins w:id="431" w:author="Sayali Dev" w:date="2018-02-23T15:47:00Z">
        <w:r>
          <w:t>291</w:t>
        </w:r>
        <w:r>
          <w:fldChar w:fldCharType="end"/>
        </w:r>
      </w:ins>
    </w:p>
    <w:p w14:paraId="2E05F129" w14:textId="5A2A1A3A" w:rsidR="001B74B2" w:rsidRDefault="001B74B2">
      <w:pPr>
        <w:pStyle w:val="TOC3"/>
        <w:rPr>
          <w:ins w:id="432" w:author="Sayali Dev" w:date="2018-02-23T15:47:00Z"/>
          <w:rFonts w:asciiTheme="minorHAnsi" w:eastAsiaTheme="minorEastAsia" w:hAnsiTheme="minorHAnsi" w:cstheme="minorBidi"/>
          <w:sz w:val="22"/>
        </w:rPr>
      </w:pPr>
      <w:ins w:id="433" w:author="Sayali Dev" w:date="2018-02-23T15:47:00Z">
        <w:r>
          <w:t xml:space="preserve">View </w:t>
        </w:r>
        <w:r w:rsidRPr="00BB294A">
          <w:t>Inventory</w:t>
        </w:r>
        <w:r>
          <w:t xml:space="preserve"> Status</w:t>
        </w:r>
        <w:r>
          <w:tab/>
        </w:r>
        <w:r>
          <w:fldChar w:fldCharType="begin"/>
        </w:r>
        <w:r>
          <w:instrText xml:space="preserve"> PAGEREF _Toc507164396 \h </w:instrText>
        </w:r>
      </w:ins>
      <w:r>
        <w:fldChar w:fldCharType="separate"/>
      </w:r>
      <w:ins w:id="434" w:author="Sayali Dev" w:date="2018-02-23T15:47:00Z">
        <w:r>
          <w:t>292</w:t>
        </w:r>
        <w:r>
          <w:fldChar w:fldCharType="end"/>
        </w:r>
      </w:ins>
    </w:p>
    <w:p w14:paraId="350173E8" w14:textId="7DFC73E2" w:rsidR="001B74B2" w:rsidRDefault="001B74B2">
      <w:pPr>
        <w:pStyle w:val="TOC3"/>
        <w:rPr>
          <w:ins w:id="435" w:author="Sayali Dev" w:date="2018-02-23T15:47:00Z"/>
          <w:rFonts w:asciiTheme="minorHAnsi" w:eastAsiaTheme="minorEastAsia" w:hAnsiTheme="minorHAnsi" w:cstheme="minorBidi"/>
          <w:sz w:val="22"/>
        </w:rPr>
      </w:pPr>
      <w:ins w:id="436" w:author="Sayali Dev" w:date="2018-02-23T15:47:00Z">
        <w:r>
          <w:t xml:space="preserve">View </w:t>
        </w:r>
        <w:r w:rsidRPr="00BB294A">
          <w:t>Study Specimen Location</w:t>
        </w:r>
        <w:r>
          <w:tab/>
        </w:r>
        <w:r>
          <w:fldChar w:fldCharType="begin"/>
        </w:r>
        <w:r>
          <w:instrText xml:space="preserve"> PAGEREF _Toc507164397 \h </w:instrText>
        </w:r>
      </w:ins>
      <w:r>
        <w:fldChar w:fldCharType="separate"/>
      </w:r>
      <w:ins w:id="437" w:author="Sayali Dev" w:date="2018-02-23T15:47:00Z">
        <w:r>
          <w:t>293</w:t>
        </w:r>
        <w:r>
          <w:fldChar w:fldCharType="end"/>
        </w:r>
      </w:ins>
    </w:p>
    <w:p w14:paraId="13C86619" w14:textId="44481524" w:rsidR="001B74B2" w:rsidRDefault="001B74B2">
      <w:pPr>
        <w:pStyle w:val="TOC3"/>
        <w:rPr>
          <w:ins w:id="438" w:author="Sayali Dev" w:date="2018-02-23T15:47:00Z"/>
          <w:rFonts w:asciiTheme="minorHAnsi" w:eastAsiaTheme="minorEastAsia" w:hAnsiTheme="minorHAnsi" w:cstheme="minorBidi"/>
          <w:sz w:val="22"/>
        </w:rPr>
      </w:pPr>
      <w:ins w:id="439" w:author="Sayali Dev" w:date="2018-02-23T15:47:00Z">
        <w:r w:rsidRPr="00BB294A">
          <w:t>Custom Report Generation</w:t>
        </w:r>
        <w:r>
          <w:tab/>
        </w:r>
        <w:r>
          <w:fldChar w:fldCharType="begin"/>
        </w:r>
        <w:r>
          <w:instrText xml:space="preserve"> PAGEREF _Toc507164398 \h </w:instrText>
        </w:r>
      </w:ins>
      <w:r>
        <w:fldChar w:fldCharType="separate"/>
      </w:r>
      <w:ins w:id="440" w:author="Sayali Dev" w:date="2018-02-23T15:47:00Z">
        <w:r>
          <w:t>294</w:t>
        </w:r>
        <w:r>
          <w:fldChar w:fldCharType="end"/>
        </w:r>
      </w:ins>
    </w:p>
    <w:p w14:paraId="0A018642" w14:textId="4B8F2F24" w:rsidR="001B74B2" w:rsidRDefault="001B74B2">
      <w:pPr>
        <w:pStyle w:val="TOC1"/>
        <w:rPr>
          <w:ins w:id="441" w:author="Sayali Dev" w:date="2018-02-23T15:47:00Z"/>
          <w:rFonts w:asciiTheme="minorHAnsi" w:eastAsiaTheme="minorEastAsia" w:hAnsiTheme="minorHAnsi" w:cstheme="minorBidi"/>
          <w:b w:val="0"/>
          <w:bCs w:val="0"/>
          <w:sz w:val="22"/>
          <w:szCs w:val="22"/>
        </w:rPr>
      </w:pPr>
      <w:ins w:id="442" w:author="Sayali Dev" w:date="2018-02-23T15:47:00Z">
        <w:r>
          <w:t>Alternative Paths on Home Page for Common Use Functionalities:</w:t>
        </w:r>
        <w:r>
          <w:tab/>
        </w:r>
        <w:r>
          <w:fldChar w:fldCharType="begin"/>
        </w:r>
        <w:r>
          <w:instrText xml:space="preserve"> PAGEREF _Toc507164399 \h </w:instrText>
        </w:r>
      </w:ins>
      <w:r>
        <w:fldChar w:fldCharType="separate"/>
      </w:r>
      <w:ins w:id="443" w:author="Sayali Dev" w:date="2018-02-23T15:47:00Z">
        <w:r>
          <w:t>295</w:t>
        </w:r>
        <w:r>
          <w:fldChar w:fldCharType="end"/>
        </w:r>
      </w:ins>
    </w:p>
    <w:p w14:paraId="1D2DCA14" w14:textId="421AD7A5" w:rsidR="007E1303" w:rsidDel="00FE460F" w:rsidRDefault="007E1303">
      <w:pPr>
        <w:pStyle w:val="TOC1"/>
        <w:rPr>
          <w:del w:id="444" w:author="Sayali Dev" w:date="2018-02-02T14:12:00Z"/>
          <w:rFonts w:asciiTheme="minorHAnsi" w:eastAsiaTheme="minorEastAsia" w:hAnsiTheme="minorHAnsi" w:cstheme="minorBidi"/>
          <w:b w:val="0"/>
          <w:bCs w:val="0"/>
          <w:sz w:val="22"/>
          <w:szCs w:val="22"/>
        </w:rPr>
      </w:pPr>
      <w:del w:id="445" w:author="Sayali Dev" w:date="2018-02-02T14:12:00Z">
        <w:r w:rsidDel="00FE460F">
          <w:delText>Revision History</w:delText>
        </w:r>
        <w:r w:rsidDel="00FE460F">
          <w:tab/>
          <w:delText>2</w:delText>
        </w:r>
      </w:del>
    </w:p>
    <w:p w14:paraId="00AE33EA" w14:textId="534E0825" w:rsidR="007E1303" w:rsidDel="00FE460F" w:rsidRDefault="007E1303">
      <w:pPr>
        <w:pStyle w:val="TOC1"/>
        <w:rPr>
          <w:del w:id="446" w:author="Sayali Dev" w:date="2018-02-02T14:12:00Z"/>
          <w:rFonts w:asciiTheme="minorHAnsi" w:eastAsiaTheme="minorEastAsia" w:hAnsiTheme="minorHAnsi" w:cstheme="minorBidi"/>
          <w:b w:val="0"/>
          <w:bCs w:val="0"/>
          <w:sz w:val="22"/>
          <w:szCs w:val="22"/>
        </w:rPr>
      </w:pPr>
      <w:del w:id="447" w:author="Sayali Dev" w:date="2018-02-02T14:12:00Z">
        <w:r w:rsidDel="00FE460F">
          <w:delText>Accessing the Application</w:delText>
        </w:r>
        <w:r w:rsidDel="00FE460F">
          <w:tab/>
          <w:delText>7</w:delText>
        </w:r>
      </w:del>
    </w:p>
    <w:p w14:paraId="360A58E6" w14:textId="6ED7A86A" w:rsidR="007E1303" w:rsidDel="00FE460F" w:rsidRDefault="007E1303">
      <w:pPr>
        <w:pStyle w:val="TOC3"/>
        <w:rPr>
          <w:del w:id="448" w:author="Sayali Dev" w:date="2018-02-02T14:12:00Z"/>
          <w:rFonts w:asciiTheme="minorHAnsi" w:eastAsiaTheme="minorEastAsia" w:hAnsiTheme="minorHAnsi" w:cstheme="minorBidi"/>
          <w:sz w:val="22"/>
        </w:rPr>
      </w:pPr>
      <w:del w:id="449" w:author="Sayali Dev" w:date="2018-02-02T14:12:00Z">
        <w:r w:rsidDel="00FE460F">
          <w:delText>Login Guidelines</w:delText>
        </w:r>
        <w:r w:rsidDel="00FE460F">
          <w:tab/>
          <w:delText>7</w:delText>
        </w:r>
      </w:del>
    </w:p>
    <w:p w14:paraId="46012E92" w14:textId="3A167905" w:rsidR="007E1303" w:rsidDel="00FE460F" w:rsidRDefault="007E1303">
      <w:pPr>
        <w:pStyle w:val="TOC2"/>
        <w:rPr>
          <w:del w:id="450" w:author="Sayali Dev" w:date="2018-02-02T14:12:00Z"/>
          <w:rFonts w:asciiTheme="minorHAnsi" w:eastAsiaTheme="minorEastAsia" w:hAnsiTheme="minorHAnsi" w:cstheme="minorBidi"/>
          <w:sz w:val="22"/>
          <w:szCs w:val="22"/>
        </w:rPr>
      </w:pPr>
      <w:del w:id="451" w:author="Sayali Dev" w:date="2018-02-02T14:12:00Z">
        <w:r w:rsidDel="00FE460F">
          <w:delText>Logging into the Application</w:delText>
        </w:r>
        <w:r w:rsidDel="00FE460F">
          <w:tab/>
          <w:delText>7</w:delText>
        </w:r>
      </w:del>
    </w:p>
    <w:p w14:paraId="36647320" w14:textId="7280FD15" w:rsidR="007E1303" w:rsidDel="00FE460F" w:rsidRDefault="007E1303">
      <w:pPr>
        <w:pStyle w:val="TOC2"/>
        <w:rPr>
          <w:del w:id="452" w:author="Sayali Dev" w:date="2018-02-02T14:12:00Z"/>
          <w:rFonts w:asciiTheme="minorHAnsi" w:eastAsiaTheme="minorEastAsia" w:hAnsiTheme="minorHAnsi" w:cstheme="minorBidi"/>
          <w:sz w:val="22"/>
          <w:szCs w:val="22"/>
        </w:rPr>
      </w:pPr>
      <w:del w:id="453" w:author="Sayali Dev" w:date="2018-02-02T14:12:00Z">
        <w:r w:rsidDel="00FE460F">
          <w:delText>Logging off the Application</w:delText>
        </w:r>
        <w:r w:rsidDel="00FE460F">
          <w:tab/>
          <w:delText>8</w:delText>
        </w:r>
      </w:del>
    </w:p>
    <w:p w14:paraId="46A17588" w14:textId="5F359A53" w:rsidR="007E1303" w:rsidDel="00FE460F" w:rsidRDefault="007E1303">
      <w:pPr>
        <w:pStyle w:val="TOC2"/>
        <w:rPr>
          <w:del w:id="454" w:author="Sayali Dev" w:date="2018-02-02T14:12:00Z"/>
          <w:rFonts w:asciiTheme="minorHAnsi" w:eastAsiaTheme="minorEastAsia" w:hAnsiTheme="minorHAnsi" w:cstheme="minorBidi"/>
          <w:sz w:val="22"/>
          <w:szCs w:val="22"/>
        </w:rPr>
      </w:pPr>
      <w:del w:id="455" w:author="Sayali Dev" w:date="2018-02-02T14:12:00Z">
        <w:r w:rsidDel="00FE460F">
          <w:delText>Accessing the Home Page</w:delText>
        </w:r>
        <w:r w:rsidDel="00FE460F">
          <w:tab/>
          <w:delText>9</w:delText>
        </w:r>
      </w:del>
    </w:p>
    <w:p w14:paraId="3B26B341" w14:textId="222A9C27" w:rsidR="007E1303" w:rsidDel="00FE460F" w:rsidRDefault="007E1303">
      <w:pPr>
        <w:pStyle w:val="TOC2"/>
        <w:rPr>
          <w:del w:id="456" w:author="Sayali Dev" w:date="2018-02-02T14:12:00Z"/>
          <w:rFonts w:asciiTheme="minorHAnsi" w:eastAsiaTheme="minorEastAsia" w:hAnsiTheme="minorHAnsi" w:cstheme="minorBidi"/>
          <w:sz w:val="22"/>
          <w:szCs w:val="22"/>
        </w:rPr>
      </w:pPr>
      <w:del w:id="457" w:author="Sayali Dev" w:date="2018-02-02T14:12:00Z">
        <w:r w:rsidDel="00FE460F">
          <w:delText>Accessing the My Account Page</w:delText>
        </w:r>
        <w:r w:rsidDel="00FE460F">
          <w:tab/>
          <w:delText>10</w:delText>
        </w:r>
      </w:del>
    </w:p>
    <w:p w14:paraId="56B79E14" w14:textId="3315E58D" w:rsidR="007E1303" w:rsidDel="00FE460F" w:rsidRDefault="007E1303">
      <w:pPr>
        <w:pStyle w:val="TOC3"/>
        <w:rPr>
          <w:del w:id="458" w:author="Sayali Dev" w:date="2018-02-02T14:12:00Z"/>
          <w:rFonts w:asciiTheme="minorHAnsi" w:eastAsiaTheme="minorEastAsia" w:hAnsiTheme="minorHAnsi" w:cstheme="minorBidi"/>
          <w:sz w:val="22"/>
        </w:rPr>
      </w:pPr>
      <w:del w:id="459" w:author="Sayali Dev" w:date="2018-02-02T14:12:00Z">
        <w:r w:rsidRPr="00B30AA8" w:rsidDel="00FE460F">
          <w:delText>To set user profiles on My Account page :</w:delText>
        </w:r>
        <w:r w:rsidDel="00FE460F">
          <w:tab/>
          <w:delText>11</w:delText>
        </w:r>
      </w:del>
    </w:p>
    <w:p w14:paraId="5D383A75" w14:textId="306D066A" w:rsidR="007E1303" w:rsidDel="00FE460F" w:rsidRDefault="007E1303">
      <w:pPr>
        <w:pStyle w:val="TOC3"/>
        <w:rPr>
          <w:del w:id="460" w:author="Sayali Dev" w:date="2018-02-02T14:12:00Z"/>
          <w:rFonts w:asciiTheme="minorHAnsi" w:eastAsiaTheme="minorEastAsia" w:hAnsiTheme="minorHAnsi" w:cstheme="minorBidi"/>
          <w:sz w:val="22"/>
        </w:rPr>
      </w:pPr>
      <w:del w:id="461" w:author="Sayali Dev" w:date="2018-02-02T14:12:00Z">
        <w:r w:rsidRPr="00B30AA8" w:rsidDel="00FE460F">
          <w:delText>Site Settings</w:delText>
        </w:r>
        <w:r w:rsidDel="00FE460F">
          <w:tab/>
          <w:delText>11</w:delText>
        </w:r>
      </w:del>
    </w:p>
    <w:p w14:paraId="5127887F" w14:textId="79929D6F" w:rsidR="007E1303" w:rsidDel="00FE460F" w:rsidRDefault="007E1303">
      <w:pPr>
        <w:pStyle w:val="TOC3"/>
        <w:rPr>
          <w:del w:id="462" w:author="Sayali Dev" w:date="2018-02-02T14:12:00Z"/>
          <w:rFonts w:asciiTheme="minorHAnsi" w:eastAsiaTheme="minorEastAsia" w:hAnsiTheme="minorHAnsi" w:cstheme="minorBidi"/>
          <w:sz w:val="22"/>
        </w:rPr>
      </w:pPr>
      <w:del w:id="463" w:author="Sayali Dev" w:date="2018-02-02T14:12:00Z">
        <w:r w:rsidDel="00FE460F">
          <w:delText>Changing Your Password</w:delText>
        </w:r>
        <w:r w:rsidDel="00FE460F">
          <w:tab/>
          <w:delText>11</w:delText>
        </w:r>
      </w:del>
    </w:p>
    <w:p w14:paraId="74AC62D9" w14:textId="66F2E296" w:rsidR="007E1303" w:rsidDel="00FE460F" w:rsidRDefault="007E1303">
      <w:pPr>
        <w:pStyle w:val="TOC1"/>
        <w:rPr>
          <w:del w:id="464" w:author="Sayali Dev" w:date="2018-02-02T14:12:00Z"/>
          <w:rFonts w:asciiTheme="minorHAnsi" w:eastAsiaTheme="minorEastAsia" w:hAnsiTheme="minorHAnsi" w:cstheme="minorBidi"/>
          <w:b w:val="0"/>
          <w:bCs w:val="0"/>
          <w:sz w:val="22"/>
          <w:szCs w:val="22"/>
        </w:rPr>
      </w:pPr>
      <w:del w:id="465" w:author="Sayali Dev" w:date="2018-02-02T14:12:00Z">
        <w:r w:rsidDel="00FE460F">
          <w:delText>Navigating through the application</w:delText>
        </w:r>
        <w:r w:rsidRPr="00B30AA8" w:rsidDel="00FE460F">
          <w:delText>:</w:delText>
        </w:r>
        <w:r w:rsidDel="00FE460F">
          <w:tab/>
          <w:delText>12</w:delText>
        </w:r>
      </w:del>
    </w:p>
    <w:p w14:paraId="1459228F" w14:textId="782C7425" w:rsidR="007E1303" w:rsidDel="00FE460F" w:rsidRDefault="007E1303">
      <w:pPr>
        <w:pStyle w:val="TOC1"/>
        <w:rPr>
          <w:del w:id="466" w:author="Sayali Dev" w:date="2018-02-02T14:12:00Z"/>
          <w:rFonts w:asciiTheme="minorHAnsi" w:eastAsiaTheme="minorEastAsia" w:hAnsiTheme="minorHAnsi" w:cstheme="minorBidi"/>
          <w:b w:val="0"/>
          <w:bCs w:val="0"/>
          <w:sz w:val="22"/>
          <w:szCs w:val="22"/>
        </w:rPr>
      </w:pPr>
      <w:del w:id="467" w:author="Sayali Dev" w:date="2018-02-02T14:12:00Z">
        <w:r w:rsidRPr="00B30AA8" w:rsidDel="00FE460F">
          <w:delText>Workflow for Biobank Research Technician – At Biobank site</w:delText>
        </w:r>
        <w:r w:rsidDel="00FE460F">
          <w:tab/>
          <w:delText>15</w:delText>
        </w:r>
      </w:del>
    </w:p>
    <w:p w14:paraId="3A8F8803" w14:textId="0C6B6DBE" w:rsidR="007E1303" w:rsidDel="00FE460F" w:rsidRDefault="007E1303">
      <w:pPr>
        <w:pStyle w:val="TOC1"/>
        <w:rPr>
          <w:del w:id="468" w:author="Sayali Dev" w:date="2018-02-02T14:12:00Z"/>
          <w:rFonts w:asciiTheme="minorHAnsi" w:eastAsiaTheme="minorEastAsia" w:hAnsiTheme="minorHAnsi" w:cstheme="minorBidi"/>
          <w:b w:val="0"/>
          <w:bCs w:val="0"/>
          <w:sz w:val="22"/>
          <w:szCs w:val="22"/>
        </w:rPr>
      </w:pPr>
      <w:del w:id="469" w:author="Sayali Dev" w:date="2018-02-02T14:12:00Z">
        <w:r w:rsidRPr="00B30AA8" w:rsidDel="00FE460F">
          <w:delText xml:space="preserve">Create and </w:delText>
        </w:r>
        <w:r w:rsidDel="00FE460F">
          <w:delText>Assemble Kits</w:delText>
        </w:r>
        <w:r w:rsidDel="00FE460F">
          <w:tab/>
          <w:delText>16</w:delText>
        </w:r>
      </w:del>
    </w:p>
    <w:p w14:paraId="2F61C08B" w14:textId="1962F56D" w:rsidR="007E1303" w:rsidDel="00FE460F" w:rsidRDefault="007E1303">
      <w:pPr>
        <w:pStyle w:val="TOC3"/>
        <w:rPr>
          <w:del w:id="470" w:author="Sayali Dev" w:date="2018-02-02T14:12:00Z"/>
          <w:rFonts w:asciiTheme="minorHAnsi" w:eastAsiaTheme="minorEastAsia" w:hAnsiTheme="minorHAnsi" w:cstheme="minorBidi"/>
          <w:sz w:val="22"/>
        </w:rPr>
      </w:pPr>
      <w:del w:id="471" w:author="Sayali Dev" w:date="2018-02-02T14:12:00Z">
        <w:r w:rsidDel="00FE460F">
          <w:delText xml:space="preserve">Viewing </w:delText>
        </w:r>
        <w:r w:rsidRPr="00B30AA8" w:rsidDel="00FE460F">
          <w:delText>the Kit Search Page</w:delText>
        </w:r>
        <w:r w:rsidDel="00FE460F">
          <w:tab/>
          <w:delText>16</w:delText>
        </w:r>
      </w:del>
    </w:p>
    <w:p w14:paraId="54246C16" w14:textId="6E8536AB" w:rsidR="007E1303" w:rsidDel="00FE460F" w:rsidRDefault="007E1303">
      <w:pPr>
        <w:pStyle w:val="TOC3"/>
        <w:rPr>
          <w:del w:id="472" w:author="Sayali Dev" w:date="2018-02-02T14:12:00Z"/>
          <w:rFonts w:asciiTheme="minorHAnsi" w:eastAsiaTheme="minorEastAsia" w:hAnsiTheme="minorHAnsi" w:cstheme="minorBidi"/>
          <w:sz w:val="22"/>
        </w:rPr>
      </w:pPr>
      <w:del w:id="473" w:author="Sayali Dev" w:date="2018-02-02T14:12:00Z">
        <w:r w:rsidDel="00FE460F">
          <w:delText xml:space="preserve">Searching for </w:delText>
        </w:r>
        <w:r w:rsidRPr="00B30AA8" w:rsidDel="00FE460F">
          <w:delText xml:space="preserve">a </w:delText>
        </w:r>
        <w:r w:rsidDel="00FE460F">
          <w:delText>Kit</w:delText>
        </w:r>
        <w:r w:rsidDel="00FE460F">
          <w:tab/>
          <w:delText>18</w:delText>
        </w:r>
      </w:del>
    </w:p>
    <w:p w14:paraId="14536ECC" w14:textId="16247570" w:rsidR="007E1303" w:rsidDel="00FE460F" w:rsidRDefault="007E1303">
      <w:pPr>
        <w:pStyle w:val="TOC3"/>
        <w:rPr>
          <w:del w:id="474" w:author="Sayali Dev" w:date="2018-02-02T14:12:00Z"/>
          <w:rFonts w:asciiTheme="minorHAnsi" w:eastAsiaTheme="minorEastAsia" w:hAnsiTheme="minorHAnsi" w:cstheme="minorBidi"/>
          <w:sz w:val="22"/>
        </w:rPr>
      </w:pPr>
      <w:del w:id="475" w:author="Sayali Dev" w:date="2018-02-02T14:12:00Z">
        <w:r w:rsidDel="00FE460F">
          <w:delText>Viewing Kit Details</w:delText>
        </w:r>
        <w:r w:rsidDel="00FE460F">
          <w:tab/>
          <w:delText>20</w:delText>
        </w:r>
      </w:del>
    </w:p>
    <w:p w14:paraId="5FCE43AD" w14:textId="59D89AAD" w:rsidR="007E1303" w:rsidDel="00FE460F" w:rsidRDefault="007E1303">
      <w:pPr>
        <w:pStyle w:val="TOC3"/>
        <w:rPr>
          <w:del w:id="476" w:author="Sayali Dev" w:date="2018-02-02T14:12:00Z"/>
          <w:rFonts w:asciiTheme="minorHAnsi" w:eastAsiaTheme="minorEastAsia" w:hAnsiTheme="minorHAnsi" w:cstheme="minorBidi"/>
          <w:sz w:val="22"/>
        </w:rPr>
      </w:pPr>
      <w:del w:id="477" w:author="Sayali Dev" w:date="2018-02-02T14:12:00Z">
        <w:r w:rsidDel="00FE460F">
          <w:delText>Viewing the Status History for a Kit</w:delText>
        </w:r>
        <w:r w:rsidRPr="00B30AA8" w:rsidDel="00FE460F">
          <w:delText xml:space="preserve"> Content</w:delText>
        </w:r>
        <w:r w:rsidDel="00FE460F">
          <w:tab/>
          <w:delText>23</w:delText>
        </w:r>
      </w:del>
    </w:p>
    <w:p w14:paraId="07072D33" w14:textId="05665C89" w:rsidR="007E1303" w:rsidDel="00FE460F" w:rsidRDefault="007E1303">
      <w:pPr>
        <w:pStyle w:val="TOC3"/>
        <w:rPr>
          <w:del w:id="478" w:author="Sayali Dev" w:date="2018-02-02T14:12:00Z"/>
          <w:rFonts w:asciiTheme="minorHAnsi" w:eastAsiaTheme="minorEastAsia" w:hAnsiTheme="minorHAnsi" w:cstheme="minorBidi"/>
          <w:sz w:val="22"/>
        </w:rPr>
      </w:pPr>
      <w:del w:id="479" w:author="Sayali Dev" w:date="2018-02-02T14:12:00Z">
        <w:r w:rsidDel="00FE460F">
          <w:delText xml:space="preserve">Generating a </w:delText>
        </w:r>
        <w:r w:rsidRPr="00B30AA8" w:rsidDel="00FE460F">
          <w:delText xml:space="preserve">Kit </w:delText>
        </w:r>
        <w:r w:rsidDel="00FE460F">
          <w:delText>Manifest</w:delText>
        </w:r>
        <w:r w:rsidDel="00FE460F">
          <w:tab/>
          <w:delText>24</w:delText>
        </w:r>
      </w:del>
    </w:p>
    <w:p w14:paraId="395DBFD7" w14:textId="43775A6D" w:rsidR="007E1303" w:rsidDel="00FE460F" w:rsidRDefault="007E1303">
      <w:pPr>
        <w:pStyle w:val="TOC3"/>
        <w:rPr>
          <w:del w:id="480" w:author="Sayali Dev" w:date="2018-02-02T14:12:00Z"/>
          <w:rFonts w:asciiTheme="minorHAnsi" w:eastAsiaTheme="minorEastAsia" w:hAnsiTheme="minorHAnsi" w:cstheme="minorBidi"/>
          <w:sz w:val="22"/>
        </w:rPr>
      </w:pPr>
      <w:del w:id="481" w:author="Sayali Dev" w:date="2018-02-02T14:12:00Z">
        <w:r w:rsidRPr="00B30AA8" w:rsidDel="00FE460F">
          <w:delText>Generating a Label from the Kit Search Page</w:delText>
        </w:r>
        <w:r w:rsidDel="00FE460F">
          <w:tab/>
          <w:delText>25</w:delText>
        </w:r>
      </w:del>
    </w:p>
    <w:p w14:paraId="5C956B6D" w14:textId="577BAFC2" w:rsidR="007E1303" w:rsidDel="00FE460F" w:rsidRDefault="007E1303">
      <w:pPr>
        <w:pStyle w:val="TOC3"/>
        <w:rPr>
          <w:del w:id="482" w:author="Sayali Dev" w:date="2018-02-02T14:12:00Z"/>
          <w:rFonts w:asciiTheme="minorHAnsi" w:eastAsiaTheme="minorEastAsia" w:hAnsiTheme="minorHAnsi" w:cstheme="minorBidi"/>
          <w:sz w:val="22"/>
        </w:rPr>
      </w:pPr>
      <w:del w:id="483" w:author="Sayali Dev" w:date="2018-02-02T14:12:00Z">
        <w:r w:rsidDel="00FE460F">
          <w:delText>Downloading a</w:delText>
        </w:r>
        <w:r w:rsidRPr="00B30AA8" w:rsidDel="00FE460F">
          <w:delText>ll</w:delText>
        </w:r>
        <w:r w:rsidDel="00FE460F">
          <w:delText xml:space="preserve"> Form</w:delText>
        </w:r>
        <w:r w:rsidRPr="00B30AA8" w:rsidDel="00FE460F">
          <w:delText>s Associated with a Kit</w:delText>
        </w:r>
        <w:r w:rsidDel="00FE460F">
          <w:tab/>
          <w:delText>27</w:delText>
        </w:r>
      </w:del>
    </w:p>
    <w:p w14:paraId="6B472A02" w14:textId="22628919" w:rsidR="007E1303" w:rsidDel="00FE460F" w:rsidRDefault="007E1303">
      <w:pPr>
        <w:pStyle w:val="TOC3"/>
        <w:rPr>
          <w:del w:id="484" w:author="Sayali Dev" w:date="2018-02-02T14:12:00Z"/>
          <w:rFonts w:asciiTheme="minorHAnsi" w:eastAsiaTheme="minorEastAsia" w:hAnsiTheme="minorHAnsi" w:cstheme="minorBidi"/>
          <w:sz w:val="22"/>
        </w:rPr>
      </w:pPr>
      <w:del w:id="485" w:author="Sayali Dev" w:date="2018-02-02T14:12:00Z">
        <w:r w:rsidDel="00FE460F">
          <w:delText>Distributing a Kit</w:delText>
        </w:r>
        <w:r w:rsidDel="00FE460F">
          <w:tab/>
          <w:delText>28</w:delText>
        </w:r>
      </w:del>
    </w:p>
    <w:p w14:paraId="242380C5" w14:textId="65DD5A64" w:rsidR="007E1303" w:rsidDel="00FE460F" w:rsidRDefault="007E1303">
      <w:pPr>
        <w:pStyle w:val="TOC3"/>
        <w:rPr>
          <w:del w:id="486" w:author="Sayali Dev" w:date="2018-02-02T14:12:00Z"/>
          <w:rFonts w:asciiTheme="minorHAnsi" w:eastAsiaTheme="minorEastAsia" w:hAnsiTheme="minorHAnsi" w:cstheme="minorBidi"/>
          <w:sz w:val="22"/>
        </w:rPr>
      </w:pPr>
      <w:del w:id="487" w:author="Sayali Dev" w:date="2018-02-02T14:12:00Z">
        <w:r w:rsidRPr="00B30AA8" w:rsidDel="00FE460F">
          <w:delText>Create and Send Kits</w:delText>
        </w:r>
        <w:r w:rsidDel="00FE460F">
          <w:tab/>
          <w:delText>29</w:delText>
        </w:r>
      </w:del>
    </w:p>
    <w:p w14:paraId="010FCABB" w14:textId="6CBFEDE5" w:rsidR="007E1303" w:rsidDel="00FE460F" w:rsidRDefault="007E1303">
      <w:pPr>
        <w:pStyle w:val="TOC3"/>
        <w:rPr>
          <w:del w:id="488" w:author="Sayali Dev" w:date="2018-02-02T14:12:00Z"/>
          <w:rFonts w:asciiTheme="minorHAnsi" w:eastAsiaTheme="minorEastAsia" w:hAnsiTheme="minorHAnsi" w:cstheme="minorBidi"/>
          <w:sz w:val="22"/>
        </w:rPr>
      </w:pPr>
      <w:del w:id="489" w:author="Sayali Dev" w:date="2018-02-02T14:12:00Z">
        <w:r w:rsidDel="00FE460F">
          <w:delText>Adding a Kit Item</w:delText>
        </w:r>
        <w:r w:rsidDel="00FE460F">
          <w:tab/>
          <w:delText>34</w:delText>
        </w:r>
      </w:del>
    </w:p>
    <w:p w14:paraId="55E10E25" w14:textId="0715DE91" w:rsidR="007E1303" w:rsidDel="00FE460F" w:rsidRDefault="007E1303">
      <w:pPr>
        <w:pStyle w:val="TOC3"/>
        <w:rPr>
          <w:del w:id="490" w:author="Sayali Dev" w:date="2018-02-02T14:12:00Z"/>
          <w:rFonts w:asciiTheme="minorHAnsi" w:eastAsiaTheme="minorEastAsia" w:hAnsiTheme="minorHAnsi" w:cstheme="minorBidi"/>
          <w:sz w:val="22"/>
        </w:rPr>
      </w:pPr>
      <w:del w:id="491" w:author="Sayali Dev" w:date="2018-02-02T14:12:00Z">
        <w:r w:rsidDel="00FE460F">
          <w:delText>Deleting a Kit Item</w:delText>
        </w:r>
        <w:r w:rsidDel="00FE460F">
          <w:tab/>
          <w:delText>36</w:delText>
        </w:r>
      </w:del>
    </w:p>
    <w:p w14:paraId="35E893B6" w14:textId="6761FFDA" w:rsidR="007E1303" w:rsidDel="00FE460F" w:rsidRDefault="007E1303">
      <w:pPr>
        <w:pStyle w:val="TOC3"/>
        <w:rPr>
          <w:del w:id="492" w:author="Sayali Dev" w:date="2018-02-02T14:12:00Z"/>
          <w:rFonts w:asciiTheme="minorHAnsi" w:eastAsiaTheme="minorEastAsia" w:hAnsiTheme="minorHAnsi" w:cstheme="minorBidi"/>
          <w:sz w:val="22"/>
        </w:rPr>
      </w:pPr>
      <w:del w:id="493" w:author="Sayali Dev" w:date="2018-02-02T14:12:00Z">
        <w:r w:rsidDel="00FE460F">
          <w:delText>Adding Product Information for a Kit Item</w:delText>
        </w:r>
        <w:r w:rsidDel="00FE460F">
          <w:tab/>
          <w:delText>38</w:delText>
        </w:r>
      </w:del>
    </w:p>
    <w:p w14:paraId="36776C22" w14:textId="6BD951DF" w:rsidR="007E1303" w:rsidDel="00FE460F" w:rsidRDefault="007E1303">
      <w:pPr>
        <w:pStyle w:val="TOC3"/>
        <w:rPr>
          <w:del w:id="494" w:author="Sayali Dev" w:date="2018-02-02T14:12:00Z"/>
          <w:rFonts w:asciiTheme="minorHAnsi" w:eastAsiaTheme="minorEastAsia" w:hAnsiTheme="minorHAnsi" w:cstheme="minorBidi"/>
          <w:sz w:val="22"/>
        </w:rPr>
      </w:pPr>
      <w:del w:id="495" w:author="Sayali Dev" w:date="2018-02-02T14:12:00Z">
        <w:r w:rsidDel="00FE460F">
          <w:delText>Assigning a</w:delText>
        </w:r>
        <w:r w:rsidRPr="00B30AA8" w:rsidDel="00FE460F">
          <w:delText>n</w:delText>
        </w:r>
        <w:r w:rsidDel="00FE460F">
          <w:delText xml:space="preserve"> Identifier to a Kit Item</w:delText>
        </w:r>
        <w:r w:rsidDel="00FE460F">
          <w:tab/>
          <w:delText>40</w:delText>
        </w:r>
      </w:del>
    </w:p>
    <w:p w14:paraId="1E7C24FA" w14:textId="7FD072BE" w:rsidR="007E1303" w:rsidDel="00FE460F" w:rsidRDefault="007E1303">
      <w:pPr>
        <w:pStyle w:val="TOC3"/>
        <w:rPr>
          <w:del w:id="496" w:author="Sayali Dev" w:date="2018-02-02T14:12:00Z"/>
          <w:rFonts w:asciiTheme="minorHAnsi" w:eastAsiaTheme="minorEastAsia" w:hAnsiTheme="minorHAnsi" w:cstheme="minorBidi"/>
          <w:sz w:val="22"/>
        </w:rPr>
      </w:pPr>
      <w:del w:id="497" w:author="Sayali Dev" w:date="2018-02-02T14:12:00Z">
        <w:r w:rsidDel="00FE460F">
          <w:delText>Printing a Bar</w:delText>
        </w:r>
        <w:r w:rsidRPr="00B30AA8" w:rsidDel="00FE460F">
          <w:delText>c</w:delText>
        </w:r>
        <w:r w:rsidDel="00FE460F">
          <w:delText>ode Label While Viewing a Kit</w:delText>
        </w:r>
        <w:r w:rsidDel="00FE460F">
          <w:tab/>
          <w:delText>41</w:delText>
        </w:r>
      </w:del>
    </w:p>
    <w:p w14:paraId="1BA34F62" w14:textId="4D911915" w:rsidR="007E1303" w:rsidDel="00FE460F" w:rsidRDefault="007E1303">
      <w:pPr>
        <w:pStyle w:val="TOC3"/>
        <w:rPr>
          <w:del w:id="498" w:author="Sayali Dev" w:date="2018-02-02T14:12:00Z"/>
          <w:rFonts w:asciiTheme="minorHAnsi" w:eastAsiaTheme="minorEastAsia" w:hAnsiTheme="minorHAnsi" w:cstheme="minorBidi"/>
          <w:sz w:val="22"/>
        </w:rPr>
      </w:pPr>
      <w:del w:id="499" w:author="Sayali Dev" w:date="2018-02-02T14:12:00Z">
        <w:r w:rsidRPr="00B30AA8" w:rsidDel="00FE460F">
          <w:delText>D</w:delText>
        </w:r>
        <w:r w:rsidDel="00FE460F">
          <w:delText>ownloading a Form While Viewing a Kit</w:delText>
        </w:r>
        <w:r w:rsidDel="00FE460F">
          <w:tab/>
          <w:delText>43</w:delText>
        </w:r>
      </w:del>
    </w:p>
    <w:p w14:paraId="63291DCB" w14:textId="19CE30A4" w:rsidR="007E1303" w:rsidDel="00FE460F" w:rsidRDefault="007E1303">
      <w:pPr>
        <w:pStyle w:val="TOC3"/>
        <w:rPr>
          <w:del w:id="500" w:author="Sayali Dev" w:date="2018-02-02T14:12:00Z"/>
          <w:rFonts w:asciiTheme="minorHAnsi" w:eastAsiaTheme="minorEastAsia" w:hAnsiTheme="minorHAnsi" w:cstheme="minorBidi"/>
          <w:sz w:val="22"/>
        </w:rPr>
      </w:pPr>
      <w:del w:id="501" w:author="Sayali Dev" w:date="2018-02-02T14:12:00Z">
        <w:r w:rsidDel="00FE460F">
          <w:delText xml:space="preserve">Recording </w:delText>
        </w:r>
        <w:r w:rsidRPr="00B30AA8" w:rsidDel="00FE460F">
          <w:delText>The</w:delText>
        </w:r>
        <w:r w:rsidDel="00FE460F">
          <w:delText xml:space="preserve"> Collection of </w:delText>
        </w:r>
        <w:r w:rsidRPr="00B30AA8" w:rsidDel="00FE460F">
          <w:delText xml:space="preserve">a Subject’s </w:delText>
        </w:r>
        <w:r w:rsidDel="00FE460F">
          <w:delText>Biospecimen</w:delText>
        </w:r>
        <w:r w:rsidDel="00FE460F">
          <w:tab/>
          <w:delText>44</w:delText>
        </w:r>
      </w:del>
    </w:p>
    <w:p w14:paraId="3B68E19E" w14:textId="1526F905" w:rsidR="007E1303" w:rsidDel="00FE460F" w:rsidRDefault="007E1303">
      <w:pPr>
        <w:pStyle w:val="TOC1"/>
        <w:rPr>
          <w:del w:id="502" w:author="Sayali Dev" w:date="2018-02-02T14:12:00Z"/>
          <w:rFonts w:asciiTheme="minorHAnsi" w:eastAsiaTheme="minorEastAsia" w:hAnsiTheme="minorHAnsi" w:cstheme="minorBidi"/>
          <w:b w:val="0"/>
          <w:bCs w:val="0"/>
          <w:sz w:val="22"/>
          <w:szCs w:val="22"/>
        </w:rPr>
      </w:pPr>
      <w:del w:id="503" w:author="Sayali Dev" w:date="2018-02-02T14:12:00Z">
        <w:r w:rsidDel="00FE460F">
          <w:delText>Create Kits shipment and send to the Collection site</w:delText>
        </w:r>
        <w:r w:rsidDel="00FE460F">
          <w:tab/>
          <w:delText>46</w:delText>
        </w:r>
      </w:del>
    </w:p>
    <w:p w14:paraId="41A44151" w14:textId="471B8BD9" w:rsidR="007E1303" w:rsidDel="00FE460F" w:rsidRDefault="007E1303">
      <w:pPr>
        <w:pStyle w:val="TOC3"/>
        <w:rPr>
          <w:del w:id="504" w:author="Sayali Dev" w:date="2018-02-02T14:12:00Z"/>
          <w:rFonts w:asciiTheme="minorHAnsi" w:eastAsiaTheme="minorEastAsia" w:hAnsiTheme="minorHAnsi" w:cstheme="minorBidi"/>
          <w:sz w:val="22"/>
        </w:rPr>
      </w:pPr>
      <w:del w:id="505" w:author="Sayali Dev" w:date="2018-02-02T14:12:00Z">
        <w:r w:rsidDel="00FE460F">
          <w:delText>Creating a Kit</w:delText>
        </w:r>
        <w:r w:rsidRPr="00B30AA8" w:rsidDel="00FE460F">
          <w:delText>s</w:delText>
        </w:r>
        <w:r w:rsidDel="00FE460F">
          <w:delText xml:space="preserve"> Shipment</w:delText>
        </w:r>
        <w:r w:rsidDel="00FE460F">
          <w:tab/>
          <w:delText>46</w:delText>
        </w:r>
      </w:del>
    </w:p>
    <w:p w14:paraId="556A8EE0" w14:textId="1CFFD08C" w:rsidR="007E1303" w:rsidDel="00FE460F" w:rsidRDefault="007E1303">
      <w:pPr>
        <w:pStyle w:val="TOC3"/>
        <w:rPr>
          <w:del w:id="506" w:author="Sayali Dev" w:date="2018-02-02T14:12:00Z"/>
          <w:rFonts w:asciiTheme="minorHAnsi" w:eastAsiaTheme="minorEastAsia" w:hAnsiTheme="minorHAnsi" w:cstheme="minorBidi"/>
          <w:sz w:val="22"/>
        </w:rPr>
      </w:pPr>
      <w:del w:id="507" w:author="Sayali Dev" w:date="2018-02-02T14:12:00Z">
        <w:r w:rsidDel="00FE460F">
          <w:delText>Modifying</w:delText>
        </w:r>
        <w:r w:rsidRPr="00B30AA8" w:rsidDel="00FE460F">
          <w:delText>/Deleting</w:delText>
        </w:r>
        <w:r w:rsidDel="00FE460F">
          <w:delText xml:space="preserve"> a Kit</w:delText>
        </w:r>
        <w:r w:rsidRPr="00B30AA8" w:rsidDel="00FE460F">
          <w:delText>s</w:delText>
        </w:r>
        <w:r w:rsidDel="00FE460F">
          <w:delText xml:space="preserve"> Shipment</w:delText>
        </w:r>
        <w:r w:rsidDel="00FE460F">
          <w:tab/>
          <w:delText>48</w:delText>
        </w:r>
      </w:del>
    </w:p>
    <w:p w14:paraId="73F80808" w14:textId="16241104" w:rsidR="007E1303" w:rsidDel="00FE460F" w:rsidRDefault="007E1303">
      <w:pPr>
        <w:pStyle w:val="TOC3"/>
        <w:rPr>
          <w:del w:id="508" w:author="Sayali Dev" w:date="2018-02-02T14:12:00Z"/>
          <w:rFonts w:asciiTheme="minorHAnsi" w:eastAsiaTheme="minorEastAsia" w:hAnsiTheme="minorHAnsi" w:cstheme="minorBidi"/>
          <w:sz w:val="22"/>
        </w:rPr>
      </w:pPr>
      <w:del w:id="509" w:author="Sayali Dev" w:date="2018-02-02T14:12:00Z">
        <w:r w:rsidDel="00FE460F">
          <w:delText>Viewing a List of Kit Shipments</w:delText>
        </w:r>
        <w:r w:rsidDel="00FE460F">
          <w:tab/>
          <w:delText>49</w:delText>
        </w:r>
      </w:del>
    </w:p>
    <w:p w14:paraId="0D5900E3" w14:textId="1A399F86" w:rsidR="007E1303" w:rsidDel="00FE460F" w:rsidRDefault="007E1303">
      <w:pPr>
        <w:pStyle w:val="TOC3"/>
        <w:rPr>
          <w:del w:id="510" w:author="Sayali Dev" w:date="2018-02-02T14:12:00Z"/>
          <w:rFonts w:asciiTheme="minorHAnsi" w:eastAsiaTheme="minorEastAsia" w:hAnsiTheme="minorHAnsi" w:cstheme="minorBidi"/>
          <w:sz w:val="22"/>
        </w:rPr>
      </w:pPr>
      <w:del w:id="511" w:author="Sayali Dev" w:date="2018-02-02T14:12:00Z">
        <w:r w:rsidDel="00FE460F">
          <w:delText>Sending a Kit</w:delText>
        </w:r>
        <w:r w:rsidRPr="00B30AA8" w:rsidDel="00FE460F">
          <w:delText>s</w:delText>
        </w:r>
        <w:r w:rsidDel="00FE460F">
          <w:delText xml:space="preserve"> Shipment</w:delText>
        </w:r>
        <w:r w:rsidDel="00FE460F">
          <w:tab/>
          <w:delText>50</w:delText>
        </w:r>
      </w:del>
    </w:p>
    <w:p w14:paraId="2A83C02F" w14:textId="178CD61D" w:rsidR="007E1303" w:rsidDel="00FE460F" w:rsidRDefault="007E1303">
      <w:pPr>
        <w:pStyle w:val="TOC3"/>
        <w:rPr>
          <w:del w:id="512" w:author="Sayali Dev" w:date="2018-02-02T14:12:00Z"/>
          <w:rFonts w:asciiTheme="minorHAnsi" w:eastAsiaTheme="minorEastAsia" w:hAnsiTheme="minorHAnsi" w:cstheme="minorBidi"/>
          <w:sz w:val="22"/>
        </w:rPr>
      </w:pPr>
      <w:del w:id="513" w:author="Sayali Dev" w:date="2018-02-02T14:12:00Z">
        <w:r w:rsidDel="00FE460F">
          <w:delText>Receiving a Kit</w:delText>
        </w:r>
        <w:r w:rsidRPr="00B30AA8" w:rsidDel="00FE460F">
          <w:delText>s</w:delText>
        </w:r>
        <w:r w:rsidDel="00FE460F">
          <w:delText xml:space="preserve"> Shipment</w:delText>
        </w:r>
        <w:r w:rsidDel="00FE460F">
          <w:tab/>
          <w:delText>52</w:delText>
        </w:r>
      </w:del>
    </w:p>
    <w:p w14:paraId="1B709C00" w14:textId="21C385D0" w:rsidR="007E1303" w:rsidDel="00FE460F" w:rsidRDefault="007E1303">
      <w:pPr>
        <w:pStyle w:val="TOC3"/>
        <w:rPr>
          <w:del w:id="514" w:author="Sayali Dev" w:date="2018-02-02T14:12:00Z"/>
          <w:rFonts w:asciiTheme="minorHAnsi" w:eastAsiaTheme="minorEastAsia" w:hAnsiTheme="minorHAnsi" w:cstheme="minorBidi"/>
          <w:sz w:val="22"/>
        </w:rPr>
      </w:pPr>
      <w:del w:id="515" w:author="Sayali Dev" w:date="2018-02-02T14:12:00Z">
        <w:r w:rsidDel="00FE460F">
          <w:delText xml:space="preserve">Recording </w:delText>
        </w:r>
        <w:r w:rsidRPr="00B30AA8" w:rsidDel="00FE460F">
          <w:delText>R</w:delText>
        </w:r>
        <w:r w:rsidDel="00FE460F">
          <w:delText>eceipt of a Kit</w:delText>
        </w:r>
        <w:r w:rsidRPr="00B30AA8" w:rsidDel="00FE460F">
          <w:delText>s</w:delText>
        </w:r>
        <w:r w:rsidDel="00FE460F">
          <w:delText xml:space="preserve"> Shipment</w:delText>
        </w:r>
        <w:r w:rsidDel="00FE460F">
          <w:tab/>
          <w:delText>54</w:delText>
        </w:r>
      </w:del>
    </w:p>
    <w:p w14:paraId="4A1D6612" w14:textId="58DF33D0" w:rsidR="007E1303" w:rsidDel="00FE460F" w:rsidRDefault="007E1303">
      <w:pPr>
        <w:pStyle w:val="TOC1"/>
        <w:rPr>
          <w:del w:id="516" w:author="Sayali Dev" w:date="2018-02-02T14:12:00Z"/>
          <w:rFonts w:asciiTheme="minorHAnsi" w:eastAsiaTheme="minorEastAsia" w:hAnsiTheme="minorHAnsi" w:cstheme="minorBidi"/>
          <w:b w:val="0"/>
          <w:bCs w:val="0"/>
          <w:sz w:val="22"/>
          <w:szCs w:val="22"/>
        </w:rPr>
      </w:pPr>
      <w:del w:id="517" w:author="Sayali Dev" w:date="2018-02-02T14:12:00Z">
        <w:r w:rsidDel="00FE460F">
          <w:delText>Create and Receive</w:delText>
        </w:r>
        <w:r w:rsidRPr="00B30AA8" w:rsidDel="00FE460F">
          <w:delText xml:space="preserve"> Specimens</w:delText>
        </w:r>
        <w:r w:rsidDel="00FE460F">
          <w:delText xml:space="preserve"> Shipments and Check in samples into the Inventory</w:delText>
        </w:r>
        <w:r w:rsidDel="00FE460F">
          <w:tab/>
          <w:delText>56</w:delText>
        </w:r>
      </w:del>
    </w:p>
    <w:p w14:paraId="64E1919C" w14:textId="30944529" w:rsidR="007E1303" w:rsidDel="00FE460F" w:rsidRDefault="007E1303">
      <w:pPr>
        <w:pStyle w:val="TOC3"/>
        <w:rPr>
          <w:del w:id="518" w:author="Sayali Dev" w:date="2018-02-02T14:12:00Z"/>
          <w:rFonts w:asciiTheme="minorHAnsi" w:eastAsiaTheme="minorEastAsia" w:hAnsiTheme="minorHAnsi" w:cstheme="minorBidi"/>
          <w:sz w:val="22"/>
        </w:rPr>
      </w:pPr>
      <w:del w:id="519" w:author="Sayali Dev" w:date="2018-02-02T14:12:00Z">
        <w:r w:rsidDel="00FE460F">
          <w:delText>Viewing the Shipment Search Page</w:delText>
        </w:r>
        <w:r w:rsidDel="00FE460F">
          <w:tab/>
          <w:delText>56</w:delText>
        </w:r>
      </w:del>
    </w:p>
    <w:p w14:paraId="3C9BFC0B" w14:textId="44A3E4EE" w:rsidR="007E1303" w:rsidDel="00FE460F" w:rsidRDefault="007E1303">
      <w:pPr>
        <w:pStyle w:val="TOC3"/>
        <w:rPr>
          <w:del w:id="520" w:author="Sayali Dev" w:date="2018-02-02T14:12:00Z"/>
          <w:rFonts w:asciiTheme="minorHAnsi" w:eastAsiaTheme="minorEastAsia" w:hAnsiTheme="minorHAnsi" w:cstheme="minorBidi"/>
          <w:sz w:val="22"/>
        </w:rPr>
      </w:pPr>
      <w:del w:id="521" w:author="Sayali Dev" w:date="2018-02-02T14:12:00Z">
        <w:r w:rsidDel="00FE460F">
          <w:delText>Searching for a Shipment</w:delText>
        </w:r>
        <w:r w:rsidDel="00FE460F">
          <w:tab/>
          <w:delText>58</w:delText>
        </w:r>
      </w:del>
    </w:p>
    <w:p w14:paraId="4720FAD4" w14:textId="17A6F603" w:rsidR="007E1303" w:rsidDel="00FE460F" w:rsidRDefault="007E1303">
      <w:pPr>
        <w:pStyle w:val="TOC3"/>
        <w:rPr>
          <w:del w:id="522" w:author="Sayali Dev" w:date="2018-02-02T14:12:00Z"/>
          <w:rFonts w:asciiTheme="minorHAnsi" w:eastAsiaTheme="minorEastAsia" w:hAnsiTheme="minorHAnsi" w:cstheme="minorBidi"/>
          <w:sz w:val="22"/>
        </w:rPr>
      </w:pPr>
      <w:del w:id="523" w:author="Sayali Dev" w:date="2018-02-02T14:12:00Z">
        <w:r w:rsidDel="00FE460F">
          <w:delText>Creating a Biospecimen</w:delText>
        </w:r>
        <w:r w:rsidRPr="00B30AA8" w:rsidDel="00FE460F">
          <w:delText>s</w:delText>
        </w:r>
        <w:r w:rsidDel="00FE460F">
          <w:delText xml:space="preserve"> Shipment</w:delText>
        </w:r>
        <w:r w:rsidDel="00FE460F">
          <w:tab/>
          <w:delText>60</w:delText>
        </w:r>
      </w:del>
    </w:p>
    <w:p w14:paraId="57435FC5" w14:textId="6BFD572D" w:rsidR="007E1303" w:rsidDel="00FE460F" w:rsidRDefault="007E1303">
      <w:pPr>
        <w:pStyle w:val="TOC3"/>
        <w:rPr>
          <w:del w:id="524" w:author="Sayali Dev" w:date="2018-02-02T14:12:00Z"/>
          <w:rFonts w:asciiTheme="minorHAnsi" w:eastAsiaTheme="minorEastAsia" w:hAnsiTheme="minorHAnsi" w:cstheme="minorBidi"/>
          <w:sz w:val="22"/>
        </w:rPr>
      </w:pPr>
      <w:del w:id="525" w:author="Sayali Dev" w:date="2018-02-02T14:12:00Z">
        <w:r w:rsidDel="00FE460F">
          <w:delText>Viewing Shipment</w:delText>
        </w:r>
        <w:r w:rsidRPr="00B30AA8" w:rsidDel="00FE460F">
          <w:delText xml:space="preserve"> Details</w:delText>
        </w:r>
        <w:r w:rsidDel="00FE460F">
          <w:tab/>
          <w:delText>63</w:delText>
        </w:r>
      </w:del>
    </w:p>
    <w:p w14:paraId="4EBDF0B7" w14:textId="1B897509" w:rsidR="007E1303" w:rsidDel="00FE460F" w:rsidRDefault="007E1303">
      <w:pPr>
        <w:pStyle w:val="TOC3"/>
        <w:rPr>
          <w:del w:id="526" w:author="Sayali Dev" w:date="2018-02-02T14:12:00Z"/>
          <w:rFonts w:asciiTheme="minorHAnsi" w:eastAsiaTheme="minorEastAsia" w:hAnsiTheme="minorHAnsi" w:cstheme="minorBidi"/>
          <w:sz w:val="22"/>
        </w:rPr>
      </w:pPr>
      <w:del w:id="527" w:author="Sayali Dev" w:date="2018-02-02T14:12:00Z">
        <w:r w:rsidDel="00FE460F">
          <w:delText xml:space="preserve">Printing a Shipment </w:delText>
        </w:r>
        <w:r w:rsidRPr="00B30AA8" w:rsidDel="00FE460F">
          <w:delText>Report</w:delText>
        </w:r>
        <w:r w:rsidDel="00FE460F">
          <w:tab/>
          <w:delText>66</w:delText>
        </w:r>
      </w:del>
    </w:p>
    <w:p w14:paraId="67C888C0" w14:textId="11A3EEEE" w:rsidR="007E1303" w:rsidDel="00FE460F" w:rsidRDefault="007E1303">
      <w:pPr>
        <w:pStyle w:val="TOC3"/>
        <w:rPr>
          <w:del w:id="528" w:author="Sayali Dev" w:date="2018-02-02T14:12:00Z"/>
          <w:rFonts w:asciiTheme="minorHAnsi" w:eastAsiaTheme="minorEastAsia" w:hAnsiTheme="minorHAnsi" w:cstheme="minorBidi"/>
          <w:sz w:val="22"/>
        </w:rPr>
      </w:pPr>
      <w:del w:id="529" w:author="Sayali Dev" w:date="2018-02-02T14:12:00Z">
        <w:r w:rsidDel="00FE460F">
          <w:delText>Modifying a Biospecimen</w:delText>
        </w:r>
        <w:r w:rsidRPr="00B30AA8" w:rsidDel="00FE460F">
          <w:delText>s</w:delText>
        </w:r>
        <w:r w:rsidDel="00FE460F">
          <w:delText xml:space="preserve"> Shipment</w:delText>
        </w:r>
        <w:r w:rsidDel="00FE460F">
          <w:tab/>
          <w:delText>67</w:delText>
        </w:r>
      </w:del>
    </w:p>
    <w:p w14:paraId="133319A6" w14:textId="601052CB" w:rsidR="007E1303" w:rsidDel="00FE460F" w:rsidRDefault="007E1303">
      <w:pPr>
        <w:pStyle w:val="TOC3"/>
        <w:rPr>
          <w:del w:id="530" w:author="Sayali Dev" w:date="2018-02-02T14:12:00Z"/>
          <w:rFonts w:asciiTheme="minorHAnsi" w:eastAsiaTheme="minorEastAsia" w:hAnsiTheme="minorHAnsi" w:cstheme="minorBidi"/>
          <w:sz w:val="22"/>
        </w:rPr>
      </w:pPr>
      <w:del w:id="531" w:author="Sayali Dev" w:date="2018-02-02T14:12:00Z">
        <w:r w:rsidDel="00FE460F">
          <w:delText>Deleting a Biospecimen</w:delText>
        </w:r>
        <w:r w:rsidRPr="00B30AA8" w:rsidDel="00FE460F">
          <w:delText>s</w:delText>
        </w:r>
        <w:r w:rsidDel="00FE460F">
          <w:delText xml:space="preserve"> Shipment</w:delText>
        </w:r>
        <w:r w:rsidDel="00FE460F">
          <w:tab/>
          <w:delText>69</w:delText>
        </w:r>
      </w:del>
    </w:p>
    <w:p w14:paraId="2A6BBE5D" w14:textId="04E6F3F1" w:rsidR="007E1303" w:rsidDel="00FE460F" w:rsidRDefault="007E1303">
      <w:pPr>
        <w:pStyle w:val="TOC3"/>
        <w:rPr>
          <w:del w:id="532" w:author="Sayali Dev" w:date="2018-02-02T14:12:00Z"/>
          <w:rFonts w:asciiTheme="minorHAnsi" w:eastAsiaTheme="minorEastAsia" w:hAnsiTheme="minorHAnsi" w:cstheme="minorBidi"/>
          <w:sz w:val="22"/>
        </w:rPr>
      </w:pPr>
      <w:del w:id="533" w:author="Sayali Dev" w:date="2018-02-02T14:12:00Z">
        <w:r w:rsidDel="00FE460F">
          <w:delText>Sending a Biospecimen</w:delText>
        </w:r>
        <w:r w:rsidRPr="00B30AA8" w:rsidDel="00FE460F">
          <w:delText>s</w:delText>
        </w:r>
        <w:r w:rsidDel="00FE460F">
          <w:delText xml:space="preserve"> Shipment</w:delText>
        </w:r>
        <w:r w:rsidDel="00FE460F">
          <w:tab/>
          <w:delText>70</w:delText>
        </w:r>
      </w:del>
    </w:p>
    <w:p w14:paraId="0272AD16" w14:textId="54AAFE14" w:rsidR="007E1303" w:rsidDel="00FE460F" w:rsidRDefault="007E1303">
      <w:pPr>
        <w:pStyle w:val="TOC3"/>
        <w:rPr>
          <w:del w:id="534" w:author="Sayali Dev" w:date="2018-02-02T14:12:00Z"/>
          <w:rFonts w:asciiTheme="minorHAnsi" w:eastAsiaTheme="minorEastAsia" w:hAnsiTheme="minorHAnsi" w:cstheme="minorBidi"/>
          <w:sz w:val="22"/>
        </w:rPr>
      </w:pPr>
      <w:del w:id="535" w:author="Sayali Dev" w:date="2018-02-02T14:12:00Z">
        <w:r w:rsidDel="00FE460F">
          <w:delText>Receiving a Biospecimen</w:delText>
        </w:r>
        <w:r w:rsidRPr="00B30AA8" w:rsidDel="00FE460F">
          <w:delText>s</w:delText>
        </w:r>
        <w:r w:rsidDel="00FE460F">
          <w:delText xml:space="preserve"> Shipment</w:delText>
        </w:r>
        <w:r w:rsidDel="00FE460F">
          <w:tab/>
          <w:delText>73</w:delText>
        </w:r>
      </w:del>
    </w:p>
    <w:p w14:paraId="0466DA6C" w14:textId="6DD4C108" w:rsidR="007E1303" w:rsidDel="00FE460F" w:rsidRDefault="007E1303">
      <w:pPr>
        <w:pStyle w:val="TOC3"/>
        <w:rPr>
          <w:del w:id="536" w:author="Sayali Dev" w:date="2018-02-02T14:12:00Z"/>
          <w:rFonts w:asciiTheme="minorHAnsi" w:eastAsiaTheme="minorEastAsia" w:hAnsiTheme="minorHAnsi" w:cstheme="minorBidi"/>
          <w:sz w:val="22"/>
        </w:rPr>
      </w:pPr>
      <w:del w:id="537" w:author="Sayali Dev" w:date="2018-02-02T14:12:00Z">
        <w:r w:rsidDel="00FE460F">
          <w:delText>Checking In a Biospecimen</w:delText>
        </w:r>
        <w:r w:rsidRPr="00B30AA8" w:rsidDel="00FE460F">
          <w:delText>s</w:delText>
        </w:r>
        <w:r w:rsidDel="00FE460F">
          <w:delText xml:space="preserve"> Shipment</w:delText>
        </w:r>
        <w:r w:rsidDel="00FE460F">
          <w:tab/>
          <w:delText>75</w:delText>
        </w:r>
      </w:del>
    </w:p>
    <w:p w14:paraId="78D601E7" w14:textId="68D8F566" w:rsidR="007E1303" w:rsidDel="00FE460F" w:rsidRDefault="007E1303">
      <w:pPr>
        <w:pStyle w:val="TOC3"/>
        <w:rPr>
          <w:del w:id="538" w:author="Sayali Dev" w:date="2018-02-02T14:12:00Z"/>
          <w:rFonts w:asciiTheme="minorHAnsi" w:eastAsiaTheme="minorEastAsia" w:hAnsiTheme="minorHAnsi" w:cstheme="minorBidi"/>
          <w:sz w:val="22"/>
        </w:rPr>
      </w:pPr>
      <w:del w:id="539" w:author="Sayali Dev" w:date="2018-02-02T14:12:00Z">
        <w:r w:rsidDel="00FE460F">
          <w:delText>Checking In Biospecimens in Bulk</w:delText>
        </w:r>
        <w:r w:rsidDel="00FE460F">
          <w:tab/>
          <w:delText>81</w:delText>
        </w:r>
      </w:del>
    </w:p>
    <w:p w14:paraId="4513F33E" w14:textId="63FDAE99" w:rsidR="007E1303" w:rsidDel="00FE460F" w:rsidRDefault="007E1303">
      <w:pPr>
        <w:pStyle w:val="TOC1"/>
        <w:rPr>
          <w:del w:id="540" w:author="Sayali Dev" w:date="2018-02-02T14:12:00Z"/>
          <w:rFonts w:asciiTheme="minorHAnsi" w:eastAsiaTheme="minorEastAsia" w:hAnsiTheme="minorHAnsi" w:cstheme="minorBidi"/>
          <w:b w:val="0"/>
          <w:bCs w:val="0"/>
          <w:sz w:val="22"/>
          <w:szCs w:val="22"/>
        </w:rPr>
      </w:pPr>
      <w:del w:id="541" w:author="Sayali Dev" w:date="2018-02-02T14:12:00Z">
        <w:r w:rsidDel="00FE460F">
          <w:delText>Create and Manage Worklists</w:delText>
        </w:r>
        <w:r w:rsidDel="00FE460F">
          <w:tab/>
          <w:delText>91</w:delText>
        </w:r>
      </w:del>
    </w:p>
    <w:p w14:paraId="296777A7" w14:textId="4A7A7C8B" w:rsidR="007E1303" w:rsidDel="00FE460F" w:rsidRDefault="007E1303">
      <w:pPr>
        <w:pStyle w:val="TOC3"/>
        <w:rPr>
          <w:del w:id="542" w:author="Sayali Dev" w:date="2018-02-02T14:12:00Z"/>
          <w:rFonts w:asciiTheme="minorHAnsi" w:eastAsiaTheme="minorEastAsia" w:hAnsiTheme="minorHAnsi" w:cstheme="minorBidi"/>
          <w:sz w:val="22"/>
        </w:rPr>
      </w:pPr>
      <w:del w:id="543" w:author="Sayali Dev" w:date="2018-02-02T14:12:00Z">
        <w:r w:rsidDel="00FE460F">
          <w:delText>Viewing a List of Worklists</w:delText>
        </w:r>
        <w:r w:rsidDel="00FE460F">
          <w:tab/>
          <w:delText>91</w:delText>
        </w:r>
      </w:del>
    </w:p>
    <w:p w14:paraId="01660B40" w14:textId="0D20753F" w:rsidR="007E1303" w:rsidDel="00FE460F" w:rsidRDefault="007E1303">
      <w:pPr>
        <w:pStyle w:val="TOC3"/>
        <w:rPr>
          <w:del w:id="544" w:author="Sayali Dev" w:date="2018-02-02T14:12:00Z"/>
          <w:rFonts w:asciiTheme="minorHAnsi" w:eastAsiaTheme="minorEastAsia" w:hAnsiTheme="minorHAnsi" w:cstheme="minorBidi"/>
          <w:sz w:val="22"/>
        </w:rPr>
      </w:pPr>
      <w:del w:id="545" w:author="Sayali Dev" w:date="2018-02-02T14:12:00Z">
        <w:r w:rsidDel="00FE460F">
          <w:delText xml:space="preserve">Searching for a </w:delText>
        </w:r>
        <w:r w:rsidRPr="00B30AA8" w:rsidDel="00FE460F">
          <w:delText>Worklist</w:delText>
        </w:r>
        <w:r w:rsidDel="00FE460F">
          <w:tab/>
          <w:delText>92</w:delText>
        </w:r>
      </w:del>
    </w:p>
    <w:p w14:paraId="42CA57F6" w14:textId="1E9508FF" w:rsidR="007E1303" w:rsidDel="00FE460F" w:rsidRDefault="007E1303">
      <w:pPr>
        <w:pStyle w:val="TOC3"/>
        <w:rPr>
          <w:del w:id="546" w:author="Sayali Dev" w:date="2018-02-02T14:12:00Z"/>
          <w:rFonts w:asciiTheme="minorHAnsi" w:eastAsiaTheme="minorEastAsia" w:hAnsiTheme="minorHAnsi" w:cstheme="minorBidi"/>
          <w:sz w:val="22"/>
        </w:rPr>
      </w:pPr>
      <w:del w:id="547" w:author="Sayali Dev" w:date="2018-02-02T14:12:00Z">
        <w:r w:rsidDel="00FE460F">
          <w:delText>Viewing Worklist</w:delText>
        </w:r>
        <w:r w:rsidRPr="00B30AA8" w:rsidDel="00FE460F">
          <w:delText xml:space="preserve"> Details</w:delText>
        </w:r>
        <w:r w:rsidDel="00FE460F">
          <w:tab/>
          <w:delText>94</w:delText>
        </w:r>
      </w:del>
    </w:p>
    <w:p w14:paraId="679D5DAB" w14:textId="439C8D13" w:rsidR="007E1303" w:rsidDel="00FE460F" w:rsidRDefault="007E1303">
      <w:pPr>
        <w:pStyle w:val="TOC3"/>
        <w:rPr>
          <w:del w:id="548" w:author="Sayali Dev" w:date="2018-02-02T14:12:00Z"/>
          <w:rFonts w:asciiTheme="minorHAnsi" w:eastAsiaTheme="minorEastAsia" w:hAnsiTheme="minorHAnsi" w:cstheme="minorBidi"/>
          <w:sz w:val="22"/>
        </w:rPr>
      </w:pPr>
      <w:del w:id="549" w:author="Sayali Dev" w:date="2018-02-02T14:12:00Z">
        <w:r w:rsidDel="00FE460F">
          <w:delText>Creating a Worklist</w:delText>
        </w:r>
        <w:r w:rsidDel="00FE460F">
          <w:tab/>
          <w:delText>97</w:delText>
        </w:r>
      </w:del>
    </w:p>
    <w:p w14:paraId="1B1F649B" w14:textId="241008ED" w:rsidR="007E1303" w:rsidDel="00FE460F" w:rsidRDefault="007E1303">
      <w:pPr>
        <w:pStyle w:val="TOC3"/>
        <w:rPr>
          <w:del w:id="550" w:author="Sayali Dev" w:date="2018-02-02T14:12:00Z"/>
          <w:rFonts w:asciiTheme="minorHAnsi" w:eastAsiaTheme="minorEastAsia" w:hAnsiTheme="minorHAnsi" w:cstheme="minorBidi"/>
          <w:sz w:val="22"/>
        </w:rPr>
      </w:pPr>
      <w:del w:id="551" w:author="Sayali Dev" w:date="2018-02-02T14:12:00Z">
        <w:r w:rsidDel="00FE460F">
          <w:delText>Modifying a Worklist</w:delText>
        </w:r>
        <w:r w:rsidDel="00FE460F">
          <w:tab/>
          <w:delText>101</w:delText>
        </w:r>
      </w:del>
    </w:p>
    <w:p w14:paraId="1E634EF9" w14:textId="0F1371D7" w:rsidR="007E1303" w:rsidDel="00FE460F" w:rsidRDefault="007E1303">
      <w:pPr>
        <w:pStyle w:val="TOC3"/>
        <w:rPr>
          <w:del w:id="552" w:author="Sayali Dev" w:date="2018-02-02T14:12:00Z"/>
          <w:rFonts w:asciiTheme="minorHAnsi" w:eastAsiaTheme="minorEastAsia" w:hAnsiTheme="minorHAnsi" w:cstheme="minorBidi"/>
          <w:sz w:val="22"/>
        </w:rPr>
      </w:pPr>
      <w:del w:id="553" w:author="Sayali Dev" w:date="2018-02-02T14:12:00Z">
        <w:r w:rsidDel="00FE460F">
          <w:delText>Deleting a Worklist</w:delText>
        </w:r>
        <w:r w:rsidDel="00FE460F">
          <w:tab/>
          <w:delText>105</w:delText>
        </w:r>
      </w:del>
    </w:p>
    <w:p w14:paraId="62D976EE" w14:textId="179E2125" w:rsidR="007E1303" w:rsidDel="00FE460F" w:rsidRDefault="007E1303">
      <w:pPr>
        <w:pStyle w:val="TOC3"/>
        <w:rPr>
          <w:del w:id="554" w:author="Sayali Dev" w:date="2018-02-02T14:12:00Z"/>
          <w:rFonts w:asciiTheme="minorHAnsi" w:eastAsiaTheme="minorEastAsia" w:hAnsiTheme="minorHAnsi" w:cstheme="minorBidi"/>
          <w:sz w:val="22"/>
        </w:rPr>
      </w:pPr>
      <w:del w:id="555" w:author="Sayali Dev" w:date="2018-02-02T14:12:00Z">
        <w:r w:rsidDel="00FE460F">
          <w:delText>Adding an Event for Worklist Biospecimen</w:delText>
        </w:r>
        <w:r w:rsidRPr="00B30AA8" w:rsidDel="00FE460F">
          <w:delText>s</w:delText>
        </w:r>
        <w:r w:rsidDel="00FE460F">
          <w:tab/>
          <w:delText>106</w:delText>
        </w:r>
      </w:del>
    </w:p>
    <w:p w14:paraId="4BB46572" w14:textId="2ECEF0E6" w:rsidR="007E1303" w:rsidDel="00FE460F" w:rsidRDefault="007E1303">
      <w:pPr>
        <w:pStyle w:val="TOC3"/>
        <w:rPr>
          <w:del w:id="556" w:author="Sayali Dev" w:date="2018-02-02T14:12:00Z"/>
          <w:rFonts w:asciiTheme="minorHAnsi" w:eastAsiaTheme="minorEastAsia" w:hAnsiTheme="minorHAnsi" w:cstheme="minorBidi"/>
          <w:sz w:val="22"/>
        </w:rPr>
      </w:pPr>
      <w:del w:id="557" w:author="Sayali Dev" w:date="2018-02-02T14:12:00Z">
        <w:r w:rsidDel="00FE460F">
          <w:delText>Assigning Storage for Worklist Biospecimens</w:delText>
        </w:r>
        <w:r w:rsidDel="00FE460F">
          <w:tab/>
          <w:delText>109</w:delText>
        </w:r>
      </w:del>
    </w:p>
    <w:p w14:paraId="62A4B036" w14:textId="5A000B13" w:rsidR="007E1303" w:rsidDel="00FE460F" w:rsidRDefault="007E1303">
      <w:pPr>
        <w:pStyle w:val="TOC3"/>
        <w:rPr>
          <w:del w:id="558" w:author="Sayali Dev" w:date="2018-02-02T14:12:00Z"/>
          <w:rFonts w:asciiTheme="minorHAnsi" w:eastAsiaTheme="minorEastAsia" w:hAnsiTheme="minorHAnsi" w:cstheme="minorBidi"/>
          <w:sz w:val="22"/>
        </w:rPr>
      </w:pPr>
      <w:del w:id="559" w:author="Sayali Dev" w:date="2018-02-02T14:12:00Z">
        <w:r w:rsidDel="00FE460F">
          <w:delText>Generating a Label for Worklist Biospecimen</w:delText>
        </w:r>
        <w:r w:rsidRPr="00B30AA8" w:rsidDel="00FE460F">
          <w:delText>s</w:delText>
        </w:r>
        <w:r w:rsidDel="00FE460F">
          <w:tab/>
          <w:delText>113</w:delText>
        </w:r>
      </w:del>
    </w:p>
    <w:p w14:paraId="6308F3BD" w14:textId="47A089CA" w:rsidR="007E1303" w:rsidDel="00FE460F" w:rsidRDefault="007E1303">
      <w:pPr>
        <w:pStyle w:val="TOC3"/>
        <w:rPr>
          <w:del w:id="560" w:author="Sayali Dev" w:date="2018-02-02T14:12:00Z"/>
          <w:rFonts w:asciiTheme="minorHAnsi" w:eastAsiaTheme="minorEastAsia" w:hAnsiTheme="minorHAnsi" w:cstheme="minorBidi"/>
          <w:sz w:val="22"/>
        </w:rPr>
      </w:pPr>
      <w:del w:id="561" w:author="Sayali Dev" w:date="2018-02-02T14:12:00Z">
        <w:r w:rsidDel="00FE460F">
          <w:delText>Generating a Report for Worklist Biospecimens</w:delText>
        </w:r>
        <w:r w:rsidDel="00FE460F">
          <w:tab/>
          <w:delText>115</w:delText>
        </w:r>
      </w:del>
    </w:p>
    <w:p w14:paraId="697B779E" w14:textId="188E9121" w:rsidR="007E1303" w:rsidDel="00FE460F" w:rsidRDefault="007E1303">
      <w:pPr>
        <w:pStyle w:val="TOC3"/>
        <w:rPr>
          <w:del w:id="562" w:author="Sayali Dev" w:date="2018-02-02T14:12:00Z"/>
          <w:rFonts w:asciiTheme="minorHAnsi" w:eastAsiaTheme="minorEastAsia" w:hAnsiTheme="minorHAnsi" w:cstheme="minorBidi"/>
          <w:sz w:val="22"/>
        </w:rPr>
      </w:pPr>
      <w:del w:id="563" w:author="Sayali Dev" w:date="2018-02-02T14:12:00Z">
        <w:r w:rsidDel="00FE460F">
          <w:delText>Initiating a Workflow Process for Worklist Biospecimens</w:delText>
        </w:r>
        <w:r w:rsidDel="00FE460F">
          <w:tab/>
          <w:delText>116</w:delText>
        </w:r>
      </w:del>
    </w:p>
    <w:p w14:paraId="40A8E00F" w14:textId="6FAD2B5F" w:rsidR="007E1303" w:rsidDel="00FE460F" w:rsidRDefault="007E1303">
      <w:pPr>
        <w:pStyle w:val="TOC3"/>
        <w:rPr>
          <w:del w:id="564" w:author="Sayali Dev" w:date="2018-02-02T14:12:00Z"/>
          <w:rFonts w:asciiTheme="minorHAnsi" w:eastAsiaTheme="minorEastAsia" w:hAnsiTheme="minorHAnsi" w:cstheme="minorBidi"/>
          <w:sz w:val="22"/>
        </w:rPr>
      </w:pPr>
      <w:del w:id="565" w:author="Sayali Dev" w:date="2018-02-02T14:12:00Z">
        <w:r w:rsidDel="00FE460F">
          <w:delText>Modifying Worklist Biospecimens</w:delText>
        </w:r>
        <w:r w:rsidDel="00FE460F">
          <w:tab/>
          <w:delText>118</w:delText>
        </w:r>
      </w:del>
    </w:p>
    <w:p w14:paraId="29A87C5D" w14:textId="630F8026" w:rsidR="007E1303" w:rsidDel="00FE460F" w:rsidRDefault="007E1303">
      <w:pPr>
        <w:pStyle w:val="TOC1"/>
        <w:rPr>
          <w:del w:id="566" w:author="Sayali Dev" w:date="2018-02-02T14:12:00Z"/>
          <w:rFonts w:asciiTheme="minorHAnsi" w:eastAsiaTheme="minorEastAsia" w:hAnsiTheme="minorHAnsi" w:cstheme="minorBidi"/>
          <w:b w:val="0"/>
          <w:bCs w:val="0"/>
          <w:sz w:val="22"/>
          <w:szCs w:val="22"/>
        </w:rPr>
      </w:pPr>
      <w:del w:id="567" w:author="Sayali Dev" w:date="2018-02-02T14:12:00Z">
        <w:r w:rsidDel="00FE460F">
          <w:delText>Search and Modify workflows</w:delText>
        </w:r>
        <w:r w:rsidRPr="00B30AA8" w:rsidDel="00FE460F">
          <w:delText xml:space="preserve">, </w:delText>
        </w:r>
        <w:r w:rsidDel="00FE460F">
          <w:delText>Perform Sample Processing Workflows and Generate Reports</w:delText>
        </w:r>
        <w:r w:rsidDel="00FE460F">
          <w:tab/>
          <w:delText>120</w:delText>
        </w:r>
      </w:del>
    </w:p>
    <w:p w14:paraId="3FB7B841" w14:textId="12AD6187" w:rsidR="007E1303" w:rsidDel="00FE460F" w:rsidRDefault="007E1303">
      <w:pPr>
        <w:pStyle w:val="TOC3"/>
        <w:rPr>
          <w:del w:id="568" w:author="Sayali Dev" w:date="2018-02-02T14:12:00Z"/>
          <w:rFonts w:asciiTheme="minorHAnsi" w:eastAsiaTheme="minorEastAsia" w:hAnsiTheme="minorHAnsi" w:cstheme="minorBidi"/>
          <w:sz w:val="22"/>
        </w:rPr>
      </w:pPr>
      <w:del w:id="569" w:author="Sayali Dev" w:date="2018-02-02T14:12:00Z">
        <w:r w:rsidDel="00FE460F">
          <w:delText>Initiating a Workflow</w:delText>
        </w:r>
        <w:r w:rsidDel="00FE460F">
          <w:tab/>
          <w:delText>120</w:delText>
        </w:r>
      </w:del>
    </w:p>
    <w:p w14:paraId="06245F7F" w14:textId="6BD45606" w:rsidR="007E1303" w:rsidDel="00FE460F" w:rsidRDefault="007E1303">
      <w:pPr>
        <w:pStyle w:val="TOC3"/>
        <w:rPr>
          <w:del w:id="570" w:author="Sayali Dev" w:date="2018-02-02T14:12:00Z"/>
          <w:rFonts w:asciiTheme="minorHAnsi" w:eastAsiaTheme="minorEastAsia" w:hAnsiTheme="minorHAnsi" w:cstheme="minorBidi"/>
          <w:sz w:val="22"/>
        </w:rPr>
      </w:pPr>
      <w:del w:id="571" w:author="Sayali Dev" w:date="2018-02-02T14:12:00Z">
        <w:r w:rsidDel="00FE460F">
          <w:delText>Viewing a List of Sample Processing Workflows</w:delText>
        </w:r>
        <w:r w:rsidDel="00FE460F">
          <w:tab/>
          <w:delText>126</w:delText>
        </w:r>
      </w:del>
    </w:p>
    <w:p w14:paraId="3C70425C" w14:textId="39F73F87" w:rsidR="007E1303" w:rsidDel="00FE460F" w:rsidRDefault="007E1303">
      <w:pPr>
        <w:pStyle w:val="TOC3"/>
        <w:rPr>
          <w:del w:id="572" w:author="Sayali Dev" w:date="2018-02-02T14:12:00Z"/>
          <w:rFonts w:asciiTheme="minorHAnsi" w:eastAsiaTheme="minorEastAsia" w:hAnsiTheme="minorHAnsi" w:cstheme="minorBidi"/>
          <w:sz w:val="22"/>
        </w:rPr>
      </w:pPr>
      <w:del w:id="573" w:author="Sayali Dev" w:date="2018-02-02T14:12:00Z">
        <w:r w:rsidDel="00FE460F">
          <w:delText>Searching for a Workflow</w:delText>
        </w:r>
        <w:r w:rsidDel="00FE460F">
          <w:tab/>
          <w:delText>127</w:delText>
        </w:r>
      </w:del>
    </w:p>
    <w:p w14:paraId="39AE983E" w14:textId="021D538D" w:rsidR="007E1303" w:rsidDel="00FE460F" w:rsidRDefault="007E1303">
      <w:pPr>
        <w:pStyle w:val="TOC3"/>
        <w:rPr>
          <w:del w:id="574" w:author="Sayali Dev" w:date="2018-02-02T14:12:00Z"/>
          <w:rFonts w:asciiTheme="minorHAnsi" w:eastAsiaTheme="minorEastAsia" w:hAnsiTheme="minorHAnsi" w:cstheme="minorBidi"/>
          <w:sz w:val="22"/>
        </w:rPr>
      </w:pPr>
      <w:del w:id="575" w:author="Sayali Dev" w:date="2018-02-02T14:12:00Z">
        <w:r w:rsidDel="00FE460F">
          <w:delText>Using the Search Samples and Worklists Window</w:delText>
        </w:r>
        <w:r w:rsidDel="00FE460F">
          <w:tab/>
          <w:delText>129</w:delText>
        </w:r>
      </w:del>
    </w:p>
    <w:p w14:paraId="7A134DAC" w14:textId="07F551F0" w:rsidR="007E1303" w:rsidDel="00FE460F" w:rsidRDefault="007E1303">
      <w:pPr>
        <w:pStyle w:val="TOC3"/>
        <w:rPr>
          <w:del w:id="576" w:author="Sayali Dev" w:date="2018-02-02T14:12:00Z"/>
          <w:rFonts w:asciiTheme="minorHAnsi" w:eastAsiaTheme="minorEastAsia" w:hAnsiTheme="minorHAnsi" w:cstheme="minorBidi"/>
          <w:sz w:val="22"/>
        </w:rPr>
      </w:pPr>
      <w:del w:id="577" w:author="Sayali Dev" w:date="2018-02-02T14:12:00Z">
        <w:r w:rsidDel="00FE460F">
          <w:delText>Viewing the Workflow Details</w:delText>
        </w:r>
        <w:r w:rsidDel="00FE460F">
          <w:tab/>
          <w:delText>132</w:delText>
        </w:r>
      </w:del>
    </w:p>
    <w:p w14:paraId="5197C6CE" w14:textId="40BA4C1C" w:rsidR="007E1303" w:rsidDel="00FE460F" w:rsidRDefault="007E1303">
      <w:pPr>
        <w:pStyle w:val="TOC3"/>
        <w:rPr>
          <w:del w:id="578" w:author="Sayali Dev" w:date="2018-02-02T14:12:00Z"/>
          <w:rFonts w:asciiTheme="minorHAnsi" w:eastAsiaTheme="minorEastAsia" w:hAnsiTheme="minorHAnsi" w:cstheme="minorBidi"/>
          <w:sz w:val="22"/>
        </w:rPr>
      </w:pPr>
      <w:del w:id="579" w:author="Sayali Dev" w:date="2018-02-02T14:12:00Z">
        <w:r w:rsidDel="00FE460F">
          <w:delText>Modifying a Workflow</w:delText>
        </w:r>
        <w:r w:rsidDel="00FE460F">
          <w:tab/>
          <w:delText>134</w:delText>
        </w:r>
      </w:del>
    </w:p>
    <w:p w14:paraId="46B2A879" w14:textId="57B33F79" w:rsidR="007E1303" w:rsidDel="00FE460F" w:rsidRDefault="007E1303">
      <w:pPr>
        <w:pStyle w:val="TOC3"/>
        <w:rPr>
          <w:del w:id="580" w:author="Sayali Dev" w:date="2018-02-02T14:12:00Z"/>
          <w:rFonts w:asciiTheme="minorHAnsi" w:eastAsiaTheme="minorEastAsia" w:hAnsiTheme="minorHAnsi" w:cstheme="minorBidi"/>
          <w:sz w:val="22"/>
        </w:rPr>
      </w:pPr>
      <w:del w:id="581" w:author="Sayali Dev" w:date="2018-02-02T14:12:00Z">
        <w:r w:rsidDel="00FE460F">
          <w:delText>Confirming a Workflow</w:delText>
        </w:r>
        <w:r w:rsidDel="00FE460F">
          <w:tab/>
          <w:delText>140</w:delText>
        </w:r>
      </w:del>
    </w:p>
    <w:p w14:paraId="4EF6096A" w14:textId="4EB82A97" w:rsidR="007E1303" w:rsidDel="00FE460F" w:rsidRDefault="007E1303">
      <w:pPr>
        <w:pStyle w:val="TOC3"/>
        <w:rPr>
          <w:del w:id="582" w:author="Sayali Dev" w:date="2018-02-02T14:12:00Z"/>
          <w:rFonts w:asciiTheme="minorHAnsi" w:eastAsiaTheme="minorEastAsia" w:hAnsiTheme="minorHAnsi" w:cstheme="minorBidi"/>
          <w:sz w:val="22"/>
        </w:rPr>
      </w:pPr>
      <w:del w:id="583" w:author="Sayali Dev" w:date="2018-02-02T14:12:00Z">
        <w:r w:rsidDel="00FE460F">
          <w:delText>Adding a New Identifier</w:delText>
        </w:r>
        <w:r w:rsidDel="00FE460F">
          <w:tab/>
          <w:delText>143</w:delText>
        </w:r>
      </w:del>
    </w:p>
    <w:p w14:paraId="4FD41115" w14:textId="6B1DC36A" w:rsidR="007E1303" w:rsidDel="00FE460F" w:rsidRDefault="007E1303">
      <w:pPr>
        <w:pStyle w:val="TOC3"/>
        <w:rPr>
          <w:del w:id="584" w:author="Sayali Dev" w:date="2018-02-02T14:12:00Z"/>
          <w:rFonts w:asciiTheme="minorHAnsi" w:eastAsiaTheme="minorEastAsia" w:hAnsiTheme="minorHAnsi" w:cstheme="minorBidi"/>
          <w:sz w:val="22"/>
        </w:rPr>
      </w:pPr>
      <w:del w:id="585" w:author="Sayali Dev" w:date="2018-02-02T14:12:00Z">
        <w:r w:rsidDel="00FE460F">
          <w:delText>Assigning a Storage Location to Workflow Biospecimens</w:delText>
        </w:r>
        <w:r w:rsidDel="00FE460F">
          <w:tab/>
          <w:delText>144</w:delText>
        </w:r>
      </w:del>
    </w:p>
    <w:p w14:paraId="15A029D9" w14:textId="07E3F724" w:rsidR="007E1303" w:rsidDel="00FE460F" w:rsidRDefault="007E1303">
      <w:pPr>
        <w:pStyle w:val="TOC3"/>
        <w:rPr>
          <w:del w:id="586" w:author="Sayali Dev" w:date="2018-02-02T14:12:00Z"/>
          <w:rFonts w:asciiTheme="minorHAnsi" w:eastAsiaTheme="minorEastAsia" w:hAnsiTheme="minorHAnsi" w:cstheme="minorBidi"/>
          <w:sz w:val="22"/>
        </w:rPr>
      </w:pPr>
      <w:del w:id="587" w:author="Sayali Dev" w:date="2018-02-02T14:12:00Z">
        <w:r w:rsidDel="00FE460F">
          <w:delText>Adding Workflow Biospecimens to a Worklist</w:delText>
        </w:r>
        <w:r w:rsidDel="00FE460F">
          <w:tab/>
          <w:delText>148</w:delText>
        </w:r>
      </w:del>
    </w:p>
    <w:p w14:paraId="3C722DCB" w14:textId="420BDE40" w:rsidR="007E1303" w:rsidDel="00FE460F" w:rsidRDefault="007E1303">
      <w:pPr>
        <w:pStyle w:val="TOC3"/>
        <w:rPr>
          <w:del w:id="588" w:author="Sayali Dev" w:date="2018-02-02T14:12:00Z"/>
          <w:rFonts w:asciiTheme="minorHAnsi" w:eastAsiaTheme="minorEastAsia" w:hAnsiTheme="minorHAnsi" w:cstheme="minorBidi"/>
          <w:sz w:val="22"/>
        </w:rPr>
      </w:pPr>
      <w:del w:id="589" w:author="Sayali Dev" w:date="2018-02-02T14:12:00Z">
        <w:r w:rsidDel="00FE460F">
          <w:delText>Generating a Workflow Process Report</w:delText>
        </w:r>
        <w:r w:rsidDel="00FE460F">
          <w:tab/>
          <w:delText>150</w:delText>
        </w:r>
      </w:del>
    </w:p>
    <w:p w14:paraId="035394EC" w14:textId="79BF6133" w:rsidR="007E1303" w:rsidDel="00FE460F" w:rsidRDefault="007E1303">
      <w:pPr>
        <w:pStyle w:val="TOC3"/>
        <w:rPr>
          <w:del w:id="590" w:author="Sayali Dev" w:date="2018-02-02T14:12:00Z"/>
          <w:rFonts w:asciiTheme="minorHAnsi" w:eastAsiaTheme="minorEastAsia" w:hAnsiTheme="minorHAnsi" w:cstheme="minorBidi"/>
          <w:sz w:val="22"/>
        </w:rPr>
      </w:pPr>
      <w:del w:id="591" w:author="Sayali Dev" w:date="2018-02-02T14:12:00Z">
        <w:r w:rsidDel="00FE460F">
          <w:delText>Generating a Barcode Label for a Workflow Biospecimen</w:delText>
        </w:r>
        <w:r w:rsidDel="00FE460F">
          <w:tab/>
          <w:delText>151</w:delText>
        </w:r>
      </w:del>
    </w:p>
    <w:p w14:paraId="3884E2D9" w14:textId="09C38E1E" w:rsidR="007E1303" w:rsidDel="00FE460F" w:rsidRDefault="007E1303">
      <w:pPr>
        <w:pStyle w:val="TOC3"/>
        <w:rPr>
          <w:del w:id="592" w:author="Sayali Dev" w:date="2018-02-02T14:12:00Z"/>
          <w:rFonts w:asciiTheme="minorHAnsi" w:eastAsiaTheme="minorEastAsia" w:hAnsiTheme="minorHAnsi" w:cstheme="minorBidi"/>
          <w:sz w:val="22"/>
        </w:rPr>
      </w:pPr>
      <w:del w:id="593" w:author="Sayali Dev" w:date="2018-02-02T14:12:00Z">
        <w:r w:rsidDel="00FE460F">
          <w:delText>Uploading Files for Workflow Biospecimens</w:delText>
        </w:r>
        <w:r w:rsidDel="00FE460F">
          <w:tab/>
          <w:delText>152</w:delText>
        </w:r>
      </w:del>
    </w:p>
    <w:p w14:paraId="5CFF72C1" w14:textId="429493CB" w:rsidR="007E1303" w:rsidDel="00FE460F" w:rsidRDefault="007E1303">
      <w:pPr>
        <w:pStyle w:val="TOC3"/>
        <w:rPr>
          <w:del w:id="594" w:author="Sayali Dev" w:date="2018-02-02T14:12:00Z"/>
          <w:rFonts w:asciiTheme="minorHAnsi" w:eastAsiaTheme="minorEastAsia" w:hAnsiTheme="minorHAnsi" w:cstheme="minorBidi"/>
          <w:sz w:val="22"/>
        </w:rPr>
      </w:pPr>
      <w:del w:id="595" w:author="Sayali Dev" w:date="2018-02-02T14:12:00Z">
        <w:r w:rsidDel="00FE460F">
          <w:delText>Accessing a Workflow Processing Form</w:delText>
        </w:r>
        <w:r w:rsidDel="00FE460F">
          <w:tab/>
          <w:delText>155</w:delText>
        </w:r>
      </w:del>
    </w:p>
    <w:p w14:paraId="4EE23160" w14:textId="3065246B" w:rsidR="007E1303" w:rsidDel="00FE460F" w:rsidRDefault="007E1303">
      <w:pPr>
        <w:pStyle w:val="TOC1"/>
        <w:rPr>
          <w:del w:id="596" w:author="Sayali Dev" w:date="2018-02-02T14:12:00Z"/>
          <w:rFonts w:asciiTheme="minorHAnsi" w:eastAsiaTheme="minorEastAsia" w:hAnsiTheme="minorHAnsi" w:cstheme="minorBidi"/>
          <w:b w:val="0"/>
          <w:bCs w:val="0"/>
          <w:sz w:val="22"/>
          <w:szCs w:val="22"/>
        </w:rPr>
      </w:pPr>
      <w:del w:id="597" w:author="Sayali Dev" w:date="2018-02-02T14:12:00Z">
        <w:r w:rsidDel="00FE460F">
          <w:delText>Enroll Subjects/Donor/Patients</w:delText>
        </w:r>
        <w:r w:rsidRPr="00B30AA8" w:rsidDel="00FE460F">
          <w:delText xml:space="preserve"> and View subjects, Modify Forms, Update Collection Event, Attach Files:</w:delText>
        </w:r>
        <w:r w:rsidDel="00FE460F">
          <w:tab/>
          <w:delText>158</w:delText>
        </w:r>
      </w:del>
    </w:p>
    <w:p w14:paraId="568D12DB" w14:textId="35383823" w:rsidR="007E1303" w:rsidDel="00FE460F" w:rsidRDefault="007E1303">
      <w:pPr>
        <w:pStyle w:val="TOC3"/>
        <w:rPr>
          <w:del w:id="598" w:author="Sayali Dev" w:date="2018-02-02T14:12:00Z"/>
          <w:rFonts w:asciiTheme="minorHAnsi" w:eastAsiaTheme="minorEastAsia" w:hAnsiTheme="minorHAnsi" w:cstheme="minorBidi"/>
          <w:sz w:val="22"/>
        </w:rPr>
      </w:pPr>
      <w:del w:id="599" w:author="Sayali Dev" w:date="2018-02-02T14:12:00Z">
        <w:r w:rsidDel="00FE460F">
          <w:delText>Viewing a list of Subjects</w:delText>
        </w:r>
        <w:r w:rsidDel="00FE460F">
          <w:tab/>
          <w:delText>158</w:delText>
        </w:r>
      </w:del>
    </w:p>
    <w:p w14:paraId="7D19335F" w14:textId="1C04C4CE" w:rsidR="007E1303" w:rsidDel="00FE460F" w:rsidRDefault="007E1303">
      <w:pPr>
        <w:pStyle w:val="TOC3"/>
        <w:rPr>
          <w:del w:id="600" w:author="Sayali Dev" w:date="2018-02-02T14:12:00Z"/>
          <w:rFonts w:asciiTheme="minorHAnsi" w:eastAsiaTheme="minorEastAsia" w:hAnsiTheme="minorHAnsi" w:cstheme="minorBidi"/>
          <w:sz w:val="22"/>
        </w:rPr>
      </w:pPr>
      <w:del w:id="601" w:author="Sayali Dev" w:date="2018-02-02T14:12:00Z">
        <w:r w:rsidDel="00FE460F">
          <w:delText>Searching for a Subject</w:delText>
        </w:r>
        <w:r w:rsidDel="00FE460F">
          <w:tab/>
          <w:delText>159</w:delText>
        </w:r>
      </w:del>
    </w:p>
    <w:p w14:paraId="4AD4BF38" w14:textId="7D6B1171" w:rsidR="007E1303" w:rsidDel="00FE460F" w:rsidRDefault="007E1303">
      <w:pPr>
        <w:pStyle w:val="TOC3"/>
        <w:rPr>
          <w:del w:id="602" w:author="Sayali Dev" w:date="2018-02-02T14:12:00Z"/>
          <w:rFonts w:asciiTheme="minorHAnsi" w:eastAsiaTheme="minorEastAsia" w:hAnsiTheme="minorHAnsi" w:cstheme="minorBidi"/>
          <w:sz w:val="22"/>
        </w:rPr>
      </w:pPr>
      <w:del w:id="603" w:author="Sayali Dev" w:date="2018-02-02T14:12:00Z">
        <w:r w:rsidDel="00FE460F">
          <w:delText>Viewing the Subject Details</w:delText>
        </w:r>
        <w:r w:rsidDel="00FE460F">
          <w:tab/>
          <w:delText>161</w:delText>
        </w:r>
      </w:del>
    </w:p>
    <w:p w14:paraId="5EB89CFC" w14:textId="5D839B6B" w:rsidR="007E1303" w:rsidDel="00FE460F" w:rsidRDefault="007E1303">
      <w:pPr>
        <w:pStyle w:val="TOC3"/>
        <w:rPr>
          <w:del w:id="604" w:author="Sayali Dev" w:date="2018-02-02T14:12:00Z"/>
          <w:rFonts w:asciiTheme="minorHAnsi" w:eastAsiaTheme="minorEastAsia" w:hAnsiTheme="minorHAnsi" w:cstheme="minorBidi"/>
          <w:sz w:val="22"/>
        </w:rPr>
      </w:pPr>
      <w:del w:id="605" w:author="Sayali Dev" w:date="2018-02-02T14:12:00Z">
        <w:r w:rsidDel="00FE460F">
          <w:delText>Creating a Subject</w:delText>
        </w:r>
        <w:r w:rsidDel="00FE460F">
          <w:tab/>
          <w:delText>163</w:delText>
        </w:r>
      </w:del>
    </w:p>
    <w:p w14:paraId="6B6B60FC" w14:textId="7DC319B5" w:rsidR="007E1303" w:rsidDel="00FE460F" w:rsidRDefault="007E1303">
      <w:pPr>
        <w:pStyle w:val="TOC3"/>
        <w:rPr>
          <w:del w:id="606" w:author="Sayali Dev" w:date="2018-02-02T14:12:00Z"/>
          <w:rFonts w:asciiTheme="minorHAnsi" w:eastAsiaTheme="minorEastAsia" w:hAnsiTheme="minorHAnsi" w:cstheme="minorBidi"/>
          <w:sz w:val="22"/>
        </w:rPr>
      </w:pPr>
      <w:del w:id="607" w:author="Sayali Dev" w:date="2018-02-02T14:12:00Z">
        <w:r w:rsidDel="00FE460F">
          <w:delText>Adding a New Identifier to a Subject</w:delText>
        </w:r>
        <w:r w:rsidDel="00FE460F">
          <w:tab/>
          <w:delText>164</w:delText>
        </w:r>
      </w:del>
    </w:p>
    <w:p w14:paraId="1174A3E7" w14:textId="6150FE29" w:rsidR="007E1303" w:rsidDel="00FE460F" w:rsidRDefault="007E1303">
      <w:pPr>
        <w:pStyle w:val="TOC3"/>
        <w:rPr>
          <w:del w:id="608" w:author="Sayali Dev" w:date="2018-02-02T14:12:00Z"/>
          <w:rFonts w:asciiTheme="minorHAnsi" w:eastAsiaTheme="minorEastAsia" w:hAnsiTheme="minorHAnsi" w:cstheme="minorBidi"/>
          <w:sz w:val="22"/>
        </w:rPr>
      </w:pPr>
      <w:del w:id="609" w:author="Sayali Dev" w:date="2018-02-02T14:12:00Z">
        <w:r w:rsidDel="00FE460F">
          <w:delText>Printing a Subject Label</w:delText>
        </w:r>
        <w:r w:rsidDel="00FE460F">
          <w:tab/>
          <w:delText>165</w:delText>
        </w:r>
      </w:del>
    </w:p>
    <w:p w14:paraId="42C08E3D" w14:textId="1C1ADE01" w:rsidR="007E1303" w:rsidDel="00FE460F" w:rsidRDefault="007E1303">
      <w:pPr>
        <w:pStyle w:val="TOC3"/>
        <w:rPr>
          <w:del w:id="610" w:author="Sayali Dev" w:date="2018-02-02T14:12:00Z"/>
          <w:rFonts w:asciiTheme="minorHAnsi" w:eastAsiaTheme="minorEastAsia" w:hAnsiTheme="minorHAnsi" w:cstheme="minorBidi"/>
          <w:sz w:val="22"/>
        </w:rPr>
      </w:pPr>
      <w:del w:id="611" w:author="Sayali Dev" w:date="2018-02-02T14:12:00Z">
        <w:r w:rsidDel="00FE460F">
          <w:delText>Viewing the Collection Event Details</w:delText>
        </w:r>
        <w:r w:rsidDel="00FE460F">
          <w:tab/>
          <w:delText>166</w:delText>
        </w:r>
      </w:del>
    </w:p>
    <w:p w14:paraId="701D9246" w14:textId="2F7DEFE7" w:rsidR="007E1303" w:rsidDel="00FE460F" w:rsidRDefault="007E1303">
      <w:pPr>
        <w:pStyle w:val="TOC3"/>
        <w:rPr>
          <w:del w:id="612" w:author="Sayali Dev" w:date="2018-02-02T14:12:00Z"/>
          <w:rFonts w:asciiTheme="minorHAnsi" w:eastAsiaTheme="minorEastAsia" w:hAnsiTheme="minorHAnsi" w:cstheme="minorBidi"/>
          <w:sz w:val="22"/>
        </w:rPr>
      </w:pPr>
      <w:del w:id="613" w:author="Sayali Dev" w:date="2018-02-02T14:12:00Z">
        <w:r w:rsidDel="00FE460F">
          <w:delText>Modifying the Collection Event Details</w:delText>
        </w:r>
        <w:r w:rsidDel="00FE460F">
          <w:tab/>
          <w:delText>167</w:delText>
        </w:r>
      </w:del>
    </w:p>
    <w:p w14:paraId="398178A6" w14:textId="4CD6B8FE" w:rsidR="007E1303" w:rsidDel="00FE460F" w:rsidRDefault="007E1303">
      <w:pPr>
        <w:pStyle w:val="TOC3"/>
        <w:rPr>
          <w:del w:id="614" w:author="Sayali Dev" w:date="2018-02-02T14:12:00Z"/>
          <w:rFonts w:asciiTheme="minorHAnsi" w:eastAsiaTheme="minorEastAsia" w:hAnsiTheme="minorHAnsi" w:cstheme="minorBidi"/>
          <w:sz w:val="22"/>
        </w:rPr>
      </w:pPr>
      <w:del w:id="615" w:author="Sayali Dev" w:date="2018-02-02T14:12:00Z">
        <w:r w:rsidDel="00FE460F">
          <w:delText>Assigning a Kit to a Collection Event</w:delText>
        </w:r>
        <w:r w:rsidDel="00FE460F">
          <w:tab/>
          <w:delText>169</w:delText>
        </w:r>
      </w:del>
    </w:p>
    <w:p w14:paraId="36FE3D77" w14:textId="4712EA47" w:rsidR="007E1303" w:rsidDel="00FE460F" w:rsidRDefault="007E1303">
      <w:pPr>
        <w:pStyle w:val="TOC3"/>
        <w:rPr>
          <w:del w:id="616" w:author="Sayali Dev" w:date="2018-02-02T14:12:00Z"/>
          <w:rFonts w:asciiTheme="minorHAnsi" w:eastAsiaTheme="minorEastAsia" w:hAnsiTheme="minorHAnsi" w:cstheme="minorBidi"/>
          <w:sz w:val="22"/>
        </w:rPr>
      </w:pPr>
      <w:del w:id="617" w:author="Sayali Dev" w:date="2018-02-02T14:12:00Z">
        <w:r w:rsidDel="00FE460F">
          <w:delText>Assigning a Non Kit Item to a Collection Event</w:delText>
        </w:r>
        <w:r w:rsidDel="00FE460F">
          <w:tab/>
          <w:delText>171</w:delText>
        </w:r>
      </w:del>
    </w:p>
    <w:p w14:paraId="5288CACE" w14:textId="7FD268B8" w:rsidR="007E1303" w:rsidDel="00FE460F" w:rsidRDefault="007E1303">
      <w:pPr>
        <w:pStyle w:val="TOC3"/>
        <w:rPr>
          <w:del w:id="618" w:author="Sayali Dev" w:date="2018-02-02T14:12:00Z"/>
          <w:rFonts w:asciiTheme="minorHAnsi" w:eastAsiaTheme="minorEastAsia" w:hAnsiTheme="minorHAnsi" w:cstheme="minorBidi"/>
          <w:sz w:val="22"/>
        </w:rPr>
      </w:pPr>
      <w:del w:id="619" w:author="Sayali Dev" w:date="2018-02-02T14:12:00Z">
        <w:r w:rsidDel="00FE460F">
          <w:delText>Viewing the Form Details</w:delText>
        </w:r>
        <w:r w:rsidDel="00FE460F">
          <w:tab/>
          <w:delText>173</w:delText>
        </w:r>
      </w:del>
    </w:p>
    <w:p w14:paraId="64D9331A" w14:textId="7126655E" w:rsidR="007E1303" w:rsidDel="00FE460F" w:rsidRDefault="007E1303">
      <w:pPr>
        <w:pStyle w:val="TOC3"/>
        <w:rPr>
          <w:del w:id="620" w:author="Sayali Dev" w:date="2018-02-02T14:12:00Z"/>
          <w:rFonts w:asciiTheme="minorHAnsi" w:eastAsiaTheme="minorEastAsia" w:hAnsiTheme="minorHAnsi" w:cstheme="minorBidi"/>
          <w:sz w:val="22"/>
        </w:rPr>
      </w:pPr>
      <w:del w:id="621" w:author="Sayali Dev" w:date="2018-02-02T14:12:00Z">
        <w:r w:rsidDel="00FE460F">
          <w:delText>Modifying the Form Details</w:delText>
        </w:r>
        <w:r w:rsidDel="00FE460F">
          <w:tab/>
          <w:delText>175</w:delText>
        </w:r>
      </w:del>
    </w:p>
    <w:p w14:paraId="7B8A465B" w14:textId="11805D0A" w:rsidR="007E1303" w:rsidDel="00FE460F" w:rsidRDefault="007E1303">
      <w:pPr>
        <w:pStyle w:val="TOC3"/>
        <w:rPr>
          <w:del w:id="622" w:author="Sayali Dev" w:date="2018-02-02T14:12:00Z"/>
          <w:rFonts w:asciiTheme="minorHAnsi" w:eastAsiaTheme="minorEastAsia" w:hAnsiTheme="minorHAnsi" w:cstheme="minorBidi"/>
          <w:sz w:val="22"/>
        </w:rPr>
      </w:pPr>
      <w:del w:id="623" w:author="Sayali Dev" w:date="2018-02-02T14:12:00Z">
        <w:r w:rsidDel="00FE460F">
          <w:delText>Changing the Status of a Form</w:delText>
        </w:r>
        <w:r w:rsidDel="00FE460F">
          <w:tab/>
          <w:delText>177</w:delText>
        </w:r>
      </w:del>
    </w:p>
    <w:p w14:paraId="02BA1011" w14:textId="73E1A771" w:rsidR="007E1303" w:rsidDel="00FE460F" w:rsidRDefault="007E1303">
      <w:pPr>
        <w:pStyle w:val="TOC3"/>
        <w:rPr>
          <w:del w:id="624" w:author="Sayali Dev" w:date="2018-02-02T14:12:00Z"/>
          <w:rFonts w:asciiTheme="minorHAnsi" w:eastAsiaTheme="minorEastAsia" w:hAnsiTheme="minorHAnsi" w:cstheme="minorBidi"/>
          <w:sz w:val="22"/>
        </w:rPr>
      </w:pPr>
      <w:del w:id="625" w:author="Sayali Dev" w:date="2018-02-02T14:12:00Z">
        <w:r w:rsidDel="00FE460F">
          <w:delText>Printing a Form</w:delText>
        </w:r>
        <w:r w:rsidDel="00FE460F">
          <w:tab/>
          <w:delText>179</w:delText>
        </w:r>
      </w:del>
    </w:p>
    <w:p w14:paraId="37070B28" w14:textId="02CC5A82" w:rsidR="007E1303" w:rsidDel="00FE460F" w:rsidRDefault="007E1303">
      <w:pPr>
        <w:pStyle w:val="TOC1"/>
        <w:rPr>
          <w:del w:id="626" w:author="Sayali Dev" w:date="2018-02-02T14:12:00Z"/>
          <w:rFonts w:asciiTheme="minorHAnsi" w:eastAsiaTheme="minorEastAsia" w:hAnsiTheme="minorHAnsi" w:cstheme="minorBidi"/>
          <w:b w:val="0"/>
          <w:bCs w:val="0"/>
          <w:sz w:val="22"/>
          <w:szCs w:val="22"/>
        </w:rPr>
      </w:pPr>
      <w:del w:id="627" w:author="Sayali Dev" w:date="2018-02-02T14:12:00Z">
        <w:r w:rsidRPr="00B30AA8" w:rsidDel="00FE460F">
          <w:delText>Other Tasks:</w:delText>
        </w:r>
        <w:r w:rsidDel="00FE460F">
          <w:tab/>
          <w:delText>181</w:delText>
        </w:r>
      </w:del>
    </w:p>
    <w:p w14:paraId="2443D31B" w14:textId="2B34BC9E" w:rsidR="007E1303" w:rsidDel="00FE460F" w:rsidRDefault="007E1303">
      <w:pPr>
        <w:pStyle w:val="TOC1"/>
        <w:rPr>
          <w:del w:id="628" w:author="Sayali Dev" w:date="2018-02-02T14:12:00Z"/>
          <w:rFonts w:asciiTheme="minorHAnsi" w:eastAsiaTheme="minorEastAsia" w:hAnsiTheme="minorHAnsi" w:cstheme="minorBidi"/>
          <w:b w:val="0"/>
          <w:bCs w:val="0"/>
          <w:sz w:val="22"/>
          <w:szCs w:val="22"/>
        </w:rPr>
      </w:pPr>
      <w:del w:id="629" w:author="Sayali Dev" w:date="2018-02-02T14:12:00Z">
        <w:r w:rsidDel="00FE460F">
          <w:delText>Create Biospecimens Worklists and Perform Redistribution shipments</w:delText>
        </w:r>
        <w:r w:rsidDel="00FE460F">
          <w:tab/>
          <w:delText>181</w:delText>
        </w:r>
      </w:del>
    </w:p>
    <w:p w14:paraId="5906678F" w14:textId="0D0C51B6" w:rsidR="007E1303" w:rsidDel="00FE460F" w:rsidRDefault="007E1303">
      <w:pPr>
        <w:pStyle w:val="TOC3"/>
        <w:rPr>
          <w:del w:id="630" w:author="Sayali Dev" w:date="2018-02-02T14:12:00Z"/>
          <w:rFonts w:asciiTheme="minorHAnsi" w:eastAsiaTheme="minorEastAsia" w:hAnsiTheme="minorHAnsi" w:cstheme="minorBidi"/>
          <w:sz w:val="22"/>
        </w:rPr>
      </w:pPr>
      <w:del w:id="631" w:author="Sayali Dev" w:date="2018-02-02T14:12:00Z">
        <w:r w:rsidDel="00FE460F">
          <w:delText>Adding a Biospecimens Shipment to a Worklist:</w:delText>
        </w:r>
        <w:r w:rsidDel="00FE460F">
          <w:tab/>
          <w:delText>181</w:delText>
        </w:r>
      </w:del>
    </w:p>
    <w:p w14:paraId="65BFADFE" w14:textId="566435AB" w:rsidR="007E1303" w:rsidDel="00FE460F" w:rsidRDefault="007E1303">
      <w:pPr>
        <w:pStyle w:val="TOC3"/>
        <w:rPr>
          <w:del w:id="632" w:author="Sayali Dev" w:date="2018-02-02T14:12:00Z"/>
          <w:rFonts w:asciiTheme="minorHAnsi" w:eastAsiaTheme="minorEastAsia" w:hAnsiTheme="minorHAnsi" w:cstheme="minorBidi"/>
          <w:sz w:val="22"/>
        </w:rPr>
      </w:pPr>
      <w:del w:id="633" w:author="Sayali Dev" w:date="2018-02-02T14:12:00Z">
        <w:r w:rsidRPr="00B30AA8" w:rsidDel="00FE460F">
          <w:delText xml:space="preserve">Click </w:delText>
        </w:r>
        <w:r w:rsidDel="00FE460F">
          <w:delText>SAVE</w:delText>
        </w:r>
        <w:r w:rsidRPr="00B30AA8" w:rsidDel="00FE460F">
          <w:delText xml:space="preserve">. Worklist is created and new information appears on </w:delText>
        </w:r>
        <w:r w:rsidDel="00FE460F">
          <w:delText>View Worklist</w:delText>
        </w:r>
        <w:r w:rsidRPr="00B30AA8" w:rsidDel="00FE460F">
          <w:delText xml:space="preserve"> page.</w:delText>
        </w:r>
        <w:r w:rsidDel="00FE460F">
          <w:tab/>
          <w:delText>186</w:delText>
        </w:r>
      </w:del>
    </w:p>
    <w:p w14:paraId="0582C956" w14:textId="47BAD194" w:rsidR="007E1303" w:rsidDel="00FE460F" w:rsidRDefault="007E1303">
      <w:pPr>
        <w:pStyle w:val="TOC3"/>
        <w:rPr>
          <w:del w:id="634" w:author="Sayali Dev" w:date="2018-02-02T14:12:00Z"/>
          <w:rFonts w:asciiTheme="minorHAnsi" w:eastAsiaTheme="minorEastAsia" w:hAnsiTheme="minorHAnsi" w:cstheme="minorBidi"/>
          <w:sz w:val="22"/>
        </w:rPr>
      </w:pPr>
      <w:del w:id="635" w:author="Sayali Dev" w:date="2018-02-02T14:12:00Z">
        <w:r w:rsidDel="00FE460F">
          <w:delText>Creating a Redistribution Shipment</w:delText>
        </w:r>
        <w:r w:rsidDel="00FE460F">
          <w:tab/>
          <w:delText>187</w:delText>
        </w:r>
      </w:del>
    </w:p>
    <w:p w14:paraId="0572967A" w14:textId="169EBF59" w:rsidR="007E1303" w:rsidDel="00FE460F" w:rsidRDefault="007E1303">
      <w:pPr>
        <w:pStyle w:val="TOC3"/>
        <w:rPr>
          <w:del w:id="636" w:author="Sayali Dev" w:date="2018-02-02T14:12:00Z"/>
          <w:rFonts w:asciiTheme="minorHAnsi" w:eastAsiaTheme="minorEastAsia" w:hAnsiTheme="minorHAnsi" w:cstheme="minorBidi"/>
          <w:sz w:val="22"/>
        </w:rPr>
      </w:pPr>
      <w:del w:id="637" w:author="Sayali Dev" w:date="2018-02-02T14:12:00Z">
        <w:r w:rsidDel="00FE460F">
          <w:delText>Modifying a Redistribution Shipment</w:delText>
        </w:r>
        <w:r w:rsidDel="00FE460F">
          <w:tab/>
          <w:delText>190</w:delText>
        </w:r>
      </w:del>
    </w:p>
    <w:p w14:paraId="18037C92" w14:textId="6AE52987" w:rsidR="007E1303" w:rsidDel="00FE460F" w:rsidRDefault="007E1303">
      <w:pPr>
        <w:pStyle w:val="TOC3"/>
        <w:rPr>
          <w:del w:id="638" w:author="Sayali Dev" w:date="2018-02-02T14:12:00Z"/>
          <w:rFonts w:asciiTheme="minorHAnsi" w:eastAsiaTheme="minorEastAsia" w:hAnsiTheme="minorHAnsi" w:cstheme="minorBidi"/>
          <w:sz w:val="22"/>
        </w:rPr>
      </w:pPr>
      <w:del w:id="639" w:author="Sayali Dev" w:date="2018-02-02T14:12:00Z">
        <w:r w:rsidDel="00FE460F">
          <w:delText>Deleting Redistribution Shipment</w:delText>
        </w:r>
        <w:r w:rsidDel="00FE460F">
          <w:tab/>
          <w:delText>192</w:delText>
        </w:r>
      </w:del>
    </w:p>
    <w:p w14:paraId="58CEB3FF" w14:textId="6446E575" w:rsidR="007E1303" w:rsidDel="00FE460F" w:rsidRDefault="007E1303">
      <w:pPr>
        <w:pStyle w:val="TOC3"/>
        <w:rPr>
          <w:del w:id="640" w:author="Sayali Dev" w:date="2018-02-02T14:12:00Z"/>
          <w:rFonts w:asciiTheme="minorHAnsi" w:eastAsiaTheme="minorEastAsia" w:hAnsiTheme="minorHAnsi" w:cstheme="minorBidi"/>
          <w:sz w:val="22"/>
        </w:rPr>
      </w:pPr>
      <w:del w:id="641" w:author="Sayali Dev" w:date="2018-02-02T14:12:00Z">
        <w:r w:rsidDel="00FE460F">
          <w:delText>Sending a Redistribution Shipment</w:delText>
        </w:r>
        <w:r w:rsidDel="00FE460F">
          <w:tab/>
          <w:delText>193</w:delText>
        </w:r>
      </w:del>
    </w:p>
    <w:p w14:paraId="0CDC1801" w14:textId="397FFCF1" w:rsidR="007E1303" w:rsidDel="00FE460F" w:rsidRDefault="007E1303">
      <w:pPr>
        <w:pStyle w:val="TOC3"/>
        <w:rPr>
          <w:del w:id="642" w:author="Sayali Dev" w:date="2018-02-02T14:12:00Z"/>
          <w:rFonts w:asciiTheme="minorHAnsi" w:eastAsiaTheme="minorEastAsia" w:hAnsiTheme="minorHAnsi" w:cstheme="minorBidi"/>
          <w:sz w:val="22"/>
        </w:rPr>
      </w:pPr>
      <w:del w:id="643" w:author="Sayali Dev" w:date="2018-02-02T14:12:00Z">
        <w:r w:rsidDel="00FE460F">
          <w:delText>Rec</w:delText>
        </w:r>
        <w:r w:rsidRPr="00B30AA8" w:rsidDel="00FE460F">
          <w:delText>ording Receipt of a</w:delText>
        </w:r>
        <w:r w:rsidDel="00FE460F">
          <w:delText xml:space="preserve"> </w:delText>
        </w:r>
        <w:r w:rsidRPr="00B30AA8" w:rsidDel="00FE460F">
          <w:delText>Red</w:delText>
        </w:r>
        <w:r w:rsidDel="00FE460F">
          <w:delText>istribution Shipment</w:delText>
        </w:r>
        <w:r w:rsidDel="00FE460F">
          <w:tab/>
          <w:delText>196</w:delText>
        </w:r>
      </w:del>
    </w:p>
    <w:p w14:paraId="72919416" w14:textId="1ABC97B3" w:rsidR="007E1303" w:rsidDel="00FE460F" w:rsidRDefault="007E1303">
      <w:pPr>
        <w:pStyle w:val="TOC1"/>
        <w:rPr>
          <w:del w:id="644" w:author="Sayali Dev" w:date="2018-02-02T14:12:00Z"/>
          <w:rFonts w:asciiTheme="minorHAnsi" w:eastAsiaTheme="minorEastAsia" w:hAnsiTheme="minorHAnsi" w:cstheme="minorBidi"/>
          <w:b w:val="0"/>
          <w:bCs w:val="0"/>
          <w:sz w:val="22"/>
          <w:szCs w:val="22"/>
        </w:rPr>
      </w:pPr>
      <w:del w:id="645" w:author="Sayali Dev" w:date="2018-02-02T14:12:00Z">
        <w:r w:rsidRPr="00B30AA8" w:rsidDel="00FE460F">
          <w:delText xml:space="preserve">In Inventory, </w:delText>
        </w:r>
        <w:r w:rsidDel="00FE460F">
          <w:delText>Find</w:delText>
        </w:r>
        <w:r w:rsidRPr="00B30AA8" w:rsidDel="00FE460F">
          <w:delText>, View</w:delText>
        </w:r>
        <w:r w:rsidDel="00FE460F">
          <w:delText xml:space="preserve"> and </w:delText>
        </w:r>
        <w:r w:rsidRPr="00B30AA8" w:rsidDel="00FE460F">
          <w:delText>Manage</w:delText>
        </w:r>
        <w:r w:rsidDel="00FE460F">
          <w:delText xml:space="preserve"> Biospecimens</w:delText>
        </w:r>
        <w:r w:rsidDel="00FE460F">
          <w:tab/>
          <w:delText>198</w:delText>
        </w:r>
      </w:del>
    </w:p>
    <w:p w14:paraId="55EAF2E6" w14:textId="73168A66" w:rsidR="007E1303" w:rsidDel="00FE460F" w:rsidRDefault="007E1303">
      <w:pPr>
        <w:pStyle w:val="TOC3"/>
        <w:rPr>
          <w:del w:id="646" w:author="Sayali Dev" w:date="2018-02-02T14:12:00Z"/>
          <w:rFonts w:asciiTheme="minorHAnsi" w:eastAsiaTheme="minorEastAsia" w:hAnsiTheme="minorHAnsi" w:cstheme="minorBidi"/>
          <w:sz w:val="22"/>
        </w:rPr>
      </w:pPr>
      <w:del w:id="647" w:author="Sayali Dev" w:date="2018-02-02T14:12:00Z">
        <w:r w:rsidDel="00FE460F">
          <w:delText>Searching for a Biospecimen</w:delText>
        </w:r>
        <w:r w:rsidDel="00FE460F">
          <w:tab/>
          <w:delText>198</w:delText>
        </w:r>
      </w:del>
    </w:p>
    <w:p w14:paraId="31753267" w14:textId="4D832F3B" w:rsidR="007E1303" w:rsidDel="00FE460F" w:rsidRDefault="007E1303">
      <w:pPr>
        <w:pStyle w:val="TOC3"/>
        <w:rPr>
          <w:del w:id="648" w:author="Sayali Dev" w:date="2018-02-02T14:12:00Z"/>
          <w:rFonts w:asciiTheme="minorHAnsi" w:eastAsiaTheme="minorEastAsia" w:hAnsiTheme="minorHAnsi" w:cstheme="minorBidi"/>
          <w:sz w:val="22"/>
        </w:rPr>
      </w:pPr>
      <w:del w:id="649" w:author="Sayali Dev" w:date="2018-02-02T14:12:00Z">
        <w:r w:rsidRPr="00B30AA8" w:rsidDel="00FE460F">
          <w:delText>Creating Inventory</w:delText>
        </w:r>
        <w:r w:rsidDel="00FE460F">
          <w:tab/>
          <w:delText>201</w:delText>
        </w:r>
      </w:del>
    </w:p>
    <w:p w14:paraId="781B72E1" w14:textId="79ADF0F2" w:rsidR="007E1303" w:rsidDel="00FE460F" w:rsidRDefault="007E1303">
      <w:pPr>
        <w:pStyle w:val="TOC3"/>
        <w:rPr>
          <w:del w:id="650" w:author="Sayali Dev" w:date="2018-02-02T14:12:00Z"/>
          <w:rFonts w:asciiTheme="minorHAnsi" w:eastAsiaTheme="minorEastAsia" w:hAnsiTheme="minorHAnsi" w:cstheme="minorBidi"/>
          <w:sz w:val="22"/>
        </w:rPr>
      </w:pPr>
      <w:del w:id="651" w:author="Sayali Dev" w:date="2018-02-02T14:12:00Z">
        <w:r w:rsidDel="00FE460F">
          <w:delText xml:space="preserve">Generating a </w:delText>
        </w:r>
        <w:r w:rsidRPr="00B30AA8" w:rsidDel="00FE460F">
          <w:delText>Biospecimen R</w:delText>
        </w:r>
        <w:r w:rsidDel="00FE460F">
          <w:delText>eport</w:delText>
        </w:r>
        <w:r w:rsidDel="00FE460F">
          <w:tab/>
          <w:delText>203</w:delText>
        </w:r>
      </w:del>
    </w:p>
    <w:p w14:paraId="50131D4B" w14:textId="057E2FE4" w:rsidR="007E1303" w:rsidDel="00FE460F" w:rsidRDefault="007E1303">
      <w:pPr>
        <w:pStyle w:val="TOC3"/>
        <w:rPr>
          <w:del w:id="652" w:author="Sayali Dev" w:date="2018-02-02T14:12:00Z"/>
          <w:rFonts w:asciiTheme="minorHAnsi" w:eastAsiaTheme="minorEastAsia" w:hAnsiTheme="minorHAnsi" w:cstheme="minorBidi"/>
          <w:sz w:val="22"/>
        </w:rPr>
      </w:pPr>
      <w:del w:id="653" w:author="Sayali Dev" w:date="2018-02-02T14:12:00Z">
        <w:r w:rsidDel="00FE460F">
          <w:delText>Adding a Biospecimen to a Worklist</w:delText>
        </w:r>
        <w:r w:rsidDel="00FE460F">
          <w:tab/>
          <w:delText>204</w:delText>
        </w:r>
      </w:del>
    </w:p>
    <w:p w14:paraId="0857B452" w14:textId="23342D14" w:rsidR="007E1303" w:rsidDel="00FE460F" w:rsidRDefault="007E1303">
      <w:pPr>
        <w:pStyle w:val="TOC3"/>
        <w:rPr>
          <w:del w:id="654" w:author="Sayali Dev" w:date="2018-02-02T14:12:00Z"/>
          <w:rFonts w:asciiTheme="minorHAnsi" w:eastAsiaTheme="minorEastAsia" w:hAnsiTheme="minorHAnsi" w:cstheme="minorBidi"/>
          <w:sz w:val="22"/>
        </w:rPr>
      </w:pPr>
      <w:del w:id="655" w:author="Sayali Dev" w:date="2018-02-02T14:12:00Z">
        <w:r w:rsidDel="00FE460F">
          <w:delText>Viewing Biospecimen Details</w:delText>
        </w:r>
        <w:r w:rsidDel="00FE460F">
          <w:tab/>
          <w:delText>208</w:delText>
        </w:r>
      </w:del>
    </w:p>
    <w:p w14:paraId="27AD5ABF" w14:textId="7E2A6424" w:rsidR="007E1303" w:rsidDel="00FE460F" w:rsidRDefault="007E1303">
      <w:pPr>
        <w:pStyle w:val="TOC3"/>
        <w:rPr>
          <w:del w:id="656" w:author="Sayali Dev" w:date="2018-02-02T14:12:00Z"/>
          <w:rFonts w:asciiTheme="minorHAnsi" w:eastAsiaTheme="minorEastAsia" w:hAnsiTheme="minorHAnsi" w:cstheme="minorBidi"/>
          <w:sz w:val="22"/>
        </w:rPr>
      </w:pPr>
      <w:del w:id="657" w:author="Sayali Dev" w:date="2018-02-02T14:12:00Z">
        <w:r w:rsidDel="00FE460F">
          <w:delText>Printing a Bar</w:delText>
        </w:r>
        <w:r w:rsidRPr="00B30AA8" w:rsidDel="00FE460F">
          <w:delText>c</w:delText>
        </w:r>
        <w:r w:rsidDel="00FE460F">
          <w:delText>ode Label for a Biospecimen</w:delText>
        </w:r>
        <w:r w:rsidDel="00FE460F">
          <w:tab/>
          <w:delText>213</w:delText>
        </w:r>
      </w:del>
    </w:p>
    <w:p w14:paraId="407F2AA0" w14:textId="3A960898" w:rsidR="007E1303" w:rsidDel="00FE460F" w:rsidRDefault="007E1303">
      <w:pPr>
        <w:pStyle w:val="TOC3"/>
        <w:rPr>
          <w:del w:id="658" w:author="Sayali Dev" w:date="2018-02-02T14:12:00Z"/>
          <w:rFonts w:asciiTheme="minorHAnsi" w:eastAsiaTheme="minorEastAsia" w:hAnsiTheme="minorHAnsi" w:cstheme="minorBidi"/>
          <w:sz w:val="22"/>
        </w:rPr>
      </w:pPr>
      <w:del w:id="659" w:author="Sayali Dev" w:date="2018-02-02T14:12:00Z">
        <w:r w:rsidDel="00FE460F">
          <w:delText xml:space="preserve">Modifying </w:delText>
        </w:r>
        <w:r w:rsidRPr="00B30AA8" w:rsidDel="00FE460F">
          <w:delText>t</w:delText>
        </w:r>
        <w:r w:rsidDel="00FE460F">
          <w:delText>he Biospecimen Information</w:delText>
        </w:r>
        <w:r w:rsidDel="00FE460F">
          <w:tab/>
          <w:delText>215</w:delText>
        </w:r>
      </w:del>
    </w:p>
    <w:p w14:paraId="699322C6" w14:textId="755B9ED2" w:rsidR="007E1303" w:rsidDel="00FE460F" w:rsidRDefault="007E1303">
      <w:pPr>
        <w:pStyle w:val="TOC3"/>
        <w:rPr>
          <w:del w:id="660" w:author="Sayali Dev" w:date="2018-02-02T14:12:00Z"/>
          <w:rFonts w:asciiTheme="minorHAnsi" w:eastAsiaTheme="minorEastAsia" w:hAnsiTheme="minorHAnsi" w:cstheme="minorBidi"/>
          <w:sz w:val="22"/>
        </w:rPr>
      </w:pPr>
      <w:del w:id="661" w:author="Sayali Dev" w:date="2018-02-02T14:12:00Z">
        <w:r w:rsidDel="00FE460F">
          <w:delText>Deleting a Biospecimen</w:delText>
        </w:r>
        <w:r w:rsidDel="00FE460F">
          <w:tab/>
          <w:delText>222</w:delText>
        </w:r>
      </w:del>
    </w:p>
    <w:p w14:paraId="4CAA004A" w14:textId="39CB0254" w:rsidR="007E1303" w:rsidDel="00FE460F" w:rsidRDefault="007E1303">
      <w:pPr>
        <w:pStyle w:val="TOC3"/>
        <w:rPr>
          <w:del w:id="662" w:author="Sayali Dev" w:date="2018-02-02T14:12:00Z"/>
          <w:rFonts w:asciiTheme="minorHAnsi" w:eastAsiaTheme="minorEastAsia" w:hAnsiTheme="minorHAnsi" w:cstheme="minorBidi"/>
          <w:sz w:val="22"/>
        </w:rPr>
      </w:pPr>
      <w:del w:id="663" w:author="Sayali Dev" w:date="2018-02-02T14:12:00Z">
        <w:r w:rsidRPr="00B30AA8" w:rsidDel="00FE460F">
          <w:delText>Updat</w:delText>
        </w:r>
        <w:r w:rsidDel="00FE460F">
          <w:delText>ing a Specimen Collection Form</w:delText>
        </w:r>
        <w:r w:rsidRPr="00B30AA8" w:rsidDel="00FE460F">
          <w:delText xml:space="preserve"> for a Biospecimen</w:delText>
        </w:r>
        <w:r w:rsidDel="00FE460F">
          <w:tab/>
          <w:delText>224</w:delText>
        </w:r>
      </w:del>
    </w:p>
    <w:p w14:paraId="30D9E21D" w14:textId="30E23FC7" w:rsidR="007E1303" w:rsidDel="00FE460F" w:rsidRDefault="007E1303">
      <w:pPr>
        <w:pStyle w:val="TOC1"/>
        <w:rPr>
          <w:del w:id="664" w:author="Sayali Dev" w:date="2018-02-02T14:12:00Z"/>
          <w:rFonts w:asciiTheme="minorHAnsi" w:eastAsiaTheme="minorEastAsia" w:hAnsiTheme="minorHAnsi" w:cstheme="minorBidi"/>
          <w:b w:val="0"/>
          <w:bCs w:val="0"/>
          <w:sz w:val="22"/>
          <w:szCs w:val="22"/>
        </w:rPr>
      </w:pPr>
      <w:del w:id="665" w:author="Sayali Dev" w:date="2018-02-02T14:12:00Z">
        <w:r w:rsidDel="00FE460F">
          <w:delText>Perform Actions on a group of biospecimens</w:delText>
        </w:r>
        <w:r w:rsidDel="00FE460F">
          <w:tab/>
          <w:delText>229</w:delText>
        </w:r>
      </w:del>
    </w:p>
    <w:p w14:paraId="31C43419" w14:textId="7CDD9FF7" w:rsidR="007E1303" w:rsidDel="00FE460F" w:rsidRDefault="007E1303">
      <w:pPr>
        <w:pStyle w:val="TOC3"/>
        <w:rPr>
          <w:del w:id="666" w:author="Sayali Dev" w:date="2018-02-02T14:12:00Z"/>
          <w:rFonts w:asciiTheme="minorHAnsi" w:eastAsiaTheme="minorEastAsia" w:hAnsiTheme="minorHAnsi" w:cstheme="minorBidi"/>
          <w:sz w:val="22"/>
        </w:rPr>
      </w:pPr>
      <w:del w:id="667" w:author="Sayali Dev" w:date="2018-02-02T14:12:00Z">
        <w:r w:rsidRPr="00B30AA8" w:rsidDel="00FE460F">
          <w:delText>Using the Search Samples and Worklists Window</w:delText>
        </w:r>
        <w:r w:rsidDel="00FE460F">
          <w:tab/>
          <w:delText>231</w:delText>
        </w:r>
      </w:del>
    </w:p>
    <w:p w14:paraId="4F0F7A73" w14:textId="081B25E6" w:rsidR="007E1303" w:rsidDel="00FE460F" w:rsidRDefault="007E1303">
      <w:pPr>
        <w:pStyle w:val="TOC3"/>
        <w:rPr>
          <w:del w:id="668" w:author="Sayali Dev" w:date="2018-02-02T14:12:00Z"/>
          <w:rFonts w:asciiTheme="minorHAnsi" w:eastAsiaTheme="minorEastAsia" w:hAnsiTheme="minorHAnsi" w:cstheme="minorBidi"/>
          <w:sz w:val="22"/>
        </w:rPr>
      </w:pPr>
      <w:del w:id="669" w:author="Sayali Dev" w:date="2018-02-02T14:12:00Z">
        <w:r w:rsidDel="00FE460F">
          <w:delText>Filtering the Search Results List</w:delText>
        </w:r>
        <w:r w:rsidDel="00FE460F">
          <w:tab/>
          <w:delText>234</w:delText>
        </w:r>
      </w:del>
    </w:p>
    <w:p w14:paraId="1FD95FAD" w14:textId="33F0D3FE" w:rsidR="007E1303" w:rsidDel="00FE460F" w:rsidRDefault="007E1303">
      <w:pPr>
        <w:pStyle w:val="TOC3"/>
        <w:rPr>
          <w:del w:id="670" w:author="Sayali Dev" w:date="2018-02-02T14:12:00Z"/>
          <w:rFonts w:asciiTheme="minorHAnsi" w:eastAsiaTheme="minorEastAsia" w:hAnsiTheme="minorHAnsi" w:cstheme="minorBidi"/>
          <w:sz w:val="22"/>
        </w:rPr>
      </w:pPr>
      <w:del w:id="671" w:author="Sayali Dev" w:date="2018-02-02T14:12:00Z">
        <w:r w:rsidDel="00FE460F">
          <w:delText xml:space="preserve">Adding a New Identifier </w:delText>
        </w:r>
        <w:r w:rsidRPr="00B30AA8" w:rsidDel="00FE460F">
          <w:delText>on</w:delText>
        </w:r>
        <w:r w:rsidDel="00FE460F">
          <w:delText xml:space="preserve"> </w:delText>
        </w:r>
        <w:r w:rsidRPr="00B30AA8" w:rsidDel="00FE460F">
          <w:delText xml:space="preserve">the Inventory </w:delText>
        </w:r>
        <w:r w:rsidDel="00FE460F">
          <w:delText>Bulk</w:delText>
        </w:r>
        <w:r w:rsidRPr="00B30AA8" w:rsidDel="00FE460F">
          <w:delText xml:space="preserve"> Modifications Page</w:delText>
        </w:r>
        <w:r w:rsidDel="00FE460F">
          <w:tab/>
          <w:delText>235</w:delText>
        </w:r>
      </w:del>
    </w:p>
    <w:p w14:paraId="713837C7" w14:textId="77DD7008" w:rsidR="007E1303" w:rsidDel="00FE460F" w:rsidRDefault="007E1303">
      <w:pPr>
        <w:pStyle w:val="TOC3"/>
        <w:rPr>
          <w:del w:id="672" w:author="Sayali Dev" w:date="2018-02-02T14:12:00Z"/>
          <w:rFonts w:asciiTheme="minorHAnsi" w:eastAsiaTheme="minorEastAsia" w:hAnsiTheme="minorHAnsi" w:cstheme="minorBidi"/>
          <w:sz w:val="22"/>
        </w:rPr>
      </w:pPr>
      <w:del w:id="673" w:author="Sayali Dev" w:date="2018-02-02T14:12:00Z">
        <w:r w:rsidDel="00FE460F">
          <w:delText>Modifying Biospecimens in Bulk</w:delText>
        </w:r>
        <w:r w:rsidDel="00FE460F">
          <w:tab/>
          <w:delText>236</w:delText>
        </w:r>
      </w:del>
    </w:p>
    <w:p w14:paraId="14C0B585" w14:textId="09AA1A73" w:rsidR="007E1303" w:rsidDel="00FE460F" w:rsidRDefault="007E1303">
      <w:pPr>
        <w:pStyle w:val="TOC3"/>
        <w:rPr>
          <w:del w:id="674" w:author="Sayali Dev" w:date="2018-02-02T14:12:00Z"/>
          <w:rFonts w:asciiTheme="minorHAnsi" w:eastAsiaTheme="minorEastAsia" w:hAnsiTheme="minorHAnsi" w:cstheme="minorBidi"/>
          <w:sz w:val="22"/>
        </w:rPr>
      </w:pPr>
      <w:del w:id="675" w:author="Sayali Dev" w:date="2018-02-02T14:12:00Z">
        <w:r w:rsidDel="00FE460F">
          <w:delText>Uploading Files in Bulk</w:delText>
        </w:r>
        <w:r w:rsidDel="00FE460F">
          <w:tab/>
          <w:delText>239</w:delText>
        </w:r>
      </w:del>
    </w:p>
    <w:p w14:paraId="40007C45" w14:textId="3E462234" w:rsidR="007E1303" w:rsidDel="00FE460F" w:rsidRDefault="007E1303">
      <w:pPr>
        <w:pStyle w:val="TOC3"/>
        <w:rPr>
          <w:del w:id="676" w:author="Sayali Dev" w:date="2018-02-02T14:12:00Z"/>
          <w:rFonts w:asciiTheme="minorHAnsi" w:eastAsiaTheme="minorEastAsia" w:hAnsiTheme="minorHAnsi" w:cstheme="minorBidi"/>
          <w:sz w:val="22"/>
        </w:rPr>
      </w:pPr>
      <w:del w:id="677" w:author="Sayali Dev" w:date="2018-02-02T14:12:00Z">
        <w:r w:rsidDel="00FE460F">
          <w:delText xml:space="preserve">Adding </w:delText>
        </w:r>
        <w:r w:rsidRPr="00B30AA8" w:rsidDel="00FE460F">
          <w:delText xml:space="preserve">an </w:delText>
        </w:r>
        <w:r w:rsidDel="00FE460F">
          <w:delText>Event in Bulk</w:delText>
        </w:r>
        <w:r w:rsidDel="00FE460F">
          <w:tab/>
          <w:delText>242</w:delText>
        </w:r>
      </w:del>
    </w:p>
    <w:p w14:paraId="6DAC2B72" w14:textId="0F6F714D" w:rsidR="007E1303" w:rsidDel="00FE460F" w:rsidRDefault="007E1303">
      <w:pPr>
        <w:pStyle w:val="TOC3"/>
        <w:rPr>
          <w:del w:id="678" w:author="Sayali Dev" w:date="2018-02-02T14:12:00Z"/>
          <w:rFonts w:asciiTheme="minorHAnsi" w:eastAsiaTheme="minorEastAsia" w:hAnsiTheme="minorHAnsi" w:cstheme="minorBidi"/>
          <w:sz w:val="22"/>
        </w:rPr>
      </w:pPr>
      <w:del w:id="679" w:author="Sayali Dev" w:date="2018-02-02T14:12:00Z">
        <w:r w:rsidDel="00FE460F">
          <w:delText xml:space="preserve">Assigning </w:delText>
        </w:r>
        <w:r w:rsidRPr="00B30AA8" w:rsidDel="00FE460F">
          <w:delText xml:space="preserve">a </w:delText>
        </w:r>
        <w:r w:rsidDel="00FE460F">
          <w:delText>Storage Location in Bulk</w:delText>
        </w:r>
        <w:r w:rsidDel="00FE460F">
          <w:tab/>
          <w:delText>245</w:delText>
        </w:r>
      </w:del>
    </w:p>
    <w:p w14:paraId="010BA017" w14:textId="7C7B1CBA" w:rsidR="007E1303" w:rsidDel="00FE460F" w:rsidRDefault="007E1303">
      <w:pPr>
        <w:pStyle w:val="TOC3"/>
        <w:rPr>
          <w:del w:id="680" w:author="Sayali Dev" w:date="2018-02-02T14:12:00Z"/>
          <w:rFonts w:asciiTheme="minorHAnsi" w:eastAsiaTheme="minorEastAsia" w:hAnsiTheme="minorHAnsi" w:cstheme="minorBidi"/>
          <w:sz w:val="22"/>
        </w:rPr>
      </w:pPr>
      <w:del w:id="681" w:author="Sayali Dev" w:date="2018-02-02T14:12:00Z">
        <w:r w:rsidDel="00FE460F">
          <w:delText>Generating a Report for Biospecimens in Bulk</w:delText>
        </w:r>
        <w:r w:rsidDel="00FE460F">
          <w:tab/>
          <w:delText>249</w:delText>
        </w:r>
      </w:del>
    </w:p>
    <w:p w14:paraId="36094695" w14:textId="204E0ED2" w:rsidR="007E1303" w:rsidDel="00FE460F" w:rsidRDefault="007E1303">
      <w:pPr>
        <w:pStyle w:val="TOC3"/>
        <w:rPr>
          <w:del w:id="682" w:author="Sayali Dev" w:date="2018-02-02T14:12:00Z"/>
          <w:rFonts w:asciiTheme="minorHAnsi" w:eastAsiaTheme="minorEastAsia" w:hAnsiTheme="minorHAnsi" w:cstheme="minorBidi"/>
          <w:sz w:val="22"/>
        </w:rPr>
      </w:pPr>
      <w:del w:id="683" w:author="Sayali Dev" w:date="2018-02-02T14:12:00Z">
        <w:r w:rsidDel="00FE460F">
          <w:delText>Deleting Biospecimens in Bulk</w:delText>
        </w:r>
        <w:r w:rsidDel="00FE460F">
          <w:tab/>
          <w:delText>250</w:delText>
        </w:r>
      </w:del>
    </w:p>
    <w:p w14:paraId="1CE58CC3" w14:textId="38BF3901" w:rsidR="007E1303" w:rsidDel="00FE460F" w:rsidRDefault="007E1303">
      <w:pPr>
        <w:pStyle w:val="TOC3"/>
        <w:rPr>
          <w:del w:id="684" w:author="Sayali Dev" w:date="2018-02-02T14:12:00Z"/>
          <w:rFonts w:asciiTheme="minorHAnsi" w:eastAsiaTheme="minorEastAsia" w:hAnsiTheme="minorHAnsi" w:cstheme="minorBidi"/>
          <w:sz w:val="22"/>
        </w:rPr>
      </w:pPr>
      <w:del w:id="685" w:author="Sayali Dev" w:date="2018-02-02T14:12:00Z">
        <w:r w:rsidDel="00FE460F">
          <w:delText>Generating Labels for Biospecimens in Bulk</w:delText>
        </w:r>
        <w:r w:rsidDel="00FE460F">
          <w:tab/>
          <w:delText>252</w:delText>
        </w:r>
      </w:del>
    </w:p>
    <w:p w14:paraId="2D55D07C" w14:textId="02C93A97" w:rsidR="007E1303" w:rsidDel="00FE460F" w:rsidRDefault="007E1303">
      <w:pPr>
        <w:pStyle w:val="TOC1"/>
        <w:rPr>
          <w:del w:id="686" w:author="Sayali Dev" w:date="2018-02-02T14:12:00Z"/>
          <w:rFonts w:asciiTheme="minorHAnsi" w:eastAsiaTheme="minorEastAsia" w:hAnsiTheme="minorHAnsi" w:cstheme="minorBidi"/>
          <w:b w:val="0"/>
          <w:bCs w:val="0"/>
          <w:sz w:val="22"/>
          <w:szCs w:val="22"/>
        </w:rPr>
      </w:pPr>
      <w:del w:id="687" w:author="Sayali Dev" w:date="2018-02-02T14:12:00Z">
        <w:r w:rsidDel="00FE460F">
          <w:delText>Search by Date Ranges, Manage Events and Upload Files</w:delText>
        </w:r>
        <w:r w:rsidDel="00FE460F">
          <w:tab/>
          <w:delText>254</w:delText>
        </w:r>
      </w:del>
    </w:p>
    <w:p w14:paraId="502BEF00" w14:textId="3CFEF801" w:rsidR="007E1303" w:rsidDel="00FE460F" w:rsidRDefault="007E1303">
      <w:pPr>
        <w:pStyle w:val="TOC2"/>
        <w:rPr>
          <w:del w:id="688" w:author="Sayali Dev" w:date="2018-02-02T14:12:00Z"/>
          <w:rFonts w:asciiTheme="minorHAnsi" w:eastAsiaTheme="minorEastAsia" w:hAnsiTheme="minorHAnsi" w:cstheme="minorBidi"/>
          <w:sz w:val="22"/>
          <w:szCs w:val="22"/>
        </w:rPr>
      </w:pPr>
      <w:del w:id="689" w:author="Sayali Dev" w:date="2018-02-02T14:12:00Z">
        <w:r w:rsidDel="00FE460F">
          <w:delText>Understanding the Date Range Search Options</w:delText>
        </w:r>
        <w:r w:rsidDel="00FE460F">
          <w:tab/>
          <w:delText>254</w:delText>
        </w:r>
      </w:del>
    </w:p>
    <w:p w14:paraId="407CB78E" w14:textId="281B3F66" w:rsidR="007E1303" w:rsidDel="00FE460F" w:rsidRDefault="007E1303">
      <w:pPr>
        <w:pStyle w:val="TOC2"/>
        <w:rPr>
          <w:del w:id="690" w:author="Sayali Dev" w:date="2018-02-02T14:12:00Z"/>
          <w:rFonts w:asciiTheme="minorHAnsi" w:eastAsiaTheme="minorEastAsia" w:hAnsiTheme="minorHAnsi" w:cstheme="minorBidi"/>
          <w:sz w:val="22"/>
          <w:szCs w:val="22"/>
        </w:rPr>
      </w:pPr>
      <w:del w:id="691" w:author="Sayali Dev" w:date="2018-02-02T14:12:00Z">
        <w:r w:rsidDel="00FE460F">
          <w:delText>Changing the Search Results Display</w:delText>
        </w:r>
        <w:r w:rsidDel="00FE460F">
          <w:tab/>
          <w:delText>256</w:delText>
        </w:r>
      </w:del>
    </w:p>
    <w:p w14:paraId="0B9A934A" w14:textId="7B0B53AE" w:rsidR="007E1303" w:rsidDel="00FE460F" w:rsidRDefault="007E1303">
      <w:pPr>
        <w:pStyle w:val="TOC3"/>
        <w:rPr>
          <w:del w:id="692" w:author="Sayali Dev" w:date="2018-02-02T14:12:00Z"/>
          <w:rFonts w:asciiTheme="minorHAnsi" w:eastAsiaTheme="minorEastAsia" w:hAnsiTheme="minorHAnsi" w:cstheme="minorBidi"/>
          <w:sz w:val="22"/>
        </w:rPr>
      </w:pPr>
      <w:del w:id="693" w:author="Sayali Dev" w:date="2018-02-02T14:12:00Z">
        <w:r w:rsidDel="00FE460F">
          <w:delText xml:space="preserve">Changing </w:delText>
        </w:r>
        <w:r w:rsidRPr="00B30AA8" w:rsidDel="00FE460F">
          <w:delText xml:space="preserve">the </w:delText>
        </w:r>
        <w:r w:rsidDel="00FE460F">
          <w:delText>Number of Records Per Page</w:delText>
        </w:r>
        <w:r w:rsidDel="00FE460F">
          <w:tab/>
          <w:delText>256</w:delText>
        </w:r>
      </w:del>
    </w:p>
    <w:p w14:paraId="4411230C" w14:textId="60A2B15D" w:rsidR="007E1303" w:rsidDel="00FE460F" w:rsidRDefault="007E1303">
      <w:pPr>
        <w:pStyle w:val="TOC3"/>
        <w:rPr>
          <w:del w:id="694" w:author="Sayali Dev" w:date="2018-02-02T14:12:00Z"/>
          <w:rFonts w:asciiTheme="minorHAnsi" w:eastAsiaTheme="minorEastAsia" w:hAnsiTheme="minorHAnsi" w:cstheme="minorBidi"/>
          <w:sz w:val="22"/>
        </w:rPr>
      </w:pPr>
      <w:del w:id="695" w:author="Sayali Dev" w:date="2018-02-02T14:12:00Z">
        <w:r w:rsidDel="00FE460F">
          <w:delText xml:space="preserve">Changing </w:delText>
        </w:r>
        <w:r w:rsidRPr="00B30AA8" w:rsidDel="00FE460F">
          <w:delText xml:space="preserve">the Display </w:delText>
        </w:r>
        <w:r w:rsidDel="00FE460F">
          <w:delText>Column</w:delText>
        </w:r>
        <w:r w:rsidRPr="00B30AA8" w:rsidDel="00FE460F">
          <w:delText>s</w:delText>
        </w:r>
        <w:r w:rsidDel="00FE460F">
          <w:tab/>
          <w:delText>257</w:delText>
        </w:r>
      </w:del>
    </w:p>
    <w:p w14:paraId="607A60CB" w14:textId="7060AEB6" w:rsidR="007E1303" w:rsidDel="00FE460F" w:rsidRDefault="007E1303">
      <w:pPr>
        <w:pStyle w:val="TOC3"/>
        <w:rPr>
          <w:del w:id="696" w:author="Sayali Dev" w:date="2018-02-02T14:12:00Z"/>
          <w:rFonts w:asciiTheme="minorHAnsi" w:eastAsiaTheme="minorEastAsia" w:hAnsiTheme="minorHAnsi" w:cstheme="minorBidi"/>
          <w:sz w:val="22"/>
        </w:rPr>
      </w:pPr>
      <w:del w:id="697" w:author="Sayali Dev" w:date="2018-02-02T14:12:00Z">
        <w:r w:rsidDel="00FE460F">
          <w:delText>Sorting Search Results</w:delText>
        </w:r>
        <w:r w:rsidDel="00FE460F">
          <w:tab/>
          <w:delText>258</w:delText>
        </w:r>
      </w:del>
    </w:p>
    <w:p w14:paraId="51E038FE" w14:textId="52FCDA1B" w:rsidR="007E1303" w:rsidDel="00FE460F" w:rsidRDefault="007E1303">
      <w:pPr>
        <w:pStyle w:val="TOC2"/>
        <w:rPr>
          <w:del w:id="698" w:author="Sayali Dev" w:date="2018-02-02T14:12:00Z"/>
          <w:rFonts w:asciiTheme="minorHAnsi" w:eastAsiaTheme="minorEastAsia" w:hAnsiTheme="minorHAnsi" w:cstheme="minorBidi"/>
          <w:sz w:val="22"/>
          <w:szCs w:val="22"/>
        </w:rPr>
      </w:pPr>
      <w:del w:id="699" w:author="Sayali Dev" w:date="2018-02-02T14:12:00Z">
        <w:r w:rsidDel="00FE460F">
          <w:delText>Managing Events</w:delText>
        </w:r>
        <w:r w:rsidDel="00FE460F">
          <w:tab/>
          <w:delText>261</w:delText>
        </w:r>
      </w:del>
    </w:p>
    <w:p w14:paraId="21F73BAC" w14:textId="1382D98D" w:rsidR="007E1303" w:rsidDel="00FE460F" w:rsidRDefault="007E1303">
      <w:pPr>
        <w:pStyle w:val="TOC3"/>
        <w:rPr>
          <w:del w:id="700" w:author="Sayali Dev" w:date="2018-02-02T14:12:00Z"/>
          <w:rFonts w:asciiTheme="minorHAnsi" w:eastAsiaTheme="minorEastAsia" w:hAnsiTheme="minorHAnsi" w:cstheme="minorBidi"/>
          <w:sz w:val="22"/>
        </w:rPr>
      </w:pPr>
      <w:del w:id="701" w:author="Sayali Dev" w:date="2018-02-02T14:12:00Z">
        <w:r w:rsidDel="00FE460F">
          <w:delText>Viewing an Event</w:delText>
        </w:r>
        <w:r w:rsidDel="00FE460F">
          <w:tab/>
          <w:delText>261</w:delText>
        </w:r>
      </w:del>
    </w:p>
    <w:p w14:paraId="24B8EF55" w14:textId="0E874064" w:rsidR="007E1303" w:rsidDel="00FE460F" w:rsidRDefault="007E1303">
      <w:pPr>
        <w:pStyle w:val="TOC3"/>
        <w:rPr>
          <w:del w:id="702" w:author="Sayali Dev" w:date="2018-02-02T14:12:00Z"/>
          <w:rFonts w:asciiTheme="minorHAnsi" w:eastAsiaTheme="minorEastAsia" w:hAnsiTheme="minorHAnsi" w:cstheme="minorBidi"/>
          <w:sz w:val="22"/>
        </w:rPr>
      </w:pPr>
      <w:del w:id="703" w:author="Sayali Dev" w:date="2018-02-02T14:12:00Z">
        <w:r w:rsidDel="00FE460F">
          <w:delText>Creating an Event</w:delText>
        </w:r>
        <w:r w:rsidDel="00FE460F">
          <w:tab/>
          <w:delText>263</w:delText>
        </w:r>
      </w:del>
    </w:p>
    <w:p w14:paraId="65C24C0B" w14:textId="3479D012" w:rsidR="007E1303" w:rsidDel="00FE460F" w:rsidRDefault="007E1303">
      <w:pPr>
        <w:pStyle w:val="TOC3"/>
        <w:rPr>
          <w:del w:id="704" w:author="Sayali Dev" w:date="2018-02-02T14:12:00Z"/>
          <w:rFonts w:asciiTheme="minorHAnsi" w:eastAsiaTheme="minorEastAsia" w:hAnsiTheme="minorHAnsi" w:cstheme="minorBidi"/>
          <w:sz w:val="22"/>
        </w:rPr>
      </w:pPr>
      <w:del w:id="705" w:author="Sayali Dev" w:date="2018-02-02T14:12:00Z">
        <w:r w:rsidDel="00FE460F">
          <w:delText>Changing the Status of an Event</w:delText>
        </w:r>
        <w:r w:rsidDel="00FE460F">
          <w:tab/>
          <w:delText>265</w:delText>
        </w:r>
      </w:del>
    </w:p>
    <w:p w14:paraId="69EC3CBA" w14:textId="46CDA53C" w:rsidR="007E1303" w:rsidDel="00FE460F" w:rsidRDefault="007E1303">
      <w:pPr>
        <w:pStyle w:val="TOC3"/>
        <w:rPr>
          <w:del w:id="706" w:author="Sayali Dev" w:date="2018-02-02T14:12:00Z"/>
          <w:rFonts w:asciiTheme="minorHAnsi" w:eastAsiaTheme="minorEastAsia" w:hAnsiTheme="minorHAnsi" w:cstheme="minorBidi"/>
          <w:sz w:val="22"/>
        </w:rPr>
      </w:pPr>
      <w:del w:id="707" w:author="Sayali Dev" w:date="2018-02-02T14:12:00Z">
        <w:r w:rsidDel="00FE460F">
          <w:delText>Viewing or Adding Comments to an Event</w:delText>
        </w:r>
        <w:r w:rsidDel="00FE460F">
          <w:tab/>
          <w:delText>266</w:delText>
        </w:r>
      </w:del>
    </w:p>
    <w:p w14:paraId="26E299A4" w14:textId="0633BE49" w:rsidR="007E1303" w:rsidDel="00FE460F" w:rsidRDefault="007E1303">
      <w:pPr>
        <w:pStyle w:val="TOC3"/>
        <w:rPr>
          <w:del w:id="708" w:author="Sayali Dev" w:date="2018-02-02T14:12:00Z"/>
          <w:rFonts w:asciiTheme="minorHAnsi" w:eastAsiaTheme="minorEastAsia" w:hAnsiTheme="minorHAnsi" w:cstheme="minorBidi"/>
          <w:sz w:val="22"/>
        </w:rPr>
      </w:pPr>
      <w:del w:id="709" w:author="Sayali Dev" w:date="2018-02-02T14:12:00Z">
        <w:r w:rsidDel="00FE460F">
          <w:delText xml:space="preserve">Adding an Action </w:delText>
        </w:r>
        <w:r w:rsidRPr="00B30AA8" w:rsidDel="00FE460F">
          <w:delText>for</w:delText>
        </w:r>
        <w:r w:rsidDel="00FE460F">
          <w:delText xml:space="preserve"> an Event</w:delText>
        </w:r>
        <w:r w:rsidDel="00FE460F">
          <w:tab/>
          <w:delText>267</w:delText>
        </w:r>
      </w:del>
    </w:p>
    <w:p w14:paraId="5E2CFBE6" w14:textId="1F6FA64D" w:rsidR="007E1303" w:rsidDel="00FE460F" w:rsidRDefault="007E1303">
      <w:pPr>
        <w:pStyle w:val="TOC3"/>
        <w:rPr>
          <w:del w:id="710" w:author="Sayali Dev" w:date="2018-02-02T14:12:00Z"/>
          <w:rFonts w:asciiTheme="minorHAnsi" w:eastAsiaTheme="minorEastAsia" w:hAnsiTheme="minorHAnsi" w:cstheme="minorBidi"/>
          <w:sz w:val="22"/>
        </w:rPr>
      </w:pPr>
      <w:del w:id="711" w:author="Sayali Dev" w:date="2018-02-02T14:12:00Z">
        <w:r w:rsidDel="00FE460F">
          <w:delText xml:space="preserve">Viewing the Actions </w:delText>
        </w:r>
        <w:r w:rsidRPr="00B30AA8" w:rsidDel="00FE460F">
          <w:delText xml:space="preserve">Associated with </w:delText>
        </w:r>
        <w:r w:rsidDel="00FE460F">
          <w:delText>an Event</w:delText>
        </w:r>
        <w:r w:rsidDel="00FE460F">
          <w:tab/>
          <w:delText>268</w:delText>
        </w:r>
      </w:del>
    </w:p>
    <w:p w14:paraId="7EC87FCA" w14:textId="72A78F95" w:rsidR="007E1303" w:rsidDel="00FE460F" w:rsidRDefault="007E1303">
      <w:pPr>
        <w:pStyle w:val="TOC2"/>
        <w:rPr>
          <w:del w:id="712" w:author="Sayali Dev" w:date="2018-02-02T14:12:00Z"/>
          <w:rFonts w:asciiTheme="minorHAnsi" w:eastAsiaTheme="minorEastAsia" w:hAnsiTheme="minorHAnsi" w:cstheme="minorBidi"/>
          <w:sz w:val="22"/>
          <w:szCs w:val="22"/>
        </w:rPr>
      </w:pPr>
      <w:del w:id="713" w:author="Sayali Dev" w:date="2018-02-02T14:12:00Z">
        <w:r w:rsidDel="00FE460F">
          <w:delText>Common File Upload</w:delText>
        </w:r>
        <w:r w:rsidDel="00FE460F">
          <w:tab/>
          <w:delText>269</w:delText>
        </w:r>
      </w:del>
    </w:p>
    <w:p w14:paraId="6CDB7565" w14:textId="54E28F59" w:rsidR="007E1303" w:rsidDel="00FE460F" w:rsidRDefault="007E1303">
      <w:pPr>
        <w:pStyle w:val="TOC3"/>
        <w:rPr>
          <w:del w:id="714" w:author="Sayali Dev" w:date="2018-02-02T14:12:00Z"/>
          <w:rFonts w:asciiTheme="minorHAnsi" w:eastAsiaTheme="minorEastAsia" w:hAnsiTheme="minorHAnsi" w:cstheme="minorBidi"/>
          <w:sz w:val="22"/>
        </w:rPr>
      </w:pPr>
      <w:del w:id="715" w:author="Sayali Dev" w:date="2018-02-02T14:12:00Z">
        <w:r w:rsidDel="00FE460F">
          <w:delText>Uploading a File</w:delText>
        </w:r>
        <w:r w:rsidDel="00FE460F">
          <w:tab/>
          <w:delText>269</w:delText>
        </w:r>
      </w:del>
    </w:p>
    <w:p w14:paraId="3A339E33" w14:textId="1ECC4EBF" w:rsidR="007E1303" w:rsidDel="00FE460F" w:rsidRDefault="007E1303">
      <w:pPr>
        <w:pStyle w:val="TOC3"/>
        <w:rPr>
          <w:del w:id="716" w:author="Sayali Dev" w:date="2018-02-02T14:12:00Z"/>
          <w:rFonts w:asciiTheme="minorHAnsi" w:eastAsiaTheme="minorEastAsia" w:hAnsiTheme="minorHAnsi" w:cstheme="minorBidi"/>
          <w:sz w:val="22"/>
        </w:rPr>
      </w:pPr>
      <w:del w:id="717" w:author="Sayali Dev" w:date="2018-02-02T14:12:00Z">
        <w:r w:rsidDel="00FE460F">
          <w:delText>Downloading a File</w:delText>
        </w:r>
        <w:r w:rsidDel="00FE460F">
          <w:tab/>
          <w:delText>272</w:delText>
        </w:r>
      </w:del>
    </w:p>
    <w:p w14:paraId="6948E3C4" w14:textId="3C5DE615" w:rsidR="007E1303" w:rsidDel="00FE460F" w:rsidRDefault="007E1303">
      <w:pPr>
        <w:pStyle w:val="TOC3"/>
        <w:rPr>
          <w:del w:id="718" w:author="Sayali Dev" w:date="2018-02-02T14:12:00Z"/>
          <w:rFonts w:asciiTheme="minorHAnsi" w:eastAsiaTheme="minorEastAsia" w:hAnsiTheme="minorHAnsi" w:cstheme="minorBidi"/>
          <w:sz w:val="22"/>
        </w:rPr>
      </w:pPr>
      <w:del w:id="719" w:author="Sayali Dev" w:date="2018-02-02T14:12:00Z">
        <w:r w:rsidDel="00FE460F">
          <w:delText>Deleting a File</w:delText>
        </w:r>
        <w:r w:rsidDel="00FE460F">
          <w:tab/>
          <w:delText>273</w:delText>
        </w:r>
      </w:del>
    </w:p>
    <w:p w14:paraId="2C56BCDB" w14:textId="164A7DCF" w:rsidR="007E1303" w:rsidDel="00FE460F" w:rsidRDefault="007E1303">
      <w:pPr>
        <w:pStyle w:val="TOC1"/>
        <w:rPr>
          <w:del w:id="720" w:author="Sayali Dev" w:date="2018-02-02T14:12:00Z"/>
          <w:rFonts w:asciiTheme="minorHAnsi" w:eastAsiaTheme="minorEastAsia" w:hAnsiTheme="minorHAnsi" w:cstheme="minorBidi"/>
          <w:b w:val="0"/>
          <w:bCs w:val="0"/>
          <w:sz w:val="22"/>
          <w:szCs w:val="22"/>
        </w:rPr>
      </w:pPr>
      <w:del w:id="721" w:author="Sayali Dev" w:date="2018-02-02T14:12:00Z">
        <w:r w:rsidDel="00FE460F">
          <w:delText>Upload Data using predefined spreadsheets</w:delText>
        </w:r>
        <w:r w:rsidDel="00FE460F">
          <w:tab/>
          <w:delText>274</w:delText>
        </w:r>
      </w:del>
    </w:p>
    <w:p w14:paraId="1697F18E" w14:textId="2F3B70FF" w:rsidR="007E1303" w:rsidDel="00FE460F" w:rsidRDefault="007E1303">
      <w:pPr>
        <w:pStyle w:val="TOC3"/>
        <w:rPr>
          <w:del w:id="722" w:author="Sayali Dev" w:date="2018-02-02T14:12:00Z"/>
          <w:rFonts w:asciiTheme="minorHAnsi" w:eastAsiaTheme="minorEastAsia" w:hAnsiTheme="minorHAnsi" w:cstheme="minorBidi"/>
          <w:sz w:val="22"/>
        </w:rPr>
      </w:pPr>
      <w:del w:id="723" w:author="Sayali Dev" w:date="2018-02-02T14:12:00Z">
        <w:r w:rsidDel="00FE460F">
          <w:delText>Uploading a Process Template</w:delText>
        </w:r>
        <w:r w:rsidDel="00FE460F">
          <w:tab/>
          <w:delText>277</w:delText>
        </w:r>
      </w:del>
    </w:p>
    <w:p w14:paraId="5E1A9FD0" w14:textId="3B3F2A69" w:rsidR="007E1303" w:rsidDel="00FE460F" w:rsidRDefault="007E1303">
      <w:pPr>
        <w:pStyle w:val="TOC3"/>
        <w:rPr>
          <w:del w:id="724" w:author="Sayali Dev" w:date="2018-02-02T14:12:00Z"/>
          <w:rFonts w:asciiTheme="minorHAnsi" w:eastAsiaTheme="minorEastAsia" w:hAnsiTheme="minorHAnsi" w:cstheme="minorBidi"/>
          <w:sz w:val="22"/>
        </w:rPr>
      </w:pPr>
      <w:del w:id="725" w:author="Sayali Dev" w:date="2018-02-02T14:12:00Z">
        <w:r w:rsidDel="00FE460F">
          <w:delText>Uploading an Inventory Bulk spreadsheet</w:delText>
        </w:r>
        <w:r w:rsidDel="00FE460F">
          <w:tab/>
          <w:delText>284</w:delText>
        </w:r>
      </w:del>
    </w:p>
    <w:p w14:paraId="3E71D67D" w14:textId="697A1791" w:rsidR="007E1303" w:rsidDel="00FE460F" w:rsidRDefault="007E1303">
      <w:pPr>
        <w:pStyle w:val="TOC3"/>
        <w:rPr>
          <w:del w:id="726" w:author="Sayali Dev" w:date="2018-02-02T14:12:00Z"/>
          <w:rFonts w:asciiTheme="minorHAnsi" w:eastAsiaTheme="minorEastAsia" w:hAnsiTheme="minorHAnsi" w:cstheme="minorBidi"/>
          <w:sz w:val="22"/>
        </w:rPr>
      </w:pPr>
      <w:del w:id="727" w:author="Sayali Dev" w:date="2018-02-02T14:12:00Z">
        <w:r w:rsidDel="00FE460F">
          <w:delText>Uploading a Kit Creation / Shipment spreadsheet</w:delText>
        </w:r>
        <w:r w:rsidDel="00FE460F">
          <w:tab/>
          <w:delText>288</w:delText>
        </w:r>
      </w:del>
    </w:p>
    <w:p w14:paraId="303E50C7" w14:textId="1D754CB9" w:rsidR="007E1303" w:rsidDel="00FE460F" w:rsidRDefault="007E1303">
      <w:pPr>
        <w:pStyle w:val="TOC3"/>
        <w:rPr>
          <w:del w:id="728" w:author="Sayali Dev" w:date="2018-02-02T14:12:00Z"/>
          <w:rFonts w:asciiTheme="minorHAnsi" w:eastAsiaTheme="minorEastAsia" w:hAnsiTheme="minorHAnsi" w:cstheme="minorBidi"/>
          <w:sz w:val="22"/>
        </w:rPr>
      </w:pPr>
      <w:del w:id="729" w:author="Sayali Dev" w:date="2018-02-02T14:12:00Z">
        <w:r w:rsidDel="00FE460F">
          <w:delText>Uploading a Batch Specimen Shipment spreadsheet</w:delText>
        </w:r>
        <w:r w:rsidDel="00FE460F">
          <w:tab/>
          <w:delText>292</w:delText>
        </w:r>
      </w:del>
    </w:p>
    <w:p w14:paraId="61ADB430" w14:textId="1744B486" w:rsidR="007E1303" w:rsidDel="00FE460F" w:rsidRDefault="007E1303">
      <w:pPr>
        <w:pStyle w:val="TOC3"/>
        <w:rPr>
          <w:del w:id="730" w:author="Sayali Dev" w:date="2018-02-02T14:12:00Z"/>
          <w:rFonts w:asciiTheme="minorHAnsi" w:eastAsiaTheme="minorEastAsia" w:hAnsiTheme="minorHAnsi" w:cstheme="minorBidi"/>
          <w:sz w:val="22"/>
        </w:rPr>
      </w:pPr>
      <w:del w:id="731" w:author="Sayali Dev" w:date="2018-02-02T14:12:00Z">
        <w:r w:rsidDel="00FE460F">
          <w:delText>Uploading a Redistribution Shipment between Biobank spreadsheet</w:delText>
        </w:r>
        <w:r w:rsidDel="00FE460F">
          <w:tab/>
          <w:delText>297</w:delText>
        </w:r>
      </w:del>
    </w:p>
    <w:p w14:paraId="5FE683BB" w14:textId="66A5BC44" w:rsidR="007E1303" w:rsidDel="00FE460F" w:rsidRDefault="007E1303">
      <w:pPr>
        <w:pStyle w:val="TOC3"/>
        <w:rPr>
          <w:del w:id="732" w:author="Sayali Dev" w:date="2018-02-02T14:12:00Z"/>
          <w:rFonts w:asciiTheme="minorHAnsi" w:eastAsiaTheme="minorEastAsia" w:hAnsiTheme="minorHAnsi" w:cstheme="minorBidi"/>
          <w:sz w:val="22"/>
        </w:rPr>
      </w:pPr>
      <w:del w:id="733" w:author="Sayali Dev" w:date="2018-02-02T14:12:00Z">
        <w:r w:rsidDel="00FE460F">
          <w:delText>Uploading a Create Subjects spreadsheet</w:delText>
        </w:r>
        <w:r w:rsidDel="00FE460F">
          <w:tab/>
          <w:delText>301</w:delText>
        </w:r>
      </w:del>
    </w:p>
    <w:p w14:paraId="29588529" w14:textId="220C19BE" w:rsidR="007E1303" w:rsidDel="00FE460F" w:rsidRDefault="007E1303">
      <w:pPr>
        <w:pStyle w:val="TOC3"/>
        <w:rPr>
          <w:del w:id="734" w:author="Sayali Dev" w:date="2018-02-02T14:12:00Z"/>
          <w:rFonts w:asciiTheme="minorHAnsi" w:eastAsiaTheme="minorEastAsia" w:hAnsiTheme="minorHAnsi" w:cstheme="minorBidi"/>
          <w:sz w:val="22"/>
        </w:rPr>
      </w:pPr>
      <w:del w:id="735" w:author="Sayali Dev" w:date="2018-02-02T14:12:00Z">
        <w:r w:rsidDel="00FE460F">
          <w:delText>Uploading a Forms spreadsheet</w:delText>
        </w:r>
        <w:r w:rsidDel="00FE460F">
          <w:tab/>
          <w:delText>303</w:delText>
        </w:r>
      </w:del>
    </w:p>
    <w:p w14:paraId="43F942C5" w14:textId="651A220B" w:rsidR="007E1303" w:rsidDel="00FE460F" w:rsidRDefault="007E1303">
      <w:pPr>
        <w:pStyle w:val="TOC3"/>
        <w:rPr>
          <w:del w:id="736" w:author="Sayali Dev" w:date="2018-02-02T14:12:00Z"/>
          <w:rFonts w:asciiTheme="minorHAnsi" w:eastAsiaTheme="minorEastAsia" w:hAnsiTheme="minorHAnsi" w:cstheme="minorBidi"/>
          <w:sz w:val="22"/>
        </w:rPr>
      </w:pPr>
      <w:del w:id="737" w:author="Sayali Dev" w:date="2018-02-02T14:12:00Z">
        <w:r w:rsidDel="00FE460F">
          <w:delText>Uploading a LIMS Workflow spreadsheet</w:delText>
        </w:r>
        <w:r w:rsidDel="00FE460F">
          <w:tab/>
          <w:delText>306</w:delText>
        </w:r>
      </w:del>
    </w:p>
    <w:p w14:paraId="4C836757" w14:textId="54529B8F" w:rsidR="007E1303" w:rsidDel="00FE460F" w:rsidRDefault="007E1303">
      <w:pPr>
        <w:pStyle w:val="TOC3"/>
        <w:rPr>
          <w:del w:id="738" w:author="Sayali Dev" w:date="2018-02-02T14:12:00Z"/>
          <w:rFonts w:asciiTheme="minorHAnsi" w:eastAsiaTheme="minorEastAsia" w:hAnsiTheme="minorHAnsi" w:cstheme="minorBidi"/>
          <w:sz w:val="22"/>
        </w:rPr>
      </w:pPr>
      <w:del w:id="739" w:author="Sayali Dev" w:date="2018-02-02T14:12:00Z">
        <w:r w:rsidDel="00FE460F">
          <w:delText>Uploading a File for Worklist Biospecimens</w:delText>
        </w:r>
        <w:r w:rsidDel="00FE460F">
          <w:tab/>
          <w:delText>308</w:delText>
        </w:r>
      </w:del>
    </w:p>
    <w:p w14:paraId="7BE109DC" w14:textId="2EA8CF84" w:rsidR="00467DFD" w:rsidRDefault="00743AE6" w:rsidP="00EF538E">
      <w:pPr>
        <w:pStyle w:val="Heading1"/>
      </w:pPr>
      <w:r>
        <w:fldChar w:fldCharType="end"/>
      </w:r>
      <w:bookmarkStart w:id="740" w:name="_Toc282093893"/>
    </w:p>
    <w:p w14:paraId="7CAEE99F" w14:textId="77777777" w:rsidR="00551907" w:rsidRPr="00960AD0" w:rsidRDefault="00467DFD" w:rsidP="00551907">
      <w:pPr>
        <w:pStyle w:val="Heading1"/>
      </w:pPr>
      <w:r>
        <w:br w:type="page"/>
      </w:r>
      <w:bookmarkStart w:id="741" w:name="_Toc502938716"/>
      <w:bookmarkStart w:id="742" w:name="_Toc507164253"/>
      <w:bookmarkStart w:id="743" w:name="_Toc502575247"/>
      <w:bookmarkEnd w:id="740"/>
      <w:r w:rsidR="00551907">
        <w:lastRenderedPageBreak/>
        <w:t>Accessing the Application</w:t>
      </w:r>
      <w:bookmarkEnd w:id="741"/>
      <w:bookmarkEnd w:id="742"/>
    </w:p>
    <w:p w14:paraId="5D456388" w14:textId="77777777" w:rsidR="00551907" w:rsidRDefault="00551907" w:rsidP="00551907">
      <w:bookmarkStart w:id="744" w:name="_Toc220232651"/>
      <w:bookmarkStart w:id="745" w:name="_Toc220322201"/>
      <w:bookmarkStart w:id="746" w:name="_Toc220325401"/>
      <w:bookmarkStart w:id="747" w:name="_Toc220325538"/>
      <w:bookmarkStart w:id="748" w:name="_Toc220326222"/>
      <w:bookmarkStart w:id="749" w:name="_Toc220327301"/>
      <w:bookmarkStart w:id="750" w:name="_Toc220679078"/>
    </w:p>
    <w:p w14:paraId="4A085277" w14:textId="77777777" w:rsidR="00551907" w:rsidRDefault="00551907" w:rsidP="00551907">
      <w:pPr>
        <w:rPr>
          <w:b/>
        </w:rPr>
      </w:pPr>
      <w:r>
        <w:t xml:space="preserve">To access the CIRRASPEC application, you must </w:t>
      </w:r>
      <w:r w:rsidRPr="00AD2744">
        <w:t xml:space="preserve">have a valid </w:t>
      </w:r>
      <w:r>
        <w:t>u</w:t>
      </w:r>
      <w:r w:rsidRPr="00AD2744">
        <w:t>ser</w:t>
      </w:r>
      <w:r>
        <w:t xml:space="preserve"> </w:t>
      </w:r>
      <w:r w:rsidRPr="00AD2744">
        <w:t xml:space="preserve">name and </w:t>
      </w:r>
      <w:r>
        <w:t>p</w:t>
      </w:r>
      <w:r w:rsidRPr="00AD2744">
        <w:t>assword</w:t>
      </w:r>
      <w:bookmarkEnd w:id="744"/>
      <w:bookmarkEnd w:id="745"/>
      <w:bookmarkEnd w:id="746"/>
      <w:bookmarkEnd w:id="747"/>
      <w:bookmarkEnd w:id="748"/>
      <w:bookmarkEnd w:id="749"/>
      <w:bookmarkEnd w:id="750"/>
      <w:r>
        <w:t>.</w:t>
      </w:r>
      <w:r>
        <w:br/>
      </w:r>
    </w:p>
    <w:p w14:paraId="3C5074F3" w14:textId="77777777" w:rsidR="00551907" w:rsidRPr="000D7B3C" w:rsidRDefault="00551907" w:rsidP="00551907">
      <w:pPr>
        <w:pStyle w:val="Heading3"/>
      </w:pPr>
      <w:bookmarkStart w:id="751" w:name="_Toc502575239"/>
      <w:bookmarkStart w:id="752" w:name="_Toc502938717"/>
      <w:bookmarkStart w:id="753" w:name="_Toc507164254"/>
      <w:r w:rsidRPr="000D7B3C">
        <w:t>Log</w:t>
      </w:r>
      <w:r>
        <w:t>in</w:t>
      </w:r>
      <w:r w:rsidRPr="000D7B3C">
        <w:t xml:space="preserve"> Guidelines</w:t>
      </w:r>
      <w:bookmarkEnd w:id="751"/>
      <w:bookmarkEnd w:id="752"/>
      <w:bookmarkEnd w:id="753"/>
      <w:r w:rsidRPr="000D7B3C">
        <w:br/>
      </w:r>
    </w:p>
    <w:p w14:paraId="75A36052" w14:textId="77777777" w:rsidR="00551907" w:rsidRPr="000D7B3C" w:rsidRDefault="00551907" w:rsidP="00551907">
      <w:pPr>
        <w:pStyle w:val="Bullet1"/>
        <w:numPr>
          <w:ilvl w:val="0"/>
          <w:numId w:val="13"/>
        </w:numPr>
        <w:ind w:right="540"/>
        <w:rPr>
          <w:rFonts w:ascii="Arial" w:hAnsi="Arial"/>
          <w:b/>
          <w:bCs/>
          <w:sz w:val="22"/>
        </w:rPr>
      </w:pPr>
      <w:r>
        <w:rPr>
          <w:rFonts w:ascii="Arial" w:hAnsi="Arial"/>
          <w:sz w:val="22"/>
        </w:rPr>
        <w:t>The p</w:t>
      </w:r>
      <w:r w:rsidRPr="000D7B3C">
        <w:rPr>
          <w:rFonts w:ascii="Arial" w:hAnsi="Arial"/>
          <w:sz w:val="22"/>
        </w:rPr>
        <w:t xml:space="preserve">assword must </w:t>
      </w:r>
      <w:r>
        <w:rPr>
          <w:rFonts w:ascii="Arial" w:hAnsi="Arial"/>
          <w:sz w:val="22"/>
        </w:rPr>
        <w:t>contain a minimum of six</w:t>
      </w:r>
      <w:r w:rsidRPr="000D7B3C">
        <w:rPr>
          <w:rFonts w:ascii="Arial" w:hAnsi="Arial"/>
          <w:sz w:val="22"/>
        </w:rPr>
        <w:t xml:space="preserve"> characters and </w:t>
      </w:r>
      <w:r>
        <w:rPr>
          <w:rFonts w:ascii="Arial" w:hAnsi="Arial"/>
          <w:sz w:val="22"/>
        </w:rPr>
        <w:t xml:space="preserve">is </w:t>
      </w:r>
      <w:r w:rsidRPr="000D7B3C">
        <w:rPr>
          <w:rFonts w:ascii="Arial" w:hAnsi="Arial"/>
          <w:sz w:val="22"/>
        </w:rPr>
        <w:t xml:space="preserve">case sensitive. </w:t>
      </w:r>
      <w:r>
        <w:rPr>
          <w:rFonts w:ascii="Arial" w:hAnsi="Arial"/>
          <w:sz w:val="22"/>
        </w:rPr>
        <w:br/>
      </w:r>
    </w:p>
    <w:p w14:paraId="17B32606" w14:textId="77777777" w:rsidR="00551907" w:rsidRPr="000D7B3C" w:rsidRDefault="00551907" w:rsidP="00551907">
      <w:pPr>
        <w:pStyle w:val="Bullet1"/>
        <w:numPr>
          <w:ilvl w:val="0"/>
          <w:numId w:val="13"/>
        </w:numPr>
        <w:ind w:right="540"/>
        <w:rPr>
          <w:rFonts w:ascii="Arial" w:hAnsi="Arial"/>
          <w:b/>
          <w:bCs/>
          <w:sz w:val="22"/>
        </w:rPr>
      </w:pPr>
      <w:r>
        <w:rPr>
          <w:rFonts w:ascii="Arial" w:hAnsi="Arial"/>
          <w:sz w:val="22"/>
        </w:rPr>
        <w:t>The p</w:t>
      </w:r>
      <w:r w:rsidRPr="000D7B3C">
        <w:rPr>
          <w:rFonts w:ascii="Arial" w:hAnsi="Arial"/>
          <w:sz w:val="22"/>
        </w:rPr>
        <w:t xml:space="preserve">assword </w:t>
      </w:r>
      <w:r>
        <w:rPr>
          <w:rFonts w:ascii="Arial" w:hAnsi="Arial"/>
          <w:sz w:val="22"/>
        </w:rPr>
        <w:t xml:space="preserve">must contain at least one </w:t>
      </w:r>
      <w:r w:rsidRPr="000D7B3C">
        <w:rPr>
          <w:rFonts w:ascii="Arial" w:hAnsi="Arial"/>
          <w:sz w:val="22"/>
        </w:rPr>
        <w:t>alpha</w:t>
      </w:r>
      <w:r>
        <w:rPr>
          <w:rFonts w:ascii="Arial" w:hAnsi="Arial"/>
          <w:sz w:val="22"/>
        </w:rPr>
        <w:t>bet</w:t>
      </w:r>
      <w:r w:rsidRPr="000D7B3C">
        <w:rPr>
          <w:rFonts w:ascii="Arial" w:hAnsi="Arial"/>
          <w:sz w:val="22"/>
        </w:rPr>
        <w:t xml:space="preserve">, </w:t>
      </w:r>
      <w:r>
        <w:rPr>
          <w:rFonts w:ascii="Arial" w:hAnsi="Arial"/>
          <w:sz w:val="22"/>
        </w:rPr>
        <w:t xml:space="preserve">one </w:t>
      </w:r>
      <w:r w:rsidRPr="000D7B3C">
        <w:rPr>
          <w:rFonts w:ascii="Arial" w:hAnsi="Arial"/>
          <w:sz w:val="22"/>
        </w:rPr>
        <w:t>num</w:t>
      </w:r>
      <w:r>
        <w:rPr>
          <w:rFonts w:ascii="Arial" w:hAnsi="Arial"/>
          <w:sz w:val="22"/>
        </w:rPr>
        <w:t>b</w:t>
      </w:r>
      <w:r w:rsidRPr="000D7B3C">
        <w:rPr>
          <w:rFonts w:ascii="Arial" w:hAnsi="Arial"/>
          <w:sz w:val="22"/>
        </w:rPr>
        <w:t xml:space="preserve">er and </w:t>
      </w:r>
      <w:r>
        <w:rPr>
          <w:rFonts w:ascii="Arial" w:hAnsi="Arial"/>
          <w:sz w:val="22"/>
        </w:rPr>
        <w:t>one special character</w:t>
      </w:r>
      <w:r w:rsidRPr="000D7B3C">
        <w:rPr>
          <w:rFonts w:ascii="Arial" w:hAnsi="Arial"/>
          <w:sz w:val="22"/>
        </w:rPr>
        <w:t xml:space="preserve"> </w:t>
      </w:r>
      <w:r>
        <w:rPr>
          <w:rFonts w:ascii="Arial" w:hAnsi="Arial"/>
          <w:sz w:val="22"/>
        </w:rPr>
        <w:t xml:space="preserve">such </w:t>
      </w:r>
      <w:r w:rsidRPr="00A97908">
        <w:rPr>
          <w:rFonts w:ascii="Arial" w:hAnsi="Arial"/>
          <w:sz w:val="22"/>
        </w:rPr>
        <w:t>as !, @, #, &amp;, etc.</w:t>
      </w:r>
      <w:r>
        <w:rPr>
          <w:rFonts w:ascii="Arial" w:hAnsi="Arial"/>
          <w:sz w:val="22"/>
        </w:rPr>
        <w:br/>
      </w:r>
    </w:p>
    <w:p w14:paraId="4EC66DF3" w14:textId="6066733D" w:rsidR="00551907" w:rsidRPr="0024596E" w:rsidRDefault="00551907" w:rsidP="00551907">
      <w:pPr>
        <w:pStyle w:val="Bullet1"/>
        <w:numPr>
          <w:ilvl w:val="0"/>
          <w:numId w:val="13"/>
        </w:numPr>
        <w:ind w:right="540"/>
        <w:rPr>
          <w:rFonts w:ascii="Arial" w:hAnsi="Arial"/>
          <w:b/>
          <w:bCs/>
          <w:sz w:val="22"/>
        </w:rPr>
      </w:pPr>
      <w:r w:rsidRPr="000D7B3C">
        <w:rPr>
          <w:rFonts w:ascii="Arial" w:hAnsi="Arial"/>
          <w:sz w:val="22"/>
        </w:rPr>
        <w:t xml:space="preserve">The </w:t>
      </w:r>
      <w:r>
        <w:rPr>
          <w:rFonts w:ascii="Arial" w:hAnsi="Arial"/>
          <w:sz w:val="22"/>
        </w:rPr>
        <w:t xml:space="preserve">application </w:t>
      </w:r>
      <w:r w:rsidRPr="000D7B3C">
        <w:rPr>
          <w:rFonts w:ascii="Arial" w:hAnsi="Arial"/>
          <w:sz w:val="22"/>
        </w:rPr>
        <w:t>prompt</w:t>
      </w:r>
      <w:r>
        <w:rPr>
          <w:rFonts w:ascii="Arial" w:hAnsi="Arial"/>
          <w:sz w:val="22"/>
        </w:rPr>
        <w:t>s</w:t>
      </w:r>
      <w:r w:rsidRPr="000D7B3C">
        <w:rPr>
          <w:rFonts w:ascii="Arial" w:hAnsi="Arial"/>
          <w:sz w:val="22"/>
        </w:rPr>
        <w:t xml:space="preserve"> </w:t>
      </w:r>
      <w:r>
        <w:rPr>
          <w:rFonts w:ascii="Arial" w:hAnsi="Arial"/>
          <w:sz w:val="22"/>
        </w:rPr>
        <w:t xml:space="preserve">you </w:t>
      </w:r>
      <w:r w:rsidRPr="000D7B3C">
        <w:rPr>
          <w:rFonts w:ascii="Arial" w:hAnsi="Arial"/>
          <w:sz w:val="22"/>
        </w:rPr>
        <w:t xml:space="preserve">to change </w:t>
      </w:r>
      <w:r>
        <w:rPr>
          <w:rFonts w:ascii="Arial" w:hAnsi="Arial"/>
          <w:sz w:val="22"/>
        </w:rPr>
        <w:t xml:space="preserve">your </w:t>
      </w:r>
      <w:r w:rsidRPr="000D7B3C">
        <w:rPr>
          <w:rFonts w:ascii="Arial" w:hAnsi="Arial"/>
          <w:sz w:val="22"/>
        </w:rPr>
        <w:t xml:space="preserve">password </w:t>
      </w:r>
      <w:r>
        <w:rPr>
          <w:rFonts w:ascii="Arial" w:hAnsi="Arial"/>
          <w:sz w:val="22"/>
        </w:rPr>
        <w:t xml:space="preserve">after you </w:t>
      </w:r>
      <w:r w:rsidRPr="000D7B3C">
        <w:rPr>
          <w:rFonts w:ascii="Arial" w:hAnsi="Arial"/>
          <w:sz w:val="22"/>
        </w:rPr>
        <w:t>log</w:t>
      </w:r>
      <w:r>
        <w:rPr>
          <w:rFonts w:ascii="Arial" w:hAnsi="Arial"/>
          <w:sz w:val="22"/>
        </w:rPr>
        <w:t>i</w:t>
      </w:r>
      <w:r w:rsidRPr="000D7B3C">
        <w:rPr>
          <w:rFonts w:ascii="Arial" w:hAnsi="Arial"/>
          <w:sz w:val="22"/>
        </w:rPr>
        <w:t>n</w:t>
      </w:r>
      <w:r>
        <w:rPr>
          <w:rFonts w:ascii="Arial" w:hAnsi="Arial"/>
          <w:sz w:val="22"/>
        </w:rPr>
        <w:t xml:space="preserve"> for the first time. For more information about how to change your password, see </w:t>
      </w:r>
      <w:hyperlink w:anchor="ChangePassword" w:history="1">
        <w:r w:rsidRPr="000D7B3C">
          <w:rPr>
            <w:rStyle w:val="Hyperlink"/>
            <w:rFonts w:ascii="Arial" w:hAnsi="Arial"/>
            <w:b/>
            <w:sz w:val="22"/>
          </w:rPr>
          <w:t>Chang</w:t>
        </w:r>
        <w:r>
          <w:rPr>
            <w:rStyle w:val="Hyperlink"/>
            <w:rFonts w:ascii="Arial" w:hAnsi="Arial"/>
            <w:b/>
            <w:sz w:val="22"/>
          </w:rPr>
          <w:t>ing</w:t>
        </w:r>
        <w:r w:rsidRPr="000D7B3C">
          <w:rPr>
            <w:rStyle w:val="Hyperlink"/>
            <w:rFonts w:ascii="Arial" w:hAnsi="Arial"/>
            <w:b/>
            <w:sz w:val="22"/>
          </w:rPr>
          <w:t xml:space="preserve"> </w:t>
        </w:r>
        <w:r>
          <w:rPr>
            <w:rStyle w:val="Hyperlink"/>
            <w:rFonts w:ascii="Arial" w:hAnsi="Arial"/>
            <w:b/>
            <w:sz w:val="22"/>
          </w:rPr>
          <w:t xml:space="preserve">Your </w:t>
        </w:r>
        <w:r w:rsidRPr="000D7B3C">
          <w:rPr>
            <w:rStyle w:val="Hyperlink"/>
            <w:rFonts w:ascii="Arial" w:hAnsi="Arial"/>
            <w:b/>
            <w:sz w:val="22"/>
          </w:rPr>
          <w:t>Password</w:t>
        </w:r>
      </w:hyperlink>
      <w:r w:rsidRPr="000D7B3C">
        <w:rPr>
          <w:rFonts w:ascii="Arial" w:hAnsi="Arial"/>
          <w:sz w:val="22"/>
        </w:rPr>
        <w:t>.</w:t>
      </w:r>
      <w:r w:rsidRPr="0024596E">
        <w:rPr>
          <w:rFonts w:ascii="Arial" w:hAnsi="Arial"/>
          <w:sz w:val="22"/>
        </w:rPr>
        <w:br/>
      </w:r>
    </w:p>
    <w:p w14:paraId="2D74DED7" w14:textId="77777777" w:rsidR="00551907" w:rsidRDefault="00551907" w:rsidP="00551907">
      <w:pPr>
        <w:numPr>
          <w:ilvl w:val="0"/>
          <w:numId w:val="17"/>
        </w:numPr>
        <w:ind w:left="720"/>
      </w:pPr>
      <w:r>
        <w:t xml:space="preserve">This application supports the following browsers: </w:t>
      </w:r>
    </w:p>
    <w:p w14:paraId="7795B698" w14:textId="77777777" w:rsidR="00551907" w:rsidRDefault="00551907" w:rsidP="00551907">
      <w:pPr>
        <w:numPr>
          <w:ilvl w:val="1"/>
          <w:numId w:val="17"/>
        </w:numPr>
        <w:ind w:left="1440"/>
      </w:pPr>
      <w:r w:rsidRPr="00DA26E4">
        <w:t>Firefox 3.5 and above</w:t>
      </w:r>
    </w:p>
    <w:p w14:paraId="458AD2EA" w14:textId="77777777" w:rsidR="00551907" w:rsidRDefault="00551907" w:rsidP="00551907">
      <w:pPr>
        <w:numPr>
          <w:ilvl w:val="1"/>
          <w:numId w:val="17"/>
        </w:numPr>
        <w:ind w:left="1440"/>
      </w:pPr>
      <w:r>
        <w:t>IE 8.0 and above</w:t>
      </w:r>
      <w:r>
        <w:br/>
      </w:r>
    </w:p>
    <w:p w14:paraId="79CA31D9" w14:textId="77777777" w:rsidR="00551907" w:rsidRDefault="00551907" w:rsidP="00551907">
      <w:pPr>
        <w:numPr>
          <w:ilvl w:val="0"/>
          <w:numId w:val="17"/>
        </w:numPr>
        <w:ind w:left="720"/>
      </w:pPr>
      <w:r>
        <w:t xml:space="preserve">You must </w:t>
      </w:r>
      <w:r w:rsidRPr="000274BA">
        <w:t>not</w:t>
      </w:r>
      <w:r>
        <w:t xml:space="preserve"> run </w:t>
      </w:r>
      <w:r w:rsidRPr="00DA26E4">
        <w:t>IE</w:t>
      </w:r>
      <w:r>
        <w:t xml:space="preserve"> </w:t>
      </w:r>
      <w:r w:rsidRPr="00DA26E4">
        <w:t xml:space="preserve">8.0 </w:t>
      </w:r>
      <w:r>
        <w:t>i</w:t>
      </w:r>
      <w:r w:rsidRPr="00DA26E4">
        <w:t xml:space="preserve">n </w:t>
      </w:r>
      <w:r>
        <w:t>the C</w:t>
      </w:r>
      <w:r w:rsidRPr="00DA26E4">
        <w:t xml:space="preserve">ompatibility mode. </w:t>
      </w:r>
      <w:r>
        <w:t xml:space="preserve">You </w:t>
      </w:r>
      <w:r w:rsidRPr="00DA26E4">
        <w:t xml:space="preserve">can check the </w:t>
      </w:r>
      <w:r>
        <w:t xml:space="preserve">IE </w:t>
      </w:r>
      <w:r w:rsidRPr="00DA26E4">
        <w:t xml:space="preserve">compatibility view by </w:t>
      </w:r>
      <w:r>
        <w:t xml:space="preserve">clicking </w:t>
      </w:r>
      <w:r w:rsidRPr="00D25F78">
        <w:rPr>
          <w:b/>
        </w:rPr>
        <w:t>Tools</w:t>
      </w:r>
      <w:r w:rsidRPr="00DA26E4">
        <w:t> </w:t>
      </w:r>
      <w:r>
        <w:t xml:space="preserve">&gt; </w:t>
      </w:r>
      <w:r w:rsidRPr="00D25F78">
        <w:rPr>
          <w:b/>
        </w:rPr>
        <w:t>Compatibility View</w:t>
      </w:r>
      <w:r>
        <w:rPr>
          <w:b/>
        </w:rPr>
        <w:t xml:space="preserve"> settings</w:t>
      </w:r>
      <w:r w:rsidRPr="00DA26E4">
        <w:t>.</w:t>
      </w:r>
    </w:p>
    <w:p w14:paraId="5CE73FAD" w14:textId="77777777" w:rsidR="00551907" w:rsidRDefault="00551907" w:rsidP="00551907">
      <w:pPr>
        <w:ind w:left="720"/>
      </w:pPr>
    </w:p>
    <w:p w14:paraId="2E82B4C7" w14:textId="77777777" w:rsidR="00551907" w:rsidRDefault="00551907" w:rsidP="00551907">
      <w:pPr>
        <w:numPr>
          <w:ilvl w:val="0"/>
          <w:numId w:val="17"/>
        </w:numPr>
        <w:ind w:left="720"/>
      </w:pPr>
      <w:r>
        <w:t xml:space="preserve">You must </w:t>
      </w:r>
      <w:r w:rsidRPr="00BC00FF">
        <w:t>ensure that any pop-up blocker software is turned off</w:t>
      </w:r>
      <w:r>
        <w:t>.</w:t>
      </w:r>
    </w:p>
    <w:p w14:paraId="675E0378" w14:textId="77777777" w:rsidR="00551907" w:rsidRPr="008759CD" w:rsidRDefault="00551907" w:rsidP="00551907"/>
    <w:p w14:paraId="1CB7EFE2" w14:textId="77777777" w:rsidR="00551907" w:rsidRDefault="00551907" w:rsidP="00551907">
      <w:pPr>
        <w:pStyle w:val="Heading2"/>
      </w:pPr>
      <w:bookmarkStart w:id="754" w:name="_Toc282093894"/>
      <w:bookmarkStart w:id="755" w:name="_Toc502938718"/>
      <w:bookmarkStart w:id="756" w:name="_Toc507164255"/>
      <w:r>
        <w:t xml:space="preserve">Logging into the </w:t>
      </w:r>
      <w:bookmarkEnd w:id="754"/>
      <w:r>
        <w:t>Application</w:t>
      </w:r>
      <w:bookmarkEnd w:id="755"/>
      <w:bookmarkEnd w:id="756"/>
    </w:p>
    <w:p w14:paraId="577A6A0C" w14:textId="77777777" w:rsidR="00551907" w:rsidRDefault="00551907" w:rsidP="00551907"/>
    <w:p w14:paraId="0E432A00" w14:textId="77777777" w:rsidR="00551907" w:rsidRDefault="00551907" w:rsidP="00551907">
      <w:r>
        <w:t>To log in</w:t>
      </w:r>
      <w:r w:rsidRPr="00542B71">
        <w:t>:</w:t>
      </w:r>
    </w:p>
    <w:p w14:paraId="41AEFB18" w14:textId="77777777" w:rsidR="00551907" w:rsidRPr="00542B71" w:rsidRDefault="00551907" w:rsidP="00551907">
      <w:pPr>
        <w:ind w:left="720"/>
      </w:pPr>
    </w:p>
    <w:p w14:paraId="70E3B14A" w14:textId="77777777" w:rsidR="00551907" w:rsidRDefault="00551907" w:rsidP="00551907">
      <w:pPr>
        <w:numPr>
          <w:ilvl w:val="0"/>
          <w:numId w:val="12"/>
        </w:numPr>
      </w:pPr>
      <w:r>
        <w:t>Enter CIRRASPEC</w:t>
      </w:r>
      <w:r w:rsidRPr="00542B71">
        <w:t xml:space="preserve"> web site </w:t>
      </w:r>
      <w:r>
        <w:t xml:space="preserve">URL </w:t>
      </w:r>
      <w:r w:rsidRPr="00542B71">
        <w:t>In the address bar of a Web browser</w:t>
      </w:r>
      <w:r>
        <w:t>.</w:t>
      </w:r>
    </w:p>
    <w:p w14:paraId="6A156176" w14:textId="77777777" w:rsidR="00551907" w:rsidRPr="00542B71" w:rsidRDefault="00551907" w:rsidP="00551907">
      <w:pPr>
        <w:ind w:left="720"/>
      </w:pPr>
      <w:r>
        <w:t>T</w:t>
      </w:r>
      <w:r w:rsidRPr="00542B71">
        <w:t xml:space="preserve">he </w:t>
      </w:r>
      <w:r>
        <w:rPr>
          <w:b/>
        </w:rPr>
        <w:t>Logi</w:t>
      </w:r>
      <w:r w:rsidRPr="00542B71">
        <w:rPr>
          <w:b/>
        </w:rPr>
        <w:t>n</w:t>
      </w:r>
      <w:r w:rsidRPr="00542B71">
        <w:t xml:space="preserve"> page appears.</w:t>
      </w:r>
    </w:p>
    <w:p w14:paraId="5148D631" w14:textId="77777777" w:rsidR="00551907" w:rsidRPr="00487FB1" w:rsidRDefault="00551907" w:rsidP="00551907">
      <w:pPr>
        <w:ind w:left="720"/>
      </w:pPr>
      <w:r>
        <w:br/>
      </w:r>
      <w:r>
        <w:rPr>
          <w:noProof/>
          <w:color w:val="1F497D"/>
        </w:rPr>
        <w:drawing>
          <wp:inline distT="0" distB="0" distL="0" distR="0" wp14:anchorId="6F42AEEE" wp14:editId="6C3DD712">
            <wp:extent cx="2924175" cy="26860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24175" cy="2686050"/>
                    </a:xfrm>
                    <a:prstGeom prst="rect">
                      <a:avLst/>
                    </a:prstGeom>
                    <a:noFill/>
                    <a:ln w="3175">
                      <a:solidFill>
                        <a:schemeClr val="tx1"/>
                      </a:solidFill>
                    </a:ln>
                  </pic:spPr>
                </pic:pic>
              </a:graphicData>
            </a:graphic>
          </wp:inline>
        </w:drawing>
      </w:r>
    </w:p>
    <w:p w14:paraId="724DE5F9" w14:textId="77777777" w:rsidR="00551907" w:rsidRDefault="00551907" w:rsidP="00551907">
      <w:pPr>
        <w:numPr>
          <w:ilvl w:val="0"/>
          <w:numId w:val="12"/>
        </w:numPr>
      </w:pPr>
      <w:r>
        <w:t xml:space="preserve">In the </w:t>
      </w:r>
      <w:r w:rsidRPr="00027E4A">
        <w:rPr>
          <w:b/>
        </w:rPr>
        <w:t>Username</w:t>
      </w:r>
      <w:r w:rsidRPr="000C0A3D">
        <w:t xml:space="preserve"> </w:t>
      </w:r>
      <w:r>
        <w:t xml:space="preserve">box, type your username and in the </w:t>
      </w:r>
      <w:r w:rsidRPr="00027E4A">
        <w:rPr>
          <w:b/>
        </w:rPr>
        <w:t>Password</w:t>
      </w:r>
      <w:r>
        <w:t xml:space="preserve"> box</w:t>
      </w:r>
      <w:r w:rsidRPr="000C0A3D">
        <w:t xml:space="preserve">, </w:t>
      </w:r>
      <w:r>
        <w:t xml:space="preserve">type your password. </w:t>
      </w:r>
    </w:p>
    <w:p w14:paraId="317C68EF" w14:textId="77777777" w:rsidR="00551907" w:rsidRDefault="00551907" w:rsidP="00551907">
      <w:pPr>
        <w:ind w:left="720"/>
        <w:rPr>
          <w:b/>
        </w:rPr>
      </w:pPr>
      <w:r w:rsidRPr="00C20E9B">
        <w:rPr>
          <w:b/>
        </w:rPr>
        <w:t>Note:</w:t>
      </w:r>
    </w:p>
    <w:p w14:paraId="0CD26CD3" w14:textId="77777777" w:rsidR="00551907" w:rsidRDefault="00551907" w:rsidP="00551907">
      <w:pPr>
        <w:ind w:left="720"/>
      </w:pPr>
      <w:r>
        <w:t xml:space="preserve">If you have forgotten your login credentials or need login assistance, send an e-mail to </w:t>
      </w:r>
      <w:hyperlink r:id="rId11" w:history="1">
        <w:r>
          <w:rPr>
            <w:rStyle w:val="Hyperlink"/>
          </w:rPr>
          <w:t>cirraspec@tgen.org</w:t>
        </w:r>
      </w:hyperlink>
      <w:r>
        <w:t>.</w:t>
      </w:r>
    </w:p>
    <w:p w14:paraId="7FA57F83" w14:textId="77777777" w:rsidR="00551907" w:rsidRDefault="00551907" w:rsidP="00551907">
      <w:pPr>
        <w:ind w:left="720"/>
      </w:pPr>
    </w:p>
    <w:p w14:paraId="0B19D2E2" w14:textId="77777777" w:rsidR="00551907" w:rsidRDefault="00551907" w:rsidP="00551907">
      <w:pPr>
        <w:numPr>
          <w:ilvl w:val="0"/>
          <w:numId w:val="12"/>
        </w:numPr>
      </w:pPr>
      <w:r>
        <w:t>C</w:t>
      </w:r>
      <w:r w:rsidRPr="000C0A3D">
        <w:t xml:space="preserve">lick </w:t>
      </w:r>
      <w:r w:rsidRPr="000C0A3D">
        <w:rPr>
          <w:b/>
        </w:rPr>
        <w:t>L</w:t>
      </w:r>
      <w:r w:rsidRPr="00144C6A">
        <w:rPr>
          <w:b/>
          <w:caps/>
        </w:rPr>
        <w:t>ogin</w:t>
      </w:r>
      <w:r w:rsidRPr="000C0A3D">
        <w:t>.</w:t>
      </w:r>
    </w:p>
    <w:p w14:paraId="78BBD92D" w14:textId="77777777" w:rsidR="00551907" w:rsidRDefault="00551907" w:rsidP="00551907">
      <w:pPr>
        <w:ind w:left="720"/>
      </w:pPr>
      <w:r>
        <w:t xml:space="preserve">The CIRRASPEC </w:t>
      </w:r>
      <w:r w:rsidRPr="00612AF6">
        <w:rPr>
          <w:b/>
        </w:rPr>
        <w:t>home page</w:t>
      </w:r>
      <w:r>
        <w:t xml:space="preserve"> appears. </w:t>
      </w:r>
      <w:r w:rsidRPr="005E3136">
        <w:t xml:space="preserve"> </w:t>
      </w:r>
    </w:p>
    <w:p w14:paraId="59879293" w14:textId="77777777" w:rsidR="00551907" w:rsidRDefault="00551907" w:rsidP="00551907">
      <w:pPr>
        <w:ind w:left="720"/>
      </w:pPr>
      <w:r>
        <w:t>On top right, below the My Account link, Home page displays Welcome note:“Welcome User Sitename”</w:t>
      </w:r>
    </w:p>
    <w:p w14:paraId="410EFBBA" w14:textId="77777777" w:rsidR="00551907" w:rsidRDefault="00551907" w:rsidP="00551907">
      <w:pPr>
        <w:ind w:left="720"/>
      </w:pPr>
    </w:p>
    <w:p w14:paraId="76DBDEBE" w14:textId="77777777" w:rsidR="00551907" w:rsidRPr="00C20E9B" w:rsidRDefault="00551907" w:rsidP="00551907">
      <w:pPr>
        <w:ind w:right="270" w:firstLine="720"/>
        <w:rPr>
          <w:b/>
        </w:rPr>
      </w:pPr>
      <w:r w:rsidRPr="00C20E9B">
        <w:rPr>
          <w:b/>
        </w:rPr>
        <w:t>Note:</w:t>
      </w:r>
    </w:p>
    <w:p w14:paraId="6BFD067F" w14:textId="77777777" w:rsidR="00551907" w:rsidRDefault="00551907" w:rsidP="00551907">
      <w:pPr>
        <w:numPr>
          <w:ilvl w:val="0"/>
          <w:numId w:val="16"/>
        </w:numPr>
        <w:ind w:right="270"/>
      </w:pPr>
      <w:r>
        <w:t xml:space="preserve">If you have more than one assigned collection site locations, you are prompted to select the appropriate location for this Web session. </w:t>
      </w:r>
    </w:p>
    <w:p w14:paraId="64EF307E" w14:textId="77777777" w:rsidR="00551907" w:rsidRPr="00DA440B" w:rsidRDefault="00551907" w:rsidP="00551907">
      <w:pPr>
        <w:numPr>
          <w:ilvl w:val="0"/>
          <w:numId w:val="16"/>
        </w:numPr>
        <w:ind w:right="270"/>
      </w:pPr>
      <w:r>
        <w:t xml:space="preserve">Click on </w:t>
      </w:r>
      <w:r w:rsidRPr="00C20E9B">
        <w:rPr>
          <w:b/>
        </w:rPr>
        <w:t>SAVE</w:t>
      </w:r>
      <w:r>
        <w:rPr>
          <w:b/>
        </w:rPr>
        <w:t xml:space="preserve">, </w:t>
      </w:r>
      <w:r>
        <w:t>the home page displays the location selected on top right Welcome note.</w:t>
      </w:r>
      <w:r w:rsidRPr="00DA440B">
        <w:t xml:space="preserve"> </w:t>
      </w:r>
    </w:p>
    <w:p w14:paraId="47244371" w14:textId="77777777" w:rsidR="00551907" w:rsidRDefault="00551907" w:rsidP="00551907">
      <w:pPr>
        <w:ind w:left="1440"/>
      </w:pPr>
    </w:p>
    <w:p w14:paraId="553C0E95" w14:textId="77777777" w:rsidR="00551907" w:rsidRDefault="00551907" w:rsidP="00551907">
      <w:pPr>
        <w:ind w:left="720"/>
      </w:pPr>
      <w:r w:rsidRPr="00F403E4">
        <w:rPr>
          <w:noProof/>
        </w:rPr>
        <w:drawing>
          <wp:inline distT="0" distB="0" distL="0" distR="0" wp14:anchorId="1B70BC10" wp14:editId="4EEB624A">
            <wp:extent cx="2400300" cy="2143125"/>
            <wp:effectExtent l="19050" t="19050" r="19050" b="2857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0300" cy="2143125"/>
                    </a:xfrm>
                    <a:prstGeom prst="rect">
                      <a:avLst/>
                    </a:prstGeom>
                    <a:noFill/>
                    <a:ln w="3175">
                      <a:solidFill>
                        <a:schemeClr val="tx1"/>
                      </a:solidFill>
                    </a:ln>
                  </pic:spPr>
                </pic:pic>
              </a:graphicData>
            </a:graphic>
          </wp:inline>
        </w:drawing>
      </w:r>
    </w:p>
    <w:p w14:paraId="7C083D5F" w14:textId="77777777" w:rsidR="00551907" w:rsidRDefault="00551907" w:rsidP="00551907">
      <w:pPr>
        <w:ind w:left="1440"/>
      </w:pPr>
    </w:p>
    <w:p w14:paraId="63275E25" w14:textId="77777777" w:rsidR="00551907" w:rsidRDefault="00551907" w:rsidP="00551907">
      <w:pPr>
        <w:ind w:left="1440"/>
      </w:pPr>
    </w:p>
    <w:p w14:paraId="78539C5C" w14:textId="77777777" w:rsidR="00551907" w:rsidRDefault="00551907" w:rsidP="00551907">
      <w:pPr>
        <w:ind w:left="1440"/>
      </w:pPr>
    </w:p>
    <w:p w14:paraId="3AA27D58" w14:textId="77777777" w:rsidR="00551907" w:rsidRDefault="00551907" w:rsidP="00551907">
      <w:pPr>
        <w:pStyle w:val="Heading2"/>
      </w:pPr>
      <w:bookmarkStart w:id="757" w:name="_Toc502938719"/>
      <w:bookmarkStart w:id="758" w:name="_Toc507164256"/>
      <w:r>
        <w:t>Logging off the Application</w:t>
      </w:r>
      <w:bookmarkEnd w:id="757"/>
      <w:bookmarkEnd w:id="758"/>
      <w:r>
        <w:t xml:space="preserve"> </w:t>
      </w:r>
    </w:p>
    <w:p w14:paraId="06AF5FA1" w14:textId="77777777" w:rsidR="00551907" w:rsidRDefault="00551907" w:rsidP="00551907"/>
    <w:p w14:paraId="10F461FB" w14:textId="77777777" w:rsidR="00551907" w:rsidRDefault="00551907" w:rsidP="00551907">
      <w:r>
        <w:t xml:space="preserve">To log off from the application, in the upper-right corner of any page, click the </w:t>
      </w:r>
      <w:r w:rsidRPr="00181BF8">
        <w:rPr>
          <w:b/>
        </w:rPr>
        <w:t>Logout</w:t>
      </w:r>
      <w:r>
        <w:t xml:space="preserve"> link.</w:t>
      </w:r>
    </w:p>
    <w:p w14:paraId="0A5FA065" w14:textId="77777777" w:rsidR="00551907" w:rsidRDefault="00551907" w:rsidP="00551907">
      <w:r>
        <w:t xml:space="preserve">On successful logout, </w:t>
      </w:r>
      <w:r w:rsidRPr="00542B71">
        <w:t xml:space="preserve">The </w:t>
      </w:r>
      <w:r>
        <w:rPr>
          <w:b/>
        </w:rPr>
        <w:t>Login</w:t>
      </w:r>
      <w:r w:rsidRPr="00542B71">
        <w:t xml:space="preserve"> page appears</w:t>
      </w:r>
      <w:r>
        <w:t>.</w:t>
      </w:r>
    </w:p>
    <w:p w14:paraId="1198FDBD" w14:textId="77777777" w:rsidR="00551907" w:rsidRDefault="00551907" w:rsidP="00551907">
      <w:pPr>
        <w:ind w:left="720"/>
      </w:pPr>
    </w:p>
    <w:p w14:paraId="354AF43B" w14:textId="77777777" w:rsidR="00551907" w:rsidRPr="000C0A3D" w:rsidRDefault="00551907" w:rsidP="00551907">
      <w:pPr>
        <w:ind w:left="720"/>
      </w:pPr>
      <w:r>
        <w:br w:type="page"/>
      </w:r>
    </w:p>
    <w:p w14:paraId="17885A98" w14:textId="77777777" w:rsidR="00551907" w:rsidRDefault="00551907" w:rsidP="00551907">
      <w:pPr>
        <w:pStyle w:val="Heading2"/>
      </w:pPr>
      <w:bookmarkStart w:id="759" w:name="_Toc282093896"/>
      <w:bookmarkStart w:id="760" w:name="_Toc502938720"/>
      <w:bookmarkStart w:id="761" w:name="_Toc507164257"/>
      <w:r>
        <w:lastRenderedPageBreak/>
        <w:t>Accessing the Home Page</w:t>
      </w:r>
      <w:bookmarkEnd w:id="759"/>
      <w:bookmarkEnd w:id="760"/>
      <w:bookmarkEnd w:id="761"/>
    </w:p>
    <w:p w14:paraId="650846EB" w14:textId="77777777" w:rsidR="00551907" w:rsidRDefault="00551907" w:rsidP="00551907"/>
    <w:p w14:paraId="09958D13" w14:textId="77777777" w:rsidR="00551907" w:rsidRDefault="00551907" w:rsidP="00551907">
      <w:pPr>
        <w:ind w:right="540"/>
      </w:pPr>
      <w:r>
        <w:t xml:space="preserve">You can access the CIRRASPEC home page from any other page </w:t>
      </w:r>
      <w:r w:rsidRPr="002F6323">
        <w:t xml:space="preserve">by clicking the </w:t>
      </w:r>
      <w:r w:rsidRPr="002F6323">
        <w:rPr>
          <w:b/>
        </w:rPr>
        <w:t>Home</w:t>
      </w:r>
      <w:r w:rsidRPr="002F6323">
        <w:t xml:space="preserve"> tab. </w:t>
      </w:r>
    </w:p>
    <w:p w14:paraId="4951D45D" w14:textId="77777777" w:rsidR="00551907" w:rsidRDefault="00551907" w:rsidP="00551907"/>
    <w:p w14:paraId="634CD20B" w14:textId="77777777" w:rsidR="00551907" w:rsidRPr="008246B4" w:rsidRDefault="00551907" w:rsidP="00551907">
      <w:pPr>
        <w:pStyle w:val="ListParagraph"/>
        <w:numPr>
          <w:ilvl w:val="0"/>
          <w:numId w:val="30"/>
        </w:numPr>
      </w:pPr>
      <w:r>
        <w:t>Allows you to access the CIRRASPEC home page</w:t>
      </w:r>
    </w:p>
    <w:p w14:paraId="1522DD2B" w14:textId="77777777" w:rsidR="00551907" w:rsidRPr="00FF126C" w:rsidRDefault="00551907" w:rsidP="00551907">
      <w:pPr>
        <w:pStyle w:val="ListParagraph"/>
        <w:numPr>
          <w:ilvl w:val="0"/>
          <w:numId w:val="30"/>
        </w:numPr>
      </w:pPr>
      <w:r>
        <w:t>Allows you to access your account for password and user profile maintenance</w:t>
      </w:r>
    </w:p>
    <w:p w14:paraId="758B870C" w14:textId="77777777" w:rsidR="00551907" w:rsidRPr="00FF126C" w:rsidRDefault="00551907" w:rsidP="00551907">
      <w:pPr>
        <w:pStyle w:val="ListParagraph"/>
        <w:numPr>
          <w:ilvl w:val="0"/>
          <w:numId w:val="30"/>
        </w:numPr>
      </w:pPr>
      <w:r>
        <w:t>Welcome note displaying user logging to the site</w:t>
      </w:r>
    </w:p>
    <w:p w14:paraId="04C8BBB1" w14:textId="77777777" w:rsidR="00551907" w:rsidRDefault="00551907" w:rsidP="00551907">
      <w:pPr>
        <w:pStyle w:val="ListParagraph"/>
        <w:numPr>
          <w:ilvl w:val="0"/>
          <w:numId w:val="30"/>
        </w:numPr>
      </w:pPr>
      <w:r>
        <w:t>Allows you to log off from the application.</w:t>
      </w:r>
    </w:p>
    <w:p w14:paraId="23D5312C" w14:textId="77777777" w:rsidR="00551907" w:rsidRDefault="00551907" w:rsidP="00551907">
      <w:pPr>
        <w:pStyle w:val="ListParagraph"/>
        <w:numPr>
          <w:ilvl w:val="0"/>
          <w:numId w:val="30"/>
        </w:numPr>
      </w:pPr>
      <w:r>
        <w:t>Easy Access Links</w:t>
      </w:r>
    </w:p>
    <w:p w14:paraId="44CC1D7B" w14:textId="0C41C77A" w:rsidR="00551907" w:rsidRDefault="00551907" w:rsidP="00551907">
      <w:pPr>
        <w:pStyle w:val="ListParagraph"/>
      </w:pPr>
    </w:p>
    <w:p w14:paraId="6593CFDF" w14:textId="2F695863" w:rsidR="00551907" w:rsidRDefault="00551907" w:rsidP="00551907">
      <w:pPr>
        <w:rPr>
          <w:noProof/>
        </w:rPr>
      </w:pPr>
    </w:p>
    <w:p w14:paraId="729A9632" w14:textId="47F19B24" w:rsidR="00551907" w:rsidRDefault="00C36536" w:rsidP="00551907">
      <w:pPr>
        <w:rPr>
          <w:noProof/>
        </w:rPr>
      </w:pPr>
      <w:r w:rsidRPr="00CA4F00">
        <w:rPr>
          <w:noProof/>
        </w:rPr>
        <mc:AlternateContent>
          <mc:Choice Requires="wps">
            <w:drawing>
              <wp:anchor distT="0" distB="0" distL="114300" distR="114300" simplePos="0" relativeHeight="251757056" behindDoc="0" locked="0" layoutInCell="1" allowOverlap="1" wp14:anchorId="1DFC9E42" wp14:editId="0E624312">
                <wp:simplePos x="0" y="0"/>
                <wp:positionH relativeFrom="column">
                  <wp:posOffset>6237605</wp:posOffset>
                </wp:positionH>
                <wp:positionV relativeFrom="paragraph">
                  <wp:posOffset>24039</wp:posOffset>
                </wp:positionV>
                <wp:extent cx="295275" cy="238125"/>
                <wp:effectExtent l="0" t="0" r="28575" b="28575"/>
                <wp:wrapNone/>
                <wp:docPr id="79" name="Text Box 79"/>
                <wp:cNvGraphicFramePr/>
                <a:graphic xmlns:a="http://schemas.openxmlformats.org/drawingml/2006/main">
                  <a:graphicData uri="http://schemas.microsoft.com/office/word/2010/wordprocessingShape">
                    <wps:wsp>
                      <wps:cNvSpPr txBox="1"/>
                      <wps:spPr>
                        <a:xfrm>
                          <a:off x="0" y="0"/>
                          <a:ext cx="295275" cy="238125"/>
                        </a:xfrm>
                        <a:prstGeom prst="rect">
                          <a:avLst/>
                        </a:prstGeom>
                        <a:solidFill>
                          <a:schemeClr val="lt1"/>
                        </a:solidFill>
                        <a:ln w="6350">
                          <a:solidFill>
                            <a:prstClr val="black"/>
                          </a:solidFill>
                        </a:ln>
                      </wps:spPr>
                      <wps:txbx>
                        <w:txbxContent>
                          <w:p w14:paraId="751F42A8" w14:textId="77777777" w:rsidR="00112287" w:rsidRDefault="00112287" w:rsidP="00551907">
                            <w:r>
                              <w:t>2</w:t>
                            </w:r>
                            <w:r w:rsidRPr="00CA4F00">
                              <w:rPr>
                                <w:noProof/>
                              </w:rPr>
                              <w:drawing>
                                <wp:inline distT="0" distB="0" distL="0" distR="0" wp14:anchorId="4B4D1566" wp14:editId="673AD952">
                                  <wp:extent cx="106045" cy="171543"/>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6045" cy="1715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FC9E42" id="_x0000_t202" coordsize="21600,21600" o:spt="202" path="m,l,21600r21600,l21600,xe">
                <v:stroke joinstyle="miter"/>
                <v:path gradientshapeok="t" o:connecttype="rect"/>
              </v:shapetype>
              <v:shape id="Text Box 79" o:spid="_x0000_s1026" type="#_x0000_t202" style="position:absolute;margin-left:491.15pt;margin-top:1.9pt;width:23.25pt;height:18.7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" fillcolor="white [3201]" strokeweight=".5pt">
                <v:textbox>
                  <w:txbxContent>
                    <w:p w14:paraId="751F42A8" w14:textId="77777777" w:rsidR="00112287" w:rsidRDefault="00112287" w:rsidP="00551907">
                      <w:r>
                        <w:t>2</w:t>
                      </w:r>
                      <w:r w:rsidRPr="00CA4F00">
                        <w:rPr>
                          <w:noProof/>
                        </w:rPr>
                        <w:drawing>
                          <wp:inline distT="0" distB="0" distL="0" distR="0" wp14:anchorId="4B4D1566" wp14:editId="673AD952">
                            <wp:extent cx="106045" cy="171543"/>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6045" cy="171543"/>
                                    </a:xfrm>
                                    <a:prstGeom prst="rect">
                                      <a:avLst/>
                                    </a:prstGeom>
                                    <a:noFill/>
                                    <a:ln>
                                      <a:noFill/>
                                    </a:ln>
                                  </pic:spPr>
                                </pic:pic>
                              </a:graphicData>
                            </a:graphic>
                          </wp:inline>
                        </w:drawing>
                      </w:r>
                    </w:p>
                  </w:txbxContent>
                </v:textbox>
              </v:shape>
            </w:pict>
          </mc:Fallback>
        </mc:AlternateContent>
      </w:r>
      <w:r w:rsidRPr="00CA4F00">
        <w:rPr>
          <w:noProof/>
        </w:rPr>
        <mc:AlternateContent>
          <mc:Choice Requires="wps">
            <w:drawing>
              <wp:anchor distT="0" distB="0" distL="114300" distR="114300" simplePos="0" relativeHeight="251758080" behindDoc="0" locked="0" layoutInCell="1" allowOverlap="1" wp14:anchorId="37F97DF0" wp14:editId="716DBA76">
                <wp:simplePos x="0" y="0"/>
                <wp:positionH relativeFrom="column">
                  <wp:posOffset>6645910</wp:posOffset>
                </wp:positionH>
                <wp:positionV relativeFrom="paragraph">
                  <wp:posOffset>22316</wp:posOffset>
                </wp:positionV>
                <wp:extent cx="295275" cy="238125"/>
                <wp:effectExtent l="0" t="0" r="28575" b="28575"/>
                <wp:wrapNone/>
                <wp:docPr id="82" name="Text Box 82"/>
                <wp:cNvGraphicFramePr/>
                <a:graphic xmlns:a="http://schemas.openxmlformats.org/drawingml/2006/main">
                  <a:graphicData uri="http://schemas.microsoft.com/office/word/2010/wordprocessingShape">
                    <wps:wsp>
                      <wps:cNvSpPr txBox="1"/>
                      <wps:spPr>
                        <a:xfrm>
                          <a:off x="0" y="0"/>
                          <a:ext cx="295275" cy="238125"/>
                        </a:xfrm>
                        <a:prstGeom prst="rect">
                          <a:avLst/>
                        </a:prstGeom>
                        <a:solidFill>
                          <a:schemeClr val="lt1"/>
                        </a:solidFill>
                        <a:ln w="6350">
                          <a:solidFill>
                            <a:prstClr val="black"/>
                          </a:solidFill>
                        </a:ln>
                      </wps:spPr>
                      <wps:txbx>
                        <w:txbxContent>
                          <w:p w14:paraId="7361419E" w14:textId="77777777" w:rsidR="00112287" w:rsidRDefault="00112287" w:rsidP="00551907">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97DF0" id="Text Box 82" o:spid="_x0000_s1027" type="#_x0000_t202" style="position:absolute;margin-left:523.3pt;margin-top:1.75pt;width:23.25pt;height:18.7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" fillcolor="white [3201]" strokeweight=".5pt">
                <v:textbox>
                  <w:txbxContent>
                    <w:p w14:paraId="7361419E" w14:textId="77777777" w:rsidR="00112287" w:rsidRDefault="00112287" w:rsidP="00551907">
                      <w:r>
                        <w:t>4</w:t>
                      </w:r>
                    </w:p>
                  </w:txbxContent>
                </v:textbox>
              </v:shape>
            </w:pict>
          </mc:Fallback>
        </mc:AlternateContent>
      </w:r>
      <w:r w:rsidRPr="00CA4F00">
        <w:rPr>
          <w:noProof/>
        </w:rPr>
        <mc:AlternateContent>
          <mc:Choice Requires="wps">
            <w:drawing>
              <wp:anchor distT="0" distB="0" distL="114300" distR="114300" simplePos="0" relativeHeight="251756032" behindDoc="0" locked="0" layoutInCell="1" allowOverlap="1" wp14:anchorId="37269EBB" wp14:editId="029A812F">
                <wp:simplePos x="0" y="0"/>
                <wp:positionH relativeFrom="column">
                  <wp:posOffset>5705475</wp:posOffset>
                </wp:positionH>
                <wp:positionV relativeFrom="paragraph">
                  <wp:posOffset>26398</wp:posOffset>
                </wp:positionV>
                <wp:extent cx="295275" cy="238125"/>
                <wp:effectExtent l="0" t="0" r="28575" b="28575"/>
                <wp:wrapNone/>
                <wp:docPr id="84" name="Text Box 84"/>
                <wp:cNvGraphicFramePr/>
                <a:graphic xmlns:a="http://schemas.openxmlformats.org/drawingml/2006/main">
                  <a:graphicData uri="http://schemas.microsoft.com/office/word/2010/wordprocessingShape">
                    <wps:wsp>
                      <wps:cNvSpPr txBox="1"/>
                      <wps:spPr>
                        <a:xfrm>
                          <a:off x="0" y="0"/>
                          <a:ext cx="295275" cy="238125"/>
                        </a:xfrm>
                        <a:prstGeom prst="rect">
                          <a:avLst/>
                        </a:prstGeom>
                        <a:solidFill>
                          <a:schemeClr val="lt1"/>
                        </a:solidFill>
                        <a:ln w="6350">
                          <a:solidFill>
                            <a:prstClr val="black"/>
                          </a:solidFill>
                        </a:ln>
                      </wps:spPr>
                      <wps:txbx>
                        <w:txbxContent>
                          <w:p w14:paraId="5EA4CD35" w14:textId="77777777" w:rsidR="00112287" w:rsidRDefault="00112287" w:rsidP="00551907">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69EBB" id="Text Box 84" o:spid="_x0000_s1028" type="#_x0000_t202" style="position:absolute;margin-left:449.25pt;margin-top:2.1pt;width:23.25pt;height:18.7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" fillcolor="white [3201]" strokeweight=".5pt">
                <v:textbox>
                  <w:txbxContent>
                    <w:p w14:paraId="5EA4CD35" w14:textId="77777777" w:rsidR="00112287" w:rsidRDefault="00112287" w:rsidP="00551907">
                      <w:r>
                        <w:t>3</w:t>
                      </w:r>
                    </w:p>
                  </w:txbxContent>
                </v:textbox>
              </v:shape>
            </w:pict>
          </mc:Fallback>
        </mc:AlternateContent>
      </w:r>
      <w:r>
        <w:rPr>
          <w:noProof/>
        </w:rPr>
        <mc:AlternateContent>
          <mc:Choice Requires="wps">
            <w:drawing>
              <wp:anchor distT="0" distB="0" distL="114300" distR="114300" simplePos="0" relativeHeight="251755008" behindDoc="0" locked="0" layoutInCell="1" allowOverlap="1" wp14:anchorId="3C140D4B" wp14:editId="763DCD07">
                <wp:simplePos x="0" y="0"/>
                <wp:positionH relativeFrom="column">
                  <wp:posOffset>2377587</wp:posOffset>
                </wp:positionH>
                <wp:positionV relativeFrom="paragraph">
                  <wp:posOffset>33376</wp:posOffset>
                </wp:positionV>
                <wp:extent cx="295275" cy="238125"/>
                <wp:effectExtent l="0" t="0" r="28575" b="28575"/>
                <wp:wrapNone/>
                <wp:docPr id="77" name="Text Box 77"/>
                <wp:cNvGraphicFramePr/>
                <a:graphic xmlns:a="http://schemas.openxmlformats.org/drawingml/2006/main">
                  <a:graphicData uri="http://schemas.microsoft.com/office/word/2010/wordprocessingShape">
                    <wps:wsp>
                      <wps:cNvSpPr txBox="1"/>
                      <wps:spPr>
                        <a:xfrm>
                          <a:off x="0" y="0"/>
                          <a:ext cx="295275" cy="238125"/>
                        </a:xfrm>
                        <a:prstGeom prst="rect">
                          <a:avLst/>
                        </a:prstGeom>
                        <a:solidFill>
                          <a:schemeClr val="lt1"/>
                        </a:solidFill>
                        <a:ln w="6350">
                          <a:solidFill>
                            <a:prstClr val="black"/>
                          </a:solidFill>
                        </a:ln>
                      </wps:spPr>
                      <wps:txbx>
                        <w:txbxContent>
                          <w:p w14:paraId="57B014E0" w14:textId="77777777" w:rsidR="00112287" w:rsidRDefault="00112287" w:rsidP="00551907">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40D4B" id="Text Box 77" o:spid="_x0000_s1029" type="#_x0000_t202" style="position:absolute;margin-left:187.2pt;margin-top:2.65pt;width:23.25pt;height:18.7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" fillcolor="white [3201]" strokeweight=".5pt">
                <v:textbox>
                  <w:txbxContent>
                    <w:p w14:paraId="57B014E0" w14:textId="77777777" w:rsidR="00112287" w:rsidRDefault="00112287" w:rsidP="00551907">
                      <w:r>
                        <w:t>1</w:t>
                      </w:r>
                    </w:p>
                  </w:txbxContent>
                </v:textbox>
              </v:shape>
            </w:pict>
          </mc:Fallback>
        </mc:AlternateContent>
      </w:r>
    </w:p>
    <w:p w14:paraId="2F80E37E" w14:textId="3B55162A" w:rsidR="00551907" w:rsidRDefault="00C36536" w:rsidP="00551907">
      <w:pPr>
        <w:rPr>
          <w:noProof/>
        </w:rPr>
      </w:pPr>
      <w:r>
        <w:rPr>
          <w:noProof/>
        </w:rPr>
        <mc:AlternateContent>
          <mc:Choice Requires="wps">
            <w:drawing>
              <wp:anchor distT="0" distB="0" distL="114300" distR="114300" simplePos="0" relativeHeight="251748864" behindDoc="0" locked="0" layoutInCell="1" allowOverlap="1" wp14:anchorId="27EAC693" wp14:editId="3D901D31">
                <wp:simplePos x="0" y="0"/>
                <wp:positionH relativeFrom="column">
                  <wp:posOffset>6738257</wp:posOffset>
                </wp:positionH>
                <wp:positionV relativeFrom="paragraph">
                  <wp:posOffset>93889</wp:posOffset>
                </wp:positionV>
                <wp:extent cx="0" cy="561975"/>
                <wp:effectExtent l="76200" t="0" r="57150" b="47625"/>
                <wp:wrapNone/>
                <wp:docPr id="30" name="Straight Arrow Connector 30"/>
                <wp:cNvGraphicFramePr/>
                <a:graphic xmlns:a="http://schemas.openxmlformats.org/drawingml/2006/main">
                  <a:graphicData uri="http://schemas.microsoft.com/office/word/2010/wordprocessingShape">
                    <wps:wsp>
                      <wps:cNvCnPr/>
                      <wps:spPr>
                        <a:xfrm>
                          <a:off x="0" y="0"/>
                          <a:ext cx="0" cy="56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B8D5183" id="_x0000_t32" coordsize="21600,21600" o:spt="32" o:oned="t" path="m,l21600,21600e" filled="f">
                <v:path arrowok="t" fillok="f" o:connecttype="none"/>
                <o:lock v:ext="edit" shapetype="t"/>
              </v:shapetype>
              <v:shape id="Straight Arrow Connector 30" o:spid="_x0000_s1026" type="#_x0000_t32" style="position:absolute;margin-left:530.55pt;margin-top:7.4pt;width:0;height:44.25pt;z-index:251748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" strokecolor="black [3200]" strokeweight=".5pt">
                <v:stroke endarrow="block" joinstyle="miter"/>
              </v:shape>
            </w:pict>
          </mc:Fallback>
        </mc:AlternateContent>
      </w:r>
      <w:r>
        <w:rPr>
          <w:noProof/>
        </w:rPr>
        <mc:AlternateContent>
          <mc:Choice Requires="wps">
            <w:drawing>
              <wp:anchor distT="0" distB="0" distL="114300" distR="114300" simplePos="0" relativeHeight="251749888" behindDoc="0" locked="0" layoutInCell="1" allowOverlap="1" wp14:anchorId="332726F1" wp14:editId="5325D707">
                <wp:simplePos x="0" y="0"/>
                <wp:positionH relativeFrom="column">
                  <wp:posOffset>6400800</wp:posOffset>
                </wp:positionH>
                <wp:positionV relativeFrom="paragraph">
                  <wp:posOffset>114300</wp:posOffset>
                </wp:positionV>
                <wp:extent cx="0" cy="542925"/>
                <wp:effectExtent l="76200" t="0" r="57150" b="47625"/>
                <wp:wrapNone/>
                <wp:docPr id="28" name="Straight Arrow Connector 28"/>
                <wp:cNvGraphicFramePr/>
                <a:graphic xmlns:a="http://schemas.openxmlformats.org/drawingml/2006/main">
                  <a:graphicData uri="http://schemas.microsoft.com/office/word/2010/wordprocessingShape">
                    <wps:wsp>
                      <wps:cNvCnPr/>
                      <wps:spPr>
                        <a:xfrm>
                          <a:off x="0" y="0"/>
                          <a:ext cx="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3F98E9" id="Straight Arrow Connector 28" o:spid="_x0000_s1026" type="#_x0000_t32" style="position:absolute;margin-left:7in;margin-top:9pt;width:0;height:42.75pt;z-index:25174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" strokecolor="black [3200]" strokeweight=".5pt">
                <v:stroke endarrow="block" joinstyle="miter"/>
              </v:shape>
            </w:pict>
          </mc:Fallback>
        </mc:AlternateContent>
      </w:r>
      <w:r>
        <w:rPr>
          <w:noProof/>
        </w:rPr>
        <mc:AlternateContent>
          <mc:Choice Requires="wps">
            <w:drawing>
              <wp:anchor distT="0" distB="0" distL="114300" distR="114300" simplePos="0" relativeHeight="251747840" behindDoc="0" locked="0" layoutInCell="1" allowOverlap="1" wp14:anchorId="08DC6626" wp14:editId="6E74FC72">
                <wp:simplePos x="0" y="0"/>
                <wp:positionH relativeFrom="column">
                  <wp:posOffset>5842908</wp:posOffset>
                </wp:positionH>
                <wp:positionV relativeFrom="paragraph">
                  <wp:posOffset>112939</wp:posOffset>
                </wp:positionV>
                <wp:extent cx="9525" cy="723900"/>
                <wp:effectExtent l="38100" t="0" r="66675" b="57150"/>
                <wp:wrapNone/>
                <wp:docPr id="46" name="Straight Arrow Connector 46"/>
                <wp:cNvGraphicFramePr/>
                <a:graphic xmlns:a="http://schemas.openxmlformats.org/drawingml/2006/main">
                  <a:graphicData uri="http://schemas.microsoft.com/office/word/2010/wordprocessingShape">
                    <wps:wsp>
                      <wps:cNvCnPr/>
                      <wps:spPr>
                        <a:xfrm>
                          <a:off x="0" y="0"/>
                          <a:ext cx="9525" cy="72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CF67F3" id="Straight Arrow Connector 46" o:spid="_x0000_s1026" type="#_x0000_t32" style="position:absolute;margin-left:460.05pt;margin-top:8.9pt;width:.75pt;height:57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" strokecolor="black [3200]" strokeweight=".5pt">
                <v:stroke endarrow="block" joinstyle="miter"/>
              </v:shape>
            </w:pict>
          </mc:Fallback>
        </mc:AlternateContent>
      </w:r>
      <w:r>
        <w:rPr>
          <w:noProof/>
        </w:rPr>
        <mc:AlternateContent>
          <mc:Choice Requires="wps">
            <w:drawing>
              <wp:anchor distT="0" distB="0" distL="114300" distR="114300" simplePos="0" relativeHeight="251746816" behindDoc="0" locked="0" layoutInCell="1" allowOverlap="1" wp14:anchorId="70DC714F" wp14:editId="15CC6E90">
                <wp:simplePos x="0" y="0"/>
                <wp:positionH relativeFrom="column">
                  <wp:posOffset>2510790</wp:posOffset>
                </wp:positionH>
                <wp:positionV relativeFrom="paragraph">
                  <wp:posOffset>108585</wp:posOffset>
                </wp:positionV>
                <wp:extent cx="9525" cy="723900"/>
                <wp:effectExtent l="38100" t="0" r="66675" b="57150"/>
                <wp:wrapNone/>
                <wp:docPr id="43" name="Straight Arrow Connector 43"/>
                <wp:cNvGraphicFramePr/>
                <a:graphic xmlns:a="http://schemas.openxmlformats.org/drawingml/2006/main">
                  <a:graphicData uri="http://schemas.microsoft.com/office/word/2010/wordprocessingShape">
                    <wps:wsp>
                      <wps:cNvCnPr/>
                      <wps:spPr>
                        <a:xfrm>
                          <a:off x="0" y="0"/>
                          <a:ext cx="9525" cy="72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1E6A2D" id="Straight Arrow Connector 43" o:spid="_x0000_s1026" type="#_x0000_t32" style="position:absolute;margin-left:197.7pt;margin-top:8.55pt;width:.75pt;height:57pt;z-index:25174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" strokecolor="black [3200]" strokeweight=".5pt">
                <v:stroke endarrow="block" joinstyle="miter"/>
              </v:shape>
            </w:pict>
          </mc:Fallback>
        </mc:AlternateContent>
      </w:r>
    </w:p>
    <w:p w14:paraId="7EA41ED4" w14:textId="5CCF7835" w:rsidR="00551907" w:rsidRDefault="00551907" w:rsidP="00551907"/>
    <w:p w14:paraId="793FA4D9" w14:textId="7ABADCC2" w:rsidR="00551907" w:rsidRDefault="00551907" w:rsidP="00551907"/>
    <w:p w14:paraId="19A40029" w14:textId="253B1603" w:rsidR="00551907" w:rsidRDefault="00551907" w:rsidP="00551907"/>
    <w:p w14:paraId="43A6EAF4" w14:textId="6DB400A0" w:rsidR="00551907" w:rsidRDefault="00C36536" w:rsidP="00551907">
      <w:r>
        <w:rPr>
          <w:noProof/>
        </w:rPr>
        <mc:AlternateContent>
          <mc:Choice Requires="wps">
            <w:drawing>
              <wp:anchor distT="0" distB="0" distL="114300" distR="114300" simplePos="0" relativeHeight="251750912" behindDoc="0" locked="0" layoutInCell="1" allowOverlap="1" wp14:anchorId="4E97A55F" wp14:editId="35307BBE">
                <wp:simplePos x="0" y="0"/>
                <wp:positionH relativeFrom="column">
                  <wp:posOffset>6242141</wp:posOffset>
                </wp:positionH>
                <wp:positionV relativeFrom="paragraph">
                  <wp:posOffset>2352402</wp:posOffset>
                </wp:positionV>
                <wp:extent cx="45719" cy="1442357"/>
                <wp:effectExtent l="76200" t="38100" r="50165" b="24765"/>
                <wp:wrapNone/>
                <wp:docPr id="31" name="Straight Arrow Connector 31"/>
                <wp:cNvGraphicFramePr/>
                <a:graphic xmlns:a="http://schemas.openxmlformats.org/drawingml/2006/main">
                  <a:graphicData uri="http://schemas.microsoft.com/office/word/2010/wordprocessingShape">
                    <wps:wsp>
                      <wps:cNvCnPr/>
                      <wps:spPr>
                        <a:xfrm flipH="1" flipV="1">
                          <a:off x="0" y="0"/>
                          <a:ext cx="45719" cy="14423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D48243" id="Straight Arrow Connector 31" o:spid="_x0000_s1026" type="#_x0000_t32" style="position:absolute;margin-left:491.5pt;margin-top:185.25pt;width:3.6pt;height:113.55pt;flip:x y;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" strokecolor="black [3200]" strokeweight=".5pt">
                <v:stroke endarrow="block" joinstyle="miter"/>
              </v:shape>
            </w:pict>
          </mc:Fallback>
        </mc:AlternateContent>
      </w:r>
      <w:r>
        <w:rPr>
          <w:noProof/>
        </w:rPr>
        <mc:AlternateContent>
          <mc:Choice Requires="wps">
            <w:drawing>
              <wp:anchor distT="0" distB="0" distL="114300" distR="114300" simplePos="0" relativeHeight="251753984" behindDoc="0" locked="0" layoutInCell="1" allowOverlap="1" wp14:anchorId="3EA3B308" wp14:editId="307701DE">
                <wp:simplePos x="0" y="0"/>
                <wp:positionH relativeFrom="column">
                  <wp:posOffset>519388</wp:posOffset>
                </wp:positionH>
                <wp:positionV relativeFrom="paragraph">
                  <wp:posOffset>2139189</wp:posOffset>
                </wp:positionV>
                <wp:extent cx="0" cy="1647825"/>
                <wp:effectExtent l="76200" t="38100" r="57150" b="9525"/>
                <wp:wrapNone/>
                <wp:docPr id="83" name="Straight Arrow Connector 83"/>
                <wp:cNvGraphicFramePr/>
                <a:graphic xmlns:a="http://schemas.openxmlformats.org/drawingml/2006/main">
                  <a:graphicData uri="http://schemas.microsoft.com/office/word/2010/wordprocessingShape">
                    <wps:wsp>
                      <wps:cNvCnPr/>
                      <wps:spPr>
                        <a:xfrm flipV="1">
                          <a:off x="0" y="0"/>
                          <a:ext cx="0" cy="1647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B25D17" id="Straight Arrow Connector 83" o:spid="_x0000_s1026" type="#_x0000_t32" style="position:absolute;margin-left:40.9pt;margin-top:168.45pt;width:0;height:129.75pt;flip:y;z-index:25175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" strokecolor="black [3200]" strokeweight=".5pt">
                <v:stroke endarrow="block" joinstyle="miter"/>
              </v:shape>
            </w:pict>
          </mc:Fallback>
        </mc:AlternateContent>
      </w:r>
      <w:ins w:id="762" w:author="Sayali Dev" w:date="2018-02-12T18:58:00Z">
        <w:r>
          <w:rPr>
            <w:noProof/>
          </w:rPr>
          <w:drawing>
            <wp:inline distT="0" distB="0" distL="0" distR="0" wp14:anchorId="4C7115BF" wp14:editId="2AD889B8">
              <wp:extent cx="6997859" cy="3385721"/>
              <wp:effectExtent l="0" t="0" r="0" b="5715"/>
              <wp:docPr id="9226" name="Picture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92" t="9540" r="2099" b="7239"/>
                      <a:stretch/>
                    </pic:blipFill>
                    <pic:spPr bwMode="auto">
                      <a:xfrm>
                        <a:off x="0" y="0"/>
                        <a:ext cx="7007618" cy="3390443"/>
                      </a:xfrm>
                      <a:prstGeom prst="rect">
                        <a:avLst/>
                      </a:prstGeom>
                      <a:ln>
                        <a:noFill/>
                      </a:ln>
                      <a:extLst>
                        <a:ext uri="{53640926-AAD7-44D8-BBD7-CCE9431645EC}">
                          <a14:shadowObscured xmlns:a14="http://schemas.microsoft.com/office/drawing/2010/main"/>
                        </a:ext>
                      </a:extLst>
                    </pic:spPr>
                  </pic:pic>
                </a:graphicData>
              </a:graphic>
            </wp:inline>
          </w:drawing>
        </w:r>
        <w:r w:rsidRPr="00CA4F00">
          <w:rPr>
            <w:noProof/>
          </w:rPr>
          <w:t xml:space="preserve"> </w:t>
        </w:r>
      </w:ins>
    </w:p>
    <w:p w14:paraId="45486B8A" w14:textId="12E71B3D" w:rsidR="00D47A83" w:rsidRDefault="00C36536" w:rsidP="00551907">
      <w:r w:rsidRPr="00CA4F00">
        <w:rPr>
          <w:noProof/>
        </w:rPr>
        <mc:AlternateContent>
          <mc:Choice Requires="wps">
            <w:drawing>
              <wp:anchor distT="0" distB="0" distL="114300" distR="114300" simplePos="0" relativeHeight="251751936" behindDoc="0" locked="0" layoutInCell="1" allowOverlap="1" wp14:anchorId="21A5A706" wp14:editId="02DBB5AE">
                <wp:simplePos x="0" y="0"/>
                <wp:positionH relativeFrom="column">
                  <wp:posOffset>6128658</wp:posOffset>
                </wp:positionH>
                <wp:positionV relativeFrom="paragraph">
                  <wp:posOffset>398508</wp:posOffset>
                </wp:positionV>
                <wp:extent cx="295275" cy="238125"/>
                <wp:effectExtent l="0" t="0" r="28575" b="28575"/>
                <wp:wrapNone/>
                <wp:docPr id="32" name="Text Box 32"/>
                <wp:cNvGraphicFramePr/>
                <a:graphic xmlns:a="http://schemas.openxmlformats.org/drawingml/2006/main">
                  <a:graphicData uri="http://schemas.microsoft.com/office/word/2010/wordprocessingShape">
                    <wps:wsp>
                      <wps:cNvSpPr txBox="1"/>
                      <wps:spPr>
                        <a:xfrm>
                          <a:off x="0" y="0"/>
                          <a:ext cx="295275" cy="238125"/>
                        </a:xfrm>
                        <a:prstGeom prst="rect">
                          <a:avLst/>
                        </a:prstGeom>
                        <a:solidFill>
                          <a:schemeClr val="lt1"/>
                        </a:solidFill>
                        <a:ln w="6350">
                          <a:solidFill>
                            <a:prstClr val="black"/>
                          </a:solidFill>
                        </a:ln>
                      </wps:spPr>
                      <wps:txbx>
                        <w:txbxContent>
                          <w:p w14:paraId="43843B40" w14:textId="77777777" w:rsidR="00112287" w:rsidRDefault="00112287" w:rsidP="00551907">
                            <w:r>
                              <w:t>5</w:t>
                            </w:r>
                            <w:r w:rsidRPr="00CA4F00">
                              <w:rPr>
                                <w:noProof/>
                              </w:rPr>
                              <w:drawing>
                                <wp:inline distT="0" distB="0" distL="0" distR="0" wp14:anchorId="42E1E5C9" wp14:editId="6F391A32">
                                  <wp:extent cx="106045" cy="171543"/>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6045" cy="1715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5A706" id="Text Box 32" o:spid="_x0000_s1030" type="#_x0000_t202" style="position:absolute;margin-left:482.55pt;margin-top:31.4pt;width:23.25pt;height:18.7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" fillcolor="white [3201]" strokeweight=".5pt">
                <v:textbox>
                  <w:txbxContent>
                    <w:p w14:paraId="43843B40" w14:textId="77777777" w:rsidR="00112287" w:rsidRDefault="00112287" w:rsidP="00551907">
                      <w:r>
                        <w:t>5</w:t>
                      </w:r>
                      <w:r w:rsidRPr="00CA4F00">
                        <w:rPr>
                          <w:noProof/>
                        </w:rPr>
                        <w:drawing>
                          <wp:inline distT="0" distB="0" distL="0" distR="0" wp14:anchorId="42E1E5C9" wp14:editId="6F391A32">
                            <wp:extent cx="106045" cy="171543"/>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6045" cy="171543"/>
                                    </a:xfrm>
                                    <a:prstGeom prst="rect">
                                      <a:avLst/>
                                    </a:prstGeom>
                                    <a:noFill/>
                                    <a:ln>
                                      <a:noFill/>
                                    </a:ln>
                                  </pic:spPr>
                                </pic:pic>
                              </a:graphicData>
                            </a:graphic>
                          </wp:inline>
                        </w:drawing>
                      </w:r>
                    </w:p>
                  </w:txbxContent>
                </v:textbox>
              </v:shape>
            </w:pict>
          </mc:Fallback>
        </mc:AlternateContent>
      </w:r>
      <w:r w:rsidRPr="00CA4F00">
        <w:rPr>
          <w:noProof/>
        </w:rPr>
        <mc:AlternateContent>
          <mc:Choice Requires="wps">
            <w:drawing>
              <wp:anchor distT="0" distB="0" distL="114300" distR="114300" simplePos="0" relativeHeight="251752960" behindDoc="0" locked="0" layoutInCell="1" allowOverlap="1" wp14:anchorId="5C77A9BD" wp14:editId="6C9568B6">
                <wp:simplePos x="0" y="0"/>
                <wp:positionH relativeFrom="column">
                  <wp:posOffset>355487</wp:posOffset>
                </wp:positionH>
                <wp:positionV relativeFrom="paragraph">
                  <wp:posOffset>394425</wp:posOffset>
                </wp:positionV>
                <wp:extent cx="295275" cy="238125"/>
                <wp:effectExtent l="0" t="0" r="28575" b="28575"/>
                <wp:wrapNone/>
                <wp:docPr id="78" name="Text Box 78"/>
                <wp:cNvGraphicFramePr/>
                <a:graphic xmlns:a="http://schemas.openxmlformats.org/drawingml/2006/main">
                  <a:graphicData uri="http://schemas.microsoft.com/office/word/2010/wordprocessingShape">
                    <wps:wsp>
                      <wps:cNvSpPr txBox="1"/>
                      <wps:spPr>
                        <a:xfrm>
                          <a:off x="0" y="0"/>
                          <a:ext cx="295275" cy="238125"/>
                        </a:xfrm>
                        <a:prstGeom prst="rect">
                          <a:avLst/>
                        </a:prstGeom>
                        <a:solidFill>
                          <a:schemeClr val="lt1"/>
                        </a:solidFill>
                        <a:ln w="6350">
                          <a:solidFill>
                            <a:prstClr val="black"/>
                          </a:solidFill>
                        </a:ln>
                      </wps:spPr>
                      <wps:txbx>
                        <w:txbxContent>
                          <w:p w14:paraId="191DB968" w14:textId="77777777" w:rsidR="00112287" w:rsidRDefault="00112287" w:rsidP="00551907">
                            <w:r>
                              <w:t>5</w:t>
                            </w:r>
                            <w:r w:rsidRPr="00CA4F00">
                              <w:rPr>
                                <w:noProof/>
                              </w:rPr>
                              <w:drawing>
                                <wp:inline distT="0" distB="0" distL="0" distR="0" wp14:anchorId="245E9111" wp14:editId="5AEFFB30">
                                  <wp:extent cx="106045" cy="171543"/>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6045" cy="1715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7A9BD" id="Text Box 78" o:spid="_x0000_s1031" type="#_x0000_t202" style="position:absolute;margin-left:28pt;margin-top:31.05pt;width:23.25pt;height:18.7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" fillcolor="white [3201]" strokeweight=".5pt">
                <v:textbox>
                  <w:txbxContent>
                    <w:p w14:paraId="191DB968" w14:textId="77777777" w:rsidR="00112287" w:rsidRDefault="00112287" w:rsidP="00551907">
                      <w:r>
                        <w:t>5</w:t>
                      </w:r>
                      <w:r w:rsidRPr="00CA4F00">
                        <w:rPr>
                          <w:noProof/>
                        </w:rPr>
                        <w:drawing>
                          <wp:inline distT="0" distB="0" distL="0" distR="0" wp14:anchorId="245E9111" wp14:editId="5AEFFB30">
                            <wp:extent cx="106045" cy="171543"/>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6045" cy="171543"/>
                                    </a:xfrm>
                                    <a:prstGeom prst="rect">
                                      <a:avLst/>
                                    </a:prstGeom>
                                    <a:noFill/>
                                    <a:ln>
                                      <a:noFill/>
                                    </a:ln>
                                  </pic:spPr>
                                </pic:pic>
                              </a:graphicData>
                            </a:graphic>
                          </wp:inline>
                        </w:drawing>
                      </w:r>
                    </w:p>
                  </w:txbxContent>
                </v:textbox>
              </v:shape>
            </w:pict>
          </mc:Fallback>
        </mc:AlternateContent>
      </w:r>
      <w:r w:rsidR="00551907">
        <w:br w:type="page"/>
      </w:r>
    </w:p>
    <w:p w14:paraId="3FAA2759" w14:textId="77777777" w:rsidR="00551907" w:rsidRPr="002F6323" w:rsidRDefault="00551907" w:rsidP="00551907">
      <w:pPr>
        <w:pStyle w:val="Heading2"/>
      </w:pPr>
      <w:bookmarkStart w:id="763" w:name="_Toc282093897"/>
      <w:bookmarkStart w:id="764" w:name="_Toc502938721"/>
      <w:bookmarkStart w:id="765" w:name="_Toc507164258"/>
      <w:r>
        <w:lastRenderedPageBreak/>
        <w:t xml:space="preserve">Accessing the </w:t>
      </w:r>
      <w:r w:rsidRPr="002F6323">
        <w:t>My Account</w:t>
      </w:r>
      <w:bookmarkEnd w:id="763"/>
      <w:r>
        <w:t xml:space="preserve"> Page</w:t>
      </w:r>
      <w:bookmarkEnd w:id="764"/>
      <w:bookmarkEnd w:id="765"/>
    </w:p>
    <w:p w14:paraId="7DB45FD0" w14:textId="77777777" w:rsidR="00551907" w:rsidRDefault="00551907" w:rsidP="00551907">
      <w:pPr>
        <w:ind w:right="540"/>
      </w:pPr>
    </w:p>
    <w:p w14:paraId="0BCCB0A4" w14:textId="77777777" w:rsidR="00551907" w:rsidRPr="002F6323" w:rsidRDefault="00551907" w:rsidP="00551907">
      <w:pPr>
        <w:ind w:right="540"/>
      </w:pPr>
      <w:r>
        <w:t xml:space="preserve">You can use the </w:t>
      </w:r>
      <w:r w:rsidRPr="000D7B3C">
        <w:t>My Account</w:t>
      </w:r>
      <w:r w:rsidRPr="002F6323">
        <w:t xml:space="preserve"> </w:t>
      </w:r>
      <w:r>
        <w:t xml:space="preserve">page </w:t>
      </w:r>
      <w:r w:rsidRPr="002F6323">
        <w:t xml:space="preserve">to </w:t>
      </w:r>
      <w:r>
        <w:t xml:space="preserve">update your </w:t>
      </w:r>
      <w:r w:rsidRPr="002F6323">
        <w:t xml:space="preserve">user profile (language and location preferences) and </w:t>
      </w:r>
      <w:r>
        <w:t>your login password</w:t>
      </w:r>
      <w:r w:rsidRPr="002F6323">
        <w:t>.</w:t>
      </w:r>
    </w:p>
    <w:p w14:paraId="46A143A4" w14:textId="77777777" w:rsidR="00551907" w:rsidRDefault="00551907" w:rsidP="00551907">
      <w:pPr>
        <w:ind w:right="540"/>
      </w:pPr>
    </w:p>
    <w:p w14:paraId="33ACD008" w14:textId="77777777" w:rsidR="00551907" w:rsidRDefault="00551907" w:rsidP="00551907">
      <w:pPr>
        <w:ind w:right="540"/>
      </w:pPr>
      <w:r>
        <w:t xml:space="preserve">To access the </w:t>
      </w:r>
      <w:r w:rsidRPr="00A33AEA">
        <w:rPr>
          <w:b/>
        </w:rPr>
        <w:t>My Account</w:t>
      </w:r>
      <w:r>
        <w:t xml:space="preserve"> page:</w:t>
      </w:r>
      <w:r>
        <w:br/>
      </w:r>
    </w:p>
    <w:p w14:paraId="07B59A80" w14:textId="77777777" w:rsidR="00551907" w:rsidRDefault="00551907" w:rsidP="00551907">
      <w:pPr>
        <w:numPr>
          <w:ilvl w:val="0"/>
          <w:numId w:val="18"/>
        </w:numPr>
        <w:ind w:right="540"/>
      </w:pPr>
      <w:r>
        <w:t>I</w:t>
      </w:r>
      <w:r w:rsidRPr="002F6323">
        <w:t xml:space="preserve">n the </w:t>
      </w:r>
      <w:r>
        <w:t xml:space="preserve">upper-right corner </w:t>
      </w:r>
      <w:r w:rsidRPr="002F6323">
        <w:t xml:space="preserve">of any </w:t>
      </w:r>
      <w:r>
        <w:t>page, c</w:t>
      </w:r>
      <w:r w:rsidRPr="002F6323">
        <w:t xml:space="preserve">lick the </w:t>
      </w:r>
      <w:r w:rsidRPr="002F6323">
        <w:rPr>
          <w:b/>
        </w:rPr>
        <w:t>My Account</w:t>
      </w:r>
      <w:r w:rsidRPr="002F6323">
        <w:t xml:space="preserve"> </w:t>
      </w:r>
      <w:r>
        <w:t>link.</w:t>
      </w:r>
    </w:p>
    <w:p w14:paraId="5CF4E0F0" w14:textId="77777777" w:rsidR="00551907" w:rsidRDefault="00551907" w:rsidP="00551907">
      <w:pPr>
        <w:ind w:firstLine="720"/>
      </w:pPr>
      <w:r>
        <w:t xml:space="preserve">The </w:t>
      </w:r>
      <w:r w:rsidRPr="00FC3E22">
        <w:rPr>
          <w:b/>
        </w:rPr>
        <w:t>My Account</w:t>
      </w:r>
      <w:r>
        <w:t xml:space="preserve"> page appears.</w:t>
      </w:r>
      <w:r>
        <w:br/>
      </w:r>
    </w:p>
    <w:p w14:paraId="3966391F" w14:textId="6D43CD9B" w:rsidR="00551907" w:rsidRDefault="00551907" w:rsidP="00551907">
      <w:pPr>
        <w:ind w:left="720"/>
      </w:pPr>
      <w:del w:id="766" w:author="Sayali Dev" w:date="2018-02-23T14:10:00Z">
        <w:r w:rsidDel="00EE7614">
          <w:rPr>
            <w:noProof/>
          </w:rPr>
          <w:drawing>
            <wp:inline distT="0" distB="0" distL="0" distR="0" wp14:anchorId="45E25EC9" wp14:editId="5CD1ADA0">
              <wp:extent cx="6305550" cy="3790950"/>
              <wp:effectExtent l="19050" t="19050" r="1905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05550" cy="3790950"/>
                      </a:xfrm>
                      <a:prstGeom prst="rect">
                        <a:avLst/>
                      </a:prstGeom>
                      <a:noFill/>
                      <a:ln w="3175">
                        <a:solidFill>
                          <a:schemeClr val="tx1"/>
                        </a:solidFill>
                      </a:ln>
                    </pic:spPr>
                  </pic:pic>
                </a:graphicData>
              </a:graphic>
            </wp:inline>
          </w:drawing>
        </w:r>
      </w:del>
      <w:ins w:id="767" w:author="Sayali Dev" w:date="2018-02-23T14:10:00Z">
        <w:r w:rsidR="00EE7614">
          <w:rPr>
            <w:noProof/>
          </w:rPr>
          <w:drawing>
            <wp:inline distT="0" distB="0" distL="0" distR="0" wp14:anchorId="5D33A963" wp14:editId="0DA572B3">
              <wp:extent cx="6610350" cy="3648075"/>
              <wp:effectExtent l="0" t="0" r="0" b="9525"/>
              <wp:docPr id="9604" name="Picture 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587" r="1978" b="4866"/>
                      <a:stretch/>
                    </pic:blipFill>
                    <pic:spPr bwMode="auto">
                      <a:xfrm>
                        <a:off x="0" y="0"/>
                        <a:ext cx="6610350" cy="3648075"/>
                      </a:xfrm>
                      <a:prstGeom prst="rect">
                        <a:avLst/>
                      </a:prstGeom>
                      <a:ln>
                        <a:noFill/>
                      </a:ln>
                      <a:extLst>
                        <a:ext uri="{53640926-AAD7-44D8-BBD7-CCE9431645EC}">
                          <a14:shadowObscured xmlns:a14="http://schemas.microsoft.com/office/drawing/2010/main"/>
                        </a:ext>
                      </a:extLst>
                    </pic:spPr>
                  </pic:pic>
                </a:graphicData>
              </a:graphic>
            </wp:inline>
          </w:drawing>
        </w:r>
      </w:ins>
    </w:p>
    <w:p w14:paraId="21AA1D40" w14:textId="77777777" w:rsidR="00551907" w:rsidRDefault="00551907" w:rsidP="00551907">
      <w:pPr>
        <w:pStyle w:val="Heading3"/>
      </w:pPr>
      <w:r>
        <w:br w:type="page"/>
      </w:r>
      <w:bookmarkStart w:id="768" w:name="_Toc282093898"/>
    </w:p>
    <w:p w14:paraId="1630E290" w14:textId="77777777" w:rsidR="00551907" w:rsidRPr="007E55EA" w:rsidRDefault="00551907" w:rsidP="00551907">
      <w:pPr>
        <w:pStyle w:val="Heading3"/>
        <w:rPr>
          <w:b w:val="0"/>
          <w:lang w:val="en-US"/>
        </w:rPr>
      </w:pPr>
      <w:bookmarkStart w:id="769" w:name="_Toc502575244"/>
      <w:bookmarkStart w:id="770" w:name="_Toc502938722"/>
      <w:bookmarkStart w:id="771" w:name="_Toc507164259"/>
      <w:r w:rsidRPr="007E55EA">
        <w:rPr>
          <w:b w:val="0"/>
          <w:lang w:val="en-US"/>
        </w:rPr>
        <w:lastRenderedPageBreak/>
        <w:t xml:space="preserve">To </w:t>
      </w:r>
      <w:r>
        <w:rPr>
          <w:b w:val="0"/>
          <w:lang w:val="en-US"/>
        </w:rPr>
        <w:t xml:space="preserve">set user profiles on </w:t>
      </w:r>
      <w:r w:rsidRPr="007E55EA">
        <w:rPr>
          <w:lang w:val="en-US"/>
        </w:rPr>
        <w:t>My Account</w:t>
      </w:r>
      <w:r>
        <w:rPr>
          <w:b w:val="0"/>
          <w:lang w:val="en-US"/>
        </w:rPr>
        <w:t xml:space="preserve"> page</w:t>
      </w:r>
      <w:r w:rsidRPr="007E55EA">
        <w:rPr>
          <w:b w:val="0"/>
          <w:lang w:val="en-US"/>
        </w:rPr>
        <w:t xml:space="preserve"> :</w:t>
      </w:r>
      <w:bookmarkEnd w:id="769"/>
      <w:bookmarkEnd w:id="770"/>
      <w:bookmarkEnd w:id="771"/>
    </w:p>
    <w:p w14:paraId="6C707EA2" w14:textId="77777777" w:rsidR="00551907" w:rsidRDefault="00551907" w:rsidP="00551907">
      <w:pPr>
        <w:pStyle w:val="Heading3"/>
      </w:pPr>
    </w:p>
    <w:p w14:paraId="32B70244" w14:textId="77777777" w:rsidR="00551907" w:rsidRPr="002F6323" w:rsidRDefault="00551907" w:rsidP="00551907">
      <w:pPr>
        <w:pStyle w:val="Heading3"/>
      </w:pPr>
      <w:bookmarkStart w:id="772" w:name="_Toc502575245"/>
      <w:bookmarkStart w:id="773" w:name="_Toc502938723"/>
      <w:bookmarkStart w:id="774" w:name="_Toc507164260"/>
      <w:r>
        <w:rPr>
          <w:lang w:val="en-US"/>
        </w:rPr>
        <w:t>Site Settings</w:t>
      </w:r>
      <w:bookmarkEnd w:id="772"/>
      <w:bookmarkEnd w:id="773"/>
      <w:bookmarkEnd w:id="774"/>
      <w:r w:rsidRPr="002F6323">
        <w:t xml:space="preserve"> </w:t>
      </w:r>
    </w:p>
    <w:bookmarkEnd w:id="768"/>
    <w:p w14:paraId="31DEB675" w14:textId="77777777" w:rsidR="00551907" w:rsidRPr="002F6323" w:rsidRDefault="00551907" w:rsidP="00551907"/>
    <w:p w14:paraId="480A727B" w14:textId="77777777" w:rsidR="00551907" w:rsidRPr="002F6323" w:rsidRDefault="00551907" w:rsidP="00551907">
      <w:pPr>
        <w:ind w:right="540"/>
      </w:pPr>
      <w:r>
        <w:t>Allows you to select a different collection site location to view information and perform tasks associated with that location.</w:t>
      </w:r>
      <w:r w:rsidRPr="00D27531">
        <w:t xml:space="preserve"> </w:t>
      </w:r>
    </w:p>
    <w:p w14:paraId="53D6B991" w14:textId="77777777" w:rsidR="00551907" w:rsidRPr="002F6323" w:rsidRDefault="00551907" w:rsidP="00551907"/>
    <w:p w14:paraId="6F99C431" w14:textId="77777777" w:rsidR="00551907" w:rsidRDefault="00551907" w:rsidP="00551907">
      <w:pPr>
        <w:ind w:right="360"/>
      </w:pPr>
      <w:r>
        <w:t>To select a different location</w:t>
      </w:r>
      <w:r w:rsidRPr="002F6323">
        <w:t xml:space="preserve">: </w:t>
      </w:r>
    </w:p>
    <w:p w14:paraId="790887CE" w14:textId="77777777" w:rsidR="00551907" w:rsidRPr="002F6323" w:rsidRDefault="00551907" w:rsidP="00551907">
      <w:pPr>
        <w:ind w:right="360"/>
      </w:pPr>
    </w:p>
    <w:p w14:paraId="574EDB5A" w14:textId="77777777" w:rsidR="00551907" w:rsidRDefault="00551907" w:rsidP="00551907">
      <w:pPr>
        <w:numPr>
          <w:ilvl w:val="0"/>
          <w:numId w:val="14"/>
        </w:numPr>
      </w:pPr>
      <w:r>
        <w:t xml:space="preserve">Click on the </w:t>
      </w:r>
      <w:r w:rsidRPr="002170C4">
        <w:rPr>
          <w:b/>
        </w:rPr>
        <w:t>Location</w:t>
      </w:r>
      <w:r>
        <w:t xml:space="preserve"> list dropdown arrow.</w:t>
      </w:r>
    </w:p>
    <w:p w14:paraId="0741ECBB" w14:textId="77777777" w:rsidR="00551907" w:rsidRDefault="00551907" w:rsidP="00551907">
      <w:pPr>
        <w:pStyle w:val="ListParagraph"/>
        <w:ind w:left="760" w:right="540"/>
      </w:pPr>
      <w:r>
        <w:t xml:space="preserve">Locations list displays all locations assigned to you based on your user role and access permissions. </w:t>
      </w:r>
    </w:p>
    <w:p w14:paraId="07237E08" w14:textId="77777777" w:rsidR="00551907" w:rsidRDefault="00551907" w:rsidP="00551907">
      <w:pPr>
        <w:ind w:left="760"/>
      </w:pPr>
    </w:p>
    <w:p w14:paraId="77A69FF1" w14:textId="77777777" w:rsidR="00551907" w:rsidRDefault="00551907" w:rsidP="00551907">
      <w:pPr>
        <w:pStyle w:val="ListParagraph"/>
        <w:numPr>
          <w:ilvl w:val="0"/>
          <w:numId w:val="14"/>
        </w:numPr>
      </w:pPr>
      <w:r>
        <w:t>Select the desired location.</w:t>
      </w:r>
    </w:p>
    <w:p w14:paraId="4E52D2BE" w14:textId="77777777" w:rsidR="00551907" w:rsidRDefault="00551907" w:rsidP="00551907">
      <w:pPr>
        <w:pStyle w:val="ListParagraph"/>
        <w:ind w:left="760"/>
      </w:pPr>
    </w:p>
    <w:p w14:paraId="5A6B95F8" w14:textId="77777777" w:rsidR="00551907" w:rsidRDefault="00551907" w:rsidP="00551907">
      <w:pPr>
        <w:numPr>
          <w:ilvl w:val="0"/>
          <w:numId w:val="14"/>
        </w:numPr>
      </w:pPr>
      <w:r w:rsidRPr="002F6323">
        <w:t xml:space="preserve">Click </w:t>
      </w:r>
      <w:r w:rsidRPr="002F6323">
        <w:rPr>
          <w:b/>
        </w:rPr>
        <w:t>SAVE</w:t>
      </w:r>
      <w:r w:rsidRPr="002F6323">
        <w:t xml:space="preserve">. </w:t>
      </w:r>
    </w:p>
    <w:p w14:paraId="6C6527DA" w14:textId="77777777" w:rsidR="00551907" w:rsidRDefault="00551907" w:rsidP="00551907">
      <w:pPr>
        <w:pStyle w:val="ListParagraph"/>
      </w:pPr>
    </w:p>
    <w:p w14:paraId="7FB6D173" w14:textId="77777777" w:rsidR="00551907" w:rsidRPr="002F6323" w:rsidRDefault="00551907" w:rsidP="00551907">
      <w:r>
        <w:t xml:space="preserve">The location is updated. Information associated with that location is displayed on the CIRRASPEC pages. </w:t>
      </w:r>
    </w:p>
    <w:p w14:paraId="238E2157" w14:textId="77777777" w:rsidR="00551907" w:rsidRPr="002F6323" w:rsidRDefault="00551907" w:rsidP="00551907"/>
    <w:p w14:paraId="1EA1C420" w14:textId="77777777" w:rsidR="00551907" w:rsidRDefault="00551907" w:rsidP="00551907"/>
    <w:p w14:paraId="3EEDB7F9" w14:textId="77777777" w:rsidR="00551907" w:rsidRPr="00FF2F16" w:rsidRDefault="00551907" w:rsidP="00551907">
      <w:pPr>
        <w:pStyle w:val="Heading3"/>
      </w:pPr>
      <w:bookmarkStart w:id="775" w:name="ChangePassword"/>
      <w:bookmarkStart w:id="776" w:name="_Toc282093899"/>
      <w:bookmarkStart w:id="777" w:name="_Toc502938724"/>
      <w:bookmarkStart w:id="778" w:name="_Toc507164261"/>
      <w:bookmarkEnd w:id="775"/>
      <w:r w:rsidRPr="00FF2F16">
        <w:t>Chang</w:t>
      </w:r>
      <w:r>
        <w:t>ing</w:t>
      </w:r>
      <w:r w:rsidRPr="00FF2F16">
        <w:t xml:space="preserve"> </w:t>
      </w:r>
      <w:r>
        <w:t xml:space="preserve">Your </w:t>
      </w:r>
      <w:r w:rsidRPr="00FF2F16">
        <w:t>Password</w:t>
      </w:r>
      <w:bookmarkEnd w:id="776"/>
      <w:bookmarkEnd w:id="777"/>
      <w:bookmarkEnd w:id="778"/>
    </w:p>
    <w:p w14:paraId="40B795B6" w14:textId="77777777" w:rsidR="00551907" w:rsidRPr="00FF2F16" w:rsidRDefault="00551907" w:rsidP="00551907"/>
    <w:p w14:paraId="5DF7412E" w14:textId="77777777" w:rsidR="00551907" w:rsidRPr="00A25B71" w:rsidRDefault="00551907" w:rsidP="00551907">
      <w:pPr>
        <w:rPr>
          <w:lang w:eastAsia="x-none"/>
        </w:rPr>
      </w:pPr>
      <w:r>
        <w:rPr>
          <w:lang w:eastAsia="x-none"/>
        </w:rPr>
        <w:t>Allows you to update the password for login to Cirraspec application.</w:t>
      </w:r>
    </w:p>
    <w:p w14:paraId="718C6849" w14:textId="77777777" w:rsidR="00551907" w:rsidRDefault="00551907" w:rsidP="00551907"/>
    <w:p w14:paraId="3289ABE9" w14:textId="77777777" w:rsidR="00551907" w:rsidRPr="00685648" w:rsidRDefault="00551907" w:rsidP="00551907">
      <w:r w:rsidRPr="00685648">
        <w:t>Password Guidelines:</w:t>
      </w:r>
    </w:p>
    <w:p w14:paraId="6694D8FE" w14:textId="77777777" w:rsidR="00551907" w:rsidRPr="00697953" w:rsidRDefault="00551907" w:rsidP="00551907">
      <w:pPr>
        <w:pStyle w:val="Bullet1"/>
        <w:numPr>
          <w:ilvl w:val="0"/>
          <w:numId w:val="13"/>
        </w:numPr>
        <w:rPr>
          <w:rFonts w:ascii="Arial" w:hAnsi="Arial"/>
          <w:b/>
          <w:bCs/>
          <w:sz w:val="22"/>
        </w:rPr>
      </w:pPr>
      <w:r>
        <w:rPr>
          <w:rFonts w:ascii="Arial" w:hAnsi="Arial"/>
          <w:sz w:val="22"/>
        </w:rPr>
        <w:t>The p</w:t>
      </w:r>
      <w:r w:rsidRPr="00685648">
        <w:rPr>
          <w:rFonts w:ascii="Arial" w:hAnsi="Arial"/>
          <w:sz w:val="22"/>
        </w:rPr>
        <w:t xml:space="preserve">assword </w:t>
      </w:r>
      <w:r>
        <w:rPr>
          <w:rFonts w:ascii="Arial" w:hAnsi="Arial"/>
          <w:sz w:val="22"/>
        </w:rPr>
        <w:t>must contain a minimum of six</w:t>
      </w:r>
      <w:r w:rsidRPr="00685648">
        <w:rPr>
          <w:rFonts w:ascii="Arial" w:hAnsi="Arial"/>
          <w:sz w:val="22"/>
        </w:rPr>
        <w:t xml:space="preserve"> characters</w:t>
      </w:r>
      <w:r>
        <w:rPr>
          <w:rFonts w:ascii="Arial" w:hAnsi="Arial"/>
          <w:sz w:val="22"/>
        </w:rPr>
        <w:t xml:space="preserve"> and is </w:t>
      </w:r>
      <w:r w:rsidRPr="00685648">
        <w:rPr>
          <w:rFonts w:ascii="Arial" w:hAnsi="Arial"/>
          <w:sz w:val="22"/>
        </w:rPr>
        <w:t>case sensitive.</w:t>
      </w:r>
    </w:p>
    <w:p w14:paraId="77556FD2" w14:textId="77777777" w:rsidR="00551907" w:rsidRPr="00EF4B73" w:rsidRDefault="00551907" w:rsidP="00551907">
      <w:pPr>
        <w:pStyle w:val="Bullet1"/>
        <w:numPr>
          <w:ilvl w:val="0"/>
          <w:numId w:val="13"/>
        </w:numPr>
        <w:rPr>
          <w:rFonts w:ascii="Arial" w:hAnsi="Arial"/>
          <w:sz w:val="22"/>
        </w:rPr>
      </w:pPr>
      <w:r>
        <w:rPr>
          <w:rFonts w:ascii="Arial" w:hAnsi="Arial"/>
          <w:sz w:val="22"/>
        </w:rPr>
        <w:t>The p</w:t>
      </w:r>
      <w:r w:rsidRPr="00685648">
        <w:rPr>
          <w:rFonts w:ascii="Arial" w:hAnsi="Arial"/>
          <w:sz w:val="22"/>
        </w:rPr>
        <w:t xml:space="preserve">assword </w:t>
      </w:r>
      <w:r>
        <w:rPr>
          <w:rFonts w:ascii="Arial" w:hAnsi="Arial"/>
          <w:sz w:val="22"/>
        </w:rPr>
        <w:t xml:space="preserve">must contain at least one </w:t>
      </w:r>
      <w:r w:rsidRPr="00685648">
        <w:rPr>
          <w:rFonts w:ascii="Arial" w:hAnsi="Arial"/>
          <w:sz w:val="22"/>
        </w:rPr>
        <w:t>alpha</w:t>
      </w:r>
      <w:r>
        <w:rPr>
          <w:rFonts w:ascii="Arial" w:hAnsi="Arial"/>
          <w:sz w:val="22"/>
        </w:rPr>
        <w:t>bet</w:t>
      </w:r>
      <w:r w:rsidRPr="00685648">
        <w:rPr>
          <w:rFonts w:ascii="Arial" w:hAnsi="Arial"/>
          <w:sz w:val="22"/>
        </w:rPr>
        <w:t xml:space="preserve">, </w:t>
      </w:r>
      <w:r>
        <w:rPr>
          <w:rFonts w:ascii="Arial" w:hAnsi="Arial"/>
          <w:sz w:val="22"/>
        </w:rPr>
        <w:t xml:space="preserve">one </w:t>
      </w:r>
      <w:r w:rsidRPr="00685648">
        <w:rPr>
          <w:rFonts w:ascii="Arial" w:hAnsi="Arial"/>
          <w:sz w:val="22"/>
        </w:rPr>
        <w:t>num</w:t>
      </w:r>
      <w:r>
        <w:rPr>
          <w:rFonts w:ascii="Arial" w:hAnsi="Arial"/>
          <w:sz w:val="22"/>
        </w:rPr>
        <w:t>b</w:t>
      </w:r>
      <w:r w:rsidRPr="00685648">
        <w:rPr>
          <w:rFonts w:ascii="Arial" w:hAnsi="Arial"/>
          <w:sz w:val="22"/>
        </w:rPr>
        <w:t>er</w:t>
      </w:r>
      <w:r>
        <w:rPr>
          <w:rFonts w:ascii="Arial" w:hAnsi="Arial"/>
          <w:sz w:val="22"/>
        </w:rPr>
        <w:t xml:space="preserve"> </w:t>
      </w:r>
      <w:r w:rsidRPr="00685648">
        <w:rPr>
          <w:rFonts w:ascii="Arial" w:hAnsi="Arial"/>
          <w:sz w:val="22"/>
        </w:rPr>
        <w:t xml:space="preserve">and </w:t>
      </w:r>
      <w:r>
        <w:rPr>
          <w:rFonts w:ascii="Arial" w:hAnsi="Arial"/>
          <w:sz w:val="22"/>
        </w:rPr>
        <w:t xml:space="preserve">one </w:t>
      </w:r>
      <w:r w:rsidRPr="00EF4B73">
        <w:rPr>
          <w:rFonts w:ascii="Arial" w:hAnsi="Arial"/>
          <w:sz w:val="22"/>
        </w:rPr>
        <w:t>special character such as !, @, #, &amp;, etc.</w:t>
      </w:r>
    </w:p>
    <w:p w14:paraId="23AFCC8B" w14:textId="77777777" w:rsidR="00551907" w:rsidRPr="00FF2F16" w:rsidRDefault="00551907" w:rsidP="00551907"/>
    <w:p w14:paraId="2A46B0B6" w14:textId="77777777" w:rsidR="00551907" w:rsidRDefault="00551907" w:rsidP="00551907">
      <w:r>
        <w:t>T</w:t>
      </w:r>
      <w:r w:rsidRPr="00FF2F16">
        <w:t xml:space="preserve">o change </w:t>
      </w:r>
      <w:r>
        <w:t xml:space="preserve">your </w:t>
      </w:r>
      <w:r w:rsidRPr="00FF2F16">
        <w:t>password:</w:t>
      </w:r>
    </w:p>
    <w:p w14:paraId="74F60324" w14:textId="77777777" w:rsidR="00551907" w:rsidRPr="00FF2F16" w:rsidRDefault="00551907" w:rsidP="00551907"/>
    <w:p w14:paraId="1CE371CB" w14:textId="77777777" w:rsidR="00551907" w:rsidRDefault="00551907" w:rsidP="00551907">
      <w:pPr>
        <w:numPr>
          <w:ilvl w:val="0"/>
          <w:numId w:val="15"/>
        </w:numPr>
      </w:pPr>
      <w:r>
        <w:t xml:space="preserve">In the </w:t>
      </w:r>
      <w:r w:rsidRPr="00DA474E">
        <w:rPr>
          <w:b/>
        </w:rPr>
        <w:t>Current Password</w:t>
      </w:r>
      <w:r w:rsidRPr="00FF2F16">
        <w:t xml:space="preserve"> </w:t>
      </w:r>
      <w:r>
        <w:t>box</w:t>
      </w:r>
      <w:r w:rsidRPr="00DA474E">
        <w:rPr>
          <w:b/>
        </w:rPr>
        <w:t xml:space="preserve"> </w:t>
      </w:r>
      <w:r w:rsidRPr="005C6CE1">
        <w:t>of the</w:t>
      </w:r>
      <w:r>
        <w:rPr>
          <w:b/>
        </w:rPr>
        <w:t xml:space="preserve"> </w:t>
      </w:r>
      <w:r w:rsidRPr="00DA474E">
        <w:rPr>
          <w:b/>
        </w:rPr>
        <w:t>Change Password</w:t>
      </w:r>
      <w:r>
        <w:t xml:space="preserve"> area, t</w:t>
      </w:r>
      <w:r w:rsidRPr="00FF2F16">
        <w:t xml:space="preserve">ype </w:t>
      </w:r>
      <w:r>
        <w:t xml:space="preserve">your </w:t>
      </w:r>
      <w:r w:rsidRPr="00FF2F16">
        <w:t>current password.</w:t>
      </w:r>
    </w:p>
    <w:p w14:paraId="5C913A02" w14:textId="77777777" w:rsidR="00551907" w:rsidRPr="00FF2F16" w:rsidRDefault="00551907" w:rsidP="00551907">
      <w:pPr>
        <w:ind w:left="720"/>
      </w:pPr>
    </w:p>
    <w:p w14:paraId="4A6B4095" w14:textId="77777777" w:rsidR="00551907" w:rsidRDefault="00551907" w:rsidP="00551907">
      <w:pPr>
        <w:numPr>
          <w:ilvl w:val="0"/>
          <w:numId w:val="15"/>
        </w:numPr>
      </w:pPr>
      <w:r>
        <w:t>I</w:t>
      </w:r>
      <w:r w:rsidRPr="00FF2F16">
        <w:t xml:space="preserve">n the </w:t>
      </w:r>
      <w:r w:rsidRPr="00DA474E">
        <w:rPr>
          <w:b/>
        </w:rPr>
        <w:t>New Password</w:t>
      </w:r>
      <w:r>
        <w:t xml:space="preserve"> box, t</w:t>
      </w:r>
      <w:r w:rsidRPr="00FF2F16">
        <w:t xml:space="preserve">ype </w:t>
      </w:r>
      <w:r>
        <w:t xml:space="preserve">a </w:t>
      </w:r>
      <w:r w:rsidRPr="00FF2F16">
        <w:t>new password.</w:t>
      </w:r>
    </w:p>
    <w:p w14:paraId="0F997683" w14:textId="77777777" w:rsidR="00551907" w:rsidRDefault="00551907" w:rsidP="00551907">
      <w:pPr>
        <w:pStyle w:val="ListParagraph"/>
      </w:pPr>
    </w:p>
    <w:p w14:paraId="0D644607" w14:textId="77777777" w:rsidR="00551907" w:rsidRDefault="00551907" w:rsidP="00551907">
      <w:pPr>
        <w:pStyle w:val="ListParagraph"/>
        <w:numPr>
          <w:ilvl w:val="0"/>
          <w:numId w:val="15"/>
        </w:numPr>
      </w:pPr>
      <w:r>
        <w:t xml:space="preserve">In the </w:t>
      </w:r>
      <w:r w:rsidRPr="00DA474E">
        <w:rPr>
          <w:b/>
        </w:rPr>
        <w:t>Confirm Password</w:t>
      </w:r>
      <w:r w:rsidRPr="00FF2F16">
        <w:t xml:space="preserve"> </w:t>
      </w:r>
      <w:r>
        <w:t xml:space="preserve">box, type the new password again. </w:t>
      </w:r>
    </w:p>
    <w:p w14:paraId="5ADF2420" w14:textId="77777777" w:rsidR="00551907" w:rsidRPr="00FF2F16" w:rsidRDefault="00551907" w:rsidP="00551907">
      <w:pPr>
        <w:pStyle w:val="ListParagraph"/>
      </w:pPr>
    </w:p>
    <w:p w14:paraId="3D79D88F" w14:textId="77777777" w:rsidR="00551907" w:rsidRDefault="00551907" w:rsidP="00551907">
      <w:pPr>
        <w:numPr>
          <w:ilvl w:val="0"/>
          <w:numId w:val="15"/>
        </w:numPr>
      </w:pPr>
      <w:r w:rsidRPr="00FF2F16">
        <w:t xml:space="preserve">Click </w:t>
      </w:r>
      <w:r w:rsidRPr="00FF2F16">
        <w:rPr>
          <w:b/>
        </w:rPr>
        <w:t>SAVE</w:t>
      </w:r>
      <w:r w:rsidRPr="00FF2F16">
        <w:t>.</w:t>
      </w:r>
      <w:r w:rsidRPr="00FF2F16">
        <w:br/>
      </w:r>
      <w:r>
        <w:t xml:space="preserve">Your password is changed. </w:t>
      </w:r>
      <w:r>
        <w:br/>
      </w:r>
    </w:p>
    <w:p w14:paraId="0675C63C" w14:textId="77777777" w:rsidR="00551907" w:rsidRDefault="00551907" w:rsidP="00551907">
      <w:bookmarkStart w:id="779" w:name="_Toc253642633"/>
      <w:r w:rsidRPr="000940E6">
        <w:rPr>
          <w:b/>
        </w:rPr>
        <w:t>Note:</w:t>
      </w:r>
      <w:r w:rsidRPr="001C5219">
        <w:t xml:space="preserve"> For assistance with </w:t>
      </w:r>
      <w:r>
        <w:t>the usern</w:t>
      </w:r>
      <w:r w:rsidRPr="001C5219">
        <w:t xml:space="preserve">ame or </w:t>
      </w:r>
      <w:r>
        <w:t>p</w:t>
      </w:r>
      <w:r w:rsidRPr="001C5219">
        <w:t xml:space="preserve">assword, send an email to </w:t>
      </w:r>
      <w:hyperlink r:id="rId18" w:history="1">
        <w:r>
          <w:rPr>
            <w:rStyle w:val="Hyperlink"/>
          </w:rPr>
          <w:t>cirraspec@tgen.org</w:t>
        </w:r>
      </w:hyperlink>
      <w:bookmarkEnd w:id="779"/>
      <w:r>
        <w:br/>
      </w:r>
    </w:p>
    <w:p w14:paraId="32DE18D0" w14:textId="77777777" w:rsidR="00551907" w:rsidRDefault="00551907" w:rsidP="00551907">
      <w:pPr>
        <w:pStyle w:val="Heading1"/>
      </w:pPr>
    </w:p>
    <w:p w14:paraId="649D2801" w14:textId="77777777" w:rsidR="00551907" w:rsidRDefault="00551907" w:rsidP="00551907">
      <w:pPr>
        <w:pStyle w:val="Heading1"/>
      </w:pPr>
    </w:p>
    <w:p w14:paraId="1E61AAFD" w14:textId="77777777" w:rsidR="00551907" w:rsidRDefault="00551907" w:rsidP="00551907">
      <w:pPr>
        <w:pStyle w:val="Heading1"/>
      </w:pPr>
    </w:p>
    <w:p w14:paraId="2D6772D8" w14:textId="77777777" w:rsidR="00551907" w:rsidRDefault="00551907" w:rsidP="00551907">
      <w:pPr>
        <w:pStyle w:val="Heading1"/>
      </w:pPr>
    </w:p>
    <w:p w14:paraId="03442AFF" w14:textId="69A300ED" w:rsidR="00551907" w:rsidRDefault="00551907" w:rsidP="00551907">
      <w:pPr>
        <w:pStyle w:val="Heading1"/>
      </w:pPr>
      <w:r>
        <w:t xml:space="preserve"> </w:t>
      </w:r>
    </w:p>
    <w:p w14:paraId="2499D381" w14:textId="4E498E76" w:rsidR="0057181E" w:rsidRDefault="00676F6C" w:rsidP="000C0844">
      <w:pPr>
        <w:pStyle w:val="Heading1"/>
        <w:rPr>
          <w:lang w:val="en-US"/>
        </w:rPr>
      </w:pPr>
      <w:bookmarkStart w:id="780" w:name="_Toc507164262"/>
      <w:r>
        <w:lastRenderedPageBreak/>
        <w:t>Navigating through the application</w:t>
      </w:r>
      <w:bookmarkEnd w:id="780"/>
      <w:del w:id="781" w:author="Sayali Dev" w:date="2018-02-08T15:14:00Z">
        <w:r w:rsidDel="00265962">
          <w:rPr>
            <w:lang w:val="en-US"/>
          </w:rPr>
          <w:delText>:</w:delText>
        </w:r>
      </w:del>
      <w:bookmarkStart w:id="782" w:name="_Toc504484758"/>
      <w:bookmarkStart w:id="783" w:name="_Toc504567711"/>
      <w:bookmarkEnd w:id="743"/>
    </w:p>
    <w:p w14:paraId="25D90D43" w14:textId="77777777" w:rsidR="00641081" w:rsidRPr="00641081" w:rsidRDefault="00641081" w:rsidP="00641081">
      <w:pPr>
        <w:rPr>
          <w:lang w:eastAsia="x-none"/>
        </w:rPr>
      </w:pPr>
    </w:p>
    <w:p w14:paraId="6518CA07" w14:textId="313DA2C3" w:rsidR="000C0844" w:rsidRPr="00641081" w:rsidRDefault="000C0844" w:rsidP="00641081">
      <w:pPr>
        <w:rPr>
          <w:lang w:eastAsia="x-none"/>
        </w:rPr>
      </w:pPr>
      <w:r w:rsidRPr="00641081">
        <w:rPr>
          <w:b/>
          <w:lang w:eastAsia="x-none"/>
        </w:rPr>
        <w:t>NOTE</w:t>
      </w:r>
      <w:r w:rsidRPr="00784D20">
        <w:rPr>
          <w:lang w:eastAsia="x-none"/>
        </w:rPr>
        <w:t>:</w:t>
      </w:r>
      <w:r w:rsidRPr="00641081">
        <w:rPr>
          <w:lang w:eastAsia="x-none"/>
        </w:rPr>
        <w:t xml:space="preserve"> You can scan barcode for the specimen /kit to enter source identifiers into the application.</w:t>
      </w:r>
      <w:bookmarkEnd w:id="782"/>
      <w:bookmarkEnd w:id="783"/>
    </w:p>
    <w:p w14:paraId="1A4C589F" w14:textId="77777777" w:rsidR="009237B9" w:rsidRPr="009237B9" w:rsidRDefault="009237B9" w:rsidP="009237B9">
      <w:pPr>
        <w:rPr>
          <w:lang w:eastAsia="x-none"/>
        </w:rPr>
      </w:pPr>
    </w:p>
    <w:p w14:paraId="23BB1ABA" w14:textId="77777777" w:rsidR="00676F6C" w:rsidRDefault="00676F6C" w:rsidP="00676F6C">
      <w:pPr>
        <w:rPr>
          <w:lang w:eastAsia="x-none"/>
        </w:rPr>
      </w:pPr>
      <w:r>
        <w:rPr>
          <w:lang w:eastAsia="x-none"/>
        </w:rPr>
        <w:t>BMS tab:</w:t>
      </w:r>
    </w:p>
    <w:tbl>
      <w:tblPr>
        <w:tblStyle w:val="TableGrid"/>
        <w:tblW w:w="10193" w:type="dxa"/>
        <w:tblInd w:w="-5" w:type="dxa"/>
        <w:tblLook w:val="04A0" w:firstRow="1" w:lastRow="0" w:firstColumn="1" w:lastColumn="0" w:noHBand="0" w:noVBand="1"/>
      </w:tblPr>
      <w:tblGrid>
        <w:gridCol w:w="2070"/>
        <w:gridCol w:w="3960"/>
        <w:gridCol w:w="4163"/>
      </w:tblGrid>
      <w:tr w:rsidR="00676F6C" w14:paraId="5097D072" w14:textId="77777777" w:rsidTr="009237B9">
        <w:trPr>
          <w:trHeight w:val="263"/>
        </w:trPr>
        <w:tc>
          <w:tcPr>
            <w:tcW w:w="2070" w:type="dxa"/>
          </w:tcPr>
          <w:p w14:paraId="5BFD1B13" w14:textId="77777777" w:rsidR="00676F6C" w:rsidRDefault="00676F6C" w:rsidP="00247133">
            <w:pPr>
              <w:rPr>
                <w:lang w:eastAsia="x-none"/>
              </w:rPr>
            </w:pPr>
            <w:r>
              <w:rPr>
                <w:lang w:eastAsia="x-none"/>
              </w:rPr>
              <w:t>Tab</w:t>
            </w:r>
          </w:p>
        </w:tc>
        <w:tc>
          <w:tcPr>
            <w:tcW w:w="3960" w:type="dxa"/>
          </w:tcPr>
          <w:p w14:paraId="18048903" w14:textId="77777777" w:rsidR="00676F6C" w:rsidRDefault="00676F6C" w:rsidP="00247133">
            <w:pPr>
              <w:rPr>
                <w:lang w:eastAsia="x-none"/>
              </w:rPr>
            </w:pPr>
            <w:r>
              <w:rPr>
                <w:lang w:eastAsia="x-none"/>
              </w:rPr>
              <w:t>Function</w:t>
            </w:r>
          </w:p>
        </w:tc>
        <w:tc>
          <w:tcPr>
            <w:tcW w:w="4163" w:type="dxa"/>
          </w:tcPr>
          <w:p w14:paraId="0108FB28" w14:textId="77777777" w:rsidR="00676F6C" w:rsidRDefault="00676F6C" w:rsidP="00247133">
            <w:pPr>
              <w:rPr>
                <w:lang w:eastAsia="x-none"/>
              </w:rPr>
            </w:pPr>
            <w:r>
              <w:rPr>
                <w:lang w:eastAsia="x-none"/>
              </w:rPr>
              <w:t>Events:</w:t>
            </w:r>
          </w:p>
        </w:tc>
      </w:tr>
      <w:tr w:rsidR="009237B9" w14:paraId="7534F816" w14:textId="77777777" w:rsidTr="009237B9">
        <w:trPr>
          <w:trHeight w:val="1040"/>
        </w:trPr>
        <w:tc>
          <w:tcPr>
            <w:tcW w:w="2070" w:type="dxa"/>
          </w:tcPr>
          <w:p w14:paraId="6CE84CB8" w14:textId="7BFAFE6C" w:rsidR="009237B9" w:rsidRDefault="009237B9" w:rsidP="00247133">
            <w:pPr>
              <w:rPr>
                <w:lang w:eastAsia="x-none"/>
              </w:rPr>
            </w:pPr>
            <w:r>
              <w:rPr>
                <w:lang w:eastAsia="x-none"/>
              </w:rPr>
              <w:t>Bulk Modifications</w:t>
            </w:r>
          </w:p>
        </w:tc>
        <w:tc>
          <w:tcPr>
            <w:tcW w:w="3960" w:type="dxa"/>
          </w:tcPr>
          <w:p w14:paraId="26D41460" w14:textId="4F4EF380" w:rsidR="009237B9" w:rsidRDefault="0083294D" w:rsidP="0083294D">
            <w:pPr>
              <w:rPr>
                <w:lang w:eastAsia="x-none"/>
              </w:rPr>
            </w:pPr>
            <w:r>
              <w:rPr>
                <w:lang w:eastAsia="x-none"/>
              </w:rPr>
              <w:t xml:space="preserve">Allows to </w:t>
            </w:r>
            <w:r w:rsidR="006B79BD">
              <w:rPr>
                <w:lang w:eastAsia="x-none"/>
              </w:rPr>
              <w:t xml:space="preserve">search and </w:t>
            </w:r>
            <w:r>
              <w:rPr>
                <w:lang w:eastAsia="x-none"/>
              </w:rPr>
              <w:t>perform activities on batches or</w:t>
            </w:r>
            <w:r w:rsidR="006B79BD">
              <w:rPr>
                <w:lang w:eastAsia="x-none"/>
              </w:rPr>
              <w:t xml:space="preserve"> on group of biospecimens</w:t>
            </w:r>
            <w:r>
              <w:rPr>
                <w:lang w:eastAsia="x-none"/>
              </w:rPr>
              <w:t>.</w:t>
            </w:r>
          </w:p>
        </w:tc>
        <w:tc>
          <w:tcPr>
            <w:tcW w:w="4163" w:type="dxa"/>
          </w:tcPr>
          <w:p w14:paraId="311E5F26" w14:textId="2F30E9D0" w:rsidR="009237B9" w:rsidRDefault="0083294D" w:rsidP="00247133">
            <w:pPr>
              <w:rPr>
                <w:lang w:eastAsia="x-none"/>
              </w:rPr>
            </w:pPr>
            <w:r>
              <w:rPr>
                <w:lang w:eastAsia="x-none"/>
              </w:rPr>
              <w:t>Assigning Storage Locations, modifying biospecimens, uploading files, adding events, generating labels</w:t>
            </w:r>
          </w:p>
        </w:tc>
      </w:tr>
      <w:tr w:rsidR="009237B9" w14:paraId="344E35DC" w14:textId="77777777" w:rsidTr="009237B9">
        <w:trPr>
          <w:trHeight w:val="1040"/>
        </w:trPr>
        <w:tc>
          <w:tcPr>
            <w:tcW w:w="2070" w:type="dxa"/>
          </w:tcPr>
          <w:p w14:paraId="7C4F36A3" w14:textId="35DBD9CF" w:rsidR="009237B9" w:rsidRDefault="009237B9" w:rsidP="00247133">
            <w:pPr>
              <w:rPr>
                <w:lang w:eastAsia="x-none"/>
              </w:rPr>
            </w:pPr>
            <w:r>
              <w:rPr>
                <w:lang w:eastAsia="x-none"/>
              </w:rPr>
              <w:t>Inventory</w:t>
            </w:r>
          </w:p>
        </w:tc>
        <w:tc>
          <w:tcPr>
            <w:tcW w:w="3960" w:type="dxa"/>
          </w:tcPr>
          <w:p w14:paraId="612F0817" w14:textId="4741D1A4" w:rsidR="00494474" w:rsidRDefault="00494474" w:rsidP="00494474">
            <w:r>
              <w:t xml:space="preserve">Allows to search for biospecimens, view biospecimen details and modify </w:t>
            </w:r>
            <w:r w:rsidRPr="0030337E">
              <w:t>the</w:t>
            </w:r>
            <w:r>
              <w:rPr>
                <w:b/>
              </w:rPr>
              <w:t xml:space="preserve"> </w:t>
            </w:r>
            <w:r>
              <w:t xml:space="preserve">inventory records. </w:t>
            </w:r>
          </w:p>
          <w:p w14:paraId="43146C7A" w14:textId="0E31B4BC" w:rsidR="00494474" w:rsidRDefault="00494474" w:rsidP="00494474">
            <w:pPr>
              <w:rPr>
                <w:lang w:eastAsia="x-none"/>
              </w:rPr>
            </w:pPr>
            <w:r>
              <w:t>Allows to create inventory.</w:t>
            </w:r>
          </w:p>
          <w:p w14:paraId="05F0025B" w14:textId="0ED38E6C" w:rsidR="009237B9" w:rsidRDefault="009237B9" w:rsidP="00247133">
            <w:pPr>
              <w:rPr>
                <w:lang w:eastAsia="x-none"/>
              </w:rPr>
            </w:pPr>
          </w:p>
        </w:tc>
        <w:tc>
          <w:tcPr>
            <w:tcW w:w="4163" w:type="dxa"/>
          </w:tcPr>
          <w:p w14:paraId="63970957" w14:textId="4F20B8E1" w:rsidR="009237B9" w:rsidRDefault="00494474" w:rsidP="00247133">
            <w:pPr>
              <w:rPr>
                <w:lang w:eastAsia="x-none"/>
              </w:rPr>
            </w:pPr>
            <w:r>
              <w:rPr>
                <w:lang w:eastAsia="x-none"/>
              </w:rPr>
              <w:t>View, print label, modify information, complete form, generate report, add to worklist, delete biospecimens</w:t>
            </w:r>
          </w:p>
        </w:tc>
      </w:tr>
      <w:tr w:rsidR="00676F6C" w14:paraId="5B2E3251" w14:textId="77777777" w:rsidTr="009237B9">
        <w:trPr>
          <w:trHeight w:val="1040"/>
        </w:trPr>
        <w:tc>
          <w:tcPr>
            <w:tcW w:w="2070" w:type="dxa"/>
          </w:tcPr>
          <w:p w14:paraId="6B2497FA" w14:textId="77777777" w:rsidR="00676F6C" w:rsidRDefault="00676F6C" w:rsidP="00247133">
            <w:pPr>
              <w:rPr>
                <w:lang w:eastAsia="x-none"/>
              </w:rPr>
            </w:pPr>
            <w:r>
              <w:rPr>
                <w:lang w:eastAsia="x-none"/>
              </w:rPr>
              <w:t>Kits Inventory</w:t>
            </w:r>
          </w:p>
        </w:tc>
        <w:tc>
          <w:tcPr>
            <w:tcW w:w="3960" w:type="dxa"/>
          </w:tcPr>
          <w:p w14:paraId="75E75312" w14:textId="77777777" w:rsidR="00676F6C" w:rsidRDefault="00676F6C" w:rsidP="00247133">
            <w:pPr>
              <w:rPr>
                <w:lang w:eastAsia="x-none"/>
              </w:rPr>
            </w:pPr>
            <w:r>
              <w:rPr>
                <w:lang w:eastAsia="x-none"/>
              </w:rPr>
              <w:t>Allows to perform kit related activities.</w:t>
            </w:r>
          </w:p>
        </w:tc>
        <w:tc>
          <w:tcPr>
            <w:tcW w:w="4163" w:type="dxa"/>
          </w:tcPr>
          <w:p w14:paraId="466AC01E" w14:textId="77777777" w:rsidR="00676F6C" w:rsidRDefault="00676F6C" w:rsidP="00247133">
            <w:pPr>
              <w:rPr>
                <w:lang w:eastAsia="x-none"/>
              </w:rPr>
            </w:pPr>
            <w:r>
              <w:rPr>
                <w:lang w:eastAsia="x-none"/>
              </w:rPr>
              <w:t>Search kits, modify kit contents, generate reports, print labels, download forms.</w:t>
            </w:r>
          </w:p>
          <w:p w14:paraId="08590C01" w14:textId="77777777" w:rsidR="00676F6C" w:rsidRDefault="00676F6C" w:rsidP="00247133">
            <w:pPr>
              <w:rPr>
                <w:lang w:eastAsia="x-none"/>
              </w:rPr>
            </w:pPr>
          </w:p>
        </w:tc>
      </w:tr>
      <w:tr w:rsidR="00676F6C" w14:paraId="3F9039E2" w14:textId="77777777" w:rsidTr="009237B9">
        <w:trPr>
          <w:trHeight w:val="512"/>
        </w:trPr>
        <w:tc>
          <w:tcPr>
            <w:tcW w:w="2070" w:type="dxa"/>
          </w:tcPr>
          <w:p w14:paraId="164D30DC" w14:textId="77777777" w:rsidR="00676F6C" w:rsidRDefault="00676F6C" w:rsidP="00247133">
            <w:pPr>
              <w:rPr>
                <w:lang w:eastAsia="x-none"/>
              </w:rPr>
            </w:pPr>
            <w:r>
              <w:rPr>
                <w:lang w:eastAsia="x-none"/>
              </w:rPr>
              <w:t>Kits Shipment</w:t>
            </w:r>
          </w:p>
        </w:tc>
        <w:tc>
          <w:tcPr>
            <w:tcW w:w="3960" w:type="dxa"/>
          </w:tcPr>
          <w:p w14:paraId="2A581CD3" w14:textId="77777777" w:rsidR="00676F6C" w:rsidRDefault="00676F6C" w:rsidP="00247133">
            <w:pPr>
              <w:rPr>
                <w:lang w:eastAsia="x-none"/>
              </w:rPr>
            </w:pPr>
            <w:r>
              <w:rPr>
                <w:lang w:eastAsia="x-none"/>
              </w:rPr>
              <w:t xml:space="preserve">Allows to receive kits shipments </w:t>
            </w:r>
          </w:p>
        </w:tc>
        <w:tc>
          <w:tcPr>
            <w:tcW w:w="4163" w:type="dxa"/>
          </w:tcPr>
          <w:p w14:paraId="11568746" w14:textId="1FF7F67B" w:rsidR="00676F6C" w:rsidRDefault="001723EE" w:rsidP="001723EE">
            <w:r>
              <w:t>Receive Shipments, Check the Biospecimens into inventory  Redistribute shipment</w:t>
            </w:r>
          </w:p>
        </w:tc>
      </w:tr>
      <w:tr w:rsidR="00676F6C" w14:paraId="15ED1DBC" w14:textId="77777777" w:rsidTr="009237B9">
        <w:trPr>
          <w:trHeight w:val="776"/>
        </w:trPr>
        <w:tc>
          <w:tcPr>
            <w:tcW w:w="2070" w:type="dxa"/>
          </w:tcPr>
          <w:p w14:paraId="1B096873" w14:textId="77777777" w:rsidR="00676F6C" w:rsidRPr="00055E67" w:rsidRDefault="00676F6C" w:rsidP="00247133">
            <w:pPr>
              <w:rPr>
                <w:lang w:eastAsia="x-none"/>
              </w:rPr>
            </w:pPr>
            <w:r>
              <w:rPr>
                <w:lang w:eastAsia="x-none"/>
              </w:rPr>
              <w:t>Shipments</w:t>
            </w:r>
          </w:p>
          <w:p w14:paraId="52F8B2FB" w14:textId="77777777" w:rsidR="00676F6C" w:rsidRDefault="00676F6C" w:rsidP="00247133">
            <w:pPr>
              <w:rPr>
                <w:lang w:eastAsia="x-none"/>
              </w:rPr>
            </w:pPr>
          </w:p>
        </w:tc>
        <w:tc>
          <w:tcPr>
            <w:tcW w:w="3960" w:type="dxa"/>
          </w:tcPr>
          <w:p w14:paraId="29F731A9" w14:textId="77777777" w:rsidR="00676F6C" w:rsidRDefault="00676F6C" w:rsidP="00247133">
            <w:pPr>
              <w:rPr>
                <w:lang w:eastAsia="x-none"/>
              </w:rPr>
            </w:pPr>
            <w:r>
              <w:rPr>
                <w:lang w:eastAsia="x-none"/>
              </w:rPr>
              <w:t>Allows to ship kits from collection site to biobank sites.</w:t>
            </w:r>
          </w:p>
        </w:tc>
        <w:tc>
          <w:tcPr>
            <w:tcW w:w="4163" w:type="dxa"/>
          </w:tcPr>
          <w:p w14:paraId="0B38D825" w14:textId="77777777" w:rsidR="00676F6C" w:rsidRDefault="00676F6C" w:rsidP="00247133">
            <w:pPr>
              <w:rPr>
                <w:lang w:eastAsia="x-none"/>
              </w:rPr>
            </w:pPr>
            <w:r>
              <w:rPr>
                <w:lang w:eastAsia="x-none"/>
              </w:rPr>
              <w:t xml:space="preserve">Create kits shipment, send shipment, </w:t>
            </w:r>
          </w:p>
          <w:p w14:paraId="1EC8BC50" w14:textId="77777777" w:rsidR="00676F6C" w:rsidRDefault="00676F6C" w:rsidP="00247133">
            <w:pPr>
              <w:rPr>
                <w:lang w:eastAsia="x-none"/>
              </w:rPr>
            </w:pPr>
            <w:r>
              <w:rPr>
                <w:lang w:eastAsia="x-none"/>
              </w:rPr>
              <w:t>Modify/delete kits shipments</w:t>
            </w:r>
          </w:p>
        </w:tc>
      </w:tr>
      <w:tr w:rsidR="009237B9" w14:paraId="5052322B" w14:textId="77777777" w:rsidTr="009237B9">
        <w:trPr>
          <w:trHeight w:val="776"/>
        </w:trPr>
        <w:tc>
          <w:tcPr>
            <w:tcW w:w="2070" w:type="dxa"/>
          </w:tcPr>
          <w:p w14:paraId="2B4F7CAF" w14:textId="596EFBF7" w:rsidR="009237B9" w:rsidRDefault="009237B9" w:rsidP="00247133">
            <w:pPr>
              <w:rPr>
                <w:lang w:eastAsia="x-none"/>
              </w:rPr>
            </w:pPr>
            <w:r>
              <w:rPr>
                <w:lang w:eastAsia="x-none"/>
              </w:rPr>
              <w:t>Worklists</w:t>
            </w:r>
          </w:p>
        </w:tc>
        <w:tc>
          <w:tcPr>
            <w:tcW w:w="3960" w:type="dxa"/>
          </w:tcPr>
          <w:p w14:paraId="236F0F9B" w14:textId="4D364B2F" w:rsidR="009237B9" w:rsidRDefault="00842534" w:rsidP="00247133">
            <w:pPr>
              <w:rPr>
                <w:lang w:eastAsia="x-none"/>
              </w:rPr>
            </w:pPr>
            <w:r>
              <w:rPr>
                <w:lang w:eastAsia="x-none"/>
              </w:rPr>
              <w:t>Allows you to create and work on a group of biospecimens as a worklist</w:t>
            </w:r>
          </w:p>
        </w:tc>
        <w:tc>
          <w:tcPr>
            <w:tcW w:w="4163" w:type="dxa"/>
          </w:tcPr>
          <w:p w14:paraId="76B67277" w14:textId="776B6F35" w:rsidR="009237B9" w:rsidRDefault="00842534" w:rsidP="00247133">
            <w:pPr>
              <w:rPr>
                <w:lang w:eastAsia="x-none"/>
              </w:rPr>
            </w:pPr>
            <w:r>
              <w:rPr>
                <w:lang w:eastAsia="x-none"/>
              </w:rPr>
              <w:t>Define, search worklists, upate information, generate labels</w:t>
            </w:r>
          </w:p>
        </w:tc>
      </w:tr>
    </w:tbl>
    <w:p w14:paraId="449A7283" w14:textId="77777777" w:rsidR="00676F6C" w:rsidRDefault="00676F6C" w:rsidP="00676F6C"/>
    <w:p w14:paraId="0AF9F0B5" w14:textId="679FB475" w:rsidR="00784D20" w:rsidRDefault="001C2172" w:rsidP="009237B9">
      <w:pPr>
        <w:rPr>
          <w:noProof/>
        </w:rPr>
      </w:pPr>
      <w:r>
        <w:rPr>
          <w:noProof/>
        </w:rPr>
        <w:t xml:space="preserve"> </w:t>
      </w:r>
      <w:r w:rsidR="009237B9">
        <w:rPr>
          <w:noProof/>
        </w:rPr>
        <w:drawing>
          <wp:inline distT="0" distB="0" distL="0" distR="0" wp14:anchorId="034F3C6E" wp14:editId="16272AF0">
            <wp:extent cx="7013448" cy="2971800"/>
            <wp:effectExtent l="19050" t="19050" r="1651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290" b="16345"/>
                    <a:stretch/>
                  </pic:blipFill>
                  <pic:spPr bwMode="auto">
                    <a:xfrm>
                      <a:off x="0" y="0"/>
                      <a:ext cx="7018946" cy="2974130"/>
                    </a:xfrm>
                    <a:prstGeom prst="rect">
                      <a:avLst/>
                    </a:prstGeom>
                    <a:ln>
                      <a:solidFill>
                        <a:srgbClr val="080808"/>
                      </a:solidFill>
                    </a:ln>
                    <a:extLst>
                      <a:ext uri="{53640926-AAD7-44D8-BBD7-CCE9431645EC}">
                        <a14:shadowObscured xmlns:a14="http://schemas.microsoft.com/office/drawing/2010/main"/>
                      </a:ext>
                    </a:extLst>
                  </pic:spPr>
                </pic:pic>
              </a:graphicData>
            </a:graphic>
          </wp:inline>
        </w:drawing>
      </w:r>
    </w:p>
    <w:p w14:paraId="74DADD31" w14:textId="5660CA1B" w:rsidR="009237B9" w:rsidRDefault="009237B9" w:rsidP="009237B9">
      <w:pPr>
        <w:rPr>
          <w:noProof/>
        </w:rPr>
      </w:pPr>
    </w:p>
    <w:p w14:paraId="33C44AA8" w14:textId="19D2FDF9" w:rsidR="009237B9" w:rsidRDefault="009237B9" w:rsidP="009237B9">
      <w:pPr>
        <w:rPr>
          <w:lang w:eastAsia="x-none"/>
        </w:rPr>
      </w:pPr>
    </w:p>
    <w:p w14:paraId="7427F4C9" w14:textId="4ED98CC3" w:rsidR="00676F6C" w:rsidRDefault="00676F6C" w:rsidP="00676F6C">
      <w:pPr>
        <w:rPr>
          <w:lang w:eastAsia="x-none"/>
        </w:rPr>
      </w:pPr>
      <w:r>
        <w:rPr>
          <w:lang w:eastAsia="x-none"/>
        </w:rPr>
        <w:lastRenderedPageBreak/>
        <w:t xml:space="preserve">CIMS tab: </w:t>
      </w:r>
    </w:p>
    <w:p w14:paraId="3BE6C41F" w14:textId="77777777" w:rsidR="00676F6C" w:rsidRDefault="00676F6C" w:rsidP="00676F6C">
      <w:pPr>
        <w:rPr>
          <w:lang w:eastAsia="x-none"/>
        </w:rPr>
      </w:pPr>
    </w:p>
    <w:tbl>
      <w:tblPr>
        <w:tblStyle w:val="TableGrid"/>
        <w:tblW w:w="10248" w:type="dxa"/>
        <w:tblInd w:w="-5" w:type="dxa"/>
        <w:tblLook w:val="04A0" w:firstRow="1" w:lastRow="0" w:firstColumn="1" w:lastColumn="0" w:noHBand="0" w:noVBand="1"/>
      </w:tblPr>
      <w:tblGrid>
        <w:gridCol w:w="2335"/>
        <w:gridCol w:w="3060"/>
        <w:gridCol w:w="4853"/>
      </w:tblGrid>
      <w:tr w:rsidR="00676F6C" w14:paraId="0EBC07DE" w14:textId="77777777" w:rsidTr="000C0844">
        <w:trPr>
          <w:trHeight w:val="129"/>
        </w:trPr>
        <w:tc>
          <w:tcPr>
            <w:tcW w:w="2335" w:type="dxa"/>
          </w:tcPr>
          <w:p w14:paraId="1EFEB1E7" w14:textId="77777777" w:rsidR="00676F6C" w:rsidRDefault="00676F6C" w:rsidP="00247133">
            <w:pPr>
              <w:pStyle w:val="ListParagraph"/>
              <w:ind w:left="0"/>
            </w:pPr>
            <w:r>
              <w:t>Tab</w:t>
            </w:r>
          </w:p>
        </w:tc>
        <w:tc>
          <w:tcPr>
            <w:tcW w:w="3060" w:type="dxa"/>
          </w:tcPr>
          <w:p w14:paraId="2BFBC030" w14:textId="77777777" w:rsidR="00676F6C" w:rsidRDefault="00676F6C" w:rsidP="00247133">
            <w:pPr>
              <w:pStyle w:val="ListParagraph"/>
              <w:ind w:left="0"/>
            </w:pPr>
            <w:r>
              <w:t>Function</w:t>
            </w:r>
          </w:p>
        </w:tc>
        <w:tc>
          <w:tcPr>
            <w:tcW w:w="4853" w:type="dxa"/>
          </w:tcPr>
          <w:p w14:paraId="7408C009" w14:textId="77777777" w:rsidR="00676F6C" w:rsidRDefault="00676F6C" w:rsidP="00247133">
            <w:pPr>
              <w:pStyle w:val="ListParagraph"/>
              <w:ind w:left="0"/>
            </w:pPr>
            <w:r>
              <w:t>Events</w:t>
            </w:r>
          </w:p>
        </w:tc>
      </w:tr>
      <w:tr w:rsidR="00676F6C" w14:paraId="041F15C6" w14:textId="77777777" w:rsidTr="000C0844">
        <w:trPr>
          <w:trHeight w:val="501"/>
        </w:trPr>
        <w:tc>
          <w:tcPr>
            <w:tcW w:w="2335" w:type="dxa"/>
          </w:tcPr>
          <w:p w14:paraId="5E868705" w14:textId="77777777" w:rsidR="00676F6C" w:rsidRDefault="00676F6C" w:rsidP="00247133">
            <w:pPr>
              <w:pStyle w:val="ListParagraph"/>
              <w:ind w:left="0"/>
            </w:pPr>
            <w:r>
              <w:t>Subject Centric View</w:t>
            </w:r>
          </w:p>
        </w:tc>
        <w:tc>
          <w:tcPr>
            <w:tcW w:w="3060" w:type="dxa"/>
          </w:tcPr>
          <w:p w14:paraId="69F6AD92" w14:textId="030A9418" w:rsidR="00676F6C" w:rsidRDefault="00AC477C" w:rsidP="00247133">
            <w:pPr>
              <w:pStyle w:val="ListParagraph"/>
              <w:ind w:left="0"/>
            </w:pPr>
            <w:r>
              <w:t xml:space="preserve">Allows subject </w:t>
            </w:r>
            <w:r w:rsidR="000B6A92">
              <w:t>/donor /</w:t>
            </w:r>
            <w:r>
              <w:t xml:space="preserve"> patient </w:t>
            </w:r>
            <w:r w:rsidR="00676F6C">
              <w:t>mangement</w:t>
            </w:r>
          </w:p>
        </w:tc>
        <w:tc>
          <w:tcPr>
            <w:tcW w:w="4853" w:type="dxa"/>
          </w:tcPr>
          <w:p w14:paraId="376DA350" w14:textId="77777777" w:rsidR="00676F6C" w:rsidRDefault="00676F6C" w:rsidP="00247133">
            <w:pPr>
              <w:pStyle w:val="ListParagraph"/>
              <w:ind w:left="0"/>
            </w:pPr>
            <w:r>
              <w:t>Update forms, assign kits to collection events, collect subject specimens, download reports.</w:t>
            </w:r>
          </w:p>
        </w:tc>
      </w:tr>
    </w:tbl>
    <w:p w14:paraId="3792FB03" w14:textId="10AB9400" w:rsidR="00676F6C" w:rsidRDefault="00676F6C" w:rsidP="00676F6C">
      <w:pPr>
        <w:pStyle w:val="ListParagraph"/>
      </w:pPr>
    </w:p>
    <w:p w14:paraId="21597F6C" w14:textId="2DFF41B7" w:rsidR="00676F6C" w:rsidRDefault="00676F6C" w:rsidP="00612AF6">
      <w:pPr>
        <w:pStyle w:val="ListParagraph"/>
        <w:ind w:left="0"/>
      </w:pPr>
    </w:p>
    <w:p w14:paraId="5318758F" w14:textId="326B24DF" w:rsidR="00CD4EF7" w:rsidRDefault="00851C68" w:rsidP="00612AF6">
      <w:pPr>
        <w:pStyle w:val="ListParagraph"/>
        <w:ind w:left="0"/>
      </w:pPr>
      <w:r>
        <w:rPr>
          <w:noProof/>
        </w:rPr>
        <w:drawing>
          <wp:inline distT="0" distB="0" distL="0" distR="0" wp14:anchorId="33881DCA" wp14:editId="07EB999D">
            <wp:extent cx="6696075" cy="2066925"/>
            <wp:effectExtent l="19050" t="19050" r="28575"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290" r="706" b="20867"/>
                    <a:stretch/>
                  </pic:blipFill>
                  <pic:spPr bwMode="auto">
                    <a:xfrm>
                      <a:off x="0" y="0"/>
                      <a:ext cx="6696075" cy="2066925"/>
                    </a:xfrm>
                    <a:prstGeom prst="rect">
                      <a:avLst/>
                    </a:prstGeom>
                    <a:ln>
                      <a:solidFill>
                        <a:srgbClr val="080808"/>
                      </a:solidFill>
                    </a:ln>
                    <a:extLst>
                      <a:ext uri="{53640926-AAD7-44D8-BBD7-CCE9431645EC}">
                        <a14:shadowObscured xmlns:a14="http://schemas.microsoft.com/office/drawing/2010/main"/>
                      </a:ext>
                    </a:extLst>
                  </pic:spPr>
                </pic:pic>
              </a:graphicData>
            </a:graphic>
          </wp:inline>
        </w:drawing>
      </w:r>
    </w:p>
    <w:p w14:paraId="5372545B" w14:textId="5B9F96A1" w:rsidR="00851C68" w:rsidRDefault="00851C68" w:rsidP="00612AF6">
      <w:pPr>
        <w:pStyle w:val="ListParagraph"/>
        <w:ind w:left="0"/>
      </w:pPr>
    </w:p>
    <w:p w14:paraId="7089659D" w14:textId="0542E7E5" w:rsidR="000C0844" w:rsidRDefault="000C0844" w:rsidP="000C0844">
      <w:pPr>
        <w:rPr>
          <w:lang w:eastAsia="x-none"/>
        </w:rPr>
      </w:pPr>
      <w:bookmarkStart w:id="784" w:name="_Toc502575248"/>
      <w:r>
        <w:rPr>
          <w:lang w:eastAsia="x-none"/>
        </w:rPr>
        <w:t>LIMS tab:</w:t>
      </w:r>
    </w:p>
    <w:p w14:paraId="77D5DB21" w14:textId="77777777" w:rsidR="000C0844" w:rsidRPr="000C0844" w:rsidRDefault="000C0844" w:rsidP="000C0844">
      <w:pPr>
        <w:rPr>
          <w:lang w:eastAsia="x-none"/>
        </w:rPr>
      </w:pPr>
    </w:p>
    <w:tbl>
      <w:tblPr>
        <w:tblStyle w:val="TableGrid"/>
        <w:tblW w:w="10248" w:type="dxa"/>
        <w:tblInd w:w="-5" w:type="dxa"/>
        <w:tblLook w:val="04A0" w:firstRow="1" w:lastRow="0" w:firstColumn="1" w:lastColumn="0" w:noHBand="0" w:noVBand="1"/>
      </w:tblPr>
      <w:tblGrid>
        <w:gridCol w:w="2335"/>
        <w:gridCol w:w="3060"/>
        <w:gridCol w:w="4853"/>
      </w:tblGrid>
      <w:tr w:rsidR="000C0844" w14:paraId="516AF51F" w14:textId="77777777" w:rsidTr="000C0844">
        <w:trPr>
          <w:trHeight w:val="129"/>
        </w:trPr>
        <w:tc>
          <w:tcPr>
            <w:tcW w:w="2335" w:type="dxa"/>
          </w:tcPr>
          <w:p w14:paraId="481F0058" w14:textId="77777777" w:rsidR="000C0844" w:rsidRDefault="000C0844" w:rsidP="00494474">
            <w:pPr>
              <w:pStyle w:val="ListParagraph"/>
              <w:ind w:left="0"/>
            </w:pPr>
            <w:r>
              <w:t>Tab</w:t>
            </w:r>
          </w:p>
        </w:tc>
        <w:tc>
          <w:tcPr>
            <w:tcW w:w="3060" w:type="dxa"/>
          </w:tcPr>
          <w:p w14:paraId="685D10D9" w14:textId="77777777" w:rsidR="000C0844" w:rsidRDefault="000C0844" w:rsidP="00494474">
            <w:pPr>
              <w:pStyle w:val="ListParagraph"/>
              <w:ind w:left="0"/>
            </w:pPr>
            <w:r>
              <w:t>Function</w:t>
            </w:r>
          </w:p>
        </w:tc>
        <w:tc>
          <w:tcPr>
            <w:tcW w:w="4853" w:type="dxa"/>
          </w:tcPr>
          <w:p w14:paraId="555C4FB7" w14:textId="77777777" w:rsidR="000C0844" w:rsidRDefault="000C0844" w:rsidP="00494474">
            <w:pPr>
              <w:pStyle w:val="ListParagraph"/>
              <w:ind w:left="0"/>
            </w:pPr>
            <w:r>
              <w:t>Events</w:t>
            </w:r>
          </w:p>
        </w:tc>
      </w:tr>
      <w:tr w:rsidR="000C0844" w14:paraId="330ABBFB" w14:textId="77777777" w:rsidTr="000C0844">
        <w:trPr>
          <w:trHeight w:val="227"/>
        </w:trPr>
        <w:tc>
          <w:tcPr>
            <w:tcW w:w="2335" w:type="dxa"/>
          </w:tcPr>
          <w:p w14:paraId="0F4A97B5" w14:textId="67F4AF5B" w:rsidR="000C0844" w:rsidRDefault="000C0844" w:rsidP="00494474">
            <w:pPr>
              <w:pStyle w:val="ListParagraph"/>
              <w:ind w:left="0"/>
            </w:pPr>
            <w:r>
              <w:t>Workflows</w:t>
            </w:r>
          </w:p>
        </w:tc>
        <w:tc>
          <w:tcPr>
            <w:tcW w:w="3060" w:type="dxa"/>
          </w:tcPr>
          <w:p w14:paraId="3BAAAE61" w14:textId="4AF14A29" w:rsidR="000C0844" w:rsidRDefault="004C4BE4" w:rsidP="00494474">
            <w:pPr>
              <w:pStyle w:val="ListParagraph"/>
              <w:ind w:left="0"/>
            </w:pPr>
            <w:ins w:id="785" w:author="Sayali Dev" w:date="2018-02-12T14:04:00Z">
              <w:r>
                <w:t>Allwos to create sample processing workflows</w:t>
              </w:r>
            </w:ins>
          </w:p>
        </w:tc>
        <w:tc>
          <w:tcPr>
            <w:tcW w:w="4853" w:type="dxa"/>
          </w:tcPr>
          <w:p w14:paraId="1DF09ED9" w14:textId="354A675A" w:rsidR="000C0844" w:rsidRDefault="004C4BE4" w:rsidP="00494474">
            <w:pPr>
              <w:pStyle w:val="ListParagraph"/>
              <w:ind w:left="0"/>
            </w:pPr>
            <w:ins w:id="786" w:author="Sayali Dev" w:date="2018-02-12T14:05:00Z">
              <w:r>
                <w:t>Create workflows</w:t>
              </w:r>
            </w:ins>
            <w:ins w:id="787" w:author="Sayali Dev" w:date="2018-02-12T19:21:00Z">
              <w:r w:rsidR="00D36768">
                <w:t>, View and Modify Workflows</w:t>
              </w:r>
              <w:r w:rsidR="006D3AE7">
                <w:t>, Manage Workflows</w:t>
              </w:r>
            </w:ins>
          </w:p>
        </w:tc>
      </w:tr>
    </w:tbl>
    <w:p w14:paraId="0BE847D0" w14:textId="62A61694" w:rsidR="00851C68" w:rsidRDefault="00851C68" w:rsidP="00851C68">
      <w:pPr>
        <w:rPr>
          <w:lang w:val="x-none" w:eastAsia="x-none"/>
        </w:rPr>
      </w:pPr>
    </w:p>
    <w:p w14:paraId="707F54CF" w14:textId="053FA007" w:rsidR="00851C68" w:rsidRPr="00851C68" w:rsidRDefault="00851C68" w:rsidP="00851C68">
      <w:pPr>
        <w:rPr>
          <w:lang w:val="x-none" w:eastAsia="x-none"/>
        </w:rPr>
      </w:pPr>
      <w:bookmarkStart w:id="788" w:name="_Toc504484759"/>
      <w:bookmarkStart w:id="789" w:name="_Toc504567712"/>
      <w:bookmarkStart w:id="790" w:name="_Toc504571251"/>
      <w:bookmarkStart w:id="791" w:name="_Toc504571361"/>
      <w:r>
        <w:rPr>
          <w:noProof/>
        </w:rPr>
        <w:drawing>
          <wp:inline distT="0" distB="0" distL="0" distR="0" wp14:anchorId="74EAF020" wp14:editId="740AF5AE">
            <wp:extent cx="6696075" cy="2800350"/>
            <wp:effectExtent l="19050" t="19050" r="28575"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529" r="847" b="17719"/>
                    <a:stretch/>
                  </pic:blipFill>
                  <pic:spPr bwMode="auto">
                    <a:xfrm>
                      <a:off x="0" y="0"/>
                      <a:ext cx="6696075" cy="2800350"/>
                    </a:xfrm>
                    <a:prstGeom prst="rect">
                      <a:avLst/>
                    </a:prstGeom>
                    <a:ln>
                      <a:solidFill>
                        <a:srgbClr val="080808"/>
                      </a:solidFill>
                    </a:ln>
                    <a:extLst>
                      <a:ext uri="{53640926-AAD7-44D8-BBD7-CCE9431645EC}">
                        <a14:shadowObscured xmlns:a14="http://schemas.microsoft.com/office/drawing/2010/main"/>
                      </a:ext>
                    </a:extLst>
                  </pic:spPr>
                </pic:pic>
              </a:graphicData>
            </a:graphic>
          </wp:inline>
        </w:drawing>
      </w:r>
      <w:bookmarkEnd w:id="788"/>
      <w:bookmarkEnd w:id="789"/>
      <w:bookmarkEnd w:id="790"/>
      <w:bookmarkEnd w:id="791"/>
    </w:p>
    <w:p w14:paraId="38889D92" w14:textId="77777777" w:rsidR="0024403C" w:rsidRDefault="0024403C" w:rsidP="00CD4EF7">
      <w:pPr>
        <w:rPr>
          <w:lang w:eastAsia="x-none"/>
        </w:rPr>
      </w:pPr>
    </w:p>
    <w:p w14:paraId="09E955C5" w14:textId="77777777" w:rsidR="0024403C" w:rsidRDefault="0024403C" w:rsidP="00CD4EF7">
      <w:pPr>
        <w:rPr>
          <w:lang w:eastAsia="x-none"/>
        </w:rPr>
      </w:pPr>
    </w:p>
    <w:p w14:paraId="5FE66527" w14:textId="77777777" w:rsidR="0024403C" w:rsidRDefault="0024403C" w:rsidP="00CD4EF7">
      <w:pPr>
        <w:rPr>
          <w:lang w:eastAsia="x-none"/>
        </w:rPr>
      </w:pPr>
    </w:p>
    <w:p w14:paraId="5A1E4D3A" w14:textId="14D2F23C" w:rsidR="0024403C" w:rsidRDefault="0024403C" w:rsidP="00CD4EF7">
      <w:pPr>
        <w:rPr>
          <w:lang w:eastAsia="x-none"/>
        </w:rPr>
      </w:pPr>
    </w:p>
    <w:p w14:paraId="7BA3A1A3" w14:textId="55AC8044" w:rsidR="00851C68" w:rsidRDefault="00851C68" w:rsidP="00CD4EF7">
      <w:pPr>
        <w:rPr>
          <w:lang w:eastAsia="x-none"/>
        </w:rPr>
      </w:pPr>
    </w:p>
    <w:p w14:paraId="55C19E2C" w14:textId="1AB712FE" w:rsidR="00851C68" w:rsidRDefault="00851C68" w:rsidP="00CD4EF7">
      <w:pPr>
        <w:rPr>
          <w:lang w:eastAsia="x-none"/>
        </w:rPr>
      </w:pPr>
    </w:p>
    <w:p w14:paraId="7C60699E" w14:textId="77777777" w:rsidR="00851C68" w:rsidDel="00653CE2" w:rsidRDefault="00851C68" w:rsidP="00CD4EF7">
      <w:pPr>
        <w:rPr>
          <w:del w:id="792" w:author="Sayali Dev" w:date="2018-02-26T15:48:00Z"/>
          <w:lang w:eastAsia="x-none"/>
        </w:rPr>
      </w:pPr>
    </w:p>
    <w:p w14:paraId="01FA000F" w14:textId="77777777" w:rsidR="0024403C" w:rsidRDefault="0024403C" w:rsidP="00CD4EF7">
      <w:pPr>
        <w:rPr>
          <w:lang w:eastAsia="x-none"/>
        </w:rPr>
      </w:pPr>
    </w:p>
    <w:p w14:paraId="154DAEB7" w14:textId="7C2A688E" w:rsidR="00CD4EF7" w:rsidRDefault="00CD4EF7" w:rsidP="00CD4EF7">
      <w:pPr>
        <w:rPr>
          <w:lang w:eastAsia="x-none"/>
        </w:rPr>
      </w:pPr>
      <w:r>
        <w:rPr>
          <w:lang w:eastAsia="x-none"/>
        </w:rPr>
        <w:lastRenderedPageBreak/>
        <w:t>IAMS tab:</w:t>
      </w:r>
    </w:p>
    <w:p w14:paraId="1F30D1EB" w14:textId="77777777" w:rsidR="00CD4EF7" w:rsidRDefault="00CD4EF7" w:rsidP="00CD4EF7">
      <w:pPr>
        <w:rPr>
          <w:lang w:eastAsia="x-none"/>
        </w:rPr>
      </w:pPr>
    </w:p>
    <w:tbl>
      <w:tblPr>
        <w:tblStyle w:val="TableGrid"/>
        <w:tblW w:w="10697" w:type="dxa"/>
        <w:tblInd w:w="-5" w:type="dxa"/>
        <w:tblLook w:val="04A0" w:firstRow="1" w:lastRow="0" w:firstColumn="1" w:lastColumn="0" w:noHBand="0" w:noVBand="1"/>
      </w:tblPr>
      <w:tblGrid>
        <w:gridCol w:w="2437"/>
        <w:gridCol w:w="3194"/>
        <w:gridCol w:w="5066"/>
      </w:tblGrid>
      <w:tr w:rsidR="00CD4EF7" w14:paraId="0E299C27" w14:textId="77777777" w:rsidTr="0024403C">
        <w:trPr>
          <w:trHeight w:val="130"/>
        </w:trPr>
        <w:tc>
          <w:tcPr>
            <w:tcW w:w="2437" w:type="dxa"/>
          </w:tcPr>
          <w:p w14:paraId="5413664C" w14:textId="77777777" w:rsidR="00CD4EF7" w:rsidRDefault="00CD4EF7" w:rsidP="00494474">
            <w:pPr>
              <w:pStyle w:val="ListParagraph"/>
              <w:ind w:left="0"/>
            </w:pPr>
            <w:r>
              <w:t>Tab</w:t>
            </w:r>
          </w:p>
        </w:tc>
        <w:tc>
          <w:tcPr>
            <w:tcW w:w="3194" w:type="dxa"/>
          </w:tcPr>
          <w:p w14:paraId="07486215" w14:textId="77777777" w:rsidR="00CD4EF7" w:rsidRDefault="00CD4EF7" w:rsidP="00494474">
            <w:pPr>
              <w:pStyle w:val="ListParagraph"/>
              <w:ind w:left="0"/>
            </w:pPr>
            <w:r>
              <w:t>Function</w:t>
            </w:r>
          </w:p>
        </w:tc>
        <w:tc>
          <w:tcPr>
            <w:tcW w:w="5066" w:type="dxa"/>
          </w:tcPr>
          <w:p w14:paraId="7EE76564" w14:textId="77777777" w:rsidR="00CD4EF7" w:rsidRDefault="00CD4EF7" w:rsidP="00494474">
            <w:pPr>
              <w:pStyle w:val="ListParagraph"/>
              <w:ind w:left="0"/>
            </w:pPr>
            <w:r>
              <w:t>Events</w:t>
            </w:r>
          </w:p>
        </w:tc>
      </w:tr>
      <w:tr w:rsidR="00CD4EF7" w14:paraId="2BBB9511" w14:textId="77777777" w:rsidTr="0024403C">
        <w:trPr>
          <w:trHeight w:val="230"/>
        </w:trPr>
        <w:tc>
          <w:tcPr>
            <w:tcW w:w="2437" w:type="dxa"/>
          </w:tcPr>
          <w:p w14:paraId="6D582A27" w14:textId="724328A6" w:rsidR="00CD4EF7" w:rsidRDefault="00CD4EF7" w:rsidP="00494474">
            <w:pPr>
              <w:pStyle w:val="ListParagraph"/>
              <w:ind w:left="0"/>
            </w:pPr>
            <w:r>
              <w:t>Import Data</w:t>
            </w:r>
          </w:p>
        </w:tc>
        <w:tc>
          <w:tcPr>
            <w:tcW w:w="3194" w:type="dxa"/>
          </w:tcPr>
          <w:p w14:paraId="6A561DE4" w14:textId="3E3DBC73" w:rsidR="00CD4EF7" w:rsidRDefault="00634EBE" w:rsidP="00494474">
            <w:pPr>
              <w:pStyle w:val="ListParagraph"/>
              <w:ind w:left="0"/>
            </w:pPr>
            <w:r>
              <w:t>Allows to import data by uploading a pre-defined spreadsheet templates</w:t>
            </w:r>
          </w:p>
        </w:tc>
        <w:tc>
          <w:tcPr>
            <w:tcW w:w="5066" w:type="dxa"/>
          </w:tcPr>
          <w:p w14:paraId="7552182F" w14:textId="0547B106" w:rsidR="00634EBE" w:rsidRPr="00634EBE" w:rsidRDefault="00634EBE" w:rsidP="00634EBE">
            <w:r w:rsidRPr="00634EBE">
              <w:t>Process</w:t>
            </w:r>
            <w:r>
              <w:t xml:space="preserve"> Template Upload</w:t>
            </w:r>
            <w:r w:rsidRPr="00634EBE">
              <w:t>, Inventory Bulk Upload template, Kit Creation / Shipment template</w:t>
            </w:r>
          </w:p>
          <w:p w14:paraId="34957269" w14:textId="77777777" w:rsidR="00634EBE" w:rsidRPr="00634EBE" w:rsidRDefault="00634EBE" w:rsidP="00634EBE">
            <w:r w:rsidRPr="00634EBE">
              <w:t>Batch Specimen Shipment template</w:t>
            </w:r>
          </w:p>
          <w:p w14:paraId="04C59A42" w14:textId="6C55122E" w:rsidR="00CD4EF7" w:rsidRPr="00634EBE" w:rsidRDefault="00634EBE" w:rsidP="00634EBE">
            <w:r w:rsidRPr="00634EBE">
              <w:t>Create Subjects template</w:t>
            </w:r>
            <w:r>
              <w:t xml:space="preserve"> upload</w:t>
            </w:r>
            <w:r w:rsidRPr="00634EBE">
              <w:t>, Create Forms</w:t>
            </w:r>
            <w:r>
              <w:t xml:space="preserve"> template upload</w:t>
            </w:r>
            <w:r w:rsidRPr="00634EBE">
              <w:t>, LIMS Workflow Upload template</w:t>
            </w:r>
          </w:p>
        </w:tc>
      </w:tr>
    </w:tbl>
    <w:p w14:paraId="30A1F1BA" w14:textId="77777777" w:rsidR="00CD4EF7" w:rsidRDefault="00CD4EF7" w:rsidP="00CD4EF7">
      <w:pPr>
        <w:rPr>
          <w:lang w:eastAsia="x-none"/>
        </w:rPr>
      </w:pPr>
    </w:p>
    <w:p w14:paraId="5651E616" w14:textId="15F4E863" w:rsidR="00CD4EF7" w:rsidRDefault="00CD4EF7" w:rsidP="00CD4EF7">
      <w:pPr>
        <w:rPr>
          <w:lang w:eastAsia="x-none"/>
        </w:rPr>
      </w:pPr>
      <w:r>
        <w:rPr>
          <w:noProof/>
        </w:rPr>
        <w:drawing>
          <wp:inline distT="0" distB="0" distL="0" distR="0" wp14:anchorId="6CF77475" wp14:editId="41A5F4AE">
            <wp:extent cx="6686550" cy="2838450"/>
            <wp:effectExtent l="19050" t="19050" r="1905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788" r="847" b="17351"/>
                    <a:stretch/>
                  </pic:blipFill>
                  <pic:spPr bwMode="auto">
                    <a:xfrm>
                      <a:off x="0" y="0"/>
                      <a:ext cx="6686550" cy="2838450"/>
                    </a:xfrm>
                    <a:prstGeom prst="rect">
                      <a:avLst/>
                    </a:prstGeom>
                    <a:ln>
                      <a:solidFill>
                        <a:srgbClr val="080808"/>
                      </a:solidFill>
                    </a:ln>
                    <a:extLst>
                      <a:ext uri="{53640926-AAD7-44D8-BBD7-CCE9431645EC}">
                        <a14:shadowObscured xmlns:a14="http://schemas.microsoft.com/office/drawing/2010/main"/>
                      </a:ext>
                    </a:extLst>
                  </pic:spPr>
                </pic:pic>
              </a:graphicData>
            </a:graphic>
          </wp:inline>
        </w:drawing>
      </w:r>
    </w:p>
    <w:p w14:paraId="6F83CCDE" w14:textId="7CD4DD8D" w:rsidR="00CD4EF7" w:rsidRDefault="00CD4EF7" w:rsidP="00CD4EF7">
      <w:pPr>
        <w:rPr>
          <w:lang w:eastAsia="x-none"/>
        </w:rPr>
      </w:pPr>
    </w:p>
    <w:p w14:paraId="0D446436" w14:textId="4C9DF3B4" w:rsidR="00CD4EF7" w:rsidDel="00653CE2" w:rsidRDefault="00CD4EF7" w:rsidP="00CD4EF7">
      <w:pPr>
        <w:rPr>
          <w:del w:id="793" w:author="Sayali Dev" w:date="2018-02-26T15:47:00Z"/>
          <w:lang w:eastAsia="x-none"/>
        </w:rPr>
      </w:pPr>
      <w:r>
        <w:rPr>
          <w:lang w:eastAsia="x-none"/>
        </w:rPr>
        <w:t>Reports Tab:</w:t>
      </w:r>
    </w:p>
    <w:p w14:paraId="629B2CF6" w14:textId="77777777" w:rsidR="00653CE2" w:rsidRDefault="00653CE2" w:rsidP="00CD4EF7">
      <w:pPr>
        <w:rPr>
          <w:ins w:id="794" w:author="Sayali Dev" w:date="2018-02-26T15:48:00Z"/>
          <w:lang w:eastAsia="x-none"/>
        </w:rPr>
      </w:pPr>
    </w:p>
    <w:p w14:paraId="255AE541" w14:textId="77777777" w:rsidR="00CD4EF7" w:rsidRDefault="00CD4EF7" w:rsidP="00CD4EF7">
      <w:pPr>
        <w:rPr>
          <w:lang w:eastAsia="x-none"/>
        </w:rPr>
      </w:pPr>
    </w:p>
    <w:tbl>
      <w:tblPr>
        <w:tblStyle w:val="TableGrid"/>
        <w:tblW w:w="10590" w:type="dxa"/>
        <w:tblInd w:w="-5" w:type="dxa"/>
        <w:tblLook w:val="04A0" w:firstRow="1" w:lastRow="0" w:firstColumn="1" w:lastColumn="0" w:noHBand="0" w:noVBand="1"/>
        <w:tblPrChange w:id="795" w:author="Sayali Dev" w:date="2018-02-26T15:47:00Z">
          <w:tblPr>
            <w:tblStyle w:val="TableGrid"/>
            <w:tblW w:w="10248" w:type="dxa"/>
            <w:tblInd w:w="-5" w:type="dxa"/>
            <w:tblLook w:val="04A0" w:firstRow="1" w:lastRow="0" w:firstColumn="1" w:lastColumn="0" w:noHBand="0" w:noVBand="1"/>
          </w:tblPr>
        </w:tblPrChange>
      </w:tblPr>
      <w:tblGrid>
        <w:gridCol w:w="2413"/>
        <w:gridCol w:w="3162"/>
        <w:gridCol w:w="5015"/>
        <w:tblGridChange w:id="796">
          <w:tblGrid>
            <w:gridCol w:w="2335"/>
            <w:gridCol w:w="3060"/>
            <w:gridCol w:w="4853"/>
          </w:tblGrid>
        </w:tblGridChange>
      </w:tblGrid>
      <w:tr w:rsidR="00CD4EF7" w14:paraId="757A3D62" w14:textId="77777777" w:rsidTr="005F6E75">
        <w:trPr>
          <w:trHeight w:val="127"/>
          <w:trPrChange w:id="797" w:author="Sayali Dev" w:date="2018-02-26T15:47:00Z">
            <w:trPr>
              <w:trHeight w:val="129"/>
            </w:trPr>
          </w:trPrChange>
        </w:trPr>
        <w:tc>
          <w:tcPr>
            <w:tcW w:w="2413" w:type="dxa"/>
            <w:tcPrChange w:id="798" w:author="Sayali Dev" w:date="2018-02-26T15:47:00Z">
              <w:tcPr>
                <w:tcW w:w="2335" w:type="dxa"/>
              </w:tcPr>
            </w:tcPrChange>
          </w:tcPr>
          <w:p w14:paraId="73816516" w14:textId="77777777" w:rsidR="00CD4EF7" w:rsidRDefault="00CD4EF7" w:rsidP="00494474">
            <w:pPr>
              <w:pStyle w:val="ListParagraph"/>
              <w:ind w:left="0"/>
            </w:pPr>
            <w:r>
              <w:t>Tab</w:t>
            </w:r>
          </w:p>
        </w:tc>
        <w:tc>
          <w:tcPr>
            <w:tcW w:w="3162" w:type="dxa"/>
            <w:tcPrChange w:id="799" w:author="Sayali Dev" w:date="2018-02-26T15:47:00Z">
              <w:tcPr>
                <w:tcW w:w="3060" w:type="dxa"/>
              </w:tcPr>
            </w:tcPrChange>
          </w:tcPr>
          <w:p w14:paraId="460FE717" w14:textId="77777777" w:rsidR="00CD4EF7" w:rsidRDefault="00CD4EF7" w:rsidP="00494474">
            <w:pPr>
              <w:pStyle w:val="ListParagraph"/>
              <w:ind w:left="0"/>
            </w:pPr>
            <w:r>
              <w:t>Function</w:t>
            </w:r>
          </w:p>
        </w:tc>
        <w:tc>
          <w:tcPr>
            <w:tcW w:w="5015" w:type="dxa"/>
            <w:tcPrChange w:id="800" w:author="Sayali Dev" w:date="2018-02-26T15:47:00Z">
              <w:tcPr>
                <w:tcW w:w="4853" w:type="dxa"/>
              </w:tcPr>
            </w:tcPrChange>
          </w:tcPr>
          <w:p w14:paraId="6B213EFC" w14:textId="77777777" w:rsidR="00CD4EF7" w:rsidRDefault="00CD4EF7" w:rsidP="00494474">
            <w:pPr>
              <w:pStyle w:val="ListParagraph"/>
              <w:ind w:left="0"/>
            </w:pPr>
            <w:r>
              <w:t>Events</w:t>
            </w:r>
          </w:p>
        </w:tc>
      </w:tr>
      <w:tr w:rsidR="00CD4EF7" w14:paraId="040DDEBC" w14:textId="77777777" w:rsidTr="005F6E75">
        <w:trPr>
          <w:trHeight w:val="224"/>
          <w:trPrChange w:id="801" w:author="Sayali Dev" w:date="2018-02-26T15:47:00Z">
            <w:trPr>
              <w:trHeight w:val="227"/>
            </w:trPr>
          </w:trPrChange>
        </w:trPr>
        <w:tc>
          <w:tcPr>
            <w:tcW w:w="2413" w:type="dxa"/>
            <w:tcPrChange w:id="802" w:author="Sayali Dev" w:date="2018-02-26T15:47:00Z">
              <w:tcPr>
                <w:tcW w:w="2335" w:type="dxa"/>
              </w:tcPr>
            </w:tcPrChange>
          </w:tcPr>
          <w:p w14:paraId="6D91D1E8" w14:textId="189FCF29" w:rsidR="00CD4EF7" w:rsidRDefault="00CD4EF7" w:rsidP="00494474">
            <w:pPr>
              <w:pStyle w:val="ListParagraph"/>
              <w:ind w:left="0"/>
            </w:pPr>
            <w:r>
              <w:t>Reports</w:t>
            </w:r>
          </w:p>
        </w:tc>
        <w:tc>
          <w:tcPr>
            <w:tcW w:w="3162" w:type="dxa"/>
            <w:tcPrChange w:id="803" w:author="Sayali Dev" w:date="2018-02-26T15:47:00Z">
              <w:tcPr>
                <w:tcW w:w="3060" w:type="dxa"/>
              </w:tcPr>
            </w:tcPrChange>
          </w:tcPr>
          <w:p w14:paraId="0E2EB47C" w14:textId="112D3844" w:rsidR="00CD4EF7" w:rsidRDefault="00304AE4" w:rsidP="00494474">
            <w:pPr>
              <w:pStyle w:val="ListParagraph"/>
              <w:ind w:left="0"/>
            </w:pPr>
            <w:r>
              <w:t>Allows you to view reports</w:t>
            </w:r>
          </w:p>
        </w:tc>
        <w:tc>
          <w:tcPr>
            <w:tcW w:w="5015" w:type="dxa"/>
            <w:tcPrChange w:id="804" w:author="Sayali Dev" w:date="2018-02-26T15:47:00Z">
              <w:tcPr>
                <w:tcW w:w="4853" w:type="dxa"/>
              </w:tcPr>
            </w:tcPrChange>
          </w:tcPr>
          <w:p w14:paraId="2470075A" w14:textId="77777777" w:rsidR="00CD4EF7" w:rsidRDefault="00304AE4" w:rsidP="00494474">
            <w:pPr>
              <w:pStyle w:val="ListParagraph"/>
              <w:ind w:left="0"/>
              <w:rPr>
                <w:ins w:id="805" w:author="Sayali Dev" w:date="2018-02-26T15:46:00Z"/>
              </w:rPr>
            </w:pPr>
            <w:del w:id="806" w:author="Sayali Dev" w:date="2018-02-26T15:46:00Z">
              <w:r w:rsidDel="00E67514">
                <w:delText xml:space="preserve">View Specimen report, </w:delText>
              </w:r>
            </w:del>
            <w:ins w:id="807" w:author="Sayali Dev" w:date="2018-02-26T15:46:00Z">
              <w:r w:rsidR="00E67514">
                <w:t xml:space="preserve">View Dashboard, View Shipment Status Report, View Specimen Study Location Dashboard, </w:t>
              </w:r>
            </w:ins>
            <w:r>
              <w:t xml:space="preserve">View Inventory </w:t>
            </w:r>
            <w:ins w:id="808" w:author="Sayali Dev" w:date="2018-02-26T15:46:00Z">
              <w:r w:rsidR="00E67514">
                <w:t xml:space="preserve">Status </w:t>
              </w:r>
            </w:ins>
            <w:r>
              <w:t>report</w:t>
            </w:r>
            <w:ins w:id="809" w:author="Sayali Dev" w:date="2018-02-26T15:46:00Z">
              <w:r w:rsidR="00E67514">
                <w:t>,</w:t>
              </w:r>
            </w:ins>
          </w:p>
          <w:p w14:paraId="30CEAE9F" w14:textId="0AC49DFB" w:rsidR="00E67514" w:rsidRDefault="007E7FDB" w:rsidP="00494474">
            <w:pPr>
              <w:pStyle w:val="ListParagraph"/>
              <w:ind w:left="0"/>
            </w:pPr>
            <w:ins w:id="810" w:author="Sayali Dev" w:date="2018-02-26T15:48:00Z">
              <w:r>
                <w:t xml:space="preserve">Search and </w:t>
              </w:r>
            </w:ins>
            <w:ins w:id="811" w:author="Sayali Dev" w:date="2018-02-26T15:46:00Z">
              <w:r w:rsidR="00E67514">
                <w:t>View Custom Report</w:t>
              </w:r>
            </w:ins>
          </w:p>
        </w:tc>
      </w:tr>
    </w:tbl>
    <w:p w14:paraId="7BA6F125" w14:textId="075C3CFC" w:rsidR="00CD4EF7" w:rsidRDefault="00CD4EF7" w:rsidP="00CD4EF7">
      <w:pPr>
        <w:rPr>
          <w:lang w:eastAsia="x-none"/>
        </w:rPr>
      </w:pPr>
    </w:p>
    <w:p w14:paraId="789C54A1" w14:textId="2CF4D09B" w:rsidR="00CD4EF7" w:rsidDel="0033005F" w:rsidRDefault="00CD4EF7" w:rsidP="00CD4EF7">
      <w:pPr>
        <w:rPr>
          <w:del w:id="812" w:author="Sayali Dev" w:date="2018-02-23T15:44:00Z"/>
          <w:lang w:eastAsia="x-none"/>
        </w:rPr>
      </w:pPr>
      <w:r>
        <w:rPr>
          <w:noProof/>
        </w:rPr>
        <w:drawing>
          <wp:inline distT="0" distB="0" distL="0" distR="0" wp14:anchorId="46F38760" wp14:editId="7A4FBFDB">
            <wp:extent cx="6685382" cy="2533567"/>
            <wp:effectExtent l="19050" t="19050" r="2032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039" r="565" b="17351"/>
                    <a:stretch/>
                  </pic:blipFill>
                  <pic:spPr bwMode="auto">
                    <a:xfrm>
                      <a:off x="0" y="0"/>
                      <a:ext cx="6689555" cy="2535148"/>
                    </a:xfrm>
                    <a:prstGeom prst="rect">
                      <a:avLst/>
                    </a:prstGeom>
                    <a:ln>
                      <a:solidFill>
                        <a:srgbClr val="080808"/>
                      </a:solidFill>
                    </a:ln>
                    <a:extLst>
                      <a:ext uri="{53640926-AAD7-44D8-BBD7-CCE9431645EC}">
                        <a14:shadowObscured xmlns:a14="http://schemas.microsoft.com/office/drawing/2010/main"/>
                      </a:ext>
                    </a:extLst>
                  </pic:spPr>
                </pic:pic>
              </a:graphicData>
            </a:graphic>
          </wp:inline>
        </w:drawing>
      </w:r>
    </w:p>
    <w:p w14:paraId="324EB551" w14:textId="77777777" w:rsidR="00CD4EF7" w:rsidRPr="00CD4EF7" w:rsidRDefault="00CD4EF7" w:rsidP="00CD4EF7">
      <w:pPr>
        <w:rPr>
          <w:lang w:eastAsia="x-none"/>
        </w:rPr>
      </w:pPr>
    </w:p>
    <w:p w14:paraId="34E5CD64" w14:textId="3CA11367" w:rsidR="00676F6C" w:rsidRDefault="00676F6C" w:rsidP="00676F6C">
      <w:pPr>
        <w:pStyle w:val="Heading1"/>
        <w:rPr>
          <w:lang w:val="en-US"/>
        </w:rPr>
      </w:pPr>
      <w:bookmarkStart w:id="813" w:name="_Toc507164263"/>
      <w:r>
        <w:rPr>
          <w:lang w:val="en-US"/>
        </w:rPr>
        <w:lastRenderedPageBreak/>
        <w:t xml:space="preserve">Workflow for </w:t>
      </w:r>
      <w:r w:rsidR="00706AB2">
        <w:rPr>
          <w:lang w:val="en-US"/>
        </w:rPr>
        <w:t>Biobank Research Technician</w:t>
      </w:r>
      <w:r>
        <w:rPr>
          <w:lang w:val="en-US"/>
        </w:rPr>
        <w:t xml:space="preserve"> – At </w:t>
      </w:r>
      <w:r w:rsidR="00706AB2">
        <w:rPr>
          <w:lang w:val="en-US"/>
        </w:rPr>
        <w:t>Biobank</w:t>
      </w:r>
      <w:r>
        <w:rPr>
          <w:lang w:val="en-US"/>
        </w:rPr>
        <w:t xml:space="preserve"> site</w:t>
      </w:r>
      <w:bookmarkEnd w:id="784"/>
      <w:bookmarkEnd w:id="813"/>
    </w:p>
    <w:p w14:paraId="6F05492C" w14:textId="77777777" w:rsidR="00676F6C" w:rsidRDefault="00676F6C" w:rsidP="00676F6C">
      <w:pPr>
        <w:rPr>
          <w:lang w:eastAsia="x-none"/>
        </w:rPr>
      </w:pPr>
    </w:p>
    <w:p w14:paraId="38D500A4" w14:textId="77C78D59" w:rsidR="00676F6C" w:rsidRDefault="00676F6C" w:rsidP="00676F6C">
      <w:pPr>
        <w:jc w:val="center"/>
        <w:rPr>
          <w:rFonts w:ascii="Calibri Light" w:hAnsi="Calibri Light" w:cs="Calibri Light"/>
          <w:color w:val="1F497D"/>
        </w:rPr>
      </w:pPr>
    </w:p>
    <w:p w14:paraId="3D869455" w14:textId="21AD4BB4" w:rsidR="00E3704B" w:rsidRDefault="00FD1472" w:rsidP="00FD1472">
      <w:pPr>
        <w:rPr>
          <w:b/>
          <w:lang w:eastAsia="x-none"/>
        </w:rPr>
      </w:pPr>
      <w:r w:rsidRPr="00FD1472">
        <w:rPr>
          <w:b/>
          <w:lang w:eastAsia="x-none"/>
        </w:rPr>
        <w:t>Common workflow:</w:t>
      </w:r>
    </w:p>
    <w:p w14:paraId="103E09EA" w14:textId="77777777" w:rsidR="005E2606" w:rsidRPr="00FD1472" w:rsidRDefault="005E2606" w:rsidP="00FD1472">
      <w:pPr>
        <w:rPr>
          <w:b/>
          <w:lang w:eastAsia="x-none"/>
        </w:rPr>
      </w:pPr>
    </w:p>
    <w:p w14:paraId="63BF0EF5" w14:textId="117E5AFD" w:rsidR="00676F6C" w:rsidRDefault="00E3704B" w:rsidP="009E2188">
      <w:pPr>
        <w:ind w:right="540"/>
        <w:jc w:val="center"/>
      </w:pPr>
      <w:r w:rsidRPr="00E3704B">
        <w:t xml:space="preserve">Create </w:t>
      </w:r>
      <w:r w:rsidR="00FE5892">
        <w:t>and Assemble Kits</w:t>
      </w:r>
      <w:ins w:id="814" w:author="Sayali Dev" w:date="2018-02-12T19:24:00Z">
        <w:r w:rsidR="00B233FC">
          <w:t xml:space="preserve"> </w:t>
        </w:r>
        <w:r w:rsidR="00B233FC" w:rsidRPr="00B610E4">
          <w:rPr>
            <w:i/>
            <w:lang w:eastAsia="x-none"/>
          </w:rPr>
          <w:t xml:space="preserve">on page </w:t>
        </w:r>
        <w:r w:rsidR="0065516E">
          <w:rPr>
            <w:i/>
            <w:lang w:eastAsia="x-none"/>
          </w:rPr>
          <w:t>16</w:t>
        </w:r>
      </w:ins>
    </w:p>
    <w:p w14:paraId="6F59B88F" w14:textId="38DAEDB8" w:rsidR="009E2188" w:rsidRDefault="009E2188" w:rsidP="009E2188">
      <w:pPr>
        <w:ind w:right="540"/>
        <w:jc w:val="center"/>
      </w:pPr>
      <w:r>
        <w:rPr>
          <w:noProof/>
        </w:rPr>
        <mc:AlternateContent>
          <mc:Choice Requires="wps">
            <w:drawing>
              <wp:anchor distT="0" distB="0" distL="114300" distR="114300" simplePos="0" relativeHeight="251680256" behindDoc="0" locked="0" layoutInCell="1" allowOverlap="1" wp14:anchorId="58702456" wp14:editId="193C7337">
                <wp:simplePos x="0" y="0"/>
                <wp:positionH relativeFrom="column">
                  <wp:posOffset>3324225</wp:posOffset>
                </wp:positionH>
                <wp:positionV relativeFrom="paragraph">
                  <wp:posOffset>146050</wp:posOffset>
                </wp:positionV>
                <wp:extent cx="85725" cy="57150"/>
                <wp:effectExtent l="19050" t="0" r="47625" b="38100"/>
                <wp:wrapNone/>
                <wp:docPr id="48" name="Flowchart: Merge 48"/>
                <wp:cNvGraphicFramePr/>
                <a:graphic xmlns:a="http://schemas.openxmlformats.org/drawingml/2006/main">
                  <a:graphicData uri="http://schemas.microsoft.com/office/word/2010/wordprocessingShape">
                    <wps:wsp>
                      <wps:cNvSpPr/>
                      <wps:spPr>
                        <a:xfrm>
                          <a:off x="0" y="0"/>
                          <a:ext cx="85725" cy="57150"/>
                        </a:xfrm>
                        <a:prstGeom prst="flowChartMerg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F4D87D" id="_x0000_t128" coordsize="21600,21600" o:spt="128" path="m,l21600,,10800,21600xe">
                <v:stroke joinstyle="miter"/>
                <v:path gradientshapeok="t" o:connecttype="custom" o:connectlocs="10800,0;5400,10800;10800,21600;16200,10800" textboxrect="5400,0,16200,10800"/>
              </v:shapetype>
              <v:shape id="Flowchart: Merge 48" o:spid="_x0000_s1026" type="#_x0000_t128" style="position:absolute;margin-left:261.75pt;margin-top:11.5pt;width:6.75pt;height:4.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" fillcolor="black [3200]" strokecolor="black [1600]" strokeweight="1pt"/>
            </w:pict>
          </mc:Fallback>
        </mc:AlternateContent>
      </w:r>
    </w:p>
    <w:p w14:paraId="2C478BB4" w14:textId="53427DA4" w:rsidR="00676F6C" w:rsidRDefault="00676F6C" w:rsidP="009E2188">
      <w:pPr>
        <w:ind w:right="540"/>
        <w:jc w:val="center"/>
      </w:pPr>
    </w:p>
    <w:p w14:paraId="54A5F3F1" w14:textId="226F88B6" w:rsidR="0002169C" w:rsidRDefault="00FE5892" w:rsidP="009E2188">
      <w:pPr>
        <w:ind w:right="540"/>
        <w:jc w:val="center"/>
      </w:pPr>
      <w:r>
        <w:rPr>
          <w:noProof/>
        </w:rPr>
        <w:t>Create Kits shipment and send to the Collection site</w:t>
      </w:r>
      <w:ins w:id="815" w:author="Sayali Dev" w:date="2018-02-12T19:24:00Z">
        <w:r w:rsidR="00B233FC">
          <w:rPr>
            <w:noProof/>
          </w:rPr>
          <w:t xml:space="preserve"> </w:t>
        </w:r>
        <w:r w:rsidR="00B233FC" w:rsidRPr="00B610E4">
          <w:rPr>
            <w:i/>
            <w:lang w:eastAsia="x-none"/>
          </w:rPr>
          <w:t xml:space="preserve">on page </w:t>
        </w:r>
        <w:r w:rsidR="0065516E">
          <w:rPr>
            <w:i/>
            <w:lang w:eastAsia="x-none"/>
          </w:rPr>
          <w:t>45</w:t>
        </w:r>
      </w:ins>
    </w:p>
    <w:p w14:paraId="5F1E3261" w14:textId="77777777" w:rsidR="009E2188" w:rsidRDefault="009E2188" w:rsidP="009E2188">
      <w:pPr>
        <w:ind w:right="540"/>
        <w:jc w:val="center"/>
      </w:pPr>
    </w:p>
    <w:p w14:paraId="463FF87C" w14:textId="52ECBD12" w:rsidR="00676F6C" w:rsidRDefault="00676F6C" w:rsidP="009E2188">
      <w:pPr>
        <w:ind w:right="540"/>
        <w:jc w:val="center"/>
      </w:pPr>
      <w:r>
        <w:rPr>
          <w:noProof/>
        </w:rPr>
        <mc:AlternateContent>
          <mc:Choice Requires="wps">
            <w:drawing>
              <wp:anchor distT="0" distB="0" distL="114300" distR="114300" simplePos="0" relativeHeight="251681280" behindDoc="0" locked="0" layoutInCell="1" allowOverlap="1" wp14:anchorId="5BC767EC" wp14:editId="0BEAA26D">
                <wp:simplePos x="0" y="0"/>
                <wp:positionH relativeFrom="column">
                  <wp:posOffset>3314700</wp:posOffset>
                </wp:positionH>
                <wp:positionV relativeFrom="paragraph">
                  <wp:posOffset>35560</wp:posOffset>
                </wp:positionV>
                <wp:extent cx="85725" cy="57150"/>
                <wp:effectExtent l="19050" t="0" r="47625" b="38100"/>
                <wp:wrapNone/>
                <wp:docPr id="59" name="Flowchart: Merge 59"/>
                <wp:cNvGraphicFramePr/>
                <a:graphic xmlns:a="http://schemas.openxmlformats.org/drawingml/2006/main">
                  <a:graphicData uri="http://schemas.microsoft.com/office/word/2010/wordprocessingShape">
                    <wps:wsp>
                      <wps:cNvSpPr/>
                      <wps:spPr>
                        <a:xfrm>
                          <a:off x="0" y="0"/>
                          <a:ext cx="85725" cy="57150"/>
                        </a:xfrm>
                        <a:prstGeom prst="flowChartMerg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BC2A3" id="Flowchart: Merge 59" o:spid="_x0000_s1026" type="#_x0000_t128" style="position:absolute;margin-left:261pt;margin-top:2.8pt;width:6.75pt;height:4.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" fillcolor="black [3200]" strokecolor="black [1600]" strokeweight="1pt"/>
            </w:pict>
          </mc:Fallback>
        </mc:AlternateContent>
      </w:r>
    </w:p>
    <w:p w14:paraId="0B8CF523" w14:textId="28A5988F" w:rsidR="00676F6C" w:rsidRDefault="00FE5892" w:rsidP="009E2188">
      <w:pPr>
        <w:ind w:right="540"/>
        <w:jc w:val="center"/>
      </w:pPr>
      <w:r>
        <w:rPr>
          <w:noProof/>
        </w:rPr>
        <w:t>Receive</w:t>
      </w:r>
      <w:r w:rsidR="001C1B47">
        <w:rPr>
          <w:noProof/>
        </w:rPr>
        <w:t xml:space="preserve"> Specimen</w:t>
      </w:r>
      <w:r>
        <w:rPr>
          <w:noProof/>
        </w:rPr>
        <w:t xml:space="preserve"> Shipments and Check in samples into the Inventory</w:t>
      </w:r>
      <w:ins w:id="816" w:author="Sayali Dev" w:date="2018-02-12T19:24:00Z">
        <w:r w:rsidR="00B233FC">
          <w:rPr>
            <w:noProof/>
          </w:rPr>
          <w:t xml:space="preserve"> </w:t>
        </w:r>
        <w:r w:rsidR="00B233FC" w:rsidRPr="00B610E4">
          <w:rPr>
            <w:i/>
            <w:lang w:eastAsia="x-none"/>
          </w:rPr>
          <w:t xml:space="preserve">on page </w:t>
        </w:r>
        <w:r w:rsidR="0065516E">
          <w:rPr>
            <w:i/>
            <w:lang w:eastAsia="x-none"/>
          </w:rPr>
          <w:t>51</w:t>
        </w:r>
      </w:ins>
    </w:p>
    <w:p w14:paraId="1CFFCCB4" w14:textId="77777777" w:rsidR="009E2188" w:rsidRDefault="009E2188" w:rsidP="009E2188">
      <w:pPr>
        <w:ind w:right="540"/>
        <w:jc w:val="center"/>
      </w:pPr>
    </w:p>
    <w:p w14:paraId="43CCCF47" w14:textId="05824C44" w:rsidR="009E2188" w:rsidRPr="00FD1472" w:rsidRDefault="00676F6C" w:rsidP="00FD1472">
      <w:pPr>
        <w:ind w:right="540"/>
        <w:jc w:val="center"/>
      </w:pPr>
      <w:r>
        <w:rPr>
          <w:noProof/>
        </w:rPr>
        <mc:AlternateContent>
          <mc:Choice Requires="wps">
            <w:drawing>
              <wp:anchor distT="0" distB="0" distL="114300" distR="114300" simplePos="0" relativeHeight="251682304" behindDoc="0" locked="0" layoutInCell="1" allowOverlap="1" wp14:anchorId="4365F355" wp14:editId="6294063A">
                <wp:simplePos x="0" y="0"/>
                <wp:positionH relativeFrom="column">
                  <wp:posOffset>3324225</wp:posOffset>
                </wp:positionH>
                <wp:positionV relativeFrom="paragraph">
                  <wp:posOffset>9525</wp:posOffset>
                </wp:positionV>
                <wp:extent cx="85725" cy="57150"/>
                <wp:effectExtent l="19050" t="0" r="47625" b="38100"/>
                <wp:wrapNone/>
                <wp:docPr id="65" name="Flowchart: Merge 65"/>
                <wp:cNvGraphicFramePr/>
                <a:graphic xmlns:a="http://schemas.openxmlformats.org/drawingml/2006/main">
                  <a:graphicData uri="http://schemas.microsoft.com/office/word/2010/wordprocessingShape">
                    <wps:wsp>
                      <wps:cNvSpPr/>
                      <wps:spPr>
                        <a:xfrm>
                          <a:off x="0" y="0"/>
                          <a:ext cx="85725" cy="57150"/>
                        </a:xfrm>
                        <a:prstGeom prst="flowChartMerg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1B5D0" id="Flowchart: Merge 65" o:spid="_x0000_s1026" type="#_x0000_t128" style="position:absolute;margin-left:261.75pt;margin-top:.75pt;width:6.75pt;height:4.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" fillcolor="black [3200]" strokecolor="black [1600]" strokeweight="1pt"/>
            </w:pict>
          </mc:Fallback>
        </mc:AlternateContent>
      </w:r>
    </w:p>
    <w:p w14:paraId="61721516" w14:textId="024ED0C4" w:rsidR="00FD1472" w:rsidRPr="000F7BE3" w:rsidRDefault="00FD1472">
      <w:pPr>
        <w:ind w:left="2160" w:firstLine="720"/>
        <w:rPr>
          <w:lang w:eastAsia="x-none"/>
        </w:rPr>
        <w:pPrChange w:id="817" w:author="Sayali Dev" w:date="2018-02-12T19:25:00Z">
          <w:pPr>
            <w:ind w:left="2880" w:firstLine="720"/>
          </w:pPr>
        </w:pPrChange>
      </w:pPr>
      <w:r>
        <w:rPr>
          <w:noProof/>
        </w:rPr>
        <w:t>Create and Manage Worklists</w:t>
      </w:r>
      <w:ins w:id="818" w:author="Sayali Dev" w:date="2018-02-12T19:24:00Z">
        <w:r w:rsidR="00B233FC">
          <w:rPr>
            <w:noProof/>
          </w:rPr>
          <w:t xml:space="preserve"> </w:t>
        </w:r>
        <w:r w:rsidR="00B233FC" w:rsidRPr="00B610E4">
          <w:rPr>
            <w:i/>
            <w:lang w:eastAsia="x-none"/>
          </w:rPr>
          <w:t xml:space="preserve">on page </w:t>
        </w:r>
        <w:r w:rsidR="0065516E">
          <w:rPr>
            <w:i/>
            <w:lang w:eastAsia="x-none"/>
          </w:rPr>
          <w:t>7</w:t>
        </w:r>
        <w:r w:rsidR="00B233FC" w:rsidRPr="00B610E4">
          <w:rPr>
            <w:i/>
            <w:lang w:eastAsia="x-none"/>
          </w:rPr>
          <w:t>6</w:t>
        </w:r>
      </w:ins>
    </w:p>
    <w:p w14:paraId="3D9E6426" w14:textId="3DC7852D" w:rsidR="00FD1472" w:rsidRDefault="00FD1472" w:rsidP="00FD1472">
      <w:pPr>
        <w:pStyle w:val="TOC1"/>
        <w:jc w:val="center"/>
        <w:rPr>
          <w:rFonts w:ascii="Arial" w:hAnsi="Arial"/>
          <w:b w:val="0"/>
          <w:bCs w:val="0"/>
          <w:sz w:val="22"/>
          <w:szCs w:val="22"/>
        </w:rPr>
      </w:pPr>
      <w:r>
        <mc:AlternateContent>
          <mc:Choice Requires="wps">
            <w:drawing>
              <wp:anchor distT="0" distB="0" distL="114300" distR="114300" simplePos="0" relativeHeight="251737600" behindDoc="0" locked="0" layoutInCell="1" allowOverlap="1" wp14:anchorId="358915E9" wp14:editId="74C02DCE">
                <wp:simplePos x="0" y="0"/>
                <wp:positionH relativeFrom="column">
                  <wp:posOffset>3352800</wp:posOffset>
                </wp:positionH>
                <wp:positionV relativeFrom="paragraph">
                  <wp:posOffset>179705</wp:posOffset>
                </wp:positionV>
                <wp:extent cx="85725" cy="57150"/>
                <wp:effectExtent l="19050" t="0" r="47625" b="38100"/>
                <wp:wrapNone/>
                <wp:docPr id="9326" name="Flowchart: Merge 9326"/>
                <wp:cNvGraphicFramePr/>
                <a:graphic xmlns:a="http://schemas.openxmlformats.org/drawingml/2006/main">
                  <a:graphicData uri="http://schemas.microsoft.com/office/word/2010/wordprocessingShape">
                    <wps:wsp>
                      <wps:cNvSpPr/>
                      <wps:spPr>
                        <a:xfrm>
                          <a:off x="0" y="0"/>
                          <a:ext cx="85725" cy="57150"/>
                        </a:xfrm>
                        <a:prstGeom prst="flowChartMerg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EC840" id="Flowchart: Merge 9326" o:spid="_x0000_s1026" type="#_x0000_t128" style="position:absolute;margin-left:264pt;margin-top:14.15pt;width:6.75pt;height:4.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" fillcolor="black [3200]" strokecolor="black [1600]" strokeweight="1pt"/>
            </w:pict>
          </mc:Fallback>
        </mc:AlternateContent>
      </w:r>
    </w:p>
    <w:p w14:paraId="266F9482" w14:textId="0F647C1B" w:rsidR="009E2188" w:rsidRPr="009E2188" w:rsidRDefault="00FE5892" w:rsidP="009E2188">
      <w:pPr>
        <w:pStyle w:val="TOC1"/>
        <w:jc w:val="center"/>
        <w:rPr>
          <w:rFonts w:ascii="Arial" w:hAnsi="Arial"/>
          <w:b w:val="0"/>
          <w:bCs w:val="0"/>
          <w:sz w:val="22"/>
          <w:szCs w:val="22"/>
        </w:rPr>
      </w:pPr>
      <w:r w:rsidRPr="009E2188">
        <w:rPr>
          <w:rFonts w:ascii="Arial" w:hAnsi="Arial"/>
          <w:b w:val="0"/>
          <w:bCs w:val="0"/>
          <w:sz w:val="22"/>
          <w:szCs w:val="22"/>
        </w:rPr>
        <w:t>Search and Modify workflows, Perform Sample Processing Workflows and Generate Reports</w:t>
      </w:r>
      <w:ins w:id="819" w:author="Sayali Dev" w:date="2018-02-12T19:24:00Z">
        <w:r w:rsidR="00B233FC">
          <w:rPr>
            <w:rFonts w:ascii="Arial" w:hAnsi="Arial"/>
            <w:b w:val="0"/>
            <w:bCs w:val="0"/>
            <w:sz w:val="22"/>
            <w:szCs w:val="22"/>
          </w:rPr>
          <w:t xml:space="preserve"> </w:t>
        </w:r>
        <w:r w:rsidR="00B233FC" w:rsidRPr="00B233FC">
          <w:rPr>
            <w:rFonts w:ascii="Arial" w:hAnsi="Arial"/>
            <w:b w:val="0"/>
            <w:bCs w:val="0"/>
            <w:i/>
            <w:noProof w:val="0"/>
            <w:sz w:val="22"/>
            <w:szCs w:val="22"/>
            <w:lang w:eastAsia="x-none"/>
            <w:rPrChange w:id="820" w:author="Sayali Dev" w:date="2018-02-12T19:25:00Z">
              <w:rPr>
                <w:i/>
                <w:lang w:eastAsia="x-none"/>
              </w:rPr>
            </w:rPrChange>
          </w:rPr>
          <w:t xml:space="preserve">on page </w:t>
        </w:r>
        <w:r w:rsidR="0065516E">
          <w:rPr>
            <w:rFonts w:ascii="Arial" w:hAnsi="Arial"/>
            <w:b w:val="0"/>
            <w:bCs w:val="0"/>
            <w:i/>
            <w:noProof w:val="0"/>
            <w:sz w:val="22"/>
            <w:szCs w:val="22"/>
            <w:lang w:eastAsia="x-none"/>
          </w:rPr>
          <w:t>11</w:t>
        </w:r>
        <w:r w:rsidR="0083060D">
          <w:rPr>
            <w:rFonts w:ascii="Arial" w:hAnsi="Arial"/>
            <w:b w:val="0"/>
            <w:bCs w:val="0"/>
            <w:i/>
            <w:noProof w:val="0"/>
            <w:sz w:val="22"/>
            <w:szCs w:val="22"/>
            <w:lang w:eastAsia="x-none"/>
          </w:rPr>
          <w:t>4</w:t>
        </w:r>
      </w:ins>
    </w:p>
    <w:p w14:paraId="7D0A1A37" w14:textId="3D4CD115" w:rsidR="009E2188" w:rsidRDefault="009E2188" w:rsidP="009E2188">
      <w:pPr>
        <w:pStyle w:val="TOC1"/>
        <w:jc w:val="center"/>
        <w:rPr>
          <w:rFonts w:ascii="Arial" w:hAnsi="Arial"/>
          <w:b w:val="0"/>
          <w:bCs w:val="0"/>
          <w:sz w:val="22"/>
          <w:szCs w:val="22"/>
        </w:rPr>
      </w:pPr>
      <w:r>
        <mc:AlternateContent>
          <mc:Choice Requires="wps">
            <w:drawing>
              <wp:anchor distT="0" distB="0" distL="114300" distR="114300" simplePos="0" relativeHeight="251729408" behindDoc="0" locked="0" layoutInCell="1" allowOverlap="1" wp14:anchorId="66D22BB2" wp14:editId="5481D0C7">
                <wp:simplePos x="0" y="0"/>
                <wp:positionH relativeFrom="column">
                  <wp:posOffset>3390900</wp:posOffset>
                </wp:positionH>
                <wp:positionV relativeFrom="paragraph">
                  <wp:posOffset>169545</wp:posOffset>
                </wp:positionV>
                <wp:extent cx="85725" cy="57150"/>
                <wp:effectExtent l="19050" t="0" r="47625" b="38100"/>
                <wp:wrapNone/>
                <wp:docPr id="9325" name="Flowchart: Merge 9325"/>
                <wp:cNvGraphicFramePr/>
                <a:graphic xmlns:a="http://schemas.openxmlformats.org/drawingml/2006/main">
                  <a:graphicData uri="http://schemas.microsoft.com/office/word/2010/wordprocessingShape">
                    <wps:wsp>
                      <wps:cNvSpPr/>
                      <wps:spPr>
                        <a:xfrm>
                          <a:off x="0" y="0"/>
                          <a:ext cx="85725" cy="57150"/>
                        </a:xfrm>
                        <a:prstGeom prst="flowChartMerg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4AFB7" id="Flowchart: Merge 9325" o:spid="_x0000_s1026" type="#_x0000_t128" style="position:absolute;margin-left:267pt;margin-top:13.35pt;width:6.75pt;height:4.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" fillcolor="black [3200]" strokecolor="black [1600]" strokeweight="1pt"/>
            </w:pict>
          </mc:Fallback>
        </mc:AlternateContent>
      </w:r>
    </w:p>
    <w:p w14:paraId="6C423116" w14:textId="36588599" w:rsidR="00FE5892" w:rsidRPr="009E2188" w:rsidRDefault="009E2188" w:rsidP="009E2188">
      <w:pPr>
        <w:pStyle w:val="TOC1"/>
        <w:jc w:val="center"/>
        <w:rPr>
          <w:rFonts w:ascii="Arial" w:hAnsi="Arial"/>
          <w:b w:val="0"/>
          <w:bCs w:val="0"/>
          <w:sz w:val="22"/>
          <w:szCs w:val="22"/>
        </w:rPr>
      </w:pPr>
      <w:r w:rsidRPr="009E2188">
        <w:rPr>
          <w:rFonts w:ascii="Arial" w:hAnsi="Arial"/>
          <w:b w:val="0"/>
          <w:bCs w:val="0"/>
          <w:sz w:val="22"/>
          <w:szCs w:val="22"/>
        </w:rPr>
        <w:t xml:space="preserve">Enroll Subjects/Donor/Patients and View subjects, Modify Forms, Update Collection Event, Attach Files </w:t>
      </w:r>
      <w:r w:rsidR="00FE5892">
        <w:rPr>
          <w:rFonts w:ascii="Arial" w:hAnsi="Arial"/>
          <w:b w:val="0"/>
          <w:bCs w:val="0"/>
          <w:sz w:val="22"/>
          <w:szCs w:val="22"/>
        </w:rPr>
        <w:fldChar w:fldCharType="begin"/>
      </w:r>
      <w:r w:rsidR="00FE5892" w:rsidRPr="009E2188">
        <w:rPr>
          <w:rFonts w:ascii="Arial" w:hAnsi="Arial"/>
          <w:b w:val="0"/>
          <w:bCs w:val="0"/>
          <w:sz w:val="22"/>
          <w:szCs w:val="22"/>
        </w:rPr>
        <w:instrText xml:space="preserve"> TOC  \* MERGEFORMAT </w:instrText>
      </w:r>
      <w:r w:rsidR="00FE5892">
        <w:rPr>
          <w:rFonts w:ascii="Arial" w:hAnsi="Arial"/>
          <w:b w:val="0"/>
          <w:bCs w:val="0"/>
          <w:sz w:val="22"/>
          <w:szCs w:val="22"/>
        </w:rPr>
        <w:fldChar w:fldCharType="separate"/>
      </w:r>
    </w:p>
    <w:p w14:paraId="3FC8949A" w14:textId="1C84A2EB" w:rsidR="00E3704B" w:rsidRDefault="00FE5892" w:rsidP="009E2188">
      <w:pPr>
        <w:jc w:val="center"/>
        <w:rPr>
          <w:lang w:val="x-none" w:eastAsia="x-none"/>
        </w:rPr>
      </w:pPr>
      <w:r>
        <w:rPr>
          <w:noProof/>
        </w:rPr>
        <w:fldChar w:fldCharType="end"/>
      </w:r>
      <w:ins w:id="821" w:author="Sayali Dev" w:date="2018-02-12T19:24:00Z">
        <w:r w:rsidR="00B233FC" w:rsidRPr="00B233FC">
          <w:rPr>
            <w:i/>
            <w:lang w:eastAsia="x-none"/>
          </w:rPr>
          <w:t xml:space="preserve"> </w:t>
        </w:r>
        <w:r w:rsidR="00B233FC" w:rsidRPr="00B610E4">
          <w:rPr>
            <w:i/>
            <w:lang w:eastAsia="x-none"/>
          </w:rPr>
          <w:t xml:space="preserve">on page </w:t>
        </w:r>
        <w:r w:rsidR="0065516E">
          <w:rPr>
            <w:i/>
            <w:lang w:eastAsia="x-none"/>
          </w:rPr>
          <w:t>152</w:t>
        </w:r>
      </w:ins>
    </w:p>
    <w:p w14:paraId="31955535" w14:textId="4C353F85" w:rsidR="00E3704B" w:rsidRDefault="00E3704B" w:rsidP="00E3704B">
      <w:pPr>
        <w:rPr>
          <w:lang w:val="x-none" w:eastAsia="x-none"/>
        </w:rPr>
      </w:pPr>
    </w:p>
    <w:p w14:paraId="31D29C65" w14:textId="202F4D8E" w:rsidR="00E3704B" w:rsidRDefault="00E3704B" w:rsidP="00E3704B">
      <w:pPr>
        <w:rPr>
          <w:lang w:val="x-none" w:eastAsia="x-none"/>
        </w:rPr>
      </w:pPr>
    </w:p>
    <w:p w14:paraId="51BEF808" w14:textId="6D597180" w:rsidR="00E3704B" w:rsidRPr="00FD1472" w:rsidRDefault="00FD1472" w:rsidP="00E3704B">
      <w:pPr>
        <w:rPr>
          <w:b/>
          <w:lang w:eastAsia="x-none"/>
        </w:rPr>
      </w:pPr>
      <w:r w:rsidRPr="00FD1472">
        <w:rPr>
          <w:b/>
          <w:lang w:eastAsia="x-none"/>
        </w:rPr>
        <w:t>Other tasks:</w:t>
      </w:r>
    </w:p>
    <w:p w14:paraId="5400EA59" w14:textId="11ACA233" w:rsidR="00C11BAC" w:rsidRDefault="00C11BAC" w:rsidP="00C11BAC">
      <w:pPr>
        <w:rPr>
          <w:lang w:val="x-none" w:eastAsia="x-none"/>
        </w:rPr>
      </w:pPr>
      <w:bookmarkStart w:id="822" w:name="_Toc452993601"/>
    </w:p>
    <w:p w14:paraId="75CBA9AD" w14:textId="13271DBC" w:rsidR="00FD1472" w:rsidRDefault="00FD1472" w:rsidP="00FD1472">
      <w:pPr>
        <w:ind w:right="540"/>
        <w:jc w:val="center"/>
      </w:pPr>
      <w:r>
        <w:rPr>
          <w:noProof/>
        </w:rPr>
        <w:t>Perform Redistribution shipments</w:t>
      </w:r>
      <w:ins w:id="823" w:author="Sayali Dev" w:date="2018-02-12T19:24:00Z">
        <w:r w:rsidR="00B233FC">
          <w:rPr>
            <w:noProof/>
          </w:rPr>
          <w:t xml:space="preserve"> </w:t>
        </w:r>
        <w:r w:rsidR="00B233FC" w:rsidRPr="00B610E4">
          <w:rPr>
            <w:i/>
            <w:lang w:eastAsia="x-none"/>
          </w:rPr>
          <w:t xml:space="preserve">on page </w:t>
        </w:r>
        <w:r w:rsidR="0065516E">
          <w:rPr>
            <w:i/>
            <w:lang w:eastAsia="x-none"/>
          </w:rPr>
          <w:t xml:space="preserve">175 </w:t>
        </w:r>
      </w:ins>
    </w:p>
    <w:p w14:paraId="213937FA" w14:textId="2CB5AE51" w:rsidR="00FD1472" w:rsidRDefault="00FD1472" w:rsidP="00FD1472">
      <w:pPr>
        <w:ind w:right="540"/>
        <w:jc w:val="center"/>
      </w:pPr>
    </w:p>
    <w:p w14:paraId="2B253B7A" w14:textId="4B6C9749" w:rsidR="00FD1472" w:rsidRDefault="00FD1472" w:rsidP="00FD1472"/>
    <w:p w14:paraId="4E678000" w14:textId="55E09423" w:rsidR="00FD1472" w:rsidRDefault="00FD1472" w:rsidP="00FD1472">
      <w:pPr>
        <w:ind w:left="2160" w:firstLine="720"/>
        <w:rPr>
          <w:lang w:eastAsia="x-none"/>
        </w:rPr>
      </w:pPr>
      <w:r>
        <w:rPr>
          <w:noProof/>
        </w:rPr>
        <w:t>Find</w:t>
      </w:r>
      <w:r w:rsidRPr="008161A1">
        <w:rPr>
          <w:noProof/>
        </w:rPr>
        <w:t>, View</w:t>
      </w:r>
      <w:r>
        <w:rPr>
          <w:noProof/>
        </w:rPr>
        <w:t xml:space="preserve"> and </w:t>
      </w:r>
      <w:r w:rsidRPr="008161A1">
        <w:rPr>
          <w:noProof/>
        </w:rPr>
        <w:t>Manage</w:t>
      </w:r>
      <w:r>
        <w:rPr>
          <w:noProof/>
        </w:rPr>
        <w:t xml:space="preserve"> Biospecimens</w:t>
      </w:r>
      <w:r w:rsidR="00EB6A1C">
        <w:rPr>
          <w:noProof/>
        </w:rPr>
        <w:t xml:space="preserve"> </w:t>
      </w:r>
      <w:r w:rsidR="00EB6A1C" w:rsidRPr="008161A1">
        <w:rPr>
          <w:noProof/>
        </w:rPr>
        <w:t>In Inventory</w:t>
      </w:r>
      <w:ins w:id="824" w:author="Sayali Dev" w:date="2018-02-12T19:24:00Z">
        <w:r w:rsidR="00B233FC">
          <w:rPr>
            <w:noProof/>
          </w:rPr>
          <w:t xml:space="preserve"> </w:t>
        </w:r>
        <w:r w:rsidR="00B233FC" w:rsidRPr="00B610E4">
          <w:rPr>
            <w:i/>
            <w:lang w:eastAsia="x-none"/>
          </w:rPr>
          <w:t xml:space="preserve">on page </w:t>
        </w:r>
        <w:r w:rsidR="0065516E">
          <w:rPr>
            <w:i/>
            <w:lang w:eastAsia="x-none"/>
          </w:rPr>
          <w:t>185</w:t>
        </w:r>
      </w:ins>
    </w:p>
    <w:p w14:paraId="7208A8AB" w14:textId="077152E1" w:rsidR="00FD1472" w:rsidRDefault="00FD1472" w:rsidP="00EB6A1C">
      <w:pPr>
        <w:pStyle w:val="TOC1"/>
        <w:rPr>
          <w:rFonts w:ascii="Arial" w:hAnsi="Arial"/>
          <w:b w:val="0"/>
          <w:bCs w:val="0"/>
          <w:sz w:val="22"/>
          <w:szCs w:val="22"/>
        </w:rPr>
      </w:pPr>
    </w:p>
    <w:p w14:paraId="513B9A63" w14:textId="1C2FC572" w:rsidR="00FD1472" w:rsidRDefault="00FD1472" w:rsidP="00FD1472">
      <w:pPr>
        <w:pStyle w:val="TOC1"/>
        <w:jc w:val="center"/>
        <w:rPr>
          <w:rFonts w:ascii="Arial" w:hAnsi="Arial"/>
          <w:b w:val="0"/>
          <w:bCs w:val="0"/>
          <w:sz w:val="22"/>
          <w:szCs w:val="22"/>
        </w:rPr>
      </w:pPr>
      <w:r>
        <w:rPr>
          <w:rFonts w:ascii="Arial" w:hAnsi="Arial"/>
          <w:b w:val="0"/>
          <w:bCs w:val="0"/>
          <w:sz w:val="22"/>
          <w:szCs w:val="22"/>
        </w:rPr>
        <w:t>Perform Actions on</w:t>
      </w:r>
      <w:r w:rsidRPr="009E2188">
        <w:rPr>
          <w:rFonts w:ascii="Arial" w:hAnsi="Arial"/>
          <w:b w:val="0"/>
          <w:bCs w:val="0"/>
          <w:sz w:val="22"/>
          <w:szCs w:val="22"/>
        </w:rPr>
        <w:t xml:space="preserve"> a group of biospecimens</w:t>
      </w:r>
      <w:r>
        <w:rPr>
          <w:rFonts w:ascii="Arial" w:hAnsi="Arial"/>
          <w:b w:val="0"/>
          <w:bCs w:val="0"/>
          <w:sz w:val="22"/>
          <w:szCs w:val="22"/>
        </w:rPr>
        <w:t xml:space="preserve"> (Bulk)</w:t>
      </w:r>
      <w:ins w:id="825" w:author="Sayali Dev" w:date="2018-02-12T19:24:00Z">
        <w:r w:rsidR="00B233FC">
          <w:rPr>
            <w:rFonts w:ascii="Arial" w:hAnsi="Arial"/>
            <w:b w:val="0"/>
            <w:bCs w:val="0"/>
            <w:sz w:val="22"/>
            <w:szCs w:val="22"/>
          </w:rPr>
          <w:t xml:space="preserve"> </w:t>
        </w:r>
        <w:r w:rsidR="00B233FC" w:rsidRPr="00B233FC">
          <w:rPr>
            <w:rFonts w:ascii="Arial" w:hAnsi="Arial"/>
            <w:b w:val="0"/>
            <w:bCs w:val="0"/>
            <w:i/>
            <w:noProof w:val="0"/>
            <w:sz w:val="22"/>
            <w:szCs w:val="22"/>
            <w:lang w:eastAsia="x-none"/>
            <w:rPrChange w:id="826" w:author="Sayali Dev" w:date="2018-02-12T19:25:00Z">
              <w:rPr>
                <w:i/>
                <w:lang w:eastAsia="x-none"/>
              </w:rPr>
            </w:rPrChange>
          </w:rPr>
          <w:t xml:space="preserve">on page </w:t>
        </w:r>
        <w:r w:rsidR="0065516E">
          <w:rPr>
            <w:rFonts w:ascii="Arial" w:hAnsi="Arial"/>
            <w:b w:val="0"/>
            <w:bCs w:val="0"/>
            <w:i/>
            <w:noProof w:val="0"/>
            <w:sz w:val="22"/>
            <w:szCs w:val="22"/>
            <w:lang w:eastAsia="x-none"/>
          </w:rPr>
          <w:t>216</w:t>
        </w:r>
      </w:ins>
    </w:p>
    <w:p w14:paraId="769EA1F3" w14:textId="2A6AA211" w:rsidR="00FD1472" w:rsidRPr="009E2188" w:rsidRDefault="00FD1472" w:rsidP="00FD1472"/>
    <w:p w14:paraId="3EB7ED40" w14:textId="5B04D9F9" w:rsidR="00FD1472" w:rsidRDefault="00FD1472" w:rsidP="00FD1472">
      <w:pPr>
        <w:pStyle w:val="TOC1"/>
        <w:jc w:val="center"/>
        <w:rPr>
          <w:rFonts w:ascii="Arial" w:hAnsi="Arial"/>
          <w:b w:val="0"/>
          <w:bCs w:val="0"/>
          <w:sz w:val="22"/>
          <w:szCs w:val="22"/>
        </w:rPr>
      </w:pPr>
      <w:r w:rsidRPr="009E2188">
        <w:rPr>
          <w:rFonts w:ascii="Arial" w:hAnsi="Arial"/>
          <w:b w:val="0"/>
          <w:bCs w:val="0"/>
          <w:sz w:val="22"/>
          <w:szCs w:val="22"/>
        </w:rPr>
        <w:t>Search by Date Ranges,</w:t>
      </w:r>
      <w:ins w:id="827" w:author="Sayali Dev" w:date="2018-02-12T19:27:00Z">
        <w:r w:rsidR="0065516E">
          <w:rPr>
            <w:rFonts w:ascii="Arial" w:hAnsi="Arial"/>
            <w:b w:val="0"/>
            <w:bCs w:val="0"/>
            <w:sz w:val="22"/>
            <w:szCs w:val="22"/>
          </w:rPr>
          <w:t xml:space="preserve"> Change Results display,</w:t>
        </w:r>
      </w:ins>
      <w:r w:rsidRPr="009E2188">
        <w:rPr>
          <w:rFonts w:ascii="Arial" w:hAnsi="Arial"/>
          <w:b w:val="0"/>
          <w:bCs w:val="0"/>
          <w:sz w:val="22"/>
          <w:szCs w:val="22"/>
        </w:rPr>
        <w:t xml:space="preserve"> Manage Events and Upload Files</w:t>
      </w:r>
      <w:ins w:id="828" w:author="Sayali Dev" w:date="2018-02-12T19:24:00Z">
        <w:r w:rsidR="00B233FC">
          <w:rPr>
            <w:rFonts w:ascii="Arial" w:hAnsi="Arial"/>
            <w:b w:val="0"/>
            <w:bCs w:val="0"/>
            <w:sz w:val="22"/>
            <w:szCs w:val="22"/>
          </w:rPr>
          <w:t xml:space="preserve"> </w:t>
        </w:r>
        <w:r w:rsidR="00B233FC" w:rsidRPr="00B233FC">
          <w:rPr>
            <w:rFonts w:ascii="Arial" w:hAnsi="Arial"/>
            <w:b w:val="0"/>
            <w:i/>
            <w:sz w:val="22"/>
            <w:szCs w:val="22"/>
            <w:lang w:eastAsia="x-none"/>
            <w:rPrChange w:id="829" w:author="Sayali Dev" w:date="2018-02-12T19:25:00Z">
              <w:rPr>
                <w:i/>
                <w:lang w:eastAsia="x-none"/>
              </w:rPr>
            </w:rPrChange>
          </w:rPr>
          <w:t xml:space="preserve">on page </w:t>
        </w:r>
        <w:r w:rsidR="0065516E">
          <w:rPr>
            <w:rFonts w:ascii="Arial" w:hAnsi="Arial"/>
            <w:b w:val="0"/>
            <w:i/>
            <w:sz w:val="22"/>
            <w:szCs w:val="22"/>
            <w:lang w:eastAsia="x-none"/>
          </w:rPr>
          <w:t>240</w:t>
        </w:r>
      </w:ins>
    </w:p>
    <w:p w14:paraId="1754D103" w14:textId="0F71D052" w:rsidR="00FD1472" w:rsidRPr="009E2188" w:rsidRDefault="00FD1472" w:rsidP="00FD1472"/>
    <w:p w14:paraId="2111F508" w14:textId="556C475C" w:rsidR="00FD1472" w:rsidRPr="009E2188" w:rsidRDefault="00FD1472" w:rsidP="00FD1472">
      <w:pPr>
        <w:pStyle w:val="TOC1"/>
        <w:jc w:val="center"/>
        <w:rPr>
          <w:rFonts w:ascii="Arial" w:hAnsi="Arial"/>
          <w:b w:val="0"/>
          <w:bCs w:val="0"/>
          <w:sz w:val="22"/>
          <w:szCs w:val="22"/>
        </w:rPr>
      </w:pPr>
      <w:r w:rsidRPr="009E2188">
        <w:rPr>
          <w:rFonts w:ascii="Arial" w:hAnsi="Arial"/>
          <w:b w:val="0"/>
          <w:bCs w:val="0"/>
          <w:sz w:val="22"/>
          <w:szCs w:val="22"/>
        </w:rPr>
        <w:t>Upload Data</w:t>
      </w:r>
      <w:r>
        <w:rPr>
          <w:rFonts w:ascii="Arial" w:hAnsi="Arial"/>
          <w:b w:val="0"/>
          <w:bCs w:val="0"/>
          <w:sz w:val="22"/>
          <w:szCs w:val="22"/>
        </w:rPr>
        <w:t xml:space="preserve"> for Forms/Workflows/Process</w:t>
      </w:r>
      <w:r w:rsidR="00EB6A1C">
        <w:rPr>
          <w:rFonts w:ascii="Arial" w:hAnsi="Arial"/>
          <w:b w:val="0"/>
          <w:bCs w:val="0"/>
          <w:sz w:val="22"/>
          <w:szCs w:val="22"/>
        </w:rPr>
        <w:t>es/Donor/Inventory</w:t>
      </w:r>
      <w:r w:rsidRPr="009E2188">
        <w:rPr>
          <w:rFonts w:ascii="Arial" w:hAnsi="Arial"/>
          <w:b w:val="0"/>
          <w:bCs w:val="0"/>
          <w:sz w:val="22"/>
          <w:szCs w:val="22"/>
        </w:rPr>
        <w:t xml:space="preserve"> using predefined spreadsheets</w:t>
      </w:r>
      <w:ins w:id="830" w:author="Sayali Dev" w:date="2018-02-12T19:24:00Z">
        <w:r w:rsidR="00B233FC">
          <w:rPr>
            <w:rFonts w:ascii="Arial" w:hAnsi="Arial"/>
            <w:b w:val="0"/>
            <w:bCs w:val="0"/>
            <w:sz w:val="22"/>
            <w:szCs w:val="22"/>
          </w:rPr>
          <w:t xml:space="preserve"> </w:t>
        </w:r>
        <w:r w:rsidR="00B233FC" w:rsidRPr="00B233FC">
          <w:rPr>
            <w:rFonts w:ascii="Arial" w:hAnsi="Arial"/>
            <w:b w:val="0"/>
            <w:i/>
            <w:sz w:val="22"/>
            <w:szCs w:val="22"/>
            <w:lang w:eastAsia="x-none"/>
            <w:rPrChange w:id="831" w:author="Sayali Dev" w:date="2018-02-12T19:25:00Z">
              <w:rPr>
                <w:i/>
                <w:lang w:eastAsia="x-none"/>
              </w:rPr>
            </w:rPrChange>
          </w:rPr>
          <w:t xml:space="preserve">on page </w:t>
        </w:r>
      </w:ins>
      <w:ins w:id="832" w:author="Sayali Dev" w:date="2018-02-12T19:27:00Z">
        <w:r w:rsidR="003306D8">
          <w:rPr>
            <w:rFonts w:ascii="Arial" w:hAnsi="Arial"/>
            <w:b w:val="0"/>
            <w:i/>
            <w:sz w:val="22"/>
            <w:szCs w:val="22"/>
            <w:lang w:eastAsia="x-none"/>
          </w:rPr>
          <w:t>260</w:t>
        </w:r>
      </w:ins>
    </w:p>
    <w:p w14:paraId="26D7409E" w14:textId="4C6027F1" w:rsidR="00C11BAC" w:rsidRDefault="00C11BAC" w:rsidP="00C11BAC">
      <w:pPr>
        <w:rPr>
          <w:lang w:val="x-none" w:eastAsia="x-none"/>
        </w:rPr>
      </w:pPr>
    </w:p>
    <w:p w14:paraId="1FE919B3" w14:textId="6EA244C9" w:rsidR="00C11BAC" w:rsidRDefault="00C11BAC" w:rsidP="00C11BAC">
      <w:pPr>
        <w:rPr>
          <w:ins w:id="833" w:author="Sayali Dev" w:date="2018-02-23T11:31:00Z"/>
          <w:lang w:val="x-none" w:eastAsia="x-none"/>
        </w:rPr>
      </w:pPr>
    </w:p>
    <w:p w14:paraId="6235C98E" w14:textId="3F1701DF" w:rsidR="001A4769" w:rsidRDefault="001A4769" w:rsidP="00C11BAC">
      <w:pPr>
        <w:rPr>
          <w:ins w:id="834" w:author="Sayali Dev" w:date="2018-02-23T11:43:00Z"/>
          <w:i/>
          <w:lang w:eastAsia="x-none"/>
        </w:rPr>
      </w:pPr>
      <w:ins w:id="835" w:author="Sayali Dev" w:date="2018-02-23T11:31:00Z">
        <w:r>
          <w:rPr>
            <w:lang w:eastAsia="x-none"/>
          </w:rPr>
          <w:tab/>
        </w:r>
        <w:r>
          <w:rPr>
            <w:lang w:eastAsia="x-none"/>
          </w:rPr>
          <w:tab/>
        </w:r>
        <w:r>
          <w:rPr>
            <w:lang w:eastAsia="x-none"/>
          </w:rPr>
          <w:tab/>
        </w:r>
        <w:r>
          <w:rPr>
            <w:lang w:eastAsia="x-none"/>
          </w:rPr>
          <w:tab/>
          <w:t>View and Download Reports</w:t>
        </w:r>
      </w:ins>
      <w:ins w:id="836" w:author="Sayali Dev" w:date="2018-02-23T11:32:00Z">
        <w:r>
          <w:rPr>
            <w:lang w:eastAsia="x-none"/>
          </w:rPr>
          <w:t xml:space="preserve"> </w:t>
        </w:r>
        <w:r w:rsidR="0083060D">
          <w:rPr>
            <w:i/>
            <w:lang w:eastAsia="x-none"/>
          </w:rPr>
          <w:t>on page 289</w:t>
        </w:r>
      </w:ins>
    </w:p>
    <w:p w14:paraId="51478816" w14:textId="77777777" w:rsidR="00415188" w:rsidRDefault="00415188" w:rsidP="00C11BAC">
      <w:pPr>
        <w:rPr>
          <w:ins w:id="837" w:author="Sayali Dev" w:date="2018-02-23T11:32:00Z"/>
          <w:i/>
          <w:lang w:eastAsia="x-none"/>
        </w:rPr>
      </w:pPr>
    </w:p>
    <w:p w14:paraId="055A097F" w14:textId="77777777" w:rsidR="001A4769" w:rsidRPr="001A4769" w:rsidRDefault="001A4769" w:rsidP="00C11BAC">
      <w:pPr>
        <w:rPr>
          <w:lang w:eastAsia="x-none"/>
          <w:rPrChange w:id="838" w:author="Sayali Dev" w:date="2018-02-23T11:32:00Z">
            <w:rPr>
              <w:lang w:val="x-none" w:eastAsia="x-none"/>
            </w:rPr>
          </w:rPrChange>
        </w:rPr>
      </w:pPr>
    </w:p>
    <w:p w14:paraId="78D76502" w14:textId="7A28D141" w:rsidR="00C11BAC" w:rsidRPr="00B233FC" w:rsidRDefault="00483C8D" w:rsidP="00C11BAC">
      <w:pPr>
        <w:rPr>
          <w:lang w:eastAsia="x-none"/>
          <w:rPrChange w:id="839" w:author="Sayali Dev" w:date="2018-02-12T19:24:00Z">
            <w:rPr>
              <w:lang w:val="x-none" w:eastAsia="x-none"/>
            </w:rPr>
          </w:rPrChange>
        </w:rPr>
      </w:pPr>
      <w:ins w:id="840" w:author="Sayali Dev" w:date="2018-02-12T19:16:00Z">
        <w:r w:rsidRPr="00483C8D">
          <w:rPr>
            <w:b/>
            <w:lang w:eastAsia="x-none"/>
            <w:rPrChange w:id="841" w:author="Sayali Dev" w:date="2018-02-12T19:16:00Z">
              <w:rPr>
                <w:lang w:eastAsia="x-none"/>
              </w:rPr>
            </w:rPrChange>
          </w:rPr>
          <w:t>Easy links on Home Page for Common tasks</w:t>
        </w:r>
      </w:ins>
      <w:ins w:id="842" w:author="Sayali Dev" w:date="2018-02-12T19:23:00Z">
        <w:r w:rsidR="00B233FC">
          <w:rPr>
            <w:b/>
            <w:lang w:eastAsia="x-none"/>
          </w:rPr>
          <w:t xml:space="preserve"> </w:t>
        </w:r>
        <w:r w:rsidR="00B233FC" w:rsidRPr="00B233FC">
          <w:rPr>
            <w:i/>
            <w:lang w:eastAsia="x-none"/>
            <w:rPrChange w:id="843" w:author="Sayali Dev" w:date="2018-02-12T19:24:00Z">
              <w:rPr>
                <w:b/>
                <w:lang w:eastAsia="x-none"/>
              </w:rPr>
            </w:rPrChange>
          </w:rPr>
          <w:t>on page</w:t>
        </w:r>
      </w:ins>
      <w:ins w:id="844" w:author="Sayali Dev" w:date="2018-02-23T16:12:00Z">
        <w:r w:rsidR="008D190E">
          <w:rPr>
            <w:i/>
            <w:lang w:eastAsia="x-none"/>
          </w:rPr>
          <w:t xml:space="preserve"> 295</w:t>
        </w:r>
      </w:ins>
    </w:p>
    <w:p w14:paraId="0007B27A" w14:textId="298E8CA0" w:rsidR="00C11BAC" w:rsidRDefault="00C11BAC" w:rsidP="00C11BAC">
      <w:pPr>
        <w:rPr>
          <w:lang w:val="x-none" w:eastAsia="x-none"/>
        </w:rPr>
      </w:pPr>
    </w:p>
    <w:p w14:paraId="5CB58E3F" w14:textId="0D7428E6" w:rsidR="00C11BAC" w:rsidRDefault="00C11BAC" w:rsidP="00C11BAC">
      <w:pPr>
        <w:rPr>
          <w:lang w:val="x-none" w:eastAsia="x-none"/>
        </w:rPr>
      </w:pPr>
    </w:p>
    <w:p w14:paraId="3C51B68D" w14:textId="2CBF4478" w:rsidR="00C11BAC" w:rsidDel="0014412B" w:rsidRDefault="00C11BAC" w:rsidP="00C11BAC">
      <w:pPr>
        <w:rPr>
          <w:del w:id="845" w:author="Sayali Dev" w:date="2018-02-23T11:42:00Z"/>
          <w:lang w:val="x-none" w:eastAsia="x-none"/>
        </w:rPr>
      </w:pPr>
    </w:p>
    <w:p w14:paraId="40B27461" w14:textId="428F7E5C" w:rsidR="00C11BAC" w:rsidDel="0014412B" w:rsidRDefault="00C11BAC" w:rsidP="00C11BAC">
      <w:pPr>
        <w:rPr>
          <w:del w:id="846" w:author="Sayali Dev" w:date="2018-02-23T11:42:00Z"/>
          <w:lang w:val="x-none" w:eastAsia="x-none"/>
        </w:rPr>
      </w:pPr>
    </w:p>
    <w:p w14:paraId="15EF7806" w14:textId="41A0C254" w:rsidR="00C11BAC" w:rsidDel="0014412B" w:rsidRDefault="00C11BAC" w:rsidP="00C11BAC">
      <w:pPr>
        <w:rPr>
          <w:del w:id="847" w:author="Sayali Dev" w:date="2018-02-23T11:42:00Z"/>
          <w:lang w:val="x-none" w:eastAsia="x-none"/>
        </w:rPr>
      </w:pPr>
    </w:p>
    <w:p w14:paraId="4F4BDF7D" w14:textId="4747590B" w:rsidR="00C11BAC" w:rsidDel="0014412B" w:rsidRDefault="00C11BAC" w:rsidP="00C11BAC">
      <w:pPr>
        <w:rPr>
          <w:del w:id="848" w:author="Sayali Dev" w:date="2018-02-23T11:42:00Z"/>
          <w:lang w:val="x-none" w:eastAsia="x-none"/>
        </w:rPr>
      </w:pPr>
    </w:p>
    <w:p w14:paraId="4A6D7D15" w14:textId="39CC91B9" w:rsidR="00C11BAC" w:rsidRPr="00C11BAC" w:rsidRDefault="00C11BAC" w:rsidP="00C11BAC">
      <w:pPr>
        <w:rPr>
          <w:lang w:val="x-none" w:eastAsia="x-none"/>
        </w:rPr>
      </w:pPr>
    </w:p>
    <w:p w14:paraId="4491040D" w14:textId="54038A5A" w:rsidR="00F2232B" w:rsidRDefault="00186884" w:rsidP="00E22A72">
      <w:pPr>
        <w:pStyle w:val="Heading1"/>
      </w:pPr>
      <w:bookmarkStart w:id="849" w:name="_Toc507164264"/>
      <w:bookmarkEnd w:id="822"/>
      <w:r>
        <w:rPr>
          <w:lang w:val="en-US"/>
        </w:rPr>
        <w:lastRenderedPageBreak/>
        <w:t>Create</w:t>
      </w:r>
      <w:bookmarkStart w:id="850" w:name="_GoBack"/>
      <w:bookmarkEnd w:id="850"/>
      <w:r>
        <w:rPr>
          <w:lang w:val="en-US"/>
        </w:rPr>
        <w:t xml:space="preserve"> and </w:t>
      </w:r>
      <w:r>
        <w:t>Assemble Kits</w:t>
      </w:r>
      <w:bookmarkEnd w:id="849"/>
    </w:p>
    <w:p w14:paraId="32855C7B" w14:textId="77777777" w:rsidR="00F2232B" w:rsidRDefault="00F2232B" w:rsidP="00F2232B">
      <w:pPr>
        <w:ind w:right="540"/>
      </w:pPr>
    </w:p>
    <w:p w14:paraId="41399B0C" w14:textId="77777777" w:rsidR="00F2232B" w:rsidRPr="002B143E" w:rsidRDefault="00F2232B" w:rsidP="00F2232B">
      <w:pPr>
        <w:pStyle w:val="Heading3"/>
        <w:rPr>
          <w:lang w:val="en-US"/>
        </w:rPr>
      </w:pPr>
      <w:bookmarkStart w:id="851" w:name="_Toc452993580"/>
      <w:bookmarkStart w:id="852" w:name="_Toc507164265"/>
      <w:r>
        <w:t xml:space="preserve">Viewing </w:t>
      </w:r>
      <w:r>
        <w:rPr>
          <w:lang w:val="en-US"/>
        </w:rPr>
        <w:t>the Kit Search Page</w:t>
      </w:r>
      <w:bookmarkEnd w:id="851"/>
      <w:bookmarkEnd w:id="852"/>
    </w:p>
    <w:p w14:paraId="59FDF652" w14:textId="77777777" w:rsidR="00F2232B" w:rsidRDefault="00F2232B" w:rsidP="00F2232B">
      <w:pPr>
        <w:ind w:right="540"/>
      </w:pPr>
    </w:p>
    <w:p w14:paraId="7EDF9541" w14:textId="77777777" w:rsidR="00F2232B" w:rsidRDefault="00F2232B" w:rsidP="00F2232B">
      <w:pPr>
        <w:ind w:right="540"/>
      </w:pPr>
      <w:r>
        <w:t>You can view a list of subjects biospecimen kits that are ready for distribution or are distributed to a Collection Site.</w:t>
      </w:r>
    </w:p>
    <w:p w14:paraId="626DED46" w14:textId="77777777" w:rsidR="00F2232B" w:rsidRDefault="00F2232B" w:rsidP="00F2232B">
      <w:pPr>
        <w:ind w:right="540"/>
      </w:pPr>
    </w:p>
    <w:p w14:paraId="2E3490A4" w14:textId="77777777" w:rsidR="00F2232B" w:rsidRDefault="00F2232B" w:rsidP="00F2232B">
      <w:pPr>
        <w:ind w:right="540"/>
      </w:pPr>
      <w:r>
        <w:t xml:space="preserve">To view the list of subjects biospecimen kits: </w:t>
      </w:r>
      <w:r>
        <w:br/>
        <w:t xml:space="preserve"> </w:t>
      </w:r>
    </w:p>
    <w:p w14:paraId="319DA0DF" w14:textId="2D7A97AB" w:rsidR="00F2232B" w:rsidRDefault="00F45EDF" w:rsidP="00E55723">
      <w:pPr>
        <w:numPr>
          <w:ilvl w:val="0"/>
          <w:numId w:val="67"/>
        </w:numPr>
        <w:ind w:right="540"/>
      </w:pPr>
      <w:r>
        <w:t>Log in</w:t>
      </w:r>
      <w:r w:rsidR="00F2232B">
        <w:t>to the application using your logon credentials.</w:t>
      </w:r>
    </w:p>
    <w:p w14:paraId="073154D2" w14:textId="77777777" w:rsidR="00F2232B" w:rsidRDefault="00F2232B" w:rsidP="00F2232B">
      <w:pPr>
        <w:ind w:left="720" w:right="540"/>
      </w:pPr>
      <w:r w:rsidRPr="00183BF6">
        <w:rPr>
          <w:b/>
        </w:rPr>
        <w:t>Note:</w:t>
      </w:r>
      <w:r w:rsidRPr="00183BF6">
        <w:t xml:space="preserve"> If you have more than one assigned location, you are prompted to select the location for which you want to access </w:t>
      </w:r>
      <w:r>
        <w:t>CIRRASPEC</w:t>
      </w:r>
      <w:r w:rsidRPr="00183BF6">
        <w:t xml:space="preserve"> data.</w:t>
      </w:r>
      <w:r>
        <w:br/>
      </w:r>
    </w:p>
    <w:p w14:paraId="0A8FAC8C" w14:textId="77777777" w:rsidR="00F2232B" w:rsidRDefault="00F2232B" w:rsidP="00E55723">
      <w:pPr>
        <w:numPr>
          <w:ilvl w:val="0"/>
          <w:numId w:val="67"/>
        </w:numPr>
        <w:ind w:right="540"/>
      </w:pPr>
      <w:r>
        <w:t xml:space="preserve">Point to the arrow of the </w:t>
      </w:r>
      <w:r w:rsidRPr="00F9517E">
        <w:rPr>
          <w:b/>
        </w:rPr>
        <w:t>BMS</w:t>
      </w:r>
      <w:r>
        <w:t xml:space="preserve"> tab, and then c</w:t>
      </w:r>
      <w:r w:rsidRPr="00585562">
        <w:t xml:space="preserve">lick </w:t>
      </w:r>
      <w:r>
        <w:rPr>
          <w:b/>
        </w:rPr>
        <w:t>Kits I</w:t>
      </w:r>
      <w:r w:rsidRPr="00EC5321">
        <w:rPr>
          <w:b/>
        </w:rPr>
        <w:t>nventory</w:t>
      </w:r>
      <w:r w:rsidRPr="00585562">
        <w:t xml:space="preserve">. </w:t>
      </w:r>
      <w:r>
        <w:br/>
      </w:r>
      <w:r w:rsidRPr="00585562">
        <w:t xml:space="preserve">The </w:t>
      </w:r>
      <w:r>
        <w:rPr>
          <w:b/>
        </w:rPr>
        <w:t>K</w:t>
      </w:r>
      <w:r w:rsidRPr="00FB4A09">
        <w:rPr>
          <w:b/>
        </w:rPr>
        <w:t>it</w:t>
      </w:r>
      <w:r>
        <w:rPr>
          <w:b/>
        </w:rPr>
        <w:t xml:space="preserve"> S</w:t>
      </w:r>
      <w:r w:rsidRPr="00FB4A09">
        <w:rPr>
          <w:b/>
        </w:rPr>
        <w:t>earch</w:t>
      </w:r>
      <w:r w:rsidRPr="00585562">
        <w:t xml:space="preserve"> </w:t>
      </w:r>
      <w:r>
        <w:t>page appears.</w:t>
      </w:r>
      <w:r>
        <w:br/>
      </w:r>
    </w:p>
    <w:p w14:paraId="44DB2970" w14:textId="77777777" w:rsidR="00F2232B" w:rsidRDefault="00F2232B" w:rsidP="00E55723">
      <w:pPr>
        <w:numPr>
          <w:ilvl w:val="0"/>
          <w:numId w:val="67"/>
        </w:numPr>
        <w:ind w:right="540"/>
        <w:rPr>
          <w:lang w:eastAsia="x-none"/>
        </w:rPr>
      </w:pPr>
      <w:r>
        <w:t xml:space="preserve">Click </w:t>
      </w:r>
      <w:r w:rsidRPr="008F44C6">
        <w:rPr>
          <w:b/>
        </w:rPr>
        <w:t>SEARCH</w:t>
      </w:r>
      <w:r>
        <w:t>.</w:t>
      </w:r>
      <w:r>
        <w:br/>
        <w:t>The k</w:t>
      </w:r>
      <w:r w:rsidRPr="00AE5860">
        <w:t xml:space="preserve">it </w:t>
      </w:r>
      <w:r>
        <w:t>s</w:t>
      </w:r>
      <w:r w:rsidRPr="00AE5860">
        <w:t xml:space="preserve">earch </w:t>
      </w:r>
      <w:r>
        <w:t xml:space="preserve">page displays a list of all kits that are accessible based on your login location. </w:t>
      </w:r>
    </w:p>
    <w:p w14:paraId="26D17878" w14:textId="77777777" w:rsidR="00F2232B" w:rsidRDefault="00F2232B" w:rsidP="00F2232B">
      <w:pPr>
        <w:ind w:left="720" w:right="540"/>
        <w:rPr>
          <w:lang w:eastAsia="x-none"/>
        </w:rPr>
      </w:pPr>
    </w:p>
    <w:p w14:paraId="4D0751B5" w14:textId="77777777" w:rsidR="00F2232B" w:rsidRDefault="00F2232B" w:rsidP="00F2232B">
      <w:pPr>
        <w:ind w:left="720"/>
        <w:rPr>
          <w:lang w:eastAsia="x-none"/>
        </w:rPr>
      </w:pPr>
      <w:r>
        <w:rPr>
          <w:noProof/>
        </w:rPr>
        <w:drawing>
          <wp:inline distT="0" distB="0" distL="0" distR="0" wp14:anchorId="0BF3A9B0" wp14:editId="1DC16BAE">
            <wp:extent cx="6317222" cy="2955175"/>
            <wp:effectExtent l="19050" t="19050" r="26670" b="17145"/>
            <wp:docPr id="9238" name="Picture 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4594" cy="2958624"/>
                    </a:xfrm>
                    <a:prstGeom prst="rect">
                      <a:avLst/>
                    </a:prstGeom>
                    <a:ln w="3175">
                      <a:solidFill>
                        <a:schemeClr val="tx1"/>
                      </a:solidFill>
                    </a:ln>
                  </pic:spPr>
                </pic:pic>
              </a:graphicData>
            </a:graphic>
          </wp:inline>
        </w:drawing>
      </w:r>
    </w:p>
    <w:p w14:paraId="2CD67CD9" w14:textId="77777777" w:rsidR="00F2232B" w:rsidRDefault="00F2232B" w:rsidP="00F2232B">
      <w:pPr>
        <w:pStyle w:val="Figure"/>
        <w:tabs>
          <w:tab w:val="clear" w:pos="1710"/>
          <w:tab w:val="num" w:pos="1800"/>
        </w:tabs>
        <w:ind w:left="1152" w:hanging="432"/>
      </w:pPr>
      <w:r w:rsidRPr="000A1E7A">
        <w:t>Kit</w:t>
      </w:r>
      <w:r w:rsidRPr="00585562">
        <w:t xml:space="preserve"> </w:t>
      </w:r>
      <w:r>
        <w:t>Search page</w:t>
      </w:r>
    </w:p>
    <w:p w14:paraId="3B80607B" w14:textId="77777777" w:rsidR="00F2232B" w:rsidRDefault="00F2232B" w:rsidP="00F2232B">
      <w:pPr>
        <w:rPr>
          <w:lang w:eastAsia="x-none"/>
        </w:rPr>
      </w:pPr>
      <w:r>
        <w:rPr>
          <w:lang w:eastAsia="x-none"/>
        </w:rPr>
        <w:br/>
      </w:r>
    </w:p>
    <w:p w14:paraId="47022BBF" w14:textId="77FA3B83" w:rsidR="00F2232B" w:rsidRDefault="00F2232B" w:rsidP="00F2232B">
      <w:pPr>
        <w:rPr>
          <w:lang w:eastAsia="x-none"/>
        </w:rPr>
      </w:pPr>
      <w:r>
        <w:rPr>
          <w:lang w:eastAsia="x-none"/>
        </w:rPr>
        <w:t xml:space="preserve">For information about how to sort the kits list, change the column display and/or the number of records per page, see </w:t>
      </w:r>
      <w:hyperlink w:anchor="ChangingSearchDisplay" w:history="1">
        <w:r w:rsidRPr="00C72D58">
          <w:rPr>
            <w:rStyle w:val="Hyperlink"/>
            <w:b/>
            <w:lang w:eastAsia="x-none"/>
          </w:rPr>
          <w:t>Changing Search Results Display</w:t>
        </w:r>
      </w:hyperlink>
      <w:del w:id="853" w:author="Sayali Dev" w:date="2018-02-12T18:51:00Z">
        <w:r w:rsidDel="00DA78EF">
          <w:rPr>
            <w:b/>
            <w:lang w:eastAsia="x-none"/>
          </w:rPr>
          <w:delText xml:space="preserve"> </w:delText>
        </w:r>
        <w:r w:rsidRPr="00B368A2" w:rsidDel="00DA78EF">
          <w:delText xml:space="preserve">in </w:delText>
        </w:r>
        <w:r w:rsidRPr="0033438F" w:rsidDel="00DA78EF">
          <w:rPr>
            <w:b/>
          </w:rPr>
          <w:delText xml:space="preserve">Managing </w:delText>
        </w:r>
        <w:r w:rsidDel="00DA78EF">
          <w:rPr>
            <w:b/>
          </w:rPr>
          <w:delText xml:space="preserve">the </w:delText>
        </w:r>
        <w:r w:rsidRPr="0033438F" w:rsidDel="00DA78EF">
          <w:rPr>
            <w:b/>
          </w:rPr>
          <w:delText>Common Application Functions</w:delText>
        </w:r>
        <w:r w:rsidDel="00DA78EF">
          <w:delText xml:space="preserve"> section</w:delText>
        </w:r>
        <w:r w:rsidDel="00DA78EF">
          <w:rPr>
            <w:lang w:eastAsia="x-none"/>
          </w:rPr>
          <w:delText>.</w:delText>
        </w:r>
      </w:del>
    </w:p>
    <w:p w14:paraId="395508CB" w14:textId="77777777" w:rsidR="00F2232B" w:rsidRDefault="00F2232B" w:rsidP="00F2232B">
      <w:pPr>
        <w:rPr>
          <w:lang w:eastAsia="x-none"/>
        </w:rPr>
      </w:pPr>
    </w:p>
    <w:p w14:paraId="0E3F1563" w14:textId="77777777" w:rsidR="00F2232B" w:rsidRDefault="00F2232B" w:rsidP="00F2232B">
      <w:pPr>
        <w:rPr>
          <w:lang w:eastAsia="x-none"/>
        </w:rPr>
      </w:pPr>
    </w:p>
    <w:p w14:paraId="25242EF0" w14:textId="77777777" w:rsidR="00F2232B" w:rsidRDefault="00F2232B" w:rsidP="00F2232B">
      <w:pPr>
        <w:ind w:right="540"/>
      </w:pPr>
      <w:r>
        <w:t>On the kit search page, all CIRRASPEC users can perform the following tasks:</w:t>
      </w:r>
    </w:p>
    <w:p w14:paraId="78297AF6" w14:textId="77777777" w:rsidR="00F2232B" w:rsidRDefault="00F2232B" w:rsidP="00E55723">
      <w:pPr>
        <w:numPr>
          <w:ilvl w:val="0"/>
          <w:numId w:val="68"/>
        </w:numPr>
        <w:ind w:right="540"/>
      </w:pPr>
      <w:r w:rsidRPr="00FD36AA">
        <w:rPr>
          <w:b/>
          <w:lang w:eastAsia="x-none"/>
        </w:rPr>
        <w:t>Print a kit list as an excel spreadsheet:</w:t>
      </w:r>
      <w:r>
        <w:rPr>
          <w:lang w:eastAsia="x-none"/>
        </w:rPr>
        <w:t xml:space="preserve"> Click the </w:t>
      </w:r>
      <w:r w:rsidRPr="00FF0EA7">
        <w:rPr>
          <w:b/>
          <w:lang w:eastAsia="x-none"/>
        </w:rPr>
        <w:t xml:space="preserve">Export </w:t>
      </w:r>
      <w:r>
        <w:rPr>
          <w:b/>
          <w:lang w:eastAsia="x-none"/>
        </w:rPr>
        <w:t xml:space="preserve">current view </w:t>
      </w:r>
      <w:r w:rsidRPr="00FF0EA7">
        <w:rPr>
          <w:b/>
          <w:lang w:eastAsia="x-none"/>
        </w:rPr>
        <w:t>to CSV</w:t>
      </w:r>
      <w:r>
        <w:rPr>
          <w:lang w:eastAsia="x-none"/>
        </w:rPr>
        <w:t xml:space="preserve"> icon </w:t>
      </w:r>
      <w:r>
        <w:rPr>
          <w:noProof/>
        </w:rPr>
        <w:drawing>
          <wp:inline distT="0" distB="0" distL="0" distR="0" wp14:anchorId="204CA22B" wp14:editId="36F608B0">
            <wp:extent cx="266065" cy="266065"/>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l="21729" t="28477" r="75697" b="68285"/>
                    <a:stretch>
                      <a:fillRect/>
                    </a:stretch>
                  </pic:blipFill>
                  <pic:spPr bwMode="auto">
                    <a:xfrm>
                      <a:off x="0" y="0"/>
                      <a:ext cx="266065" cy="266065"/>
                    </a:xfrm>
                    <a:prstGeom prst="rect">
                      <a:avLst/>
                    </a:prstGeom>
                    <a:noFill/>
                    <a:ln>
                      <a:noFill/>
                    </a:ln>
                  </pic:spPr>
                </pic:pic>
              </a:graphicData>
            </a:graphic>
          </wp:inline>
        </w:drawing>
      </w:r>
      <w:r>
        <w:t xml:space="preserve">, and then in the </w:t>
      </w:r>
      <w:r w:rsidRPr="00D219DF">
        <w:rPr>
          <w:b/>
        </w:rPr>
        <w:t>File Download</w:t>
      </w:r>
      <w:r>
        <w:t xml:space="preserve"> window, click </w:t>
      </w:r>
      <w:r w:rsidRPr="00FD36AA">
        <w:rPr>
          <w:b/>
        </w:rPr>
        <w:t>Save</w:t>
      </w:r>
      <w:r>
        <w:t xml:space="preserve">. The kit list file is saved to your machine for viewing/printing. </w:t>
      </w:r>
      <w:r>
        <w:br/>
      </w:r>
    </w:p>
    <w:p w14:paraId="6A5F1E09" w14:textId="77777777" w:rsidR="00F2232B" w:rsidRPr="00F633DB" w:rsidRDefault="00F2232B" w:rsidP="00E55723">
      <w:pPr>
        <w:numPr>
          <w:ilvl w:val="0"/>
          <w:numId w:val="68"/>
        </w:numPr>
        <w:ind w:right="540"/>
      </w:pPr>
      <w:r w:rsidRPr="00F633DB">
        <w:rPr>
          <w:b/>
        </w:rPr>
        <w:lastRenderedPageBreak/>
        <w:t>Perform a search</w:t>
      </w:r>
      <w:r>
        <w:rPr>
          <w:b/>
        </w:rPr>
        <w:t xml:space="preserve"> for a kit</w:t>
      </w:r>
      <w:r>
        <w:t xml:space="preserve">: </w:t>
      </w:r>
      <w:r w:rsidRPr="00FD36AA">
        <w:t xml:space="preserve">For more information about how to </w:t>
      </w:r>
      <w:r>
        <w:t>search for</w:t>
      </w:r>
      <w:r w:rsidRPr="00FD36AA">
        <w:t xml:space="preserve"> </w:t>
      </w:r>
      <w:r>
        <w:t>a specific</w:t>
      </w:r>
      <w:r w:rsidRPr="00FD36AA">
        <w:t xml:space="preserve"> kit</w:t>
      </w:r>
      <w:r>
        <w:t xml:space="preserve"> or a group of kits</w:t>
      </w:r>
      <w:r w:rsidRPr="00FD36AA">
        <w:t>, see</w:t>
      </w:r>
      <w:r>
        <w:t xml:space="preserve"> </w:t>
      </w:r>
      <w:hyperlink w:anchor="SearchingKits" w:history="1">
        <w:r w:rsidRPr="00914542">
          <w:rPr>
            <w:rStyle w:val="Hyperlink"/>
            <w:b/>
          </w:rPr>
          <w:t>Searching for a Kit</w:t>
        </w:r>
      </w:hyperlink>
      <w:r>
        <w:t>.</w:t>
      </w:r>
      <w:r>
        <w:br/>
      </w:r>
    </w:p>
    <w:p w14:paraId="5E10240C" w14:textId="77777777" w:rsidR="00F2232B" w:rsidRDefault="00F2232B" w:rsidP="00E55723">
      <w:pPr>
        <w:numPr>
          <w:ilvl w:val="0"/>
          <w:numId w:val="68"/>
        </w:numPr>
        <w:ind w:right="540"/>
      </w:pPr>
      <w:r w:rsidRPr="00FD36AA">
        <w:rPr>
          <w:b/>
          <w:lang w:eastAsia="x-none"/>
        </w:rPr>
        <w:t>View details of a kit:</w:t>
      </w:r>
      <w:r>
        <w:rPr>
          <w:lang w:eastAsia="x-none"/>
        </w:rPr>
        <w:t xml:space="preserve"> </w:t>
      </w:r>
      <w:r w:rsidRPr="00FD36AA">
        <w:t xml:space="preserve">For more information about how to view the details of a kit, see </w:t>
      </w:r>
      <w:hyperlink w:anchor="_Viewing_Kit_Details" w:history="1">
        <w:r w:rsidRPr="006A27AE">
          <w:rPr>
            <w:rStyle w:val="Hyperlink"/>
            <w:b/>
          </w:rPr>
          <w:t>Viewing Kit Details</w:t>
        </w:r>
      </w:hyperlink>
      <w:r>
        <w:t>.</w:t>
      </w:r>
      <w:r>
        <w:br/>
      </w:r>
    </w:p>
    <w:p w14:paraId="2C43C5F7" w14:textId="77777777" w:rsidR="00F2232B" w:rsidRDefault="00F2232B" w:rsidP="00E55723">
      <w:pPr>
        <w:numPr>
          <w:ilvl w:val="0"/>
          <w:numId w:val="68"/>
        </w:numPr>
        <w:ind w:right="540"/>
      </w:pPr>
      <w:r w:rsidRPr="00FD36AA">
        <w:rPr>
          <w:b/>
          <w:lang w:eastAsia="x-none"/>
        </w:rPr>
        <w:t>Generate a kit manifest</w:t>
      </w:r>
      <w:r w:rsidRPr="00FD36AA">
        <w:rPr>
          <w:b/>
        </w:rPr>
        <w:t>:</w:t>
      </w:r>
      <w:r>
        <w:t xml:space="preserve"> For more information about how to generate a kit manifest, see</w:t>
      </w:r>
      <w:r w:rsidRPr="00FD36AA">
        <w:t xml:space="preserve"> </w:t>
      </w:r>
      <w:hyperlink w:anchor="_Generating_a_Kit" w:history="1">
        <w:r w:rsidRPr="00111F95">
          <w:rPr>
            <w:rStyle w:val="Hyperlink"/>
            <w:b/>
          </w:rPr>
          <w:t>Generating a Kit Manifest</w:t>
        </w:r>
      </w:hyperlink>
      <w:r w:rsidRPr="00FD36AA">
        <w:t>.</w:t>
      </w:r>
      <w:r>
        <w:t xml:space="preserve"> </w:t>
      </w:r>
      <w:r>
        <w:br/>
      </w:r>
    </w:p>
    <w:p w14:paraId="3F0E53E5" w14:textId="77777777" w:rsidR="00F2232B" w:rsidRDefault="00F2232B" w:rsidP="00E55723">
      <w:pPr>
        <w:numPr>
          <w:ilvl w:val="0"/>
          <w:numId w:val="68"/>
        </w:numPr>
        <w:ind w:right="540"/>
      </w:pPr>
      <w:r w:rsidRPr="00FD36AA">
        <w:rPr>
          <w:b/>
        </w:rPr>
        <w:t>Gen</w:t>
      </w:r>
      <w:r>
        <w:rPr>
          <w:b/>
        </w:rPr>
        <w:t>erate bar</w:t>
      </w:r>
      <w:r w:rsidRPr="00FD36AA">
        <w:rPr>
          <w:b/>
        </w:rPr>
        <w:t>code labels</w:t>
      </w:r>
      <w:r>
        <w:rPr>
          <w:b/>
        </w:rPr>
        <w:t xml:space="preserve"> for a kit</w:t>
      </w:r>
      <w:r w:rsidRPr="00FD36AA">
        <w:rPr>
          <w:b/>
        </w:rPr>
        <w:t>:</w:t>
      </w:r>
      <w:r w:rsidRPr="00FD36AA">
        <w:t xml:space="preserve"> </w:t>
      </w:r>
      <w:r>
        <w:t xml:space="preserve">For more information about how to generate barcode labels, see </w:t>
      </w:r>
      <w:hyperlink w:anchor="PrintingLabelsKitsListScreen" w:history="1">
        <w:r w:rsidRPr="00111F95">
          <w:rPr>
            <w:rStyle w:val="Hyperlink"/>
            <w:b/>
          </w:rPr>
          <w:t xml:space="preserve">Generating </w:t>
        </w:r>
        <w:r>
          <w:rPr>
            <w:rStyle w:val="Hyperlink"/>
            <w:b/>
          </w:rPr>
          <w:t>a Label</w:t>
        </w:r>
        <w:r w:rsidRPr="00111F95">
          <w:rPr>
            <w:rStyle w:val="Hyperlink"/>
            <w:b/>
          </w:rPr>
          <w:t xml:space="preserve"> from the Kit Search Page</w:t>
        </w:r>
      </w:hyperlink>
      <w:r w:rsidRPr="00024072">
        <w:t>.</w:t>
      </w:r>
      <w:r>
        <w:br/>
      </w:r>
    </w:p>
    <w:p w14:paraId="23B556C1" w14:textId="77777777" w:rsidR="00F2232B" w:rsidRDefault="00F2232B" w:rsidP="00E55723">
      <w:pPr>
        <w:numPr>
          <w:ilvl w:val="0"/>
          <w:numId w:val="68"/>
        </w:numPr>
        <w:ind w:right="540"/>
      </w:pPr>
      <w:r w:rsidRPr="00FD36AA">
        <w:rPr>
          <w:b/>
        </w:rPr>
        <w:t xml:space="preserve">View, print, and save </w:t>
      </w:r>
      <w:r>
        <w:rPr>
          <w:b/>
        </w:rPr>
        <w:t xml:space="preserve">all </w:t>
      </w:r>
      <w:r w:rsidRPr="00FD36AA">
        <w:rPr>
          <w:b/>
        </w:rPr>
        <w:t>forms</w:t>
      </w:r>
      <w:r>
        <w:rPr>
          <w:b/>
        </w:rPr>
        <w:t xml:space="preserve"> for a kit</w:t>
      </w:r>
      <w:r w:rsidRPr="00FD36AA">
        <w:rPr>
          <w:b/>
        </w:rPr>
        <w:t>:</w:t>
      </w:r>
      <w:r>
        <w:t xml:space="preserve"> For more information about how to download forms, see </w:t>
      </w:r>
      <w:hyperlink w:anchor="DownloadingAllForms" w:history="1">
        <w:r>
          <w:rPr>
            <w:rStyle w:val="Hyperlink"/>
            <w:b/>
          </w:rPr>
          <w:t xml:space="preserve">Downloading </w:t>
        </w:r>
        <w:r w:rsidRPr="00281893">
          <w:rPr>
            <w:rStyle w:val="Hyperlink"/>
            <w:b/>
          </w:rPr>
          <w:t>all Forms Associated with a Kit</w:t>
        </w:r>
      </w:hyperlink>
      <w:r w:rsidRPr="00281893">
        <w:rPr>
          <w:b/>
        </w:rPr>
        <w:t>.</w:t>
      </w:r>
      <w:r>
        <w:br/>
      </w:r>
      <w:r>
        <w:br/>
      </w:r>
    </w:p>
    <w:p w14:paraId="7ECDE66D" w14:textId="77777777" w:rsidR="00F2232B" w:rsidRDefault="00F2232B" w:rsidP="00F2232B">
      <w:pPr>
        <w:ind w:right="540"/>
      </w:pPr>
    </w:p>
    <w:p w14:paraId="3C0DEC44" w14:textId="77777777" w:rsidR="00F2232B" w:rsidRPr="00F633DB" w:rsidRDefault="00F2232B" w:rsidP="00F2232B">
      <w:pPr>
        <w:ind w:right="540"/>
      </w:pPr>
      <w:r w:rsidRPr="00F633DB">
        <w:t xml:space="preserve">On the kit search page, </w:t>
      </w:r>
      <w:r>
        <w:t xml:space="preserve">you </w:t>
      </w:r>
      <w:r w:rsidRPr="00F633DB">
        <w:t xml:space="preserve">can perform </w:t>
      </w:r>
      <w:r>
        <w:t>t</w:t>
      </w:r>
      <w:r w:rsidRPr="00F633DB">
        <w:t>he following tasks</w:t>
      </w:r>
      <w:r>
        <w:t xml:space="preserve"> as a Biobank user</w:t>
      </w:r>
      <w:r w:rsidRPr="00F633DB">
        <w:t>:</w:t>
      </w:r>
      <w:r>
        <w:br/>
      </w:r>
    </w:p>
    <w:p w14:paraId="7D2DD287" w14:textId="77777777" w:rsidR="00F2232B" w:rsidRPr="00CA5771" w:rsidRDefault="00F2232B" w:rsidP="00E55723">
      <w:pPr>
        <w:numPr>
          <w:ilvl w:val="0"/>
          <w:numId w:val="68"/>
        </w:numPr>
        <w:ind w:right="540"/>
      </w:pPr>
      <w:r w:rsidRPr="00CA5771">
        <w:rPr>
          <w:b/>
        </w:rPr>
        <w:t>Create a new kit:</w:t>
      </w:r>
      <w:r>
        <w:t xml:space="preserve"> </w:t>
      </w:r>
      <w:r w:rsidRPr="00FD36AA">
        <w:t xml:space="preserve">For more information about how to </w:t>
      </w:r>
      <w:r>
        <w:t>create a new</w:t>
      </w:r>
      <w:r w:rsidRPr="00FD36AA">
        <w:t xml:space="preserve"> a kit, see</w:t>
      </w:r>
      <w:r>
        <w:t xml:space="preserve"> </w:t>
      </w:r>
      <w:hyperlink w:anchor="CreatingNewKit" w:history="1">
        <w:r w:rsidRPr="001110CF">
          <w:rPr>
            <w:rStyle w:val="Hyperlink"/>
            <w:b/>
          </w:rPr>
          <w:t xml:space="preserve">Creating </w:t>
        </w:r>
        <w:r>
          <w:rPr>
            <w:rStyle w:val="Hyperlink"/>
            <w:b/>
          </w:rPr>
          <w:t>a</w:t>
        </w:r>
        <w:r w:rsidRPr="001110CF">
          <w:rPr>
            <w:rStyle w:val="Hyperlink"/>
            <w:b/>
          </w:rPr>
          <w:t xml:space="preserve"> Kit</w:t>
        </w:r>
      </w:hyperlink>
      <w:r>
        <w:rPr>
          <w:b/>
        </w:rPr>
        <w:t>.</w:t>
      </w:r>
      <w:r>
        <w:rPr>
          <w:b/>
        </w:rPr>
        <w:br/>
      </w:r>
    </w:p>
    <w:p w14:paraId="61F27F79" w14:textId="77777777" w:rsidR="00F2232B" w:rsidRPr="002C5303" w:rsidRDefault="00F2232B" w:rsidP="00E55723">
      <w:pPr>
        <w:numPr>
          <w:ilvl w:val="0"/>
          <w:numId w:val="68"/>
        </w:numPr>
        <w:ind w:right="540"/>
      </w:pPr>
      <w:r w:rsidRPr="00CA5771">
        <w:rPr>
          <w:b/>
        </w:rPr>
        <w:t xml:space="preserve">Distribute </w:t>
      </w:r>
      <w:r>
        <w:rPr>
          <w:b/>
        </w:rPr>
        <w:t xml:space="preserve">a </w:t>
      </w:r>
      <w:r w:rsidRPr="00CA5771">
        <w:rPr>
          <w:b/>
        </w:rPr>
        <w:t>kit</w:t>
      </w:r>
      <w:r>
        <w:t xml:space="preserve">: </w:t>
      </w:r>
      <w:r w:rsidRPr="00FD36AA">
        <w:t xml:space="preserve">For more information about how to </w:t>
      </w:r>
      <w:r>
        <w:t>distribute</w:t>
      </w:r>
      <w:r w:rsidRPr="00FD36AA">
        <w:t xml:space="preserve"> kit, see</w:t>
      </w:r>
      <w:r>
        <w:t xml:space="preserve"> </w:t>
      </w:r>
      <w:hyperlink w:anchor="_Distributing_a_Kit" w:history="1">
        <w:r w:rsidRPr="00CE6D9B">
          <w:rPr>
            <w:rStyle w:val="Hyperlink"/>
            <w:b/>
          </w:rPr>
          <w:t>Distributing a Kit</w:t>
        </w:r>
      </w:hyperlink>
      <w:r>
        <w:rPr>
          <w:b/>
        </w:rPr>
        <w:t>.</w:t>
      </w:r>
    </w:p>
    <w:p w14:paraId="2F113DAB" w14:textId="77777777" w:rsidR="00F2232B" w:rsidRDefault="00F2232B" w:rsidP="00F2232B">
      <w:pPr>
        <w:ind w:left="720" w:right="540"/>
        <w:rPr>
          <w:b/>
        </w:rPr>
      </w:pPr>
    </w:p>
    <w:p w14:paraId="43779480" w14:textId="77777777" w:rsidR="00F2232B" w:rsidRDefault="00F2232B" w:rsidP="00F2232B">
      <w:pPr>
        <w:pStyle w:val="Heading3"/>
      </w:pPr>
      <w:r>
        <w:rPr>
          <w:b w:val="0"/>
        </w:rPr>
        <w:br w:type="page"/>
      </w:r>
      <w:bookmarkStart w:id="854" w:name="SearchingKits"/>
      <w:bookmarkStart w:id="855" w:name="_Toc452993581"/>
      <w:bookmarkStart w:id="856" w:name="_Toc507164266"/>
      <w:bookmarkEnd w:id="854"/>
      <w:r>
        <w:lastRenderedPageBreak/>
        <w:t xml:space="preserve">Searching for </w:t>
      </w:r>
      <w:r>
        <w:rPr>
          <w:lang w:val="en-US"/>
        </w:rPr>
        <w:t xml:space="preserve">a </w:t>
      </w:r>
      <w:r>
        <w:t>Kit</w:t>
      </w:r>
      <w:bookmarkEnd w:id="855"/>
      <w:bookmarkEnd w:id="856"/>
      <w:r>
        <w:t xml:space="preserve"> </w:t>
      </w:r>
    </w:p>
    <w:p w14:paraId="5D88C1FF" w14:textId="77777777" w:rsidR="00F2232B" w:rsidRDefault="00F2232B" w:rsidP="00F2232B">
      <w:pPr>
        <w:rPr>
          <w:lang w:eastAsia="x-none"/>
        </w:rPr>
      </w:pPr>
    </w:p>
    <w:p w14:paraId="6287491F" w14:textId="77777777" w:rsidR="00F2232B" w:rsidRPr="00E63C3C" w:rsidRDefault="00F2232B" w:rsidP="00F2232B">
      <w:bookmarkStart w:id="857" w:name="_Toc233517192"/>
      <w:r w:rsidRPr="00E63C3C">
        <w:t xml:space="preserve">To search for a </w:t>
      </w:r>
      <w:r>
        <w:t xml:space="preserve">specific </w:t>
      </w:r>
      <w:r w:rsidRPr="00E63C3C">
        <w:t xml:space="preserve">kit </w:t>
      </w:r>
      <w:r>
        <w:t>or a group of kits that is ready for distribution or is distributed</w:t>
      </w:r>
      <w:r w:rsidRPr="00E63C3C">
        <w:t>:</w:t>
      </w:r>
      <w:bookmarkEnd w:id="857"/>
      <w:r>
        <w:br/>
      </w:r>
    </w:p>
    <w:p w14:paraId="7B0D2345" w14:textId="6F127A94" w:rsidR="00F2232B" w:rsidRDefault="00F2232B" w:rsidP="00E55723">
      <w:pPr>
        <w:numPr>
          <w:ilvl w:val="0"/>
          <w:numId w:val="60"/>
        </w:numPr>
        <w:ind w:right="540"/>
      </w:pPr>
      <w:r>
        <w:t xml:space="preserve">Point to the arrow of the </w:t>
      </w:r>
      <w:r w:rsidRPr="00F9517E">
        <w:rPr>
          <w:b/>
        </w:rPr>
        <w:t>BMS</w:t>
      </w:r>
      <w:r>
        <w:t xml:space="preserve"> tab, and then c</w:t>
      </w:r>
      <w:r w:rsidRPr="00585562">
        <w:t xml:space="preserve">lick </w:t>
      </w:r>
      <w:r>
        <w:rPr>
          <w:b/>
        </w:rPr>
        <w:t>Kits I</w:t>
      </w:r>
      <w:r w:rsidRPr="00EC5321">
        <w:rPr>
          <w:b/>
        </w:rPr>
        <w:t>nventory</w:t>
      </w:r>
      <w:r w:rsidRPr="00585562">
        <w:t xml:space="preserve">. </w:t>
      </w:r>
      <w:r>
        <w:br/>
      </w:r>
      <w:r w:rsidRPr="00585562">
        <w:t xml:space="preserve">The </w:t>
      </w:r>
      <w:r>
        <w:rPr>
          <w:b/>
        </w:rPr>
        <w:t>K</w:t>
      </w:r>
      <w:r w:rsidRPr="00CC786B">
        <w:rPr>
          <w:b/>
        </w:rPr>
        <w:t>it</w:t>
      </w:r>
      <w:r>
        <w:rPr>
          <w:b/>
        </w:rPr>
        <w:t xml:space="preserve"> S</w:t>
      </w:r>
      <w:r w:rsidRPr="00CC786B">
        <w:rPr>
          <w:b/>
        </w:rPr>
        <w:t>earch</w:t>
      </w:r>
      <w:r w:rsidRPr="00585562">
        <w:t xml:space="preserve"> </w:t>
      </w:r>
      <w:r>
        <w:t xml:space="preserve">page </w:t>
      </w:r>
      <w:r w:rsidRPr="00183BF6">
        <w:t>displays the Kit Search pane</w:t>
      </w:r>
      <w:ins w:id="858" w:author="Sayali Dev" w:date="2018-01-31T17:51:00Z">
        <w:r w:rsidR="009A119E">
          <w:t xml:space="preserve"> on left</w:t>
        </w:r>
      </w:ins>
      <w:r>
        <w:t>.</w:t>
      </w:r>
    </w:p>
    <w:p w14:paraId="420EF551" w14:textId="77777777" w:rsidR="00F2232B" w:rsidRDefault="00F2232B" w:rsidP="00F2232B">
      <w:r>
        <w:rPr>
          <w:noProof/>
        </w:rPr>
        <mc:AlternateContent>
          <mc:Choice Requires="wps">
            <w:drawing>
              <wp:anchor distT="0" distB="0" distL="114300" distR="114300" simplePos="0" relativeHeight="251690496" behindDoc="0" locked="0" layoutInCell="1" allowOverlap="1" wp14:anchorId="17B82334" wp14:editId="0E2B3E83">
                <wp:simplePos x="0" y="0"/>
                <wp:positionH relativeFrom="column">
                  <wp:posOffset>375285</wp:posOffset>
                </wp:positionH>
                <wp:positionV relativeFrom="paragraph">
                  <wp:posOffset>139758</wp:posOffset>
                </wp:positionV>
                <wp:extent cx="1504315" cy="393065"/>
                <wp:effectExtent l="0" t="0" r="635" b="6985"/>
                <wp:wrapNone/>
                <wp:docPr id="9216" name="Text Box 9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315" cy="3930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2294AF" w14:textId="77777777" w:rsidR="00112287" w:rsidRDefault="00112287" w:rsidP="00F2232B">
                            <w:r>
                              <w:t>Arrow hides/displays</w:t>
                            </w:r>
                          </w:p>
                          <w:p w14:paraId="21AED2FF" w14:textId="77777777" w:rsidR="00112287" w:rsidRPr="002622E4" w:rsidRDefault="00112287" w:rsidP="00F2232B">
                            <w:r>
                              <w:t>the Kit Search pane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B82334" id="Text Box 9175" o:spid="_x0000_s1032" type="#_x0000_t202" style="position:absolute;margin-left:29.55pt;margin-top:11pt;width:118.45pt;height:30.9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" stroked="f">
                <v:textbox>
                  <w:txbxContent>
                    <w:p w14:paraId="382294AF" w14:textId="77777777" w:rsidR="00112287" w:rsidRDefault="00112287" w:rsidP="00F2232B">
                      <w:r>
                        <w:t>Arrow hides/displays</w:t>
                      </w:r>
                    </w:p>
                    <w:p w14:paraId="21AED2FF" w14:textId="77777777" w:rsidR="00112287" w:rsidRPr="002622E4" w:rsidRDefault="00112287" w:rsidP="00F2232B">
                      <w:r>
                        <w:t>the Kit Search pane</w:t>
                      </w:r>
                    </w:p>
                  </w:txbxContent>
                </v:textbox>
              </v:shape>
            </w:pict>
          </mc:Fallback>
        </mc:AlternateContent>
      </w:r>
    </w:p>
    <w:p w14:paraId="52E609F4" w14:textId="77777777" w:rsidR="00F2232B" w:rsidRDefault="00F2232B" w:rsidP="00F2232B"/>
    <w:p w14:paraId="5E18B433" w14:textId="77777777" w:rsidR="00F2232B" w:rsidRPr="00A340E8" w:rsidRDefault="00F2232B" w:rsidP="00F2232B"/>
    <w:p w14:paraId="74C5EB34" w14:textId="77777777" w:rsidR="00F2232B" w:rsidRDefault="00F2232B" w:rsidP="00F2232B">
      <w:r>
        <w:rPr>
          <w:noProof/>
        </w:rPr>
        <mc:AlternateContent>
          <mc:Choice Requires="wps">
            <w:drawing>
              <wp:anchor distT="0" distB="0" distL="114300" distR="114300" simplePos="0" relativeHeight="251691520" behindDoc="0" locked="0" layoutInCell="1" allowOverlap="1" wp14:anchorId="2C09D90B" wp14:editId="10D85058">
                <wp:simplePos x="0" y="0"/>
                <wp:positionH relativeFrom="column">
                  <wp:posOffset>1326515</wp:posOffset>
                </wp:positionH>
                <wp:positionV relativeFrom="line">
                  <wp:posOffset>25458</wp:posOffset>
                </wp:positionV>
                <wp:extent cx="123825" cy="609600"/>
                <wp:effectExtent l="0" t="0" r="66675" b="57150"/>
                <wp:wrapNone/>
                <wp:docPr id="255" name="Line 9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 cy="60960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FB42D98" id="Line 9174" o:spid="_x0000_s1026" style="position:absolute;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104.45pt,2pt" to="114.2pt,5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">
                <v:stroke endarrow="block"/>
                <w10:wrap anchory="line"/>
              </v:line>
            </w:pict>
          </mc:Fallback>
        </mc:AlternateContent>
      </w:r>
    </w:p>
    <w:p w14:paraId="67DD328F" w14:textId="77777777" w:rsidR="00F2232B" w:rsidRPr="001B3A27" w:rsidRDefault="00F2232B" w:rsidP="00F2232B">
      <w:pPr>
        <w:ind w:left="720"/>
      </w:pPr>
      <w:r>
        <w:rPr>
          <w:noProof/>
        </w:rPr>
        <w:drawing>
          <wp:inline distT="0" distB="0" distL="0" distR="0" wp14:anchorId="558EEF2C" wp14:editId="677A5575">
            <wp:extent cx="6317222" cy="2955175"/>
            <wp:effectExtent l="19050" t="19050" r="26670" b="17145"/>
            <wp:docPr id="9239" name="Picture 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4594" cy="2958624"/>
                    </a:xfrm>
                    <a:prstGeom prst="rect">
                      <a:avLst/>
                    </a:prstGeom>
                    <a:ln w="3175">
                      <a:solidFill>
                        <a:schemeClr val="tx1"/>
                      </a:solidFill>
                    </a:ln>
                  </pic:spPr>
                </pic:pic>
              </a:graphicData>
            </a:graphic>
          </wp:inline>
        </w:drawing>
      </w:r>
    </w:p>
    <w:p w14:paraId="2BE97DC7" w14:textId="77777777" w:rsidR="00F2232B" w:rsidRDefault="00F2232B" w:rsidP="00F2232B">
      <w:pPr>
        <w:pStyle w:val="Figure"/>
        <w:tabs>
          <w:tab w:val="clear" w:pos="1710"/>
          <w:tab w:val="num" w:pos="1800"/>
        </w:tabs>
        <w:ind w:left="1152" w:hanging="432"/>
      </w:pPr>
      <w:r w:rsidRPr="00E63C3C">
        <w:t xml:space="preserve">Kit </w:t>
      </w:r>
      <w:r>
        <w:t>Search page</w:t>
      </w:r>
    </w:p>
    <w:p w14:paraId="378B0F5D" w14:textId="77777777" w:rsidR="00F2232B" w:rsidRDefault="00F2232B" w:rsidP="00F2232B">
      <w:pPr>
        <w:ind w:left="720" w:right="540"/>
      </w:pPr>
    </w:p>
    <w:p w14:paraId="6CD934FB" w14:textId="77777777" w:rsidR="00F2232B" w:rsidRDefault="00F2232B" w:rsidP="00E55723">
      <w:pPr>
        <w:numPr>
          <w:ilvl w:val="0"/>
          <w:numId w:val="60"/>
        </w:numPr>
        <w:ind w:right="540"/>
      </w:pPr>
      <w:r w:rsidRPr="00E63C3C">
        <w:t xml:space="preserve">Specify </w:t>
      </w:r>
      <w:r>
        <w:t xml:space="preserve">your </w:t>
      </w:r>
      <w:r w:rsidRPr="00E63C3C">
        <w:t xml:space="preserve">search criteria by completing </w:t>
      </w:r>
      <w:r>
        <w:t xml:space="preserve">one or more </w:t>
      </w:r>
      <w:r w:rsidRPr="00E63C3C">
        <w:t>fields</w:t>
      </w:r>
      <w:r>
        <w:t xml:space="preserve"> in the </w:t>
      </w:r>
      <w:r w:rsidRPr="00EC7BEA">
        <w:rPr>
          <w:b/>
        </w:rPr>
        <w:t>Kit Search</w:t>
      </w:r>
      <w:r>
        <w:t xml:space="preserve"> pane. </w:t>
      </w:r>
    </w:p>
    <w:p w14:paraId="63D264FC" w14:textId="77777777" w:rsidR="00F2232B" w:rsidRPr="0070334C" w:rsidRDefault="00F2232B" w:rsidP="00F2232B">
      <w:pPr>
        <w:ind w:left="720" w:right="540"/>
        <w:rPr>
          <w:b/>
        </w:rPr>
      </w:pPr>
      <w:r>
        <w:rPr>
          <w:b/>
        </w:rPr>
        <w:br/>
      </w:r>
      <w:r w:rsidRPr="0070334C">
        <w:rPr>
          <w:b/>
        </w:rPr>
        <w:t xml:space="preserve">Note: </w:t>
      </w:r>
    </w:p>
    <w:p w14:paraId="197915A7" w14:textId="77777777" w:rsidR="00F2232B" w:rsidRDefault="00F2232B" w:rsidP="00F2232B">
      <w:pPr>
        <w:numPr>
          <w:ilvl w:val="0"/>
          <w:numId w:val="19"/>
        </w:numPr>
        <w:ind w:left="1440" w:right="540"/>
      </w:pPr>
      <w:r>
        <w:t xml:space="preserve">You can use one field or a combination of fields to search for a kit. </w:t>
      </w:r>
    </w:p>
    <w:p w14:paraId="5540760B" w14:textId="77777777" w:rsidR="00F2232B" w:rsidRDefault="00F2232B" w:rsidP="00F2232B">
      <w:pPr>
        <w:numPr>
          <w:ilvl w:val="0"/>
          <w:numId w:val="19"/>
        </w:numPr>
        <w:ind w:left="1440" w:right="540"/>
      </w:pPr>
      <w:r>
        <w:t xml:space="preserve">You can type the full or partial value in a search field along with an asterisk (*) before or after the partial value. For example, if you type </w:t>
      </w:r>
      <w:r w:rsidRPr="00914542">
        <w:rPr>
          <w:b/>
        </w:rPr>
        <w:t>02*</w:t>
      </w:r>
      <w:r>
        <w:t xml:space="preserve">, you obtain records that begin with 02. If you type </w:t>
      </w:r>
      <w:r w:rsidRPr="00914542">
        <w:rPr>
          <w:b/>
        </w:rPr>
        <w:t>*02</w:t>
      </w:r>
      <w:r>
        <w:t>, you obtain records that end with 02</w:t>
      </w:r>
    </w:p>
    <w:p w14:paraId="24FD5DB0" w14:textId="77777777" w:rsidR="00F2232B" w:rsidRDefault="00F2232B" w:rsidP="00F2232B">
      <w:pPr>
        <w:ind w:left="720" w:right="540"/>
      </w:pPr>
    </w:p>
    <w:p w14:paraId="44D952D3" w14:textId="77777777" w:rsidR="00F45EDF" w:rsidRDefault="00F45EDF" w:rsidP="00F2232B">
      <w:pPr>
        <w:ind w:left="720" w:right="540"/>
      </w:pPr>
    </w:p>
    <w:p w14:paraId="0E925495" w14:textId="77777777" w:rsidR="00F45EDF" w:rsidRDefault="00F45EDF" w:rsidP="00F2232B">
      <w:pPr>
        <w:ind w:left="720" w:right="540"/>
      </w:pPr>
    </w:p>
    <w:p w14:paraId="2E31ED2F" w14:textId="77777777" w:rsidR="00F45EDF" w:rsidRDefault="00F45EDF" w:rsidP="00F2232B">
      <w:pPr>
        <w:ind w:left="720" w:right="540"/>
      </w:pPr>
    </w:p>
    <w:p w14:paraId="1720A921" w14:textId="77777777" w:rsidR="00F45EDF" w:rsidRDefault="00F45EDF" w:rsidP="00F2232B">
      <w:pPr>
        <w:ind w:left="720" w:right="540"/>
      </w:pPr>
    </w:p>
    <w:p w14:paraId="30E0F7BB" w14:textId="77777777" w:rsidR="00F45EDF" w:rsidRDefault="00F45EDF" w:rsidP="00F2232B">
      <w:pPr>
        <w:ind w:left="720" w:right="540"/>
      </w:pPr>
    </w:p>
    <w:p w14:paraId="540D901E" w14:textId="77777777" w:rsidR="00F45EDF" w:rsidRDefault="00F45EDF" w:rsidP="00F2232B">
      <w:pPr>
        <w:ind w:left="720" w:right="540"/>
      </w:pPr>
    </w:p>
    <w:p w14:paraId="74FBB8A0" w14:textId="77777777" w:rsidR="00F45EDF" w:rsidRDefault="00F45EDF" w:rsidP="00F2232B">
      <w:pPr>
        <w:ind w:left="720" w:right="540"/>
      </w:pPr>
    </w:p>
    <w:p w14:paraId="2FCA59FB" w14:textId="77777777" w:rsidR="00F45EDF" w:rsidRDefault="00F45EDF" w:rsidP="00F2232B">
      <w:pPr>
        <w:ind w:left="720" w:right="540"/>
      </w:pPr>
    </w:p>
    <w:p w14:paraId="139B33EA" w14:textId="77777777" w:rsidR="00F45EDF" w:rsidRDefault="00F45EDF" w:rsidP="00F2232B">
      <w:pPr>
        <w:ind w:left="720" w:right="540"/>
      </w:pPr>
    </w:p>
    <w:p w14:paraId="7F978901" w14:textId="77777777" w:rsidR="00F45EDF" w:rsidRDefault="00F45EDF" w:rsidP="00F2232B">
      <w:pPr>
        <w:ind w:left="720" w:right="540"/>
      </w:pPr>
    </w:p>
    <w:p w14:paraId="720F2F4B" w14:textId="77777777" w:rsidR="00F45EDF" w:rsidRDefault="00F45EDF" w:rsidP="00F2232B">
      <w:pPr>
        <w:ind w:left="720" w:right="540"/>
      </w:pPr>
    </w:p>
    <w:p w14:paraId="00EE94D2" w14:textId="77777777" w:rsidR="00F45EDF" w:rsidRDefault="00F45EDF" w:rsidP="00F2232B">
      <w:pPr>
        <w:ind w:left="720" w:right="540"/>
      </w:pPr>
    </w:p>
    <w:p w14:paraId="26FFECAD" w14:textId="3A7DA34D" w:rsidR="00F2232B" w:rsidRDefault="00F2232B" w:rsidP="00F2232B">
      <w:pPr>
        <w:ind w:left="720" w:right="540"/>
      </w:pPr>
      <w:r>
        <w:lastRenderedPageBreak/>
        <w:t>Following table lists each s</w:t>
      </w:r>
      <w:r w:rsidR="00F45EDF">
        <w:t>earch field and its description:</w:t>
      </w:r>
      <w:r>
        <w:br/>
      </w:r>
    </w:p>
    <w:p w14:paraId="5938A060" w14:textId="0CDB587F" w:rsidR="00F2232B" w:rsidRPr="00F45EDF" w:rsidRDefault="00F2232B" w:rsidP="00F45EDF">
      <w:pPr>
        <w:ind w:left="720" w:right="540"/>
        <w:rPr>
          <w:b/>
          <w:sz w:val="20"/>
          <w:szCs w:val="20"/>
        </w:rPr>
      </w:pPr>
      <w:r w:rsidRPr="00F45EDF">
        <w:rPr>
          <w:b/>
          <w:sz w:val="20"/>
          <w:szCs w:val="20"/>
        </w:rPr>
        <w:t xml:space="preserve">Table </w:t>
      </w:r>
      <w:r w:rsidRPr="00F45EDF">
        <w:rPr>
          <w:b/>
          <w:sz w:val="20"/>
          <w:szCs w:val="20"/>
        </w:rPr>
        <w:fldChar w:fldCharType="begin"/>
      </w:r>
      <w:r w:rsidRPr="00F45EDF">
        <w:rPr>
          <w:b/>
          <w:sz w:val="20"/>
          <w:szCs w:val="20"/>
        </w:rPr>
        <w:instrText xml:space="preserve"> SEQ Figure \* ARABIC </w:instrText>
      </w:r>
      <w:r w:rsidRPr="00F45EDF">
        <w:rPr>
          <w:b/>
          <w:sz w:val="20"/>
          <w:szCs w:val="20"/>
        </w:rPr>
        <w:fldChar w:fldCharType="separate"/>
      </w:r>
      <w:r w:rsidR="00EB76E3">
        <w:rPr>
          <w:b/>
          <w:noProof/>
          <w:sz w:val="20"/>
          <w:szCs w:val="20"/>
        </w:rPr>
        <w:t>1</w:t>
      </w:r>
      <w:r w:rsidRPr="00F45EDF">
        <w:rPr>
          <w:b/>
          <w:noProof/>
          <w:sz w:val="20"/>
          <w:szCs w:val="20"/>
        </w:rPr>
        <w:fldChar w:fldCharType="end"/>
      </w:r>
      <w:r w:rsidRPr="00F45EDF">
        <w:rPr>
          <w:b/>
          <w:sz w:val="20"/>
          <w:szCs w:val="20"/>
        </w:rPr>
        <w:t>: Kit Search Fields</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0"/>
        <w:gridCol w:w="8010"/>
      </w:tblGrid>
      <w:tr w:rsidR="00F2232B" w:rsidRPr="007A152E" w14:paraId="76D391D5" w14:textId="77777777" w:rsidTr="00F2232B">
        <w:trPr>
          <w:cantSplit/>
          <w:trHeight w:val="288"/>
          <w:tblHeader/>
        </w:trPr>
        <w:tc>
          <w:tcPr>
            <w:tcW w:w="1800" w:type="dxa"/>
            <w:shd w:val="clear" w:color="auto" w:fill="BFBFBF"/>
            <w:vAlign w:val="center"/>
          </w:tcPr>
          <w:p w14:paraId="6C6D55AB" w14:textId="77777777" w:rsidR="00F2232B" w:rsidRPr="007A152E" w:rsidRDefault="00F2232B" w:rsidP="00F2232B">
            <w:pPr>
              <w:rPr>
                <w:b/>
              </w:rPr>
            </w:pPr>
            <w:r>
              <w:rPr>
                <w:b/>
              </w:rPr>
              <w:t>Field</w:t>
            </w:r>
          </w:p>
        </w:tc>
        <w:tc>
          <w:tcPr>
            <w:tcW w:w="8010" w:type="dxa"/>
            <w:shd w:val="clear" w:color="auto" w:fill="BFBFBF"/>
            <w:vAlign w:val="center"/>
          </w:tcPr>
          <w:p w14:paraId="397C764F" w14:textId="77777777" w:rsidR="00F2232B" w:rsidRPr="007A152E" w:rsidRDefault="00F2232B" w:rsidP="00F2232B">
            <w:pPr>
              <w:rPr>
                <w:b/>
              </w:rPr>
            </w:pPr>
            <w:r w:rsidRPr="007A152E">
              <w:rPr>
                <w:b/>
              </w:rPr>
              <w:t>Description</w:t>
            </w:r>
          </w:p>
        </w:tc>
      </w:tr>
      <w:tr w:rsidR="00F2232B" w14:paraId="748C5CF5" w14:textId="77777777" w:rsidTr="00F2232B">
        <w:trPr>
          <w:cantSplit/>
          <w:trHeight w:val="288"/>
        </w:trPr>
        <w:tc>
          <w:tcPr>
            <w:tcW w:w="1800" w:type="dxa"/>
            <w:vAlign w:val="center"/>
          </w:tcPr>
          <w:p w14:paraId="2D8E901E" w14:textId="77777777" w:rsidR="00F2232B" w:rsidRPr="007A152E" w:rsidRDefault="00F2232B" w:rsidP="00F2232B">
            <w:pPr>
              <w:rPr>
                <w:b/>
              </w:rPr>
            </w:pPr>
            <w:r>
              <w:rPr>
                <w:b/>
              </w:rPr>
              <w:t>Kit Identifier</w:t>
            </w:r>
          </w:p>
        </w:tc>
        <w:tc>
          <w:tcPr>
            <w:tcW w:w="8010" w:type="dxa"/>
            <w:vAlign w:val="center"/>
          </w:tcPr>
          <w:p w14:paraId="513B8C90" w14:textId="77777777" w:rsidR="00F2232B" w:rsidRDefault="00F2232B" w:rsidP="00F2232B">
            <w:r>
              <w:t xml:space="preserve">Type or scan the identifier of the kit that you want to search for. </w:t>
            </w:r>
          </w:p>
        </w:tc>
      </w:tr>
      <w:tr w:rsidR="00F2232B" w14:paraId="64D3A920" w14:textId="77777777" w:rsidTr="00F2232B">
        <w:trPr>
          <w:cantSplit/>
          <w:trHeight w:val="288"/>
        </w:trPr>
        <w:tc>
          <w:tcPr>
            <w:tcW w:w="1800" w:type="dxa"/>
            <w:vAlign w:val="center"/>
          </w:tcPr>
          <w:p w14:paraId="47D70B61" w14:textId="77777777" w:rsidR="00F2232B" w:rsidRPr="007A152E" w:rsidRDefault="00F2232B" w:rsidP="00F2232B">
            <w:pPr>
              <w:rPr>
                <w:b/>
              </w:rPr>
            </w:pPr>
            <w:r>
              <w:rPr>
                <w:b/>
              </w:rPr>
              <w:t>Kit Template Code</w:t>
            </w:r>
          </w:p>
        </w:tc>
        <w:tc>
          <w:tcPr>
            <w:tcW w:w="8010" w:type="dxa"/>
            <w:vAlign w:val="center"/>
          </w:tcPr>
          <w:p w14:paraId="1FDC6321" w14:textId="77777777" w:rsidR="00F2232B" w:rsidRDefault="00F2232B" w:rsidP="00F2232B">
            <w:r>
              <w:t>Type the kit template code to search for the group of kits associated with this code.</w:t>
            </w:r>
          </w:p>
        </w:tc>
      </w:tr>
      <w:tr w:rsidR="00F2232B" w14:paraId="58023431" w14:textId="77777777" w:rsidTr="00F2232B">
        <w:trPr>
          <w:cantSplit/>
          <w:trHeight w:val="288"/>
        </w:trPr>
        <w:tc>
          <w:tcPr>
            <w:tcW w:w="1800" w:type="dxa"/>
            <w:vAlign w:val="center"/>
          </w:tcPr>
          <w:p w14:paraId="270C1D0C" w14:textId="77777777" w:rsidR="00F2232B" w:rsidRPr="006744E4" w:rsidRDefault="00F2232B" w:rsidP="00F2232B">
            <w:pPr>
              <w:rPr>
                <w:b/>
              </w:rPr>
            </w:pPr>
            <w:r>
              <w:rPr>
                <w:b/>
              </w:rPr>
              <w:t>Lot Number</w:t>
            </w:r>
          </w:p>
        </w:tc>
        <w:tc>
          <w:tcPr>
            <w:tcW w:w="8010" w:type="dxa"/>
            <w:vAlign w:val="center"/>
          </w:tcPr>
          <w:p w14:paraId="16C328D5" w14:textId="77777777" w:rsidR="00F2232B" w:rsidRDefault="00F2232B" w:rsidP="00F2232B">
            <w:r>
              <w:t xml:space="preserve">Type the lot number to search for kits associated with this lot number. </w:t>
            </w:r>
          </w:p>
        </w:tc>
      </w:tr>
      <w:tr w:rsidR="00F2232B" w14:paraId="5223D9F8" w14:textId="77777777" w:rsidTr="00F2232B">
        <w:trPr>
          <w:cantSplit/>
          <w:trHeight w:val="288"/>
        </w:trPr>
        <w:tc>
          <w:tcPr>
            <w:tcW w:w="1800" w:type="dxa"/>
            <w:vAlign w:val="center"/>
          </w:tcPr>
          <w:p w14:paraId="67991A35" w14:textId="77777777" w:rsidR="00F2232B" w:rsidRPr="007A152E" w:rsidRDefault="00F2232B" w:rsidP="00F2232B">
            <w:pPr>
              <w:rPr>
                <w:b/>
              </w:rPr>
            </w:pPr>
            <w:r>
              <w:rPr>
                <w:b/>
              </w:rPr>
              <w:t>Manufacturer</w:t>
            </w:r>
          </w:p>
        </w:tc>
        <w:tc>
          <w:tcPr>
            <w:tcW w:w="8010" w:type="dxa"/>
            <w:vAlign w:val="center"/>
          </w:tcPr>
          <w:p w14:paraId="778F5E5C" w14:textId="77777777" w:rsidR="00F2232B" w:rsidRDefault="00F2232B" w:rsidP="00F2232B">
            <w:r>
              <w:t>Type the name of a manufacturer</w:t>
            </w:r>
            <w:del w:id="859" w:author="Sayali Dev" w:date="2018-01-31T17:46:00Z">
              <w:r w:rsidDel="00F45EDF">
                <w:delText xml:space="preserve"> name</w:delText>
              </w:r>
            </w:del>
            <w:r>
              <w:t xml:space="preserve"> to search for kits associated with this manufacturer.</w:t>
            </w:r>
          </w:p>
        </w:tc>
      </w:tr>
      <w:tr w:rsidR="00F2232B" w14:paraId="285C32E9" w14:textId="77777777" w:rsidTr="00F2232B">
        <w:trPr>
          <w:cantSplit/>
          <w:trHeight w:val="288"/>
        </w:trPr>
        <w:tc>
          <w:tcPr>
            <w:tcW w:w="1800" w:type="dxa"/>
          </w:tcPr>
          <w:p w14:paraId="446DE452" w14:textId="77777777" w:rsidR="00F2232B" w:rsidRDefault="00F2232B" w:rsidP="00F2232B">
            <w:pPr>
              <w:rPr>
                <w:b/>
              </w:rPr>
            </w:pPr>
            <w:r>
              <w:rPr>
                <w:b/>
              </w:rPr>
              <w:t>Expiry Date Range</w:t>
            </w:r>
          </w:p>
        </w:tc>
        <w:tc>
          <w:tcPr>
            <w:tcW w:w="8010" w:type="dxa"/>
            <w:vAlign w:val="center"/>
          </w:tcPr>
          <w:p w14:paraId="4C375872" w14:textId="77777777" w:rsidR="00F45EDF" w:rsidRDefault="00F2232B" w:rsidP="00F2232B">
            <w:pPr>
              <w:rPr>
                <w:ins w:id="860" w:author="Sayali Dev" w:date="2018-01-31T17:46:00Z"/>
              </w:rPr>
            </w:pPr>
            <w:r>
              <w:t xml:space="preserve">Click the date icon and then in the pop-up, select the appropriate date option to search for kits that expire in this timeframe.  </w:t>
            </w:r>
          </w:p>
          <w:p w14:paraId="46DD06D7" w14:textId="73A641CD" w:rsidR="00F2232B" w:rsidRPr="003C50EB" w:rsidRDefault="00F2232B" w:rsidP="00F2232B">
            <w:r>
              <w:t xml:space="preserve">For more information, see </w:t>
            </w:r>
            <w:hyperlink w:anchor="DateRangeSearches" w:history="1">
              <w:r w:rsidRPr="004F6D37">
                <w:rPr>
                  <w:rStyle w:val="Hyperlink"/>
                  <w:b/>
                </w:rPr>
                <w:t>Understanding the Date Range Options</w:t>
              </w:r>
            </w:hyperlink>
            <w:del w:id="861" w:author="Sayali Dev" w:date="2018-02-12T18:53:00Z">
              <w:r w:rsidDel="00EC05B3">
                <w:delText xml:space="preserve"> </w:delText>
              </w:r>
              <w:r w:rsidRPr="00B368A2" w:rsidDel="00EC05B3">
                <w:delText xml:space="preserve">in </w:delText>
              </w:r>
              <w:r w:rsidRPr="0033438F" w:rsidDel="00EC05B3">
                <w:rPr>
                  <w:b/>
                </w:rPr>
                <w:delText xml:space="preserve">Managing </w:delText>
              </w:r>
              <w:r w:rsidDel="00EC05B3">
                <w:rPr>
                  <w:b/>
                </w:rPr>
                <w:delText xml:space="preserve">the </w:delText>
              </w:r>
              <w:r w:rsidRPr="0033438F" w:rsidDel="00EC05B3">
                <w:rPr>
                  <w:b/>
                </w:rPr>
                <w:delText>Common Application Functions</w:delText>
              </w:r>
              <w:r w:rsidRPr="00B368A2" w:rsidDel="00EC05B3">
                <w:delText xml:space="preserve"> section.</w:delText>
              </w:r>
            </w:del>
          </w:p>
        </w:tc>
      </w:tr>
      <w:tr w:rsidR="00F2232B" w14:paraId="00870820" w14:textId="77777777" w:rsidTr="00F2232B">
        <w:trPr>
          <w:cantSplit/>
          <w:trHeight w:val="288"/>
        </w:trPr>
        <w:tc>
          <w:tcPr>
            <w:tcW w:w="1800" w:type="dxa"/>
            <w:vAlign w:val="center"/>
          </w:tcPr>
          <w:p w14:paraId="7419CF16" w14:textId="77777777" w:rsidR="00F2232B" w:rsidRDefault="00F2232B" w:rsidP="00F2232B">
            <w:pPr>
              <w:rPr>
                <w:b/>
              </w:rPr>
            </w:pPr>
            <w:r>
              <w:rPr>
                <w:b/>
              </w:rPr>
              <w:t xml:space="preserve">Created By </w:t>
            </w:r>
          </w:p>
        </w:tc>
        <w:tc>
          <w:tcPr>
            <w:tcW w:w="8010" w:type="dxa"/>
            <w:vAlign w:val="center"/>
          </w:tcPr>
          <w:p w14:paraId="1D2A72E9" w14:textId="3BC101D7" w:rsidR="00F2232B" w:rsidRPr="00D515B3" w:rsidRDefault="00F2232B" w:rsidP="00F2232B">
            <w:r>
              <w:t xml:space="preserve">Type the </w:t>
            </w:r>
            <w:ins w:id="862" w:author="Sayali Dev" w:date="2018-02-01T14:22:00Z">
              <w:r w:rsidR="00BB2100">
                <w:t>login username</w:t>
              </w:r>
            </w:ins>
            <w:del w:id="863" w:author="Sayali Dev" w:date="2018-02-01T14:22:00Z">
              <w:r w:rsidDel="00BB2100">
                <w:delText>log</w:delText>
              </w:r>
            </w:del>
            <w:del w:id="864" w:author="Sayali Dev" w:date="2018-01-31T17:46:00Z">
              <w:r w:rsidDel="00F45EDF">
                <w:delText>o</w:delText>
              </w:r>
            </w:del>
            <w:del w:id="865" w:author="Sayali Dev" w:date="2018-02-01T14:22:00Z">
              <w:r w:rsidDel="00BB2100">
                <w:delText>n ID</w:delText>
              </w:r>
            </w:del>
            <w:r>
              <w:t xml:space="preserve"> of the user to search for kits created by that user.</w:t>
            </w:r>
          </w:p>
        </w:tc>
      </w:tr>
      <w:tr w:rsidR="00F2232B" w14:paraId="7CB5A7AB" w14:textId="77777777" w:rsidTr="00F2232B">
        <w:trPr>
          <w:cantSplit/>
          <w:trHeight w:val="288"/>
        </w:trPr>
        <w:tc>
          <w:tcPr>
            <w:tcW w:w="1800" w:type="dxa"/>
            <w:vAlign w:val="center"/>
          </w:tcPr>
          <w:p w14:paraId="574F5EEF" w14:textId="77777777" w:rsidR="00F2232B" w:rsidRDefault="00F2232B" w:rsidP="00F2232B">
            <w:pPr>
              <w:rPr>
                <w:b/>
              </w:rPr>
            </w:pPr>
            <w:r>
              <w:rPr>
                <w:b/>
              </w:rPr>
              <w:t>Modified By</w:t>
            </w:r>
          </w:p>
        </w:tc>
        <w:tc>
          <w:tcPr>
            <w:tcW w:w="8010" w:type="dxa"/>
            <w:vAlign w:val="center"/>
          </w:tcPr>
          <w:p w14:paraId="1AF9D038" w14:textId="43E25CD9" w:rsidR="00F2232B" w:rsidRPr="00D515B3" w:rsidRDefault="00F2232B" w:rsidP="00F2232B">
            <w:r>
              <w:t>Type the log</w:t>
            </w:r>
            <w:ins w:id="866" w:author="Sayali Dev" w:date="2018-01-31T17:46:00Z">
              <w:r w:rsidR="00F45EDF">
                <w:t>i</w:t>
              </w:r>
            </w:ins>
            <w:del w:id="867" w:author="Sayali Dev" w:date="2018-01-31T17:46:00Z">
              <w:r w:rsidDel="00F45EDF">
                <w:delText>o</w:delText>
              </w:r>
            </w:del>
            <w:r>
              <w:t xml:space="preserve">n </w:t>
            </w:r>
            <w:ins w:id="868" w:author="Sayali Dev" w:date="2018-02-01T14:22:00Z">
              <w:r w:rsidR="00BB2100">
                <w:t>username</w:t>
              </w:r>
            </w:ins>
            <w:del w:id="869" w:author="Sayali Dev" w:date="2018-02-01T14:22:00Z">
              <w:r w:rsidDel="00BB2100">
                <w:delText>ID</w:delText>
              </w:r>
            </w:del>
            <w:r>
              <w:t xml:space="preserve"> of the user to search for kits modified by that user.</w:t>
            </w:r>
          </w:p>
        </w:tc>
      </w:tr>
      <w:tr w:rsidR="00F2232B" w14:paraId="0D262069" w14:textId="77777777" w:rsidTr="00F2232B">
        <w:trPr>
          <w:cantSplit/>
          <w:trHeight w:val="288"/>
        </w:trPr>
        <w:tc>
          <w:tcPr>
            <w:tcW w:w="1800" w:type="dxa"/>
            <w:vAlign w:val="center"/>
          </w:tcPr>
          <w:p w14:paraId="5FEE3538" w14:textId="77777777" w:rsidR="00F2232B" w:rsidRDefault="00F2232B" w:rsidP="00F2232B">
            <w:pPr>
              <w:rPr>
                <w:b/>
              </w:rPr>
            </w:pPr>
            <w:r>
              <w:rPr>
                <w:b/>
              </w:rPr>
              <w:t>Collections</w:t>
            </w:r>
          </w:p>
        </w:tc>
        <w:tc>
          <w:tcPr>
            <w:tcW w:w="8010" w:type="dxa"/>
            <w:vAlign w:val="center"/>
          </w:tcPr>
          <w:p w14:paraId="507C86FA" w14:textId="370AECBE" w:rsidR="00F2232B" w:rsidRDefault="00F2232B" w:rsidP="00F2232B">
            <w:del w:id="870" w:author="Sayali Dev" w:date="2018-01-31T17:48:00Z">
              <w:r w:rsidDel="0004309E">
                <w:delText>Click</w:delText>
              </w:r>
            </w:del>
            <w:ins w:id="871" w:author="Sayali Dev" w:date="2018-01-31T17:48:00Z">
              <w:r w:rsidR="0004309E">
                <w:t>Select</w:t>
              </w:r>
            </w:ins>
            <w:r>
              <w:t xml:space="preserve"> the appropriate collection to search for kits associated with this collection.</w:t>
            </w:r>
          </w:p>
          <w:p w14:paraId="5452F24C" w14:textId="2A26A6C6" w:rsidR="00F2232B" w:rsidRDefault="00F2232B" w:rsidP="00F2232B">
            <w:r w:rsidRPr="00C755B5">
              <w:rPr>
                <w:b/>
              </w:rPr>
              <w:t xml:space="preserve">Note: </w:t>
            </w:r>
            <w:r>
              <w:t xml:space="preserve">To search for kits associated with all the collections, </w:t>
            </w:r>
            <w:del w:id="872" w:author="Sayali Dev" w:date="2018-01-31T17:48:00Z">
              <w:r w:rsidDel="0004309E">
                <w:delText>click</w:delText>
              </w:r>
            </w:del>
            <w:ins w:id="873" w:author="Sayali Dev" w:date="2018-01-31T17:48:00Z">
              <w:r w:rsidR="0004309E">
                <w:t>Select</w:t>
              </w:r>
            </w:ins>
            <w:r>
              <w:t xml:space="preserve"> </w:t>
            </w:r>
            <w:r w:rsidRPr="00C755B5">
              <w:rPr>
                <w:b/>
              </w:rPr>
              <w:t>All</w:t>
            </w:r>
            <w:r>
              <w:t xml:space="preserve">.  </w:t>
            </w:r>
          </w:p>
        </w:tc>
      </w:tr>
      <w:tr w:rsidR="00F2232B" w14:paraId="372AB3E6" w14:textId="77777777" w:rsidTr="00F2232B">
        <w:trPr>
          <w:cantSplit/>
          <w:trHeight w:val="288"/>
        </w:trPr>
        <w:tc>
          <w:tcPr>
            <w:tcW w:w="1800" w:type="dxa"/>
            <w:vAlign w:val="center"/>
          </w:tcPr>
          <w:p w14:paraId="0AB6049C" w14:textId="77777777" w:rsidR="00F2232B" w:rsidRDefault="00F2232B" w:rsidP="00F2232B">
            <w:pPr>
              <w:rPr>
                <w:b/>
              </w:rPr>
            </w:pPr>
            <w:r>
              <w:rPr>
                <w:b/>
              </w:rPr>
              <w:t>Collection Sites</w:t>
            </w:r>
          </w:p>
        </w:tc>
        <w:tc>
          <w:tcPr>
            <w:tcW w:w="8010" w:type="dxa"/>
            <w:vAlign w:val="center"/>
          </w:tcPr>
          <w:p w14:paraId="03DB8B73" w14:textId="6E1A321F" w:rsidR="00F2232B" w:rsidRDefault="00F2232B" w:rsidP="00F2232B">
            <w:del w:id="874" w:author="Sayali Dev" w:date="2018-01-31T17:48:00Z">
              <w:r w:rsidDel="0004309E">
                <w:delText>Click</w:delText>
              </w:r>
            </w:del>
            <w:ins w:id="875" w:author="Sayali Dev" w:date="2018-01-31T17:48:00Z">
              <w:r w:rsidR="0004309E">
                <w:t>Select</w:t>
              </w:r>
            </w:ins>
            <w:r>
              <w:t xml:space="preserve"> the appropriate collection site to search for kits associated with this collection site.</w:t>
            </w:r>
          </w:p>
          <w:p w14:paraId="188165CA" w14:textId="1326E772" w:rsidR="00F2232B" w:rsidRDefault="00F2232B" w:rsidP="00F2232B">
            <w:r w:rsidRPr="00C755B5">
              <w:rPr>
                <w:b/>
              </w:rPr>
              <w:t xml:space="preserve">Note: </w:t>
            </w:r>
            <w:r>
              <w:t xml:space="preserve">To search for kits associated with all the collection sites, </w:t>
            </w:r>
            <w:del w:id="876" w:author="Sayali Dev" w:date="2018-01-31T17:48:00Z">
              <w:r w:rsidDel="0004309E">
                <w:delText>click</w:delText>
              </w:r>
            </w:del>
            <w:ins w:id="877" w:author="Sayali Dev" w:date="2018-01-31T17:48:00Z">
              <w:r w:rsidR="0004309E">
                <w:t>Select</w:t>
              </w:r>
            </w:ins>
            <w:r>
              <w:t xml:space="preserve"> </w:t>
            </w:r>
            <w:r w:rsidRPr="00C755B5">
              <w:rPr>
                <w:b/>
              </w:rPr>
              <w:t>All</w:t>
            </w:r>
            <w:r>
              <w:t xml:space="preserve">.  </w:t>
            </w:r>
          </w:p>
        </w:tc>
      </w:tr>
      <w:tr w:rsidR="00F2232B" w14:paraId="16341AA0" w14:textId="77777777" w:rsidTr="00F2232B">
        <w:trPr>
          <w:cantSplit/>
          <w:trHeight w:val="288"/>
        </w:trPr>
        <w:tc>
          <w:tcPr>
            <w:tcW w:w="1800" w:type="dxa"/>
            <w:vAlign w:val="center"/>
          </w:tcPr>
          <w:p w14:paraId="7C445D43" w14:textId="77777777" w:rsidR="00F2232B" w:rsidRDefault="00F2232B" w:rsidP="00F2232B">
            <w:pPr>
              <w:rPr>
                <w:b/>
              </w:rPr>
            </w:pPr>
            <w:r>
              <w:rPr>
                <w:b/>
              </w:rPr>
              <w:t>Kit Template Name</w:t>
            </w:r>
          </w:p>
        </w:tc>
        <w:tc>
          <w:tcPr>
            <w:tcW w:w="8010" w:type="dxa"/>
            <w:vAlign w:val="center"/>
          </w:tcPr>
          <w:p w14:paraId="65BAC3F5" w14:textId="2F2E81B0" w:rsidR="00F2232B" w:rsidRDefault="00F2232B" w:rsidP="00F2232B">
            <w:del w:id="878" w:author="Sayali Dev" w:date="2018-01-31T17:49:00Z">
              <w:r w:rsidDel="0004309E">
                <w:delText>Click</w:delText>
              </w:r>
            </w:del>
            <w:ins w:id="879" w:author="Sayali Dev" w:date="2018-01-31T17:49:00Z">
              <w:r w:rsidR="0004309E">
                <w:t>Select</w:t>
              </w:r>
            </w:ins>
            <w:r>
              <w:t xml:space="preserve"> the appropriate kit template to search for kits associated with this kit template.</w:t>
            </w:r>
          </w:p>
          <w:p w14:paraId="48FC6824" w14:textId="3F778AB2" w:rsidR="00F2232B" w:rsidRDefault="00F2232B" w:rsidP="00F2232B">
            <w:r w:rsidRPr="00C755B5">
              <w:rPr>
                <w:b/>
              </w:rPr>
              <w:t xml:space="preserve">Note: </w:t>
            </w:r>
            <w:r>
              <w:t xml:space="preserve">To search for kits associated with all the kit templates, </w:t>
            </w:r>
            <w:del w:id="880" w:author="Sayali Dev" w:date="2018-01-31T17:49:00Z">
              <w:r w:rsidDel="0004309E">
                <w:delText>click</w:delText>
              </w:r>
            </w:del>
            <w:ins w:id="881" w:author="Sayali Dev" w:date="2018-01-31T17:49:00Z">
              <w:r w:rsidR="0004309E">
                <w:t>Select</w:t>
              </w:r>
            </w:ins>
            <w:r>
              <w:t xml:space="preserve"> </w:t>
            </w:r>
            <w:r w:rsidRPr="00C755B5">
              <w:rPr>
                <w:b/>
              </w:rPr>
              <w:t>All</w:t>
            </w:r>
            <w:r>
              <w:t xml:space="preserve">.  </w:t>
            </w:r>
          </w:p>
        </w:tc>
      </w:tr>
      <w:tr w:rsidR="00F2232B" w14:paraId="59B3C399" w14:textId="77777777" w:rsidTr="00F2232B">
        <w:trPr>
          <w:cantSplit/>
          <w:trHeight w:val="288"/>
        </w:trPr>
        <w:tc>
          <w:tcPr>
            <w:tcW w:w="1800" w:type="dxa"/>
            <w:vAlign w:val="center"/>
          </w:tcPr>
          <w:p w14:paraId="67EE3507" w14:textId="77777777" w:rsidR="00F2232B" w:rsidRDefault="00F2232B" w:rsidP="00F2232B">
            <w:pPr>
              <w:rPr>
                <w:b/>
              </w:rPr>
            </w:pPr>
            <w:r>
              <w:rPr>
                <w:b/>
              </w:rPr>
              <w:t>Kit Status</w:t>
            </w:r>
          </w:p>
        </w:tc>
        <w:tc>
          <w:tcPr>
            <w:tcW w:w="8010" w:type="dxa"/>
            <w:vAlign w:val="center"/>
          </w:tcPr>
          <w:p w14:paraId="387543A1" w14:textId="3696EB25" w:rsidR="00F2232B" w:rsidRDefault="00F2232B" w:rsidP="00F2232B">
            <w:del w:id="882" w:author="Sayali Dev" w:date="2018-01-31T17:49:00Z">
              <w:r w:rsidDel="0004309E">
                <w:delText>Click</w:delText>
              </w:r>
            </w:del>
            <w:ins w:id="883" w:author="Sayali Dev" w:date="2018-01-31T17:49:00Z">
              <w:r w:rsidR="0004309E">
                <w:t>Select</w:t>
              </w:r>
            </w:ins>
            <w:r>
              <w:t xml:space="preserve"> the appropriate kit status to search for kits with this status.</w:t>
            </w:r>
          </w:p>
          <w:p w14:paraId="05B05B85" w14:textId="499B9E71" w:rsidR="00F2232B" w:rsidRDefault="00F2232B" w:rsidP="00F2232B">
            <w:r w:rsidRPr="00C755B5">
              <w:rPr>
                <w:b/>
              </w:rPr>
              <w:t xml:space="preserve">Note: </w:t>
            </w:r>
            <w:r>
              <w:t xml:space="preserve">To search for kits with any status, </w:t>
            </w:r>
            <w:del w:id="884" w:author="Sayali Dev" w:date="2018-01-31T17:49:00Z">
              <w:r w:rsidDel="0004309E">
                <w:delText>click</w:delText>
              </w:r>
            </w:del>
            <w:ins w:id="885" w:author="Sayali Dev" w:date="2018-01-31T17:49:00Z">
              <w:r w:rsidR="0004309E">
                <w:t>Select</w:t>
              </w:r>
            </w:ins>
            <w:r>
              <w:t xml:space="preserve"> </w:t>
            </w:r>
            <w:r w:rsidRPr="00C755B5">
              <w:rPr>
                <w:b/>
              </w:rPr>
              <w:t>All</w:t>
            </w:r>
            <w:r>
              <w:t xml:space="preserve">.  </w:t>
            </w:r>
          </w:p>
        </w:tc>
      </w:tr>
      <w:tr w:rsidR="00F2232B" w14:paraId="2EBC7B1F" w14:textId="77777777" w:rsidTr="00F2232B">
        <w:trPr>
          <w:cantSplit/>
          <w:trHeight w:val="288"/>
        </w:trPr>
        <w:tc>
          <w:tcPr>
            <w:tcW w:w="1800" w:type="dxa"/>
            <w:vAlign w:val="center"/>
          </w:tcPr>
          <w:p w14:paraId="6063ACF5" w14:textId="77777777" w:rsidR="00F2232B" w:rsidRDefault="00F2232B" w:rsidP="00F2232B">
            <w:pPr>
              <w:rPr>
                <w:b/>
              </w:rPr>
            </w:pPr>
            <w:r>
              <w:rPr>
                <w:b/>
              </w:rPr>
              <w:t>Kit Content Status</w:t>
            </w:r>
          </w:p>
        </w:tc>
        <w:tc>
          <w:tcPr>
            <w:tcW w:w="8010" w:type="dxa"/>
            <w:vAlign w:val="center"/>
          </w:tcPr>
          <w:p w14:paraId="6AEF0DD1" w14:textId="0C3B786F" w:rsidR="00F2232B" w:rsidRDefault="00F2232B" w:rsidP="00F2232B">
            <w:del w:id="886" w:author="Sayali Dev" w:date="2018-01-31T17:49:00Z">
              <w:r w:rsidDel="0004309E">
                <w:delText>Click</w:delText>
              </w:r>
            </w:del>
            <w:ins w:id="887" w:author="Sayali Dev" w:date="2018-01-31T17:49:00Z">
              <w:r w:rsidR="0004309E">
                <w:t>Select</w:t>
              </w:r>
            </w:ins>
            <w:r>
              <w:t xml:space="preserve"> the appropriate kit content status to search for kit contents with this status.</w:t>
            </w:r>
          </w:p>
          <w:p w14:paraId="6FF1EA75" w14:textId="094641F7" w:rsidR="00F2232B" w:rsidRDefault="00F2232B" w:rsidP="00F2232B">
            <w:r w:rsidRPr="00C755B5">
              <w:rPr>
                <w:b/>
              </w:rPr>
              <w:t xml:space="preserve">Note: </w:t>
            </w:r>
            <w:r>
              <w:t xml:space="preserve">To search for kit content with any status, </w:t>
            </w:r>
            <w:del w:id="888" w:author="Sayali Dev" w:date="2018-01-31T17:49:00Z">
              <w:r w:rsidDel="0004309E">
                <w:delText>click</w:delText>
              </w:r>
            </w:del>
            <w:ins w:id="889" w:author="Sayali Dev" w:date="2018-01-31T17:49:00Z">
              <w:r w:rsidR="0004309E">
                <w:t>Select</w:t>
              </w:r>
            </w:ins>
            <w:r>
              <w:t xml:space="preserve"> </w:t>
            </w:r>
            <w:r w:rsidRPr="00C755B5">
              <w:rPr>
                <w:b/>
              </w:rPr>
              <w:t>All</w:t>
            </w:r>
            <w:r>
              <w:t xml:space="preserve">.  </w:t>
            </w:r>
          </w:p>
        </w:tc>
      </w:tr>
      <w:tr w:rsidR="00F2232B" w14:paraId="1BAD98DA" w14:textId="77777777" w:rsidTr="00F2232B">
        <w:trPr>
          <w:cantSplit/>
          <w:trHeight w:val="288"/>
        </w:trPr>
        <w:tc>
          <w:tcPr>
            <w:tcW w:w="1800" w:type="dxa"/>
          </w:tcPr>
          <w:p w14:paraId="0FCC2E67" w14:textId="77777777" w:rsidR="00F2232B" w:rsidRDefault="00F2232B" w:rsidP="00F2232B">
            <w:pPr>
              <w:rPr>
                <w:b/>
              </w:rPr>
            </w:pPr>
            <w:r>
              <w:rPr>
                <w:b/>
              </w:rPr>
              <w:t>Date Created Range</w:t>
            </w:r>
          </w:p>
        </w:tc>
        <w:tc>
          <w:tcPr>
            <w:tcW w:w="8010" w:type="dxa"/>
            <w:vAlign w:val="center"/>
          </w:tcPr>
          <w:p w14:paraId="06B13834" w14:textId="77777777" w:rsidR="009A119E" w:rsidRDefault="00F2232B" w:rsidP="00F2232B">
            <w:pPr>
              <w:rPr>
                <w:ins w:id="890" w:author="Sayali Dev" w:date="2018-01-31T17:50:00Z"/>
              </w:rPr>
            </w:pPr>
            <w:r>
              <w:t xml:space="preserve">Click the date icon and then in the pop-up, select the appropriate date option to search for kits created in this timeframe.  </w:t>
            </w:r>
          </w:p>
          <w:p w14:paraId="271CEC9A" w14:textId="2F846F5E" w:rsidR="00F2232B" w:rsidRPr="00D515B3" w:rsidRDefault="00F2232B" w:rsidP="00F2232B">
            <w:r>
              <w:t xml:space="preserve">For more information, see </w:t>
            </w:r>
            <w:hyperlink w:anchor="DateRangeSearches" w:history="1">
              <w:r w:rsidRPr="004F6D37">
                <w:rPr>
                  <w:rStyle w:val="Hyperlink"/>
                  <w:b/>
                </w:rPr>
                <w:t>Understanding the Date Range Options</w:t>
              </w:r>
            </w:hyperlink>
            <w:del w:id="891" w:author="Sayali Dev" w:date="2018-02-12T18:53:00Z">
              <w:r w:rsidDel="00EC05B3">
                <w:delText xml:space="preserve"> </w:delText>
              </w:r>
              <w:r w:rsidRPr="00B368A2" w:rsidDel="00EC05B3">
                <w:delText xml:space="preserve">in </w:delText>
              </w:r>
              <w:r w:rsidRPr="0033438F" w:rsidDel="00EC05B3">
                <w:rPr>
                  <w:b/>
                </w:rPr>
                <w:delText xml:space="preserve">Managing </w:delText>
              </w:r>
              <w:r w:rsidDel="00EC05B3">
                <w:rPr>
                  <w:b/>
                </w:rPr>
                <w:delText xml:space="preserve">the </w:delText>
              </w:r>
              <w:r w:rsidRPr="0033438F" w:rsidDel="00EC05B3">
                <w:rPr>
                  <w:b/>
                </w:rPr>
                <w:delText>Common Application Functions</w:delText>
              </w:r>
              <w:r w:rsidRPr="00B368A2" w:rsidDel="00EC05B3">
                <w:delText xml:space="preserve"> section.</w:delText>
              </w:r>
            </w:del>
          </w:p>
        </w:tc>
      </w:tr>
      <w:tr w:rsidR="00F2232B" w14:paraId="0082C6C8" w14:textId="77777777" w:rsidTr="00F2232B">
        <w:trPr>
          <w:cantSplit/>
          <w:trHeight w:val="288"/>
        </w:trPr>
        <w:tc>
          <w:tcPr>
            <w:tcW w:w="1800" w:type="dxa"/>
          </w:tcPr>
          <w:p w14:paraId="6DCDB2EB" w14:textId="77777777" w:rsidR="00F2232B" w:rsidRDefault="00F2232B" w:rsidP="00F2232B">
            <w:pPr>
              <w:rPr>
                <w:b/>
              </w:rPr>
            </w:pPr>
            <w:r>
              <w:rPr>
                <w:b/>
              </w:rPr>
              <w:t>Date Modified Range</w:t>
            </w:r>
          </w:p>
        </w:tc>
        <w:tc>
          <w:tcPr>
            <w:tcW w:w="8010" w:type="dxa"/>
            <w:vAlign w:val="center"/>
          </w:tcPr>
          <w:p w14:paraId="59E5B0F2" w14:textId="77777777" w:rsidR="009A119E" w:rsidRDefault="00F2232B" w:rsidP="00F2232B">
            <w:pPr>
              <w:rPr>
                <w:ins w:id="892" w:author="Sayali Dev" w:date="2018-01-31T17:50:00Z"/>
              </w:rPr>
            </w:pPr>
            <w:r>
              <w:t xml:space="preserve">Click the date icon and then in the pop-up, select the appropriate date option to search for kits modified in this timeframe.  </w:t>
            </w:r>
          </w:p>
          <w:p w14:paraId="0755C567" w14:textId="1E73C1FC" w:rsidR="00F2232B" w:rsidRPr="00D515B3" w:rsidRDefault="00F2232B" w:rsidP="00F2232B">
            <w:r>
              <w:t xml:space="preserve">For more information, see </w:t>
            </w:r>
            <w:hyperlink w:anchor="DateRangeSearches" w:history="1">
              <w:r w:rsidRPr="004F6D37">
                <w:rPr>
                  <w:rStyle w:val="Hyperlink"/>
                  <w:b/>
                </w:rPr>
                <w:t>Understanding the Date Range Options</w:t>
              </w:r>
            </w:hyperlink>
            <w:del w:id="893" w:author="Sayali Dev" w:date="2018-02-12T18:53:00Z">
              <w:r w:rsidDel="00EC05B3">
                <w:delText xml:space="preserve"> </w:delText>
              </w:r>
              <w:r w:rsidRPr="00B368A2" w:rsidDel="00EC05B3">
                <w:delText xml:space="preserve">in </w:delText>
              </w:r>
              <w:r w:rsidRPr="0033438F" w:rsidDel="00EC05B3">
                <w:rPr>
                  <w:b/>
                </w:rPr>
                <w:delText xml:space="preserve">Managing </w:delText>
              </w:r>
              <w:r w:rsidDel="00EC05B3">
                <w:rPr>
                  <w:b/>
                </w:rPr>
                <w:delText xml:space="preserve">the </w:delText>
              </w:r>
              <w:r w:rsidRPr="0033438F" w:rsidDel="00EC05B3">
                <w:rPr>
                  <w:b/>
                </w:rPr>
                <w:delText>Common Application Functions</w:delText>
              </w:r>
              <w:r w:rsidRPr="00B368A2" w:rsidDel="00EC05B3">
                <w:delText xml:space="preserve"> section.</w:delText>
              </w:r>
            </w:del>
          </w:p>
        </w:tc>
      </w:tr>
    </w:tbl>
    <w:p w14:paraId="34108946" w14:textId="77777777" w:rsidR="00F2232B" w:rsidRPr="00E63C3C" w:rsidRDefault="00F2232B" w:rsidP="00F2232B"/>
    <w:p w14:paraId="796F191F" w14:textId="77777777" w:rsidR="00F2232B" w:rsidRDefault="00F2232B" w:rsidP="00E55723">
      <w:pPr>
        <w:numPr>
          <w:ilvl w:val="0"/>
          <w:numId w:val="60"/>
        </w:numPr>
      </w:pPr>
      <w:r w:rsidRPr="002557B0">
        <w:t xml:space="preserve">Click </w:t>
      </w:r>
      <w:r w:rsidRPr="00413008">
        <w:rPr>
          <w:b/>
        </w:rPr>
        <w:t>SEARCH</w:t>
      </w:r>
      <w:r w:rsidRPr="002557B0">
        <w:t>.</w:t>
      </w:r>
      <w:r>
        <w:br/>
        <w:t xml:space="preserve">The search results appear. </w:t>
      </w:r>
      <w:r>
        <w:br/>
      </w:r>
      <w:r w:rsidRPr="00413008">
        <w:rPr>
          <w:b/>
        </w:rPr>
        <w:t>Note:</w:t>
      </w:r>
      <w:r>
        <w:t xml:space="preserve"> </w:t>
      </w:r>
    </w:p>
    <w:p w14:paraId="3623A5AC" w14:textId="77777777" w:rsidR="00F2232B" w:rsidRDefault="00F2232B" w:rsidP="00C9791D">
      <w:pPr>
        <w:numPr>
          <w:ilvl w:val="0"/>
          <w:numId w:val="232"/>
        </w:numPr>
      </w:pPr>
      <w:r w:rsidRPr="00183BF6">
        <w:t xml:space="preserve">The list displays all </w:t>
      </w:r>
      <w:r>
        <w:t>kit</w:t>
      </w:r>
      <w:r w:rsidRPr="00183BF6">
        <w:t>s that are accessible based on your login location.</w:t>
      </w:r>
    </w:p>
    <w:p w14:paraId="10978CD5" w14:textId="312C7BB6" w:rsidR="00F2232B" w:rsidRDefault="00F2232B" w:rsidP="00C9791D">
      <w:pPr>
        <w:numPr>
          <w:ilvl w:val="0"/>
          <w:numId w:val="232"/>
        </w:numPr>
        <w:rPr>
          <w:ins w:id="894" w:author="Sayali Dev" w:date="2018-01-31T18:36:00Z"/>
        </w:rPr>
      </w:pPr>
      <w:r>
        <w:t xml:space="preserve">Click </w:t>
      </w:r>
      <w:r>
        <w:rPr>
          <w:lang w:eastAsia="x-none"/>
        </w:rPr>
        <w:t xml:space="preserve">the </w:t>
      </w:r>
      <w:r w:rsidRPr="0033438F">
        <w:rPr>
          <w:lang w:eastAsia="x-none"/>
        </w:rPr>
        <w:t>header</w:t>
      </w:r>
      <w:r>
        <w:rPr>
          <w:lang w:eastAsia="x-none"/>
        </w:rPr>
        <w:t xml:space="preserve"> of the column with which you want to sort the results.</w:t>
      </w:r>
      <w:r>
        <w:t xml:space="preserve"> For more information about how to sort the search results, see </w:t>
      </w:r>
      <w:hyperlink w:anchor="_Sorting_Search_Results" w:history="1">
        <w:r w:rsidRPr="00413008">
          <w:rPr>
            <w:rStyle w:val="Hyperlink"/>
            <w:b/>
          </w:rPr>
          <w:t>Sorting Search Results</w:t>
        </w:r>
      </w:hyperlink>
      <w:del w:id="895" w:author="Sayali Dev" w:date="2018-02-12T18:53:00Z">
        <w:r w:rsidDel="00EC05B3">
          <w:delText xml:space="preserve"> </w:delText>
        </w:r>
        <w:r w:rsidRPr="00B368A2" w:rsidDel="00EC05B3">
          <w:delText xml:space="preserve">in </w:delText>
        </w:r>
        <w:r w:rsidRPr="00413008" w:rsidDel="00EC05B3">
          <w:rPr>
            <w:b/>
          </w:rPr>
          <w:delText xml:space="preserve">Managing </w:delText>
        </w:r>
        <w:r w:rsidDel="00EC05B3">
          <w:rPr>
            <w:b/>
          </w:rPr>
          <w:delText xml:space="preserve">the </w:delText>
        </w:r>
        <w:r w:rsidRPr="00413008" w:rsidDel="00EC05B3">
          <w:rPr>
            <w:b/>
          </w:rPr>
          <w:delText>Common Application Functions</w:delText>
        </w:r>
        <w:r w:rsidRPr="00B368A2" w:rsidDel="00EC05B3">
          <w:delText xml:space="preserve"> section.</w:delText>
        </w:r>
      </w:del>
      <w:r>
        <w:t xml:space="preserve">       </w:t>
      </w:r>
    </w:p>
    <w:p w14:paraId="7C5C6E44" w14:textId="77777777" w:rsidR="00DA63A5" w:rsidRDefault="00DA63A5">
      <w:pPr>
        <w:rPr>
          <w:ins w:id="896" w:author="Sayali Dev" w:date="2018-01-31T18:37:00Z"/>
          <w:color w:val="FF0000"/>
        </w:rPr>
        <w:pPrChange w:id="897" w:author="Sayali Dev" w:date="2018-01-31T18:36:00Z">
          <w:pPr>
            <w:pStyle w:val="ListParagraph"/>
            <w:numPr>
              <w:numId w:val="232"/>
            </w:numPr>
            <w:ind w:left="1440" w:hanging="360"/>
          </w:pPr>
        </w:pPrChange>
      </w:pPr>
    </w:p>
    <w:p w14:paraId="1F216124" w14:textId="402C3E3D" w:rsidR="00DA63A5" w:rsidRPr="00DA63A5" w:rsidRDefault="00DA63A5">
      <w:pPr>
        <w:rPr>
          <w:ins w:id="898" w:author="Sayali Dev" w:date="2018-01-31T18:36:00Z"/>
          <w:color w:val="FF0000"/>
          <w:rPrChange w:id="899" w:author="Sayali Dev" w:date="2018-01-31T18:36:00Z">
            <w:rPr>
              <w:ins w:id="900" w:author="Sayali Dev" w:date="2018-01-31T18:36:00Z"/>
            </w:rPr>
          </w:rPrChange>
        </w:rPr>
        <w:pPrChange w:id="901" w:author="Sayali Dev" w:date="2018-01-31T18:36:00Z">
          <w:pPr>
            <w:pStyle w:val="ListParagraph"/>
            <w:numPr>
              <w:numId w:val="232"/>
            </w:numPr>
            <w:ind w:left="1440" w:hanging="360"/>
          </w:pPr>
        </w:pPrChange>
      </w:pPr>
      <w:ins w:id="902" w:author="Sayali Dev" w:date="2018-01-31T18:37:00Z">
        <w:r>
          <w:rPr>
            <w:noProof/>
          </w:rPr>
          <mc:AlternateContent>
            <mc:Choice Requires="wps">
              <w:drawing>
                <wp:anchor distT="0" distB="0" distL="114300" distR="114300" simplePos="0" relativeHeight="251759104" behindDoc="0" locked="0" layoutInCell="1" allowOverlap="1" wp14:anchorId="4D82B07C" wp14:editId="4BBB7E7A">
                  <wp:simplePos x="0" y="0"/>
                  <wp:positionH relativeFrom="column">
                    <wp:posOffset>-85725</wp:posOffset>
                  </wp:positionH>
                  <wp:positionV relativeFrom="paragraph">
                    <wp:posOffset>3175</wp:posOffset>
                  </wp:positionV>
                  <wp:extent cx="6800850" cy="504825"/>
                  <wp:effectExtent l="0" t="0" r="19050" b="28575"/>
                  <wp:wrapNone/>
                  <wp:docPr id="50" name="Rectangle 50"/>
                  <wp:cNvGraphicFramePr/>
                  <a:graphic xmlns:a="http://schemas.openxmlformats.org/drawingml/2006/main">
                    <a:graphicData uri="http://schemas.microsoft.com/office/word/2010/wordprocessingShape">
                      <wps:wsp>
                        <wps:cNvSpPr/>
                        <wps:spPr>
                          <a:xfrm>
                            <a:off x="0" y="0"/>
                            <a:ext cx="6800850" cy="5048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37295" id="Rectangle 50" o:spid="_x0000_s1026" style="position:absolute;margin-left:-6.75pt;margin-top:.25pt;width:535.5pt;height:39.7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" filled="f" strokecolor="#1f4d78 [1604]" strokeweight="1pt"/>
              </w:pict>
            </mc:Fallback>
          </mc:AlternateContent>
        </w:r>
      </w:ins>
      <w:ins w:id="903" w:author="Sayali Dev" w:date="2018-01-31T18:36:00Z">
        <w:r w:rsidRPr="00DA63A5">
          <w:rPr>
            <w:color w:val="FF0000"/>
            <w:rPrChange w:id="904" w:author="Sayali Dev" w:date="2018-01-31T18:36:00Z">
              <w:rPr/>
            </w:rPrChange>
          </w:rPr>
          <w:t>NOTE:</w:t>
        </w:r>
      </w:ins>
    </w:p>
    <w:p w14:paraId="5E986A3C" w14:textId="77777777" w:rsidR="00DA63A5" w:rsidRPr="00DA63A5" w:rsidRDefault="00DA63A5">
      <w:pPr>
        <w:pStyle w:val="ListParagraph"/>
        <w:numPr>
          <w:ilvl w:val="0"/>
          <w:numId w:val="232"/>
        </w:numPr>
        <w:rPr>
          <w:ins w:id="905" w:author="Sayali Dev" w:date="2018-01-31T18:36:00Z"/>
          <w:color w:val="FF0000"/>
        </w:rPr>
      </w:pPr>
      <w:ins w:id="906" w:author="Sayali Dev" w:date="2018-01-31T18:36:00Z">
        <w:r w:rsidRPr="00DA63A5">
          <w:rPr>
            <w:color w:val="FF0000"/>
          </w:rPr>
          <w:t>All kits created by all assigned BRT on this site are seen on the kits view page.</w:t>
        </w:r>
      </w:ins>
    </w:p>
    <w:p w14:paraId="2980E539" w14:textId="77777777" w:rsidR="00DA63A5" w:rsidRDefault="00DA63A5">
      <w:pPr>
        <w:pPrChange w:id="907" w:author="Sayali Dev" w:date="2018-01-31T18:36:00Z">
          <w:pPr>
            <w:numPr>
              <w:numId w:val="232"/>
            </w:numPr>
            <w:ind w:left="1440" w:hanging="360"/>
          </w:pPr>
        </w:pPrChange>
      </w:pPr>
    </w:p>
    <w:p w14:paraId="21027696" w14:textId="77777777" w:rsidR="00F2232B" w:rsidRPr="00E63C3C" w:rsidRDefault="00F2232B" w:rsidP="00F2232B">
      <w:pPr>
        <w:pStyle w:val="Heading3"/>
      </w:pPr>
      <w:r>
        <w:br w:type="page"/>
      </w:r>
      <w:bookmarkStart w:id="908" w:name="ViewingInProductionKits"/>
      <w:bookmarkStart w:id="909" w:name="_Viewing_Kit_Details"/>
      <w:bookmarkStart w:id="910" w:name="_Toc452993582"/>
      <w:bookmarkStart w:id="911" w:name="_Toc507164267"/>
      <w:bookmarkEnd w:id="908"/>
      <w:bookmarkEnd w:id="909"/>
      <w:r w:rsidRPr="00E63C3C">
        <w:lastRenderedPageBreak/>
        <w:t>Viewing Kit</w:t>
      </w:r>
      <w:r>
        <w:t xml:space="preserve"> Details</w:t>
      </w:r>
      <w:bookmarkEnd w:id="910"/>
      <w:bookmarkEnd w:id="911"/>
      <w:r w:rsidRPr="00E63C3C">
        <w:t xml:space="preserve"> </w:t>
      </w:r>
      <w:r>
        <w:tab/>
      </w:r>
    </w:p>
    <w:p w14:paraId="768C1C99" w14:textId="77777777" w:rsidR="00F2232B" w:rsidRPr="00E63C3C" w:rsidRDefault="00F2232B" w:rsidP="00F2232B"/>
    <w:p w14:paraId="78321E0D" w14:textId="77777777" w:rsidR="00F2232B" w:rsidRDefault="00F2232B" w:rsidP="00F2232B">
      <w:r>
        <w:t xml:space="preserve">You can view the contents of a kit and the data collection forms that are associated with this kit. </w:t>
      </w:r>
    </w:p>
    <w:p w14:paraId="35B7DE52" w14:textId="77777777" w:rsidR="00F2232B" w:rsidRDefault="00F2232B" w:rsidP="00F2232B"/>
    <w:p w14:paraId="69D8C488" w14:textId="77777777" w:rsidR="00F2232B" w:rsidRDefault="00F2232B" w:rsidP="00F2232B">
      <w:r>
        <w:t>To view kit details:</w:t>
      </w:r>
    </w:p>
    <w:p w14:paraId="3BF87FF4" w14:textId="77777777" w:rsidR="00F2232B" w:rsidRDefault="00F2232B" w:rsidP="00F2232B"/>
    <w:p w14:paraId="475198B8" w14:textId="447AE914" w:rsidR="00F2232B" w:rsidRPr="00585562" w:rsidDel="00B20556" w:rsidRDefault="00F2232B" w:rsidP="00E55723">
      <w:pPr>
        <w:numPr>
          <w:ilvl w:val="0"/>
          <w:numId w:val="70"/>
        </w:numPr>
        <w:ind w:right="540"/>
      </w:pPr>
      <w:r>
        <w:t xml:space="preserve">Log </w:t>
      </w:r>
      <w:ins w:id="912" w:author="Sayali Dev" w:date="2018-01-31T17:51:00Z">
        <w:r w:rsidR="009A119E">
          <w:t>i</w:t>
        </w:r>
      </w:ins>
      <w:del w:id="913" w:author="Sayali Dev" w:date="2018-01-31T17:51:00Z">
        <w:r w:rsidDel="009A119E">
          <w:delText>o</w:delText>
        </w:r>
      </w:del>
      <w:r>
        <w:t>n</w:t>
      </w:r>
      <w:del w:id="914" w:author="Sayali Dev" w:date="2018-01-31T17:51:00Z">
        <w:r w:rsidDel="009A119E">
          <w:delText xml:space="preserve"> </w:delText>
        </w:r>
      </w:del>
      <w:r>
        <w:t>to the application using your log</w:t>
      </w:r>
      <w:ins w:id="915" w:author="Sayali Dev" w:date="2018-01-31T17:51:00Z">
        <w:r w:rsidR="009A119E">
          <w:t>i</w:t>
        </w:r>
      </w:ins>
      <w:del w:id="916" w:author="Sayali Dev" w:date="2018-01-31T17:51:00Z">
        <w:r w:rsidDel="009A119E">
          <w:delText>o</w:delText>
        </w:r>
      </w:del>
      <w:r>
        <w:t>n credentials.</w:t>
      </w:r>
    </w:p>
    <w:p w14:paraId="205CA5F5" w14:textId="77777777" w:rsidR="00F2232B" w:rsidRDefault="00F2232B" w:rsidP="00F2232B">
      <w:pPr>
        <w:ind w:left="720" w:right="540"/>
      </w:pPr>
      <w:r w:rsidRPr="00C80835">
        <w:rPr>
          <w:b/>
        </w:rPr>
        <w:t>Note:</w:t>
      </w:r>
      <w:r w:rsidRPr="00C80835">
        <w:t xml:space="preserve"> If you have more than one assigned location, you are prompted to select the location for which you want to access </w:t>
      </w:r>
      <w:r>
        <w:t>CIRRASPEC</w:t>
      </w:r>
      <w:r w:rsidRPr="00C80835">
        <w:t xml:space="preserve"> data.</w:t>
      </w:r>
      <w:r>
        <w:br/>
        <w:t>The home page appears.</w:t>
      </w:r>
      <w:r w:rsidRPr="00585562" w:rsidDel="00B20556">
        <w:t xml:space="preserve"> </w:t>
      </w:r>
    </w:p>
    <w:p w14:paraId="1D577D0D" w14:textId="77777777" w:rsidR="00F2232B" w:rsidRDefault="00F2232B" w:rsidP="00F2232B">
      <w:pPr>
        <w:ind w:left="720" w:right="540"/>
      </w:pPr>
    </w:p>
    <w:p w14:paraId="4065156B" w14:textId="77777777" w:rsidR="00F2232B" w:rsidRDefault="00F2232B" w:rsidP="00E55723">
      <w:pPr>
        <w:numPr>
          <w:ilvl w:val="0"/>
          <w:numId w:val="70"/>
        </w:numPr>
        <w:ind w:right="540"/>
      </w:pPr>
      <w:r>
        <w:t xml:space="preserve">Point to the arrow of the </w:t>
      </w:r>
      <w:r w:rsidRPr="00F9517E">
        <w:rPr>
          <w:b/>
        </w:rPr>
        <w:t>BMS</w:t>
      </w:r>
      <w:r>
        <w:t xml:space="preserve"> tab, and then c</w:t>
      </w:r>
      <w:r w:rsidRPr="00585562">
        <w:t xml:space="preserve">lick </w:t>
      </w:r>
      <w:r>
        <w:rPr>
          <w:b/>
        </w:rPr>
        <w:t>Kits I</w:t>
      </w:r>
      <w:r w:rsidRPr="00EC5321">
        <w:rPr>
          <w:b/>
        </w:rPr>
        <w:t>nventory</w:t>
      </w:r>
      <w:r>
        <w:t>.</w:t>
      </w:r>
    </w:p>
    <w:p w14:paraId="00F37E78" w14:textId="77777777" w:rsidR="00F2232B" w:rsidRDefault="00F2232B" w:rsidP="00F2232B">
      <w:pPr>
        <w:ind w:left="720" w:right="540"/>
      </w:pPr>
      <w:r w:rsidRPr="00585562">
        <w:t xml:space="preserve">The </w:t>
      </w:r>
      <w:r>
        <w:rPr>
          <w:b/>
        </w:rPr>
        <w:t>K</w:t>
      </w:r>
      <w:r w:rsidRPr="000A081A">
        <w:rPr>
          <w:b/>
        </w:rPr>
        <w:t>it</w:t>
      </w:r>
      <w:r>
        <w:rPr>
          <w:b/>
        </w:rPr>
        <w:t xml:space="preserve"> S</w:t>
      </w:r>
      <w:r w:rsidRPr="000A081A">
        <w:rPr>
          <w:b/>
        </w:rPr>
        <w:t>earch</w:t>
      </w:r>
      <w:r w:rsidRPr="00585562">
        <w:t xml:space="preserve"> </w:t>
      </w:r>
      <w:r>
        <w:t>page appears.</w:t>
      </w:r>
    </w:p>
    <w:p w14:paraId="184777D8" w14:textId="77777777" w:rsidR="00F2232B" w:rsidRDefault="00F2232B" w:rsidP="00F2232B">
      <w:pPr>
        <w:ind w:left="720" w:right="540"/>
      </w:pPr>
    </w:p>
    <w:p w14:paraId="08CD606E" w14:textId="77777777" w:rsidR="00F2232B" w:rsidRDefault="00F2232B" w:rsidP="00E55723">
      <w:pPr>
        <w:numPr>
          <w:ilvl w:val="0"/>
          <w:numId w:val="70"/>
        </w:numPr>
        <w:ind w:right="270"/>
      </w:pPr>
      <w:r>
        <w:t xml:space="preserve">Click </w:t>
      </w:r>
      <w:r w:rsidRPr="009C71DE">
        <w:rPr>
          <w:b/>
        </w:rPr>
        <w:t>S</w:t>
      </w:r>
      <w:r>
        <w:rPr>
          <w:b/>
        </w:rPr>
        <w:t>EARCH</w:t>
      </w:r>
      <w:r>
        <w:t>.</w:t>
      </w:r>
    </w:p>
    <w:p w14:paraId="49F91B76" w14:textId="77777777" w:rsidR="00F2232B" w:rsidRDefault="00F2232B" w:rsidP="00F2232B">
      <w:pPr>
        <w:ind w:left="720" w:right="540"/>
      </w:pPr>
      <w:r w:rsidRPr="00507D17">
        <w:t xml:space="preserve">The kit search page displays a list of all kits that are accessible based on your login location. </w:t>
      </w:r>
    </w:p>
    <w:p w14:paraId="749F689A" w14:textId="77777777" w:rsidR="00F2232B" w:rsidRDefault="00F2232B" w:rsidP="00F2232B">
      <w:pPr>
        <w:ind w:left="720" w:right="540"/>
      </w:pPr>
    </w:p>
    <w:p w14:paraId="227CBF4D" w14:textId="77777777" w:rsidR="00F2232B" w:rsidRDefault="00F2232B" w:rsidP="00E55723">
      <w:pPr>
        <w:numPr>
          <w:ilvl w:val="0"/>
          <w:numId w:val="70"/>
        </w:numPr>
        <w:ind w:right="540"/>
      </w:pPr>
      <w:r>
        <w:t>On the list of kits, click on the identifier row of the kit you want to view.</w:t>
      </w:r>
    </w:p>
    <w:p w14:paraId="26C3C16B" w14:textId="77777777" w:rsidR="00F2232B" w:rsidRDefault="00F2232B" w:rsidP="00F2232B">
      <w:pPr>
        <w:ind w:left="720" w:right="540"/>
      </w:pPr>
      <w:r>
        <w:t xml:space="preserve">The </w:t>
      </w:r>
      <w:r>
        <w:rPr>
          <w:b/>
        </w:rPr>
        <w:t>V</w:t>
      </w:r>
      <w:r w:rsidRPr="000A081A">
        <w:rPr>
          <w:b/>
        </w:rPr>
        <w:t xml:space="preserve">iew </w:t>
      </w:r>
      <w:r>
        <w:rPr>
          <w:b/>
        </w:rPr>
        <w:t>K</w:t>
      </w:r>
      <w:r w:rsidRPr="000A081A">
        <w:rPr>
          <w:b/>
        </w:rPr>
        <w:t>it</w:t>
      </w:r>
      <w:r>
        <w:t xml:space="preserve"> page appears.</w:t>
      </w:r>
    </w:p>
    <w:p w14:paraId="3EDFF48C" w14:textId="77777777" w:rsidR="00F2232B" w:rsidRPr="00585562" w:rsidRDefault="00F2232B" w:rsidP="00F2232B">
      <w:pPr>
        <w:ind w:left="720" w:right="540"/>
      </w:pPr>
    </w:p>
    <w:p w14:paraId="30B56E0F" w14:textId="77777777" w:rsidR="00F2232B" w:rsidRPr="00FF7267" w:rsidRDefault="00F2232B" w:rsidP="00F2232B">
      <w:pPr>
        <w:ind w:left="720"/>
      </w:pPr>
      <w:r w:rsidRPr="003B2059">
        <w:rPr>
          <w:b/>
        </w:rPr>
        <w:t>Note:</w:t>
      </w:r>
      <w:r>
        <w:t xml:space="preserve"> To expand the </w:t>
      </w:r>
      <w:r w:rsidRPr="003B2059">
        <w:rPr>
          <w:b/>
        </w:rPr>
        <w:t>Comments History</w:t>
      </w:r>
      <w:r>
        <w:t xml:space="preserve"> box to display additional previous comments, click the expand icon </w:t>
      </w:r>
      <w:r>
        <w:rPr>
          <w:noProof/>
        </w:rPr>
        <w:drawing>
          <wp:inline distT="0" distB="0" distL="0" distR="0" wp14:anchorId="5B2D479D" wp14:editId="73213144">
            <wp:extent cx="207645" cy="191135"/>
            <wp:effectExtent l="0" t="0" r="1905" b="0"/>
            <wp:docPr id="14" name="Picture 14" descr="expan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xpand ic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7645" cy="191135"/>
                    </a:xfrm>
                    <a:prstGeom prst="rect">
                      <a:avLst/>
                    </a:prstGeom>
                    <a:noFill/>
                    <a:ln>
                      <a:noFill/>
                    </a:ln>
                  </pic:spPr>
                </pic:pic>
              </a:graphicData>
            </a:graphic>
          </wp:inline>
        </w:drawing>
      </w:r>
      <w:r>
        <w:t>.</w:t>
      </w:r>
    </w:p>
    <w:p w14:paraId="3B4C0F10" w14:textId="57178119" w:rsidR="00F2232B" w:rsidRDefault="00F2232B" w:rsidP="00F2232B">
      <w:pPr>
        <w:rPr>
          <w:ins w:id="917" w:author="Sayali Dev" w:date="2018-01-31T18:31:00Z"/>
        </w:rPr>
      </w:pPr>
    </w:p>
    <w:p w14:paraId="3BC07074" w14:textId="209FF64D" w:rsidR="00DA63A5" w:rsidRPr="00DA63A5" w:rsidRDefault="00DA63A5" w:rsidP="00F2232B">
      <w:pPr>
        <w:rPr>
          <w:ins w:id="918" w:author="Sayali Dev" w:date="2018-01-31T18:31:00Z"/>
          <w:color w:val="FF0000"/>
          <w:rPrChange w:id="919" w:author="Sayali Dev" w:date="2018-01-31T18:35:00Z">
            <w:rPr>
              <w:ins w:id="920" w:author="Sayali Dev" w:date="2018-01-31T18:31:00Z"/>
            </w:rPr>
          </w:rPrChange>
        </w:rPr>
      </w:pPr>
    </w:p>
    <w:p w14:paraId="27EA2550" w14:textId="01883F9F" w:rsidR="00DA63A5" w:rsidRPr="00DA63A5" w:rsidDel="00DA63A5" w:rsidRDefault="00DA63A5" w:rsidP="00F2232B">
      <w:pPr>
        <w:rPr>
          <w:del w:id="921" w:author="Sayali Dev" w:date="2018-01-31T18:36:00Z"/>
          <w:color w:val="FF0000"/>
          <w:rPrChange w:id="922" w:author="Sayali Dev" w:date="2018-01-31T18:35:00Z">
            <w:rPr>
              <w:del w:id="923" w:author="Sayali Dev" w:date="2018-01-31T18:36:00Z"/>
            </w:rPr>
          </w:rPrChange>
        </w:rPr>
      </w:pPr>
    </w:p>
    <w:p w14:paraId="6FEABBF1" w14:textId="77777777" w:rsidR="00F2232B" w:rsidRDefault="00F2232B" w:rsidP="00F2232B">
      <w:pPr>
        <w:ind w:left="720"/>
      </w:pPr>
      <w:r w:rsidRPr="00B34B27">
        <w:rPr>
          <w:noProof/>
        </w:rPr>
        <w:drawing>
          <wp:inline distT="0" distB="0" distL="0" distR="0" wp14:anchorId="5B6BF8BC" wp14:editId="58322806">
            <wp:extent cx="6409055" cy="6425565"/>
            <wp:effectExtent l="19050" t="19050" r="10795" b="1333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9055" cy="6425565"/>
                    </a:xfrm>
                    <a:prstGeom prst="rect">
                      <a:avLst/>
                    </a:prstGeom>
                    <a:noFill/>
                    <a:ln w="3175">
                      <a:solidFill>
                        <a:schemeClr val="tx1"/>
                      </a:solidFill>
                    </a:ln>
                  </pic:spPr>
                </pic:pic>
              </a:graphicData>
            </a:graphic>
          </wp:inline>
        </w:drawing>
      </w:r>
    </w:p>
    <w:p w14:paraId="1B38F24E" w14:textId="77777777" w:rsidR="00F2232B" w:rsidRDefault="00F2232B" w:rsidP="00F2232B">
      <w:pPr>
        <w:pStyle w:val="Figure"/>
        <w:tabs>
          <w:tab w:val="clear" w:pos="1710"/>
          <w:tab w:val="num" w:pos="1800"/>
        </w:tabs>
        <w:ind w:left="1152" w:hanging="432"/>
      </w:pPr>
      <w:r>
        <w:t xml:space="preserve">  View Kit page</w:t>
      </w:r>
    </w:p>
    <w:p w14:paraId="72B46796" w14:textId="77777777" w:rsidR="00F2232B" w:rsidRDefault="00F2232B" w:rsidP="00F2232B">
      <w:pPr>
        <w:ind w:left="1080"/>
      </w:pPr>
    </w:p>
    <w:p w14:paraId="0DF6C9C0" w14:textId="77777777" w:rsidR="00F2232B" w:rsidRDefault="00F2232B" w:rsidP="00F2232B">
      <w:r>
        <w:br w:type="page"/>
      </w:r>
      <w:r>
        <w:lastRenderedPageBreak/>
        <w:t>On the v</w:t>
      </w:r>
      <w:r w:rsidRPr="00D30D68">
        <w:t xml:space="preserve">iew </w:t>
      </w:r>
      <w:r>
        <w:t>k</w:t>
      </w:r>
      <w:r w:rsidRPr="00D30D68">
        <w:t>it</w:t>
      </w:r>
      <w:r>
        <w:t xml:space="preserve"> page, you can perform the following tasks:</w:t>
      </w:r>
    </w:p>
    <w:p w14:paraId="4FA67FB9" w14:textId="77777777" w:rsidR="00F2232B" w:rsidRDefault="00F2232B" w:rsidP="00F2232B"/>
    <w:p w14:paraId="417EC628" w14:textId="77777777" w:rsidR="00F2232B" w:rsidRPr="002D2EAA" w:rsidRDefault="00F2232B" w:rsidP="00E55723">
      <w:pPr>
        <w:numPr>
          <w:ilvl w:val="0"/>
          <w:numId w:val="39"/>
        </w:numPr>
        <w:ind w:left="720" w:hanging="270"/>
      </w:pPr>
      <w:r>
        <w:rPr>
          <w:b/>
        </w:rPr>
        <w:t xml:space="preserve">View the status history: </w:t>
      </w:r>
      <w:r w:rsidRPr="00893E6B">
        <w:t>You can view</w:t>
      </w:r>
      <w:r>
        <w:rPr>
          <w:b/>
        </w:rPr>
        <w:t xml:space="preserve"> </w:t>
      </w:r>
      <w:r w:rsidRPr="00893E6B">
        <w:t xml:space="preserve">a history of the status changes to </w:t>
      </w:r>
      <w:r>
        <w:t>a</w:t>
      </w:r>
      <w:r w:rsidRPr="00893E6B">
        <w:t xml:space="preserve"> </w:t>
      </w:r>
      <w:r>
        <w:t xml:space="preserve">content item. For more information about how to view the status history, see </w:t>
      </w:r>
      <w:hyperlink w:anchor="_Viewing_the_Status" w:history="1">
        <w:r>
          <w:rPr>
            <w:rStyle w:val="Hyperlink"/>
            <w:b/>
          </w:rPr>
          <w:t>Viewing the Status History for a Kit Content</w:t>
        </w:r>
      </w:hyperlink>
      <w:r>
        <w:t>.</w:t>
      </w:r>
      <w:r w:rsidRPr="00893E6B">
        <w:br/>
      </w:r>
    </w:p>
    <w:p w14:paraId="3784C03A" w14:textId="77777777" w:rsidR="00F2232B" w:rsidRDefault="00F2232B" w:rsidP="00E55723">
      <w:pPr>
        <w:numPr>
          <w:ilvl w:val="0"/>
          <w:numId w:val="39"/>
        </w:numPr>
        <w:ind w:left="720" w:hanging="270"/>
      </w:pPr>
      <w:r w:rsidRPr="00263A76">
        <w:rPr>
          <w:b/>
        </w:rPr>
        <w:t>Manage events:</w:t>
      </w:r>
      <w:r>
        <w:rPr>
          <w:b/>
        </w:rPr>
        <w:t xml:space="preserve"> </w:t>
      </w:r>
      <w:r>
        <w:t xml:space="preserve">You can view and add events to a kit by clicking the </w:t>
      </w:r>
      <w:r w:rsidRPr="00C50810">
        <w:rPr>
          <w:b/>
        </w:rPr>
        <w:t>Manage Events</w:t>
      </w:r>
      <w:r>
        <w:t xml:space="preserve"> link. For more information about how to manage events, see </w:t>
      </w:r>
      <w:hyperlink w:anchor="ManagingEvents" w:history="1">
        <w:r w:rsidRPr="00CE3F18">
          <w:rPr>
            <w:rStyle w:val="Hyperlink"/>
            <w:b/>
          </w:rPr>
          <w:t>Managing Events</w:t>
        </w:r>
      </w:hyperlink>
      <w:del w:id="924" w:author="Sayali Dev" w:date="2018-02-12T18:53:00Z">
        <w:r w:rsidDel="00EC05B3">
          <w:rPr>
            <w:b/>
          </w:rPr>
          <w:delText xml:space="preserve"> </w:delText>
        </w:r>
        <w:r w:rsidRPr="00B368A2" w:rsidDel="00EC05B3">
          <w:delText xml:space="preserve">in </w:delText>
        </w:r>
        <w:r w:rsidRPr="0033438F" w:rsidDel="00EC05B3">
          <w:rPr>
            <w:b/>
          </w:rPr>
          <w:delText xml:space="preserve">Managing </w:delText>
        </w:r>
        <w:r w:rsidDel="00EC05B3">
          <w:rPr>
            <w:b/>
          </w:rPr>
          <w:delText xml:space="preserve">the </w:delText>
        </w:r>
        <w:r w:rsidRPr="0033438F" w:rsidDel="00EC05B3">
          <w:rPr>
            <w:b/>
          </w:rPr>
          <w:delText>Common Application Functions</w:delText>
        </w:r>
        <w:r w:rsidDel="00EC05B3">
          <w:delText xml:space="preserve"> section.</w:delText>
        </w:r>
      </w:del>
      <w:r>
        <w:br/>
      </w:r>
    </w:p>
    <w:p w14:paraId="7ACF46C9" w14:textId="77777777" w:rsidR="00F2232B" w:rsidRDefault="00F2232B" w:rsidP="00E55723">
      <w:pPr>
        <w:numPr>
          <w:ilvl w:val="0"/>
          <w:numId w:val="39"/>
        </w:numPr>
        <w:ind w:left="720" w:hanging="270"/>
      </w:pPr>
      <w:r>
        <w:rPr>
          <w:b/>
        </w:rPr>
        <w:t>Add Attachment</w:t>
      </w:r>
      <w:r w:rsidRPr="00263A76">
        <w:rPr>
          <w:b/>
        </w:rPr>
        <w:t>:</w:t>
      </w:r>
      <w:r>
        <w:t xml:space="preserve"> You can upload, download, and delete files that are attached to a kit</w:t>
      </w:r>
      <w:r w:rsidRPr="00BB1F46">
        <w:t xml:space="preserve"> </w:t>
      </w:r>
      <w:r>
        <w:t xml:space="preserve">by clicking the </w:t>
      </w:r>
      <w:r>
        <w:rPr>
          <w:b/>
        </w:rPr>
        <w:t>Add Attachment</w:t>
      </w:r>
      <w:r>
        <w:t xml:space="preserve"> link. For more information about how to add files, see </w:t>
      </w:r>
      <w:hyperlink w:anchor="CommonFileUpload" w:history="1">
        <w:r w:rsidRPr="00C74C0A">
          <w:rPr>
            <w:rStyle w:val="Hyperlink"/>
            <w:b/>
          </w:rPr>
          <w:t>Common File Upload</w:t>
        </w:r>
      </w:hyperlink>
      <w:del w:id="925" w:author="Sayali Dev" w:date="2018-02-12T18:53:00Z">
        <w:r w:rsidDel="00EC05B3">
          <w:rPr>
            <w:b/>
          </w:rPr>
          <w:delText xml:space="preserve"> </w:delText>
        </w:r>
        <w:r w:rsidRPr="00B368A2" w:rsidDel="00EC05B3">
          <w:delText xml:space="preserve">in </w:delText>
        </w:r>
        <w:r w:rsidRPr="0033438F" w:rsidDel="00EC05B3">
          <w:rPr>
            <w:b/>
          </w:rPr>
          <w:delText xml:space="preserve">Managing </w:delText>
        </w:r>
        <w:r w:rsidDel="00EC05B3">
          <w:rPr>
            <w:b/>
          </w:rPr>
          <w:delText xml:space="preserve">the </w:delText>
        </w:r>
        <w:r w:rsidRPr="0033438F" w:rsidDel="00EC05B3">
          <w:rPr>
            <w:b/>
          </w:rPr>
          <w:delText>Common Application Functions</w:delText>
        </w:r>
        <w:r w:rsidDel="00EC05B3">
          <w:delText xml:space="preserve"> section.</w:delText>
        </w:r>
      </w:del>
      <w:r>
        <w:br/>
      </w:r>
    </w:p>
    <w:p w14:paraId="7CDB856D" w14:textId="77777777" w:rsidR="00F2232B" w:rsidRDefault="00F2232B" w:rsidP="00E55723">
      <w:pPr>
        <w:numPr>
          <w:ilvl w:val="0"/>
          <w:numId w:val="39"/>
        </w:numPr>
        <w:ind w:left="720" w:right="360" w:hanging="270"/>
      </w:pPr>
      <w:r w:rsidRPr="00374AD3">
        <w:rPr>
          <w:b/>
        </w:rPr>
        <w:t xml:space="preserve">Add a </w:t>
      </w:r>
      <w:r>
        <w:rPr>
          <w:b/>
        </w:rPr>
        <w:t xml:space="preserve">kit </w:t>
      </w:r>
      <w:r w:rsidRPr="00374AD3">
        <w:rPr>
          <w:b/>
        </w:rPr>
        <w:t>item:</w:t>
      </w:r>
      <w:r>
        <w:t xml:space="preserve"> You can add a new item to a kit. For more information about how to add a new item to a kit, see </w:t>
      </w:r>
      <w:hyperlink w:anchor="AddNewKitItem" w:history="1">
        <w:r w:rsidRPr="008C6CC9">
          <w:rPr>
            <w:rStyle w:val="Hyperlink"/>
            <w:b/>
          </w:rPr>
          <w:t xml:space="preserve">Adding </w:t>
        </w:r>
        <w:r>
          <w:rPr>
            <w:rStyle w:val="Hyperlink"/>
            <w:b/>
          </w:rPr>
          <w:t xml:space="preserve">a </w:t>
        </w:r>
        <w:r w:rsidRPr="008C6CC9">
          <w:rPr>
            <w:rStyle w:val="Hyperlink"/>
            <w:b/>
          </w:rPr>
          <w:t>Kit Item</w:t>
        </w:r>
      </w:hyperlink>
      <w:r>
        <w:t xml:space="preserve">. </w:t>
      </w:r>
      <w:r>
        <w:br/>
      </w:r>
    </w:p>
    <w:p w14:paraId="0C9AA2E8" w14:textId="77777777" w:rsidR="00F2232B" w:rsidRDefault="00F2232B" w:rsidP="00E55723">
      <w:pPr>
        <w:numPr>
          <w:ilvl w:val="0"/>
          <w:numId w:val="39"/>
        </w:numPr>
        <w:ind w:left="720" w:hanging="270"/>
      </w:pPr>
      <w:r w:rsidRPr="00FC16F9">
        <w:rPr>
          <w:b/>
        </w:rPr>
        <w:t>Add a</w:t>
      </w:r>
      <w:r>
        <w:rPr>
          <w:b/>
        </w:rPr>
        <w:t>n</w:t>
      </w:r>
      <w:r w:rsidRPr="00FC16F9">
        <w:rPr>
          <w:b/>
        </w:rPr>
        <w:t xml:space="preserve"> identifier:</w:t>
      </w:r>
      <w:r>
        <w:t xml:space="preserve"> You can add an identifier to a kit item. For more information about how to add a kit identifier to a kit item, see </w:t>
      </w:r>
      <w:hyperlink w:anchor="AddNewIdentifier" w:history="1">
        <w:r w:rsidRPr="003A7DE4">
          <w:rPr>
            <w:rStyle w:val="Hyperlink"/>
            <w:b/>
          </w:rPr>
          <w:t>Assigning an Identifier to a Kit Item</w:t>
        </w:r>
      </w:hyperlink>
      <w:r>
        <w:t>.</w:t>
      </w:r>
      <w:r>
        <w:br/>
      </w:r>
    </w:p>
    <w:p w14:paraId="23685EF2" w14:textId="77777777" w:rsidR="00F2232B" w:rsidRPr="004C72F5" w:rsidRDefault="00F2232B" w:rsidP="00E55723">
      <w:pPr>
        <w:numPr>
          <w:ilvl w:val="0"/>
          <w:numId w:val="39"/>
        </w:numPr>
        <w:ind w:left="720" w:hanging="270"/>
      </w:pPr>
      <w:r w:rsidRPr="00313ED8">
        <w:rPr>
          <w:b/>
        </w:rPr>
        <w:t>Download a form</w:t>
      </w:r>
      <w:r>
        <w:rPr>
          <w:b/>
        </w:rPr>
        <w:t xml:space="preserve"> while viewing a kit</w:t>
      </w:r>
      <w:r w:rsidRPr="00313ED8">
        <w:rPr>
          <w:b/>
        </w:rPr>
        <w:t>:</w:t>
      </w:r>
      <w:r>
        <w:t xml:space="preserve"> You can </w:t>
      </w:r>
      <w:r w:rsidRPr="00313ED8">
        <w:t xml:space="preserve">download </w:t>
      </w:r>
      <w:r>
        <w:t xml:space="preserve">specimen collection or sample processing </w:t>
      </w:r>
      <w:r w:rsidRPr="00313ED8">
        <w:t>form</w:t>
      </w:r>
      <w:r>
        <w:t>s while viewing a kit</w:t>
      </w:r>
      <w:r w:rsidRPr="00313ED8">
        <w:t>.</w:t>
      </w:r>
      <w:r>
        <w:t xml:space="preserve"> For more information about how to download a kit form, see </w:t>
      </w:r>
      <w:hyperlink w:anchor="DownloadingForms" w:history="1">
        <w:r w:rsidRPr="003A5287">
          <w:rPr>
            <w:rStyle w:val="Hyperlink"/>
            <w:b/>
          </w:rPr>
          <w:t xml:space="preserve">Downloading </w:t>
        </w:r>
        <w:r>
          <w:rPr>
            <w:rStyle w:val="Hyperlink"/>
            <w:b/>
          </w:rPr>
          <w:t xml:space="preserve">a </w:t>
        </w:r>
        <w:r w:rsidRPr="003A5287">
          <w:rPr>
            <w:rStyle w:val="Hyperlink"/>
            <w:b/>
          </w:rPr>
          <w:t>Form</w:t>
        </w:r>
        <w:r>
          <w:rPr>
            <w:rStyle w:val="Hyperlink"/>
            <w:b/>
          </w:rPr>
          <w:t xml:space="preserve"> While Viewing a Kit</w:t>
        </w:r>
      </w:hyperlink>
      <w:r>
        <w:t>.</w:t>
      </w:r>
      <w:r>
        <w:br/>
      </w:r>
    </w:p>
    <w:p w14:paraId="760F3A62" w14:textId="77777777" w:rsidR="00F2232B" w:rsidRDefault="00F2232B" w:rsidP="00E55723">
      <w:pPr>
        <w:numPr>
          <w:ilvl w:val="0"/>
          <w:numId w:val="39"/>
        </w:numPr>
        <w:ind w:left="720" w:hanging="270"/>
      </w:pPr>
      <w:r w:rsidRPr="00EE421A">
        <w:rPr>
          <w:b/>
        </w:rPr>
        <w:t>Add information about a kit item</w:t>
      </w:r>
      <w:r w:rsidRPr="00265E17">
        <w:t>:</w:t>
      </w:r>
      <w:r>
        <w:t xml:space="preserve"> For more information about how to add product information for a kit item, see </w:t>
      </w:r>
      <w:hyperlink w:anchor="AddKitInfo" w:history="1">
        <w:r w:rsidRPr="00CF47A9">
          <w:rPr>
            <w:rStyle w:val="Hyperlink"/>
            <w:b/>
          </w:rPr>
          <w:t xml:space="preserve">Adding </w:t>
        </w:r>
        <w:r>
          <w:rPr>
            <w:rStyle w:val="Hyperlink"/>
            <w:b/>
          </w:rPr>
          <w:t xml:space="preserve">Product Information for a </w:t>
        </w:r>
        <w:r w:rsidRPr="00CF47A9">
          <w:rPr>
            <w:rStyle w:val="Hyperlink"/>
            <w:b/>
          </w:rPr>
          <w:t xml:space="preserve">Kit </w:t>
        </w:r>
        <w:r>
          <w:rPr>
            <w:rStyle w:val="Hyperlink"/>
            <w:b/>
          </w:rPr>
          <w:t>Item</w:t>
        </w:r>
      </w:hyperlink>
      <w:r>
        <w:t xml:space="preserve">. </w:t>
      </w:r>
      <w:r>
        <w:br/>
      </w:r>
    </w:p>
    <w:p w14:paraId="413FC4F3" w14:textId="77777777" w:rsidR="00F2232B" w:rsidRDefault="00F2232B" w:rsidP="00E55723">
      <w:pPr>
        <w:numPr>
          <w:ilvl w:val="0"/>
          <w:numId w:val="39"/>
        </w:numPr>
        <w:ind w:left="720" w:hanging="270"/>
      </w:pPr>
      <w:r w:rsidRPr="007C4576">
        <w:rPr>
          <w:b/>
        </w:rPr>
        <w:t>Delete a kit item:</w:t>
      </w:r>
      <w:r>
        <w:t xml:space="preserve"> For more information about how to delete a kit item, see </w:t>
      </w:r>
      <w:hyperlink w:anchor="DeletingKitItems" w:history="1">
        <w:r w:rsidRPr="007F693F">
          <w:rPr>
            <w:rStyle w:val="Hyperlink"/>
            <w:b/>
          </w:rPr>
          <w:t xml:space="preserve">Deleting </w:t>
        </w:r>
        <w:r>
          <w:rPr>
            <w:rStyle w:val="Hyperlink"/>
            <w:b/>
          </w:rPr>
          <w:t xml:space="preserve">a </w:t>
        </w:r>
        <w:r w:rsidRPr="007F693F">
          <w:rPr>
            <w:rStyle w:val="Hyperlink"/>
            <w:b/>
          </w:rPr>
          <w:t>Kit Item</w:t>
        </w:r>
      </w:hyperlink>
      <w:r>
        <w:t>.</w:t>
      </w:r>
      <w:r>
        <w:br/>
      </w:r>
    </w:p>
    <w:p w14:paraId="46738827" w14:textId="77777777" w:rsidR="00F2232B" w:rsidRDefault="00F2232B" w:rsidP="00E55723">
      <w:pPr>
        <w:numPr>
          <w:ilvl w:val="0"/>
          <w:numId w:val="39"/>
        </w:numPr>
        <w:ind w:left="720" w:hanging="270"/>
      </w:pPr>
      <w:r>
        <w:rPr>
          <w:b/>
        </w:rPr>
        <w:t>Print a bar</w:t>
      </w:r>
      <w:r w:rsidRPr="00376BD4">
        <w:rPr>
          <w:b/>
        </w:rPr>
        <w:t>code label:</w:t>
      </w:r>
      <w:r>
        <w:t xml:space="preserve"> You can print a barcode label while viewing a kit</w:t>
      </w:r>
      <w:r w:rsidRPr="00024072">
        <w:t>.</w:t>
      </w:r>
      <w:r>
        <w:t xml:space="preserve"> For more information about how to print a barcode label, see </w:t>
      </w:r>
      <w:hyperlink w:anchor="_Printing_a_Barcode_1" w:history="1">
        <w:r>
          <w:rPr>
            <w:rStyle w:val="Hyperlink"/>
            <w:b/>
          </w:rPr>
          <w:t>Printing a Barcode Label While Viewing a Kit</w:t>
        </w:r>
      </w:hyperlink>
      <w:r w:rsidRPr="00024072">
        <w:t>.</w:t>
      </w:r>
      <w:r>
        <w:br/>
      </w:r>
    </w:p>
    <w:p w14:paraId="593B0CE5" w14:textId="77777777" w:rsidR="00F2232B" w:rsidRDefault="00F2232B" w:rsidP="00E55723">
      <w:pPr>
        <w:numPr>
          <w:ilvl w:val="0"/>
          <w:numId w:val="39"/>
        </w:numPr>
        <w:ind w:left="720" w:hanging="270"/>
      </w:pPr>
      <w:r w:rsidRPr="005D59AC">
        <w:rPr>
          <w:b/>
        </w:rPr>
        <w:t xml:space="preserve">Record a collection of </w:t>
      </w:r>
      <w:r>
        <w:rPr>
          <w:b/>
        </w:rPr>
        <w:t>bio</w:t>
      </w:r>
      <w:r w:rsidRPr="005D59AC">
        <w:rPr>
          <w:b/>
        </w:rPr>
        <w:t>specimen:</w:t>
      </w:r>
      <w:r>
        <w:t xml:space="preserve"> You can document the collection of a subject’s biospecimen for a kit item. For more information about how to record the collection of specimen, see </w:t>
      </w:r>
      <w:hyperlink w:anchor="_Recording_The_Collection" w:history="1">
        <w:r>
          <w:rPr>
            <w:rStyle w:val="Hyperlink"/>
            <w:b/>
          </w:rPr>
          <w:t>Recording the Collection of a Subject's Biospecimen</w:t>
        </w:r>
      </w:hyperlink>
      <w:r>
        <w:t>.</w:t>
      </w:r>
    </w:p>
    <w:p w14:paraId="496A8708" w14:textId="77777777" w:rsidR="00F2232B" w:rsidRDefault="00F2232B" w:rsidP="00F2232B">
      <w:pPr>
        <w:ind w:left="720"/>
        <w:rPr>
          <w:b/>
        </w:rPr>
      </w:pPr>
    </w:p>
    <w:p w14:paraId="16CB0F95" w14:textId="77777777" w:rsidR="00F2232B" w:rsidRPr="005B7076" w:rsidRDefault="00F2232B" w:rsidP="00F2232B">
      <w:pPr>
        <w:pStyle w:val="Heading3"/>
        <w:rPr>
          <w:lang w:val="en-US"/>
        </w:rPr>
      </w:pPr>
      <w:r>
        <w:rPr>
          <w:b w:val="0"/>
        </w:rPr>
        <w:br w:type="page"/>
      </w:r>
      <w:bookmarkStart w:id="926" w:name="_Viewing_the_Status"/>
      <w:bookmarkStart w:id="927" w:name="ViewingStatusHistory"/>
      <w:bookmarkStart w:id="928" w:name="_Toc452993583"/>
      <w:bookmarkStart w:id="929" w:name="_Toc507164268"/>
      <w:bookmarkEnd w:id="926"/>
      <w:bookmarkEnd w:id="927"/>
      <w:r w:rsidRPr="005B7076">
        <w:lastRenderedPageBreak/>
        <w:t>Viewing the Status History for a Kit</w:t>
      </w:r>
      <w:r w:rsidRPr="005B7076">
        <w:rPr>
          <w:lang w:val="en-US"/>
        </w:rPr>
        <w:t xml:space="preserve"> Content</w:t>
      </w:r>
      <w:bookmarkEnd w:id="928"/>
      <w:bookmarkEnd w:id="929"/>
    </w:p>
    <w:p w14:paraId="07217A29" w14:textId="77777777" w:rsidR="00F2232B" w:rsidRPr="005B7076" w:rsidRDefault="00F2232B" w:rsidP="00F2232B">
      <w:pPr>
        <w:rPr>
          <w:lang w:eastAsia="x-none"/>
        </w:rPr>
      </w:pPr>
    </w:p>
    <w:p w14:paraId="2A581EC2" w14:textId="77777777" w:rsidR="00F2232B" w:rsidRPr="005B7076" w:rsidRDefault="00F2232B" w:rsidP="00F2232B">
      <w:r w:rsidRPr="005B7076">
        <w:t>To view the status history:</w:t>
      </w:r>
    </w:p>
    <w:p w14:paraId="11A0C43B" w14:textId="77777777" w:rsidR="00F2232B" w:rsidRPr="005B7076" w:rsidRDefault="00F2232B" w:rsidP="00F2232B">
      <w:r w:rsidRPr="005B7076">
        <w:t xml:space="preserve"> </w:t>
      </w:r>
    </w:p>
    <w:p w14:paraId="5F94D769" w14:textId="3197DB37" w:rsidR="00F2232B" w:rsidRPr="005B7076" w:rsidRDefault="00F2232B" w:rsidP="00E55723">
      <w:pPr>
        <w:numPr>
          <w:ilvl w:val="0"/>
          <w:numId w:val="71"/>
        </w:numPr>
        <w:ind w:right="540"/>
      </w:pPr>
      <w:del w:id="930" w:author="Sayali Dev" w:date="2018-01-31T17:54:00Z">
        <w:r w:rsidRPr="005B7076" w:rsidDel="009A119E">
          <w:delText>Log on</w:delText>
        </w:r>
      </w:del>
      <w:ins w:id="931" w:author="Sayali Dev" w:date="2018-01-31T17:54:00Z">
        <w:r w:rsidR="009A119E">
          <w:t>Log in</w:t>
        </w:r>
      </w:ins>
      <w:r w:rsidRPr="005B7076">
        <w:t xml:space="preserve"> to the application using your log</w:t>
      </w:r>
      <w:ins w:id="932" w:author="Sayali Dev" w:date="2018-01-31T17:55:00Z">
        <w:r w:rsidR="009A119E">
          <w:t>i</w:t>
        </w:r>
      </w:ins>
      <w:del w:id="933" w:author="Sayali Dev" w:date="2018-01-31T17:55:00Z">
        <w:r w:rsidRPr="005B7076" w:rsidDel="009A119E">
          <w:delText>o</w:delText>
        </w:r>
      </w:del>
      <w:r w:rsidRPr="005B7076">
        <w:t>n credentials.</w:t>
      </w:r>
    </w:p>
    <w:p w14:paraId="6C18B806" w14:textId="77777777" w:rsidR="00F2232B" w:rsidRPr="005B7076" w:rsidRDefault="00F2232B" w:rsidP="00F2232B">
      <w:pPr>
        <w:ind w:left="720" w:right="540"/>
      </w:pPr>
      <w:r w:rsidRPr="005B7076">
        <w:t>The home page appears.</w:t>
      </w:r>
    </w:p>
    <w:p w14:paraId="0B58B911" w14:textId="77777777" w:rsidR="00F2232B" w:rsidRPr="005B7076" w:rsidRDefault="00F2232B" w:rsidP="00F2232B">
      <w:pPr>
        <w:ind w:left="720" w:right="540"/>
      </w:pPr>
    </w:p>
    <w:p w14:paraId="65C07074" w14:textId="77777777" w:rsidR="00F2232B" w:rsidRPr="005B7076" w:rsidRDefault="00F2232B" w:rsidP="00E55723">
      <w:pPr>
        <w:numPr>
          <w:ilvl w:val="0"/>
          <w:numId w:val="71"/>
        </w:numPr>
        <w:ind w:right="540"/>
      </w:pPr>
      <w:r w:rsidRPr="005B7076">
        <w:t xml:space="preserve">Point to the arrow of the </w:t>
      </w:r>
      <w:r w:rsidRPr="005B7076">
        <w:rPr>
          <w:b/>
        </w:rPr>
        <w:t>BMS</w:t>
      </w:r>
      <w:r w:rsidRPr="005B7076">
        <w:t xml:space="preserve"> tab, and then click </w:t>
      </w:r>
      <w:r w:rsidRPr="005B7076">
        <w:rPr>
          <w:b/>
        </w:rPr>
        <w:t>Kits Inventory</w:t>
      </w:r>
      <w:r w:rsidRPr="005B7076">
        <w:t xml:space="preserve">. </w:t>
      </w:r>
    </w:p>
    <w:p w14:paraId="22A70396" w14:textId="77777777" w:rsidR="00F2232B" w:rsidRPr="005B7076" w:rsidRDefault="00F2232B" w:rsidP="00F2232B">
      <w:pPr>
        <w:ind w:left="720" w:right="540"/>
      </w:pPr>
      <w:r w:rsidRPr="005B7076">
        <w:t xml:space="preserve">The </w:t>
      </w:r>
      <w:r w:rsidRPr="005B7076">
        <w:rPr>
          <w:b/>
        </w:rPr>
        <w:t>Kit Search</w:t>
      </w:r>
      <w:r w:rsidRPr="005B7076">
        <w:t xml:space="preserve"> page appears. </w:t>
      </w:r>
    </w:p>
    <w:p w14:paraId="7C41451D" w14:textId="77777777" w:rsidR="00F2232B" w:rsidRPr="005B7076" w:rsidRDefault="00F2232B" w:rsidP="00F2232B">
      <w:pPr>
        <w:ind w:left="720" w:right="540"/>
      </w:pPr>
    </w:p>
    <w:p w14:paraId="6F056F81" w14:textId="77777777" w:rsidR="00F2232B" w:rsidRPr="005B7076" w:rsidRDefault="00F2232B" w:rsidP="00E55723">
      <w:pPr>
        <w:numPr>
          <w:ilvl w:val="0"/>
          <w:numId w:val="71"/>
        </w:numPr>
        <w:ind w:right="540"/>
      </w:pPr>
      <w:r w:rsidRPr="005B7076">
        <w:t xml:space="preserve">Click </w:t>
      </w:r>
      <w:r w:rsidRPr="005B7076">
        <w:rPr>
          <w:b/>
        </w:rPr>
        <w:t>SEARCH</w:t>
      </w:r>
      <w:r w:rsidRPr="005B7076">
        <w:t>.</w:t>
      </w:r>
    </w:p>
    <w:p w14:paraId="3E939F60" w14:textId="77777777" w:rsidR="00F2232B" w:rsidRDefault="00F2232B" w:rsidP="00F2232B">
      <w:pPr>
        <w:ind w:left="720" w:right="540"/>
      </w:pPr>
      <w:r w:rsidRPr="005B7076">
        <w:t xml:space="preserve">The kit search page displays a list of all kits that are accessible based on your login location. </w:t>
      </w:r>
    </w:p>
    <w:p w14:paraId="4055F4ED" w14:textId="77777777" w:rsidR="00F2232B" w:rsidRPr="005B7076" w:rsidRDefault="00F2232B" w:rsidP="00F2232B">
      <w:pPr>
        <w:ind w:left="720" w:right="540"/>
      </w:pPr>
    </w:p>
    <w:p w14:paraId="3CA1F3C7" w14:textId="77777777" w:rsidR="00F2232B" w:rsidRPr="005B7076" w:rsidDel="00D74ADD" w:rsidRDefault="00F2232B" w:rsidP="00E55723">
      <w:pPr>
        <w:numPr>
          <w:ilvl w:val="0"/>
          <w:numId w:val="71"/>
        </w:numPr>
        <w:ind w:right="540"/>
      </w:pPr>
      <w:r w:rsidRPr="005B7076">
        <w:t xml:space="preserve">Click the kit for which you want to view the status history of the contents. </w:t>
      </w:r>
    </w:p>
    <w:p w14:paraId="2C11DE4E" w14:textId="77777777" w:rsidR="00F2232B" w:rsidRPr="005B7076" w:rsidRDefault="00F2232B" w:rsidP="00F2232B">
      <w:pPr>
        <w:ind w:left="720" w:right="540"/>
      </w:pPr>
      <w:r w:rsidRPr="005B7076">
        <w:t xml:space="preserve">The </w:t>
      </w:r>
      <w:r w:rsidRPr="005B7076">
        <w:rPr>
          <w:b/>
        </w:rPr>
        <w:t>View Kit</w:t>
      </w:r>
      <w:r w:rsidRPr="005B7076">
        <w:t xml:space="preserve"> page appears. </w:t>
      </w:r>
    </w:p>
    <w:p w14:paraId="448A14FA" w14:textId="77777777" w:rsidR="00F2232B" w:rsidRPr="005B7076" w:rsidRDefault="00F2232B" w:rsidP="00F2232B">
      <w:pPr>
        <w:ind w:left="720" w:right="540"/>
      </w:pPr>
    </w:p>
    <w:p w14:paraId="00538EF8" w14:textId="77777777" w:rsidR="00F2232B" w:rsidRPr="005B7076" w:rsidRDefault="00F2232B" w:rsidP="00E55723">
      <w:pPr>
        <w:numPr>
          <w:ilvl w:val="0"/>
          <w:numId w:val="71"/>
        </w:numPr>
        <w:ind w:right="540"/>
      </w:pPr>
      <w:r w:rsidRPr="005B7076">
        <w:t xml:space="preserve">For the status of a kit content item, click the </w:t>
      </w:r>
      <w:r w:rsidRPr="00F14D54">
        <w:rPr>
          <w:b/>
        </w:rPr>
        <w:t>Status History</w:t>
      </w:r>
      <w:r w:rsidRPr="005B7076">
        <w:t xml:space="preserve"> icon </w:t>
      </w:r>
      <w:r>
        <w:rPr>
          <w:noProof/>
        </w:rPr>
        <w:drawing>
          <wp:inline distT="0" distB="0" distL="0" distR="0" wp14:anchorId="17366552" wp14:editId="1CD9A6ED">
            <wp:extent cx="207645" cy="24130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7645" cy="241300"/>
                    </a:xfrm>
                    <a:prstGeom prst="rect">
                      <a:avLst/>
                    </a:prstGeom>
                    <a:noFill/>
                    <a:ln>
                      <a:noFill/>
                    </a:ln>
                  </pic:spPr>
                </pic:pic>
              </a:graphicData>
            </a:graphic>
          </wp:inline>
        </w:drawing>
      </w:r>
      <w:r w:rsidRPr="005B7076">
        <w:t xml:space="preserve"> in front of the applicable sample Identifier in the </w:t>
      </w:r>
      <w:r w:rsidRPr="005B7076">
        <w:rPr>
          <w:b/>
        </w:rPr>
        <w:t>Kit Contents</w:t>
      </w:r>
      <w:r w:rsidRPr="005B7076">
        <w:t xml:space="preserve"> table.</w:t>
      </w:r>
      <w:r w:rsidRPr="005B7076">
        <w:br/>
      </w:r>
    </w:p>
    <w:p w14:paraId="20A072E6" w14:textId="77777777" w:rsidR="00F2232B" w:rsidRPr="005B7076" w:rsidRDefault="00F2232B" w:rsidP="00F2232B">
      <w:pPr>
        <w:ind w:left="720" w:right="540"/>
      </w:pPr>
      <w:r w:rsidRPr="005B7076">
        <w:t xml:space="preserve">The </w:t>
      </w:r>
      <w:r w:rsidRPr="005B7076">
        <w:rPr>
          <w:b/>
        </w:rPr>
        <w:t>Status History</w:t>
      </w:r>
      <w:r w:rsidRPr="005B7076">
        <w:t xml:space="preserve"> window appears. </w:t>
      </w:r>
    </w:p>
    <w:p w14:paraId="46649AE0" w14:textId="77777777" w:rsidR="00F2232B" w:rsidRPr="005B7076" w:rsidRDefault="00F2232B" w:rsidP="00F2232B">
      <w:pPr>
        <w:rPr>
          <w:lang w:eastAsia="x-none"/>
        </w:rPr>
      </w:pPr>
    </w:p>
    <w:p w14:paraId="1C9669E1" w14:textId="77777777" w:rsidR="00F2232B" w:rsidRPr="005B7076" w:rsidRDefault="00F2232B" w:rsidP="00F2232B">
      <w:pPr>
        <w:ind w:left="720"/>
        <w:rPr>
          <w:lang w:eastAsia="x-none"/>
        </w:rPr>
      </w:pPr>
      <w:r w:rsidRPr="00B34B27">
        <w:rPr>
          <w:noProof/>
        </w:rPr>
        <w:drawing>
          <wp:inline distT="0" distB="0" distL="0" distR="0" wp14:anchorId="64E5850C" wp14:editId="542E0AFB">
            <wp:extent cx="6159500" cy="4322445"/>
            <wp:effectExtent l="19050" t="19050" r="12700" b="2095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59500" cy="4322445"/>
                    </a:xfrm>
                    <a:prstGeom prst="rect">
                      <a:avLst/>
                    </a:prstGeom>
                    <a:noFill/>
                    <a:ln w="3175">
                      <a:solidFill>
                        <a:schemeClr val="tx1"/>
                      </a:solidFill>
                    </a:ln>
                  </pic:spPr>
                </pic:pic>
              </a:graphicData>
            </a:graphic>
          </wp:inline>
        </w:drawing>
      </w:r>
    </w:p>
    <w:p w14:paraId="5168A2CC" w14:textId="77777777" w:rsidR="00F2232B" w:rsidRPr="00557946" w:rsidRDefault="00F2232B" w:rsidP="00F2232B">
      <w:pPr>
        <w:pStyle w:val="Figure"/>
        <w:tabs>
          <w:tab w:val="clear" w:pos="1710"/>
          <w:tab w:val="num" w:pos="1800"/>
        </w:tabs>
        <w:ind w:left="1152" w:hanging="432"/>
      </w:pPr>
      <w:r w:rsidRPr="005B7076">
        <w:t xml:space="preserve">  View status history</w:t>
      </w:r>
    </w:p>
    <w:p w14:paraId="363A3F95" w14:textId="77777777" w:rsidR="00F2232B" w:rsidRPr="00111F95" w:rsidRDefault="00F2232B" w:rsidP="00F2232B">
      <w:pPr>
        <w:pStyle w:val="Heading3"/>
        <w:rPr>
          <w:lang w:val="en-US"/>
        </w:rPr>
      </w:pPr>
      <w:r>
        <w:rPr>
          <w:lang w:val="en-US"/>
        </w:rPr>
        <w:br w:type="page"/>
      </w:r>
      <w:bookmarkStart w:id="934" w:name="_Generating_a_Kit"/>
      <w:bookmarkStart w:id="935" w:name="_Toc452993584"/>
      <w:bookmarkStart w:id="936" w:name="_Toc507164269"/>
      <w:bookmarkEnd w:id="934"/>
      <w:r w:rsidRPr="009269C6">
        <w:lastRenderedPageBreak/>
        <w:t xml:space="preserve">Generating a </w:t>
      </w:r>
      <w:r>
        <w:rPr>
          <w:lang w:val="en-US"/>
        </w:rPr>
        <w:t xml:space="preserve">Kit </w:t>
      </w:r>
      <w:r w:rsidRPr="009269C6">
        <w:t>Manifest</w:t>
      </w:r>
      <w:bookmarkEnd w:id="935"/>
      <w:bookmarkEnd w:id="936"/>
      <w:r>
        <w:t xml:space="preserve"> </w:t>
      </w:r>
    </w:p>
    <w:p w14:paraId="73A5F7F0" w14:textId="77777777" w:rsidR="00F2232B" w:rsidRPr="009269C6" w:rsidRDefault="00F2232B" w:rsidP="00F2232B"/>
    <w:p w14:paraId="4125B6F6" w14:textId="77777777" w:rsidR="00F2232B" w:rsidRDefault="00F2232B" w:rsidP="00F2232B">
      <w:r>
        <w:t xml:space="preserve">You can </w:t>
      </w:r>
      <w:r w:rsidRPr="009269C6">
        <w:t xml:space="preserve">generate </w:t>
      </w:r>
      <w:r>
        <w:t>a manifest r</w:t>
      </w:r>
      <w:r w:rsidRPr="009269C6">
        <w:t>eport</w:t>
      </w:r>
      <w:r>
        <w:t xml:space="preserve"> in PDF format for one or more kits. This report provides kit template and shipment summary information, and a description of</w:t>
      </w:r>
      <w:r w:rsidRPr="009269C6">
        <w:t xml:space="preserve"> </w:t>
      </w:r>
      <w:r>
        <w:t xml:space="preserve">the </w:t>
      </w:r>
      <w:r w:rsidRPr="009269C6">
        <w:t xml:space="preserve">contents of </w:t>
      </w:r>
      <w:r>
        <w:t xml:space="preserve">each </w:t>
      </w:r>
      <w:r w:rsidRPr="009269C6">
        <w:t>kit.</w:t>
      </w:r>
      <w:r>
        <w:t xml:space="preserve"> </w:t>
      </w:r>
    </w:p>
    <w:p w14:paraId="5EE8D01C" w14:textId="77777777" w:rsidR="00F2232B" w:rsidRDefault="00F2232B" w:rsidP="00F2232B"/>
    <w:p w14:paraId="2484ACB9" w14:textId="77777777" w:rsidR="00F2232B" w:rsidRPr="00585562" w:rsidRDefault="00F2232B" w:rsidP="00F2232B">
      <w:r w:rsidRPr="009269C6">
        <w:t>To</w:t>
      </w:r>
      <w:r>
        <w:t xml:space="preserve"> generate a manifest report</w:t>
      </w:r>
      <w:r w:rsidRPr="00585562">
        <w:t>:</w:t>
      </w:r>
      <w:r>
        <w:br/>
      </w:r>
    </w:p>
    <w:p w14:paraId="10E2F3ED" w14:textId="261E6120" w:rsidR="00F2232B" w:rsidRDefault="00F2232B" w:rsidP="00E55723">
      <w:pPr>
        <w:numPr>
          <w:ilvl w:val="0"/>
          <w:numId w:val="69"/>
        </w:numPr>
        <w:ind w:right="540"/>
      </w:pPr>
      <w:del w:id="937" w:author="Sayali Dev" w:date="2018-01-31T17:54:00Z">
        <w:r w:rsidDel="009A119E">
          <w:delText>Log on</w:delText>
        </w:r>
      </w:del>
      <w:ins w:id="938" w:author="Sayali Dev" w:date="2018-01-31T17:54:00Z">
        <w:r w:rsidR="009A119E">
          <w:t>Log in</w:t>
        </w:r>
      </w:ins>
      <w:r>
        <w:t xml:space="preserve"> to the application using your </w:t>
      </w:r>
      <w:del w:id="939" w:author="Sayali Dev" w:date="2018-01-31T17:55:00Z">
        <w:r w:rsidDel="00A62626">
          <w:delText>logon</w:delText>
        </w:r>
      </w:del>
      <w:ins w:id="940" w:author="Sayali Dev" w:date="2018-01-31T17:55:00Z">
        <w:r w:rsidR="00A62626">
          <w:t>log in</w:t>
        </w:r>
      </w:ins>
      <w:r>
        <w:t xml:space="preserve"> credentials. </w:t>
      </w:r>
    </w:p>
    <w:p w14:paraId="6DB47FD8" w14:textId="77777777" w:rsidR="00F2232B" w:rsidRDefault="00F2232B" w:rsidP="00F2232B">
      <w:pPr>
        <w:ind w:left="720" w:right="540"/>
      </w:pPr>
      <w:r>
        <w:t xml:space="preserve">The home page appears. </w:t>
      </w:r>
    </w:p>
    <w:p w14:paraId="40997CE0" w14:textId="77777777" w:rsidR="00F2232B" w:rsidRDefault="00F2232B" w:rsidP="00F2232B">
      <w:pPr>
        <w:ind w:left="720" w:right="540"/>
      </w:pPr>
    </w:p>
    <w:p w14:paraId="5B587D82" w14:textId="77777777" w:rsidR="00F2232B" w:rsidRDefault="00F2232B" w:rsidP="00E55723">
      <w:pPr>
        <w:numPr>
          <w:ilvl w:val="0"/>
          <w:numId w:val="69"/>
        </w:numPr>
        <w:ind w:right="540"/>
      </w:pPr>
      <w:r>
        <w:t xml:space="preserve">Point to the arrow of the </w:t>
      </w:r>
      <w:r w:rsidRPr="00F9517E">
        <w:rPr>
          <w:b/>
        </w:rPr>
        <w:t>BMS</w:t>
      </w:r>
      <w:r>
        <w:t xml:space="preserve"> tab, and then c</w:t>
      </w:r>
      <w:r w:rsidRPr="00585562">
        <w:t xml:space="preserve">lick </w:t>
      </w:r>
      <w:r>
        <w:rPr>
          <w:b/>
        </w:rPr>
        <w:t>Kits I</w:t>
      </w:r>
      <w:r w:rsidRPr="00EC5321">
        <w:rPr>
          <w:b/>
        </w:rPr>
        <w:t>nventory</w:t>
      </w:r>
      <w:r w:rsidRPr="00585562">
        <w:t xml:space="preserve">. </w:t>
      </w:r>
    </w:p>
    <w:p w14:paraId="6CD3BFC9" w14:textId="77777777" w:rsidR="00F2232B" w:rsidRDefault="00F2232B" w:rsidP="00F2232B">
      <w:pPr>
        <w:ind w:left="720" w:right="540"/>
      </w:pPr>
      <w:r w:rsidRPr="00585562">
        <w:t xml:space="preserve">The </w:t>
      </w:r>
      <w:r>
        <w:rPr>
          <w:b/>
        </w:rPr>
        <w:t>K</w:t>
      </w:r>
      <w:r w:rsidRPr="00355225">
        <w:rPr>
          <w:b/>
        </w:rPr>
        <w:t xml:space="preserve">it </w:t>
      </w:r>
      <w:r>
        <w:rPr>
          <w:b/>
        </w:rPr>
        <w:t>S</w:t>
      </w:r>
      <w:r w:rsidRPr="00355225">
        <w:rPr>
          <w:b/>
        </w:rPr>
        <w:t>earch</w:t>
      </w:r>
      <w:r w:rsidRPr="00585562">
        <w:t xml:space="preserve"> </w:t>
      </w:r>
      <w:r>
        <w:t xml:space="preserve">page appears. </w:t>
      </w:r>
    </w:p>
    <w:p w14:paraId="127180E0" w14:textId="77777777" w:rsidR="00F2232B" w:rsidRDefault="00F2232B" w:rsidP="00F2232B">
      <w:pPr>
        <w:ind w:left="720" w:right="540"/>
      </w:pPr>
    </w:p>
    <w:p w14:paraId="2769D8C9" w14:textId="77777777" w:rsidR="00F2232B" w:rsidRDefault="00F2232B" w:rsidP="00E55723">
      <w:pPr>
        <w:numPr>
          <w:ilvl w:val="0"/>
          <w:numId w:val="69"/>
        </w:numPr>
        <w:ind w:right="540"/>
      </w:pPr>
      <w:r>
        <w:t xml:space="preserve">Click </w:t>
      </w:r>
      <w:r w:rsidRPr="009C71DE">
        <w:rPr>
          <w:b/>
        </w:rPr>
        <w:t>S</w:t>
      </w:r>
      <w:r>
        <w:rPr>
          <w:b/>
        </w:rPr>
        <w:t>EARCH</w:t>
      </w:r>
      <w:r>
        <w:t xml:space="preserve">. </w:t>
      </w:r>
    </w:p>
    <w:p w14:paraId="22AE4E78" w14:textId="77777777" w:rsidR="00F2232B" w:rsidRDefault="00F2232B" w:rsidP="00F2232B">
      <w:pPr>
        <w:ind w:left="720" w:right="540"/>
      </w:pPr>
      <w:r w:rsidRPr="00507D17">
        <w:t xml:space="preserve">The kit search page displays a list of all kits that are accessible based on your login location. </w:t>
      </w:r>
    </w:p>
    <w:p w14:paraId="140514F5" w14:textId="77777777" w:rsidR="00F2232B" w:rsidRDefault="00F2232B" w:rsidP="00F2232B">
      <w:pPr>
        <w:ind w:left="720" w:right="540"/>
      </w:pPr>
      <w:r>
        <w:br/>
      </w:r>
      <w:r>
        <w:rPr>
          <w:noProof/>
        </w:rPr>
        <w:drawing>
          <wp:inline distT="0" distB="0" distL="0" distR="0" wp14:anchorId="05680F10" wp14:editId="04167E0E">
            <wp:extent cx="6317222" cy="2955175"/>
            <wp:effectExtent l="19050" t="19050" r="26670" b="17145"/>
            <wp:docPr id="9240" name="Picture 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4594" cy="2958624"/>
                    </a:xfrm>
                    <a:prstGeom prst="rect">
                      <a:avLst/>
                    </a:prstGeom>
                    <a:ln w="3175">
                      <a:solidFill>
                        <a:schemeClr val="tx1"/>
                      </a:solidFill>
                    </a:ln>
                  </pic:spPr>
                </pic:pic>
              </a:graphicData>
            </a:graphic>
          </wp:inline>
        </w:drawing>
      </w:r>
    </w:p>
    <w:p w14:paraId="2201B9CC" w14:textId="77777777" w:rsidR="00F2232B" w:rsidRPr="009D33AF" w:rsidRDefault="00F2232B" w:rsidP="00F2232B">
      <w:pPr>
        <w:pStyle w:val="Figure"/>
        <w:tabs>
          <w:tab w:val="clear" w:pos="1710"/>
          <w:tab w:val="num" w:pos="1800"/>
        </w:tabs>
        <w:ind w:left="1152" w:hanging="432"/>
      </w:pPr>
      <w:r>
        <w:t>Kit search page – Generate Manifest action</w:t>
      </w:r>
    </w:p>
    <w:p w14:paraId="374182D4" w14:textId="77777777" w:rsidR="00F2232B" w:rsidRPr="00C33012" w:rsidRDefault="00F2232B" w:rsidP="00F2232B"/>
    <w:p w14:paraId="6744CFF0" w14:textId="77777777" w:rsidR="00F2232B" w:rsidRDefault="00F2232B" w:rsidP="00E55723">
      <w:pPr>
        <w:numPr>
          <w:ilvl w:val="0"/>
          <w:numId w:val="69"/>
        </w:numPr>
      </w:pPr>
      <w:r>
        <w:t xml:space="preserve">Select the checkbox of the kit(s) for which you want to generate a manifest. </w:t>
      </w:r>
    </w:p>
    <w:p w14:paraId="55EA0A9F" w14:textId="77777777" w:rsidR="00F2232B" w:rsidRDefault="00F2232B" w:rsidP="00F2232B">
      <w:pPr>
        <w:ind w:left="720"/>
      </w:pPr>
      <w:r w:rsidRPr="00E90A22">
        <w:rPr>
          <w:b/>
        </w:rPr>
        <w:t>Note:</w:t>
      </w:r>
      <w:r>
        <w:t xml:space="preserve"> To generate a manifest for all kits, select the checkbox on the header.</w:t>
      </w:r>
    </w:p>
    <w:p w14:paraId="0EA646D6" w14:textId="77777777" w:rsidR="00F2232B" w:rsidRDefault="00F2232B" w:rsidP="00F2232B">
      <w:pPr>
        <w:ind w:left="720" w:right="180"/>
      </w:pPr>
    </w:p>
    <w:p w14:paraId="1BF847C0" w14:textId="77777777" w:rsidR="00F2232B" w:rsidRDefault="00F2232B" w:rsidP="00E55723">
      <w:pPr>
        <w:numPr>
          <w:ilvl w:val="0"/>
          <w:numId w:val="69"/>
        </w:numPr>
      </w:pPr>
      <w:r>
        <w:t xml:space="preserve">In the </w:t>
      </w:r>
      <w:r w:rsidRPr="00E90A22">
        <w:rPr>
          <w:b/>
        </w:rPr>
        <w:t xml:space="preserve">Actions </w:t>
      </w:r>
      <w:r>
        <w:t xml:space="preserve">list, click </w:t>
      </w:r>
      <w:r w:rsidRPr="00E90A22">
        <w:rPr>
          <w:b/>
        </w:rPr>
        <w:t>Generate Manifest</w:t>
      </w:r>
      <w:r w:rsidRPr="00E90A22">
        <w:t>, and then click</w:t>
      </w:r>
      <w:r w:rsidRPr="00E90A22">
        <w:rPr>
          <w:b/>
        </w:rPr>
        <w:t xml:space="preserve"> </w:t>
      </w:r>
      <w:r w:rsidRPr="00F47030">
        <w:rPr>
          <w:b/>
        </w:rPr>
        <w:t>INITIATE</w:t>
      </w:r>
      <w:r>
        <w:t xml:space="preserve">. </w:t>
      </w:r>
    </w:p>
    <w:p w14:paraId="1EE55995" w14:textId="77777777" w:rsidR="00F2232B" w:rsidRDefault="00F2232B" w:rsidP="00F2232B">
      <w:pPr>
        <w:ind w:left="720"/>
      </w:pPr>
      <w:r>
        <w:t>The kit manifest appears in a new tab.</w:t>
      </w:r>
      <w:r>
        <w:br/>
      </w:r>
    </w:p>
    <w:p w14:paraId="5FAA71E2" w14:textId="338D14D6" w:rsidR="00F2232B" w:rsidRPr="00BB2100" w:rsidRDefault="00F2232B" w:rsidP="00E55723">
      <w:pPr>
        <w:pStyle w:val="BodyText"/>
        <w:numPr>
          <w:ilvl w:val="0"/>
          <w:numId w:val="69"/>
        </w:numPr>
        <w:rPr>
          <w:ins w:id="941" w:author="Sayali Dev" w:date="2018-02-01T14:28:00Z"/>
          <w:rPrChange w:id="942" w:author="Sayali Dev" w:date="2018-02-01T14:28:00Z">
            <w:rPr>
              <w:ins w:id="943" w:author="Sayali Dev" w:date="2018-02-01T14:28:00Z"/>
              <w:lang w:val="en-US"/>
            </w:rPr>
          </w:rPrChange>
        </w:rPr>
      </w:pPr>
      <w:r>
        <w:t xml:space="preserve">View, </w:t>
      </w:r>
      <w:r>
        <w:rPr>
          <w:lang w:val="en-US"/>
        </w:rPr>
        <w:t>p</w:t>
      </w:r>
      <w:r>
        <w:t xml:space="preserve">rint and/or </w:t>
      </w:r>
      <w:r>
        <w:rPr>
          <w:lang w:val="en-US"/>
        </w:rPr>
        <w:t>s</w:t>
      </w:r>
      <w:r>
        <w:t xml:space="preserve">ave the file, as needed. </w:t>
      </w:r>
      <w:r>
        <w:rPr>
          <w:lang w:val="en-US"/>
        </w:rPr>
        <w:br/>
      </w:r>
      <w:r w:rsidRPr="00AF38DA">
        <w:rPr>
          <w:b/>
        </w:rPr>
        <w:t>Note</w:t>
      </w:r>
      <w:r>
        <w:t xml:space="preserve">: </w:t>
      </w:r>
      <w:r>
        <w:rPr>
          <w:lang w:val="en-US"/>
        </w:rPr>
        <w:t>Hover the cursor over the icons in the horizontal and vertical navigation bars to identify tools for viewing multiple pages, printing the report and saving the file to your machine.</w:t>
      </w:r>
    </w:p>
    <w:p w14:paraId="466528C3" w14:textId="60B4A7F1" w:rsidR="00BB2100" w:rsidRDefault="00BB2100">
      <w:pPr>
        <w:pStyle w:val="BodyText"/>
        <w:ind w:left="720"/>
        <w:rPr>
          <w:ins w:id="944" w:author="Sayali Dev" w:date="2018-02-16T18:12:00Z"/>
          <w:lang w:val="en-US"/>
        </w:rPr>
        <w:pPrChange w:id="945" w:author="Sayali Dev" w:date="2018-02-01T14:28:00Z">
          <w:pPr>
            <w:pStyle w:val="BodyText"/>
            <w:numPr>
              <w:numId w:val="69"/>
            </w:numPr>
            <w:ind w:left="720" w:hanging="360"/>
          </w:pPr>
        </w:pPrChange>
      </w:pPr>
      <w:ins w:id="946" w:author="Sayali Dev" w:date="2018-02-01T14:28:00Z">
        <w:r>
          <w:rPr>
            <w:lang w:val="en-US"/>
          </w:rPr>
          <w:t>Please find attached example of kit manifest pdf file :</w:t>
        </w:r>
      </w:ins>
    </w:p>
    <w:p w14:paraId="0D9BBB92" w14:textId="1A2556D8" w:rsidR="00E81E3E" w:rsidRDefault="00E81E3E">
      <w:pPr>
        <w:pStyle w:val="BodyText"/>
        <w:ind w:left="720"/>
        <w:rPr>
          <w:ins w:id="947" w:author="Sayali Dev" w:date="2018-02-01T14:28:00Z"/>
          <w:lang w:val="en-US"/>
        </w:rPr>
        <w:pPrChange w:id="948" w:author="Sayali Dev" w:date="2018-02-01T14:28:00Z">
          <w:pPr>
            <w:pStyle w:val="BodyText"/>
            <w:numPr>
              <w:numId w:val="69"/>
            </w:numPr>
            <w:ind w:left="720" w:hanging="360"/>
          </w:pPr>
        </w:pPrChange>
      </w:pPr>
      <w:ins w:id="949" w:author="Sayali Dev" w:date="2018-02-16T18:13:00Z">
        <w:r>
          <w:rPr>
            <w:lang w:val="en-US"/>
          </w:rPr>
          <w:object w:dxaOrig="1541" w:dyaOrig="1000" w14:anchorId="258156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05pt;height:50pt" o:ole="">
              <v:imagedata r:id="rId30" o:title=""/>
            </v:shape>
            <o:OLEObject Type="Embed" ProgID="AcroExch.Document.11" ShapeID="_x0000_i1025" DrawAspect="Icon" ObjectID="_1581165343" r:id="rId31"/>
          </w:object>
        </w:r>
      </w:ins>
    </w:p>
    <w:p w14:paraId="1A67B65B" w14:textId="2F0EA8C2" w:rsidR="00BB2100" w:rsidRPr="00655C87" w:rsidRDefault="00EB6C94">
      <w:pPr>
        <w:pStyle w:val="BodyText"/>
        <w:ind w:left="720"/>
        <w:pPrChange w:id="950" w:author="Sayali Dev" w:date="2018-02-01T14:28:00Z">
          <w:pPr>
            <w:pStyle w:val="BodyText"/>
            <w:numPr>
              <w:numId w:val="69"/>
            </w:numPr>
            <w:ind w:left="720" w:hanging="360"/>
          </w:pPr>
        </w:pPrChange>
      </w:pPr>
      <w:del w:id="951" w:author="Sayali Dev" w:date="2018-02-16T18:12:00Z">
        <w:r w:rsidDel="00E81E3E">
          <w:fldChar w:fldCharType="begin"/>
        </w:r>
        <w:r w:rsidDel="00E81E3E">
          <w:fldChar w:fldCharType="end"/>
        </w:r>
      </w:del>
    </w:p>
    <w:p w14:paraId="28DFD341" w14:textId="77777777" w:rsidR="00F2232B" w:rsidRPr="00A17FEB" w:rsidRDefault="00F2232B" w:rsidP="00F2232B">
      <w:pPr>
        <w:rPr>
          <w:rStyle w:val="Heading3Char"/>
        </w:rPr>
      </w:pPr>
      <w:r>
        <w:br w:type="page"/>
      </w:r>
      <w:bookmarkStart w:id="952" w:name="PrintingLabelsKitsListScreen"/>
      <w:bookmarkStart w:id="953" w:name="_Toc452993585"/>
      <w:bookmarkStart w:id="954" w:name="_Toc507164270"/>
      <w:bookmarkEnd w:id="952"/>
      <w:r w:rsidRPr="00A17FEB">
        <w:rPr>
          <w:rStyle w:val="Heading3Char"/>
        </w:rPr>
        <w:lastRenderedPageBreak/>
        <w:t>Generating a Label from the Kit Search Page</w:t>
      </w:r>
      <w:bookmarkEnd w:id="953"/>
      <w:bookmarkEnd w:id="954"/>
    </w:p>
    <w:p w14:paraId="2DB82A86" w14:textId="77777777" w:rsidR="00F2232B" w:rsidRDefault="00F2232B" w:rsidP="00F2232B"/>
    <w:p w14:paraId="0D441C37" w14:textId="77777777" w:rsidR="00F2232B" w:rsidRDefault="00F2232B" w:rsidP="00F2232B">
      <w:r>
        <w:t>You can generate a PDF image of the barcode labels for a kit.</w:t>
      </w:r>
    </w:p>
    <w:p w14:paraId="08FB330A" w14:textId="77777777" w:rsidR="00F2232B" w:rsidRDefault="00F2232B" w:rsidP="00F2232B"/>
    <w:p w14:paraId="27E1BDEF" w14:textId="77777777" w:rsidR="00F2232B" w:rsidRDefault="00F2232B" w:rsidP="00F2232B">
      <w:r>
        <w:t>To generate a label</w:t>
      </w:r>
      <w:r w:rsidRPr="00585562">
        <w:t>:</w:t>
      </w:r>
    </w:p>
    <w:p w14:paraId="1A402F40" w14:textId="77777777" w:rsidR="00F2232B" w:rsidRDefault="00F2232B" w:rsidP="00F2232B"/>
    <w:p w14:paraId="2B617149" w14:textId="7680C71D" w:rsidR="00F2232B" w:rsidRDefault="00F2232B" w:rsidP="00E55723">
      <w:pPr>
        <w:numPr>
          <w:ilvl w:val="0"/>
          <w:numId w:val="46"/>
        </w:numPr>
        <w:ind w:right="540"/>
      </w:pPr>
      <w:del w:id="955" w:author="Sayali Dev" w:date="2018-01-31T17:54:00Z">
        <w:r w:rsidDel="009A119E">
          <w:delText>Log on</w:delText>
        </w:r>
      </w:del>
      <w:ins w:id="956" w:author="Sayali Dev" w:date="2018-01-31T17:54:00Z">
        <w:r w:rsidR="009A119E">
          <w:t>Log in</w:t>
        </w:r>
      </w:ins>
      <w:r>
        <w:t xml:space="preserve"> to the application using your </w:t>
      </w:r>
      <w:del w:id="957" w:author="Sayali Dev" w:date="2018-01-31T17:55:00Z">
        <w:r w:rsidDel="00A62626">
          <w:delText>logon</w:delText>
        </w:r>
      </w:del>
      <w:ins w:id="958" w:author="Sayali Dev" w:date="2018-01-31T17:55:00Z">
        <w:r w:rsidR="00A62626">
          <w:t>log in</w:t>
        </w:r>
      </w:ins>
      <w:r>
        <w:t xml:space="preserve"> credentials. </w:t>
      </w:r>
    </w:p>
    <w:p w14:paraId="5443B87D" w14:textId="2E40865E" w:rsidR="00F2232B" w:rsidRDefault="00F2232B" w:rsidP="00F2232B">
      <w:pPr>
        <w:ind w:left="720" w:right="540"/>
      </w:pPr>
      <w:r>
        <w:t xml:space="preserve">The </w:t>
      </w:r>
      <w:ins w:id="959" w:author="Sayali Dev" w:date="2018-02-01T14:30:00Z">
        <w:r w:rsidR="00544A61" w:rsidRPr="00544A61">
          <w:rPr>
            <w:b/>
            <w:rPrChange w:id="960" w:author="Sayali Dev" w:date="2018-02-01T14:30:00Z">
              <w:rPr/>
            </w:rPrChange>
          </w:rPr>
          <w:t>H</w:t>
        </w:r>
      </w:ins>
      <w:del w:id="961" w:author="Sayali Dev" w:date="2018-02-01T14:30:00Z">
        <w:r w:rsidRPr="00544A61" w:rsidDel="00544A61">
          <w:rPr>
            <w:b/>
            <w:rPrChange w:id="962" w:author="Sayali Dev" w:date="2018-02-01T14:30:00Z">
              <w:rPr/>
            </w:rPrChange>
          </w:rPr>
          <w:delText>h</w:delText>
        </w:r>
      </w:del>
      <w:r w:rsidRPr="00544A61">
        <w:rPr>
          <w:b/>
          <w:rPrChange w:id="963" w:author="Sayali Dev" w:date="2018-02-01T14:30:00Z">
            <w:rPr/>
          </w:rPrChange>
        </w:rPr>
        <w:t>ome</w:t>
      </w:r>
      <w:r>
        <w:t xml:space="preserve"> page appears. </w:t>
      </w:r>
    </w:p>
    <w:p w14:paraId="45096B60" w14:textId="77777777" w:rsidR="00F2232B" w:rsidRDefault="00F2232B" w:rsidP="00F2232B">
      <w:pPr>
        <w:ind w:left="720" w:right="540"/>
      </w:pPr>
    </w:p>
    <w:p w14:paraId="15692528" w14:textId="77777777" w:rsidR="00F2232B" w:rsidRDefault="00F2232B" w:rsidP="00E55723">
      <w:pPr>
        <w:numPr>
          <w:ilvl w:val="0"/>
          <w:numId w:val="46"/>
        </w:numPr>
        <w:ind w:right="540"/>
      </w:pPr>
      <w:r>
        <w:t xml:space="preserve">Point to the arrow of the </w:t>
      </w:r>
      <w:r w:rsidRPr="00F9517E">
        <w:rPr>
          <w:b/>
        </w:rPr>
        <w:t>BMS</w:t>
      </w:r>
      <w:r>
        <w:t xml:space="preserve"> tab, and then c</w:t>
      </w:r>
      <w:r w:rsidRPr="00585562">
        <w:t xml:space="preserve">lick </w:t>
      </w:r>
      <w:r>
        <w:rPr>
          <w:b/>
        </w:rPr>
        <w:t>Kits I</w:t>
      </w:r>
      <w:r w:rsidRPr="00EC5321">
        <w:rPr>
          <w:b/>
        </w:rPr>
        <w:t>nventory</w:t>
      </w:r>
      <w:r>
        <w:t xml:space="preserve">. </w:t>
      </w:r>
      <w:r>
        <w:br/>
      </w:r>
      <w:r w:rsidRPr="00585562">
        <w:t xml:space="preserve">The </w:t>
      </w:r>
      <w:r>
        <w:rPr>
          <w:b/>
        </w:rPr>
        <w:t>K</w:t>
      </w:r>
      <w:r w:rsidRPr="00EB3818">
        <w:rPr>
          <w:b/>
        </w:rPr>
        <w:t>it</w:t>
      </w:r>
      <w:r>
        <w:rPr>
          <w:b/>
        </w:rPr>
        <w:t xml:space="preserve"> S</w:t>
      </w:r>
      <w:r w:rsidRPr="00EB3818">
        <w:rPr>
          <w:b/>
        </w:rPr>
        <w:t>earch</w:t>
      </w:r>
      <w:r w:rsidRPr="00585562">
        <w:t xml:space="preserve"> </w:t>
      </w:r>
      <w:r>
        <w:t>page appears.</w:t>
      </w:r>
    </w:p>
    <w:p w14:paraId="7DC33CDB" w14:textId="77777777" w:rsidR="00F2232B" w:rsidRPr="00585562" w:rsidRDefault="00F2232B" w:rsidP="00F2232B">
      <w:pPr>
        <w:ind w:left="720" w:right="540"/>
      </w:pPr>
    </w:p>
    <w:p w14:paraId="460288C8" w14:textId="77777777" w:rsidR="00F2232B" w:rsidRDefault="00F2232B" w:rsidP="00E55723">
      <w:pPr>
        <w:numPr>
          <w:ilvl w:val="0"/>
          <w:numId w:val="46"/>
        </w:numPr>
      </w:pPr>
      <w:r>
        <w:t xml:space="preserve">Click </w:t>
      </w:r>
      <w:r w:rsidRPr="009C71DE">
        <w:rPr>
          <w:b/>
        </w:rPr>
        <w:t>S</w:t>
      </w:r>
      <w:r>
        <w:rPr>
          <w:b/>
        </w:rPr>
        <w:t>EARCH</w:t>
      </w:r>
      <w:r>
        <w:t>.</w:t>
      </w:r>
    </w:p>
    <w:p w14:paraId="6A4637CC" w14:textId="77777777" w:rsidR="00F2232B" w:rsidRDefault="00F2232B" w:rsidP="00F2232B">
      <w:pPr>
        <w:ind w:left="720"/>
      </w:pPr>
      <w:r w:rsidRPr="00507D17">
        <w:t xml:space="preserve">The kit search page displays a list of all kits that are accessible based on your login location. </w:t>
      </w:r>
    </w:p>
    <w:p w14:paraId="22D77077" w14:textId="77777777" w:rsidR="00F2232B" w:rsidRDefault="00F2232B" w:rsidP="00F2232B">
      <w:pPr>
        <w:pStyle w:val="ListParagraph"/>
        <w:tabs>
          <w:tab w:val="left" w:pos="4135"/>
        </w:tabs>
      </w:pPr>
      <w:r>
        <w:tab/>
      </w:r>
    </w:p>
    <w:p w14:paraId="3E025986" w14:textId="77777777" w:rsidR="00F2232B" w:rsidRDefault="00F2232B" w:rsidP="00E55723">
      <w:pPr>
        <w:numPr>
          <w:ilvl w:val="0"/>
          <w:numId w:val="46"/>
        </w:numPr>
      </w:pPr>
      <w:r>
        <w:t xml:space="preserve">Select the checkbox of the kit(s) for which you want to generate a label. </w:t>
      </w:r>
    </w:p>
    <w:p w14:paraId="7B3150C7" w14:textId="77777777" w:rsidR="00F2232B" w:rsidDel="00B954B5" w:rsidRDefault="00F2232B" w:rsidP="00F2232B">
      <w:pPr>
        <w:ind w:left="720"/>
      </w:pPr>
      <w:r w:rsidRPr="00E90A22">
        <w:rPr>
          <w:b/>
        </w:rPr>
        <w:t>Note:</w:t>
      </w:r>
      <w:r>
        <w:t xml:space="preserve"> To generate labels for all kits, select the checkbox on the header.</w:t>
      </w:r>
    </w:p>
    <w:p w14:paraId="2DF4E019" w14:textId="77777777" w:rsidR="00F2232B" w:rsidRDefault="00F2232B" w:rsidP="00F2232B">
      <w:pPr>
        <w:ind w:left="720"/>
      </w:pPr>
    </w:p>
    <w:p w14:paraId="2645F806" w14:textId="77777777" w:rsidR="00F2232B" w:rsidRDefault="00F2232B" w:rsidP="00E55723">
      <w:pPr>
        <w:numPr>
          <w:ilvl w:val="0"/>
          <w:numId w:val="46"/>
        </w:numPr>
      </w:pPr>
      <w:r>
        <w:t xml:space="preserve">In the </w:t>
      </w:r>
      <w:r w:rsidRPr="00E90A22">
        <w:rPr>
          <w:b/>
        </w:rPr>
        <w:t xml:space="preserve">Actions </w:t>
      </w:r>
      <w:r>
        <w:t xml:space="preserve">list, click </w:t>
      </w:r>
      <w:r w:rsidRPr="00E90A22">
        <w:rPr>
          <w:b/>
        </w:rPr>
        <w:t xml:space="preserve">Generate </w:t>
      </w:r>
      <w:r>
        <w:rPr>
          <w:b/>
        </w:rPr>
        <w:t>Labels</w:t>
      </w:r>
      <w:r w:rsidRPr="00E90A22">
        <w:t>, and then click</w:t>
      </w:r>
      <w:r w:rsidRPr="00E90A22">
        <w:rPr>
          <w:b/>
        </w:rPr>
        <w:t xml:space="preserve"> </w:t>
      </w:r>
      <w:r w:rsidRPr="00F47030">
        <w:rPr>
          <w:b/>
        </w:rPr>
        <w:t>INITIATE</w:t>
      </w:r>
      <w:r w:rsidRPr="00B954B5">
        <w:t>.</w:t>
      </w:r>
      <w:r w:rsidRPr="00585562">
        <w:t xml:space="preserve"> </w:t>
      </w:r>
      <w:r>
        <w:br/>
      </w:r>
      <w:r w:rsidRPr="00E63C3C">
        <w:t xml:space="preserve">The </w:t>
      </w:r>
      <w:r>
        <w:t>p</w:t>
      </w:r>
      <w:r w:rsidRPr="00E63C3C">
        <w:t xml:space="preserve">rint </w:t>
      </w:r>
      <w:r>
        <w:t>b</w:t>
      </w:r>
      <w:r w:rsidRPr="00E63C3C">
        <w:t xml:space="preserve">arcode window </w:t>
      </w:r>
      <w:r>
        <w:t>appears.</w:t>
      </w:r>
    </w:p>
    <w:p w14:paraId="6548C8F5" w14:textId="77777777" w:rsidR="00F2232B" w:rsidRDefault="00F2232B" w:rsidP="00F2232B">
      <w:pPr>
        <w:ind w:left="720"/>
      </w:pPr>
    </w:p>
    <w:p w14:paraId="3452437C" w14:textId="77777777" w:rsidR="00F2232B" w:rsidRDefault="00F2232B" w:rsidP="00F2232B">
      <w:pPr>
        <w:ind w:left="720"/>
      </w:pPr>
      <w:r w:rsidRPr="00B34B27">
        <w:rPr>
          <w:noProof/>
        </w:rPr>
        <w:drawing>
          <wp:inline distT="0" distB="0" distL="0" distR="0" wp14:anchorId="6DEE9D20" wp14:editId="760EBDBF">
            <wp:extent cx="2767965" cy="3690620"/>
            <wp:effectExtent l="19050" t="19050" r="13335" b="2413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7965" cy="3690620"/>
                    </a:xfrm>
                    <a:prstGeom prst="rect">
                      <a:avLst/>
                    </a:prstGeom>
                    <a:noFill/>
                    <a:ln w="3175">
                      <a:solidFill>
                        <a:schemeClr val="tx1"/>
                      </a:solidFill>
                    </a:ln>
                  </pic:spPr>
                </pic:pic>
              </a:graphicData>
            </a:graphic>
          </wp:inline>
        </w:drawing>
      </w:r>
    </w:p>
    <w:p w14:paraId="52F3B5C7" w14:textId="77777777" w:rsidR="00F2232B" w:rsidRDefault="00F2232B" w:rsidP="00F2232B">
      <w:pPr>
        <w:pStyle w:val="Figure"/>
        <w:tabs>
          <w:tab w:val="clear" w:pos="1710"/>
          <w:tab w:val="num" w:pos="1800"/>
        </w:tabs>
        <w:ind w:left="1152" w:hanging="432"/>
      </w:pPr>
      <w:r>
        <w:t xml:space="preserve">  Print barcode window</w:t>
      </w:r>
    </w:p>
    <w:p w14:paraId="6A9162F1" w14:textId="77777777" w:rsidR="00F2232B" w:rsidRDefault="00F2232B" w:rsidP="00F2232B">
      <w:pPr>
        <w:ind w:left="720"/>
      </w:pPr>
    </w:p>
    <w:p w14:paraId="668D949C" w14:textId="77777777" w:rsidR="00F2232B" w:rsidRDefault="00F2232B" w:rsidP="00E55723">
      <w:pPr>
        <w:numPr>
          <w:ilvl w:val="0"/>
          <w:numId w:val="46"/>
        </w:numPr>
      </w:pPr>
      <w:r>
        <w:t xml:space="preserve">Click the </w:t>
      </w:r>
      <w:r w:rsidRPr="00441E75">
        <w:rPr>
          <w:b/>
        </w:rPr>
        <w:t>PDF</w:t>
      </w:r>
      <w:r>
        <w:t xml:space="preserve"> option for the template for which you want to generate a label, and then click </w:t>
      </w:r>
      <w:bookmarkStart w:id="964" w:name="PrintingLabelsViewScreen"/>
      <w:bookmarkEnd w:id="964"/>
      <w:r w:rsidRPr="00B954B5">
        <w:rPr>
          <w:b/>
        </w:rPr>
        <w:t>SUBMIT</w:t>
      </w:r>
      <w:r w:rsidRPr="0008538D">
        <w:t xml:space="preserve">. </w:t>
      </w:r>
    </w:p>
    <w:p w14:paraId="608B1570" w14:textId="77777777" w:rsidR="00F2232B" w:rsidRDefault="00F2232B" w:rsidP="00F2232B">
      <w:pPr>
        <w:ind w:left="720"/>
      </w:pPr>
      <w:r>
        <w:t xml:space="preserve">A PDF report appears at the bottom of the window and displays images of </w:t>
      </w:r>
      <w:r w:rsidRPr="00B954B5">
        <w:t xml:space="preserve">all </w:t>
      </w:r>
      <w:r>
        <w:t xml:space="preserve">the </w:t>
      </w:r>
      <w:r w:rsidRPr="00B954B5">
        <w:t xml:space="preserve">barcode labels </w:t>
      </w:r>
      <w:r>
        <w:t xml:space="preserve">that are </w:t>
      </w:r>
      <w:r w:rsidRPr="00B954B5">
        <w:t xml:space="preserve">associated with this kit </w:t>
      </w:r>
      <w:r>
        <w:t>for</w:t>
      </w:r>
      <w:r w:rsidRPr="00B954B5">
        <w:t xml:space="preserve"> the template </w:t>
      </w:r>
      <w:r>
        <w:t>that you selected.</w:t>
      </w:r>
    </w:p>
    <w:p w14:paraId="52C251B0" w14:textId="77777777" w:rsidR="00F2232B" w:rsidRDefault="00F2232B" w:rsidP="00F2232B">
      <w:pPr>
        <w:ind w:left="720"/>
      </w:pPr>
      <w:r w:rsidRPr="00B34B27">
        <w:rPr>
          <w:noProof/>
        </w:rPr>
        <w:lastRenderedPageBreak/>
        <w:drawing>
          <wp:inline distT="0" distB="0" distL="0" distR="0" wp14:anchorId="2E924299" wp14:editId="3C11A4F3">
            <wp:extent cx="2684780" cy="3566160"/>
            <wp:effectExtent l="19050" t="19050" r="20320" b="1524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84780" cy="3566160"/>
                    </a:xfrm>
                    <a:prstGeom prst="rect">
                      <a:avLst/>
                    </a:prstGeom>
                    <a:noFill/>
                    <a:ln w="3175">
                      <a:solidFill>
                        <a:schemeClr val="tx1"/>
                      </a:solidFill>
                    </a:ln>
                  </pic:spPr>
                </pic:pic>
              </a:graphicData>
            </a:graphic>
          </wp:inline>
        </w:drawing>
      </w:r>
    </w:p>
    <w:p w14:paraId="03C4AB47" w14:textId="0A5C9F3D" w:rsidR="00F2232B" w:rsidRDefault="00F2232B" w:rsidP="00F2232B">
      <w:pPr>
        <w:pStyle w:val="Figure"/>
        <w:tabs>
          <w:tab w:val="clear" w:pos="1710"/>
          <w:tab w:val="num" w:pos="1800"/>
        </w:tabs>
        <w:ind w:left="1152" w:hanging="432"/>
      </w:pPr>
      <w:r>
        <w:t xml:space="preserve">  Figure </w:t>
      </w:r>
      <w:r w:rsidR="00653CE2">
        <w:fldChar w:fldCharType="begin"/>
      </w:r>
      <w:r w:rsidR="00653CE2">
        <w:instrText xml:space="preserve"> SEQ Figure \* ARABIC </w:instrText>
      </w:r>
      <w:r w:rsidR="00653CE2">
        <w:fldChar w:fldCharType="separate"/>
      </w:r>
      <w:ins w:id="965" w:author="Sayali Dev" w:date="2018-02-02T13:47:00Z">
        <w:r w:rsidR="00EB76E3">
          <w:rPr>
            <w:noProof/>
          </w:rPr>
          <w:t>2</w:t>
        </w:r>
      </w:ins>
      <w:del w:id="966" w:author="Sayali Dev" w:date="2018-02-02T13:47:00Z">
        <w:r w:rsidDel="00EB76E3">
          <w:rPr>
            <w:noProof/>
          </w:rPr>
          <w:delText>3</w:delText>
        </w:r>
      </w:del>
      <w:r w:rsidR="00653CE2">
        <w:rPr>
          <w:noProof/>
        </w:rPr>
        <w:fldChar w:fldCharType="end"/>
      </w:r>
      <w:r>
        <w:t>: Barcode label</w:t>
      </w:r>
      <w:r>
        <w:br/>
      </w:r>
    </w:p>
    <w:p w14:paraId="2AEB6A35" w14:textId="7719A25D" w:rsidR="00F2232B" w:rsidRDefault="00F2232B" w:rsidP="00F2232B">
      <w:pPr>
        <w:pStyle w:val="BodyText"/>
        <w:ind w:left="720"/>
        <w:rPr>
          <w:ins w:id="967" w:author="Sayali Dev" w:date="2018-02-01T14:36:00Z"/>
          <w:lang w:val="en-US"/>
        </w:rPr>
      </w:pPr>
      <w:r w:rsidRPr="00AF38DA">
        <w:rPr>
          <w:b/>
        </w:rPr>
        <w:t>Note</w:t>
      </w:r>
      <w:r>
        <w:t xml:space="preserve">: </w:t>
      </w:r>
      <w:r>
        <w:rPr>
          <w:lang w:val="en-US"/>
        </w:rPr>
        <w:t>To identify tools for viewing multiple labels, printing labels and saving the file to your machine,</w:t>
      </w:r>
      <w:r w:rsidRPr="00C617B4">
        <w:rPr>
          <w:lang w:val="en-US"/>
        </w:rPr>
        <w:t xml:space="preserve"> </w:t>
      </w:r>
      <w:r>
        <w:rPr>
          <w:lang w:val="en-US"/>
        </w:rPr>
        <w:t xml:space="preserve"> hover the cursor over the icons in the horizontal </w:t>
      </w:r>
      <w:del w:id="968" w:author="Sayali Dev" w:date="2018-02-01T14:40:00Z">
        <w:r w:rsidDel="00692839">
          <w:rPr>
            <w:lang w:val="en-US"/>
          </w:rPr>
          <w:delText xml:space="preserve">and vertical </w:delText>
        </w:r>
      </w:del>
      <w:r>
        <w:rPr>
          <w:lang w:val="en-US"/>
        </w:rPr>
        <w:t>navigation bars.</w:t>
      </w:r>
    </w:p>
    <w:p w14:paraId="1D4F77D8" w14:textId="2D76CEA2" w:rsidR="00692839" w:rsidRDefault="00692839" w:rsidP="00F2232B">
      <w:pPr>
        <w:pStyle w:val="BodyText"/>
        <w:ind w:left="720"/>
        <w:rPr>
          <w:lang w:val="en-US"/>
        </w:rPr>
      </w:pPr>
      <w:ins w:id="969" w:author="Sayali Dev" w:date="2018-02-01T14:40:00Z">
        <w:r>
          <w:rPr>
            <w:b/>
            <w:noProof/>
            <w:lang w:val="en-US" w:eastAsia="en-US"/>
          </w:rPr>
          <mc:AlternateContent>
            <mc:Choice Requires="wps">
              <w:drawing>
                <wp:anchor distT="0" distB="0" distL="114300" distR="114300" simplePos="0" relativeHeight="251760128" behindDoc="0" locked="0" layoutInCell="1" allowOverlap="1" wp14:anchorId="3DC15FE3" wp14:editId="1C21631C">
                  <wp:simplePos x="0" y="0"/>
                  <wp:positionH relativeFrom="column">
                    <wp:posOffset>5591175</wp:posOffset>
                  </wp:positionH>
                  <wp:positionV relativeFrom="paragraph">
                    <wp:posOffset>28575</wp:posOffset>
                  </wp:positionV>
                  <wp:extent cx="19050" cy="1733550"/>
                  <wp:effectExtent l="57150" t="0" r="57150" b="57150"/>
                  <wp:wrapNone/>
                  <wp:docPr id="61" name="Straight Arrow Connector 61"/>
                  <wp:cNvGraphicFramePr/>
                  <a:graphic xmlns:a="http://schemas.openxmlformats.org/drawingml/2006/main">
                    <a:graphicData uri="http://schemas.microsoft.com/office/word/2010/wordprocessingShape">
                      <wps:wsp>
                        <wps:cNvCnPr/>
                        <wps:spPr>
                          <a:xfrm>
                            <a:off x="0" y="0"/>
                            <a:ext cx="19050" cy="1733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99EDAD" id="_x0000_t32" coordsize="21600,21600" o:spt="32" o:oned="t" path="m,l21600,21600e" filled="f">
                  <v:path arrowok="t" fillok="f" o:connecttype="none"/>
                  <o:lock v:ext="edit" shapetype="t"/>
                </v:shapetype>
                <v:shape id="Straight Arrow Connector 61" o:spid="_x0000_s1026" type="#_x0000_t32" style="position:absolute;margin-left:440.25pt;margin-top:2.25pt;width:1.5pt;height:136.5pt;z-index:25176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" strokecolor="black [3200]" strokeweight=".5pt">
                  <v:stroke endarrow="block" joinstyle="miter"/>
                </v:shape>
              </w:pict>
            </mc:Fallback>
          </mc:AlternateContent>
        </w:r>
      </w:ins>
    </w:p>
    <w:p w14:paraId="24563B90" w14:textId="458F8D09" w:rsidR="00F2232B" w:rsidRDefault="00692839" w:rsidP="00F2232B">
      <w:pPr>
        <w:pStyle w:val="BodyText"/>
        <w:ind w:left="720"/>
        <w:rPr>
          <w:ins w:id="970" w:author="Sayali Dev" w:date="2018-02-01T14:41:00Z"/>
          <w:lang w:val="en-US"/>
        </w:rPr>
      </w:pPr>
      <w:ins w:id="971" w:author="Sayali Dev" w:date="2018-02-01T14:36:00Z">
        <w:r>
          <w:rPr>
            <w:noProof/>
            <w:lang w:val="en-US" w:eastAsia="en-US"/>
          </w:rPr>
          <w:drawing>
            <wp:inline distT="0" distB="0" distL="0" distR="0" wp14:anchorId="02208874" wp14:editId="1E680962">
              <wp:extent cx="6381750" cy="31908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02" t="10049" r="2966" b="5795"/>
                      <a:stretch/>
                    </pic:blipFill>
                    <pic:spPr bwMode="auto">
                      <a:xfrm>
                        <a:off x="0" y="0"/>
                        <a:ext cx="6381750" cy="3190875"/>
                      </a:xfrm>
                      <a:prstGeom prst="rect">
                        <a:avLst/>
                      </a:prstGeom>
                      <a:ln>
                        <a:noFill/>
                      </a:ln>
                      <a:extLst>
                        <a:ext uri="{53640926-AAD7-44D8-BBD7-CCE9431645EC}">
                          <a14:shadowObscured xmlns:a14="http://schemas.microsoft.com/office/drawing/2010/main"/>
                        </a:ext>
                      </a:extLst>
                    </pic:spPr>
                  </pic:pic>
                </a:graphicData>
              </a:graphic>
            </wp:inline>
          </w:drawing>
        </w:r>
      </w:ins>
    </w:p>
    <w:p w14:paraId="4AFCA182" w14:textId="77777777" w:rsidR="000C30E5" w:rsidRDefault="000C30E5">
      <w:pPr>
        <w:pStyle w:val="BodyText"/>
        <w:numPr>
          <w:ilvl w:val="0"/>
          <w:numId w:val="46"/>
        </w:numPr>
        <w:rPr>
          <w:ins w:id="972" w:author="Sayali Dev" w:date="2018-02-01T14:43:00Z"/>
          <w:lang w:val="en-US"/>
        </w:rPr>
        <w:pPrChange w:id="973" w:author="Sayali Dev" w:date="2018-02-01T14:41:00Z">
          <w:pPr>
            <w:pStyle w:val="BodyText"/>
            <w:ind w:left="720"/>
          </w:pPr>
        </w:pPrChange>
      </w:pPr>
      <w:ins w:id="974" w:author="Sayali Dev" w:date="2018-02-01T14:42:00Z">
        <w:r>
          <w:rPr>
            <w:lang w:val="en-US"/>
          </w:rPr>
          <w:t xml:space="preserve">To get the labels list in the excel file, </w:t>
        </w:r>
      </w:ins>
      <w:ins w:id="975" w:author="Sayali Dev" w:date="2018-02-01T14:41:00Z">
        <w:r>
          <w:rPr>
            <w:lang w:val="en-US"/>
          </w:rPr>
          <w:t xml:space="preserve">Click on the Excel(CSV) </w:t>
        </w:r>
      </w:ins>
      <w:ins w:id="976" w:author="Sayali Dev" w:date="2018-02-01T14:42:00Z">
        <w:r>
          <w:rPr>
            <w:lang w:val="en-US"/>
          </w:rPr>
          <w:t xml:space="preserve">and Click Submit. </w:t>
        </w:r>
      </w:ins>
    </w:p>
    <w:p w14:paraId="2F225C86" w14:textId="38B6D647" w:rsidR="000C30E5" w:rsidRDefault="000C30E5">
      <w:pPr>
        <w:pStyle w:val="BodyText"/>
        <w:numPr>
          <w:ilvl w:val="0"/>
          <w:numId w:val="46"/>
        </w:numPr>
        <w:rPr>
          <w:ins w:id="977" w:author="Sayali Dev" w:date="2018-02-01T14:39:00Z"/>
          <w:lang w:val="en-US"/>
        </w:rPr>
        <w:pPrChange w:id="978" w:author="Sayali Dev" w:date="2018-02-01T14:43:00Z">
          <w:pPr>
            <w:pStyle w:val="BodyText"/>
            <w:ind w:left="720"/>
          </w:pPr>
        </w:pPrChange>
      </w:pPr>
      <w:ins w:id="979" w:author="Sayali Dev" w:date="2018-02-01T14:42:00Z">
        <w:r>
          <w:rPr>
            <w:lang w:val="en-US"/>
          </w:rPr>
          <w:t>Click on open or Save on confirmation popup that appears</w:t>
        </w:r>
      </w:ins>
      <w:ins w:id="980" w:author="Sayali Dev" w:date="2018-02-01T14:43:00Z">
        <w:r>
          <w:rPr>
            <w:lang w:val="en-US"/>
          </w:rPr>
          <w:t xml:space="preserve"> and </w:t>
        </w:r>
      </w:ins>
      <w:ins w:id="981" w:author="Sayali Dev" w:date="2018-02-01T14:42:00Z">
        <w:r>
          <w:rPr>
            <w:lang w:val="en-US"/>
          </w:rPr>
          <w:t>view the excel as below:</w:t>
        </w:r>
      </w:ins>
    </w:p>
    <w:p w14:paraId="4E57462A" w14:textId="57F47706" w:rsidR="00692839" w:rsidRDefault="00692839">
      <w:pPr>
        <w:pStyle w:val="BodyText"/>
        <w:rPr>
          <w:ins w:id="982" w:author="Sayali Dev" w:date="2018-02-01T14:38:00Z"/>
          <w:lang w:val="en-US"/>
        </w:rPr>
        <w:pPrChange w:id="983" w:author="Sayali Dev" w:date="2018-02-01T14:39:00Z">
          <w:pPr>
            <w:pStyle w:val="BodyText"/>
            <w:ind w:left="720"/>
          </w:pPr>
        </w:pPrChange>
      </w:pPr>
      <w:ins w:id="984" w:author="Sayali Dev" w:date="2018-02-01T14:39:00Z">
        <w:r>
          <w:rPr>
            <w:noProof/>
            <w:lang w:val="en-US" w:eastAsia="en-US"/>
          </w:rPr>
          <w:lastRenderedPageBreak/>
          <w:drawing>
            <wp:inline distT="0" distB="0" distL="0" distR="0" wp14:anchorId="58870223" wp14:editId="183BF029">
              <wp:extent cx="6572250" cy="31527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07" t="10049" r="1835" b="6800"/>
                      <a:stretch/>
                    </pic:blipFill>
                    <pic:spPr bwMode="auto">
                      <a:xfrm>
                        <a:off x="0" y="0"/>
                        <a:ext cx="6572250" cy="3152775"/>
                      </a:xfrm>
                      <a:prstGeom prst="rect">
                        <a:avLst/>
                      </a:prstGeom>
                      <a:ln>
                        <a:noFill/>
                      </a:ln>
                      <a:extLst>
                        <a:ext uri="{53640926-AAD7-44D8-BBD7-CCE9431645EC}">
                          <a14:shadowObscured xmlns:a14="http://schemas.microsoft.com/office/drawing/2010/main"/>
                        </a:ext>
                      </a:extLst>
                    </pic:spPr>
                  </pic:pic>
                </a:graphicData>
              </a:graphic>
            </wp:inline>
          </w:drawing>
        </w:r>
      </w:ins>
    </w:p>
    <w:p w14:paraId="64D719FA" w14:textId="600A3A2E" w:rsidR="00692839" w:rsidRDefault="00692839" w:rsidP="00F2232B">
      <w:pPr>
        <w:pStyle w:val="BodyText"/>
        <w:ind w:left="720"/>
        <w:rPr>
          <w:ins w:id="985" w:author="Sayali Dev" w:date="2018-02-01T14:38:00Z"/>
          <w:lang w:val="en-US"/>
        </w:rPr>
      </w:pPr>
    </w:p>
    <w:p w14:paraId="0366EDED" w14:textId="7D3155E8" w:rsidR="00692839" w:rsidRDefault="00692839">
      <w:pPr>
        <w:pStyle w:val="BodyText"/>
        <w:rPr>
          <w:lang w:val="en-US"/>
        </w:rPr>
        <w:pPrChange w:id="986" w:author="Sayali Dev" w:date="2018-02-01T14:38:00Z">
          <w:pPr>
            <w:pStyle w:val="BodyText"/>
            <w:ind w:left="720"/>
          </w:pPr>
        </w:pPrChange>
      </w:pPr>
    </w:p>
    <w:p w14:paraId="1B37C1A8" w14:textId="77777777" w:rsidR="00F2232B" w:rsidRPr="00111F95" w:rsidRDefault="00F2232B" w:rsidP="00F2232B">
      <w:pPr>
        <w:pStyle w:val="Heading3"/>
        <w:rPr>
          <w:lang w:val="en-US"/>
        </w:rPr>
      </w:pPr>
      <w:r>
        <w:rPr>
          <w:lang w:val="en-US"/>
        </w:rPr>
        <w:br w:type="page"/>
      </w:r>
      <w:bookmarkStart w:id="987" w:name="DownloadingAllForms"/>
      <w:bookmarkStart w:id="988" w:name="_Toc452993586"/>
      <w:bookmarkStart w:id="989" w:name="_Toc507164271"/>
      <w:bookmarkEnd w:id="987"/>
      <w:r>
        <w:lastRenderedPageBreak/>
        <w:t>Downloading a</w:t>
      </w:r>
      <w:r>
        <w:rPr>
          <w:lang w:val="en-US"/>
        </w:rPr>
        <w:t>ll</w:t>
      </w:r>
      <w:r>
        <w:t xml:space="preserve"> Form</w:t>
      </w:r>
      <w:r>
        <w:rPr>
          <w:lang w:val="en-US"/>
        </w:rPr>
        <w:t>s Associated with a Kit</w:t>
      </w:r>
      <w:bookmarkEnd w:id="988"/>
      <w:bookmarkEnd w:id="989"/>
    </w:p>
    <w:p w14:paraId="450D024D" w14:textId="77777777" w:rsidR="00F2232B" w:rsidRDefault="00F2232B" w:rsidP="00F2232B"/>
    <w:p w14:paraId="1F1E2DA0" w14:textId="77777777" w:rsidR="00F2232B" w:rsidRDefault="00F2232B" w:rsidP="00F2232B">
      <w:pPr>
        <w:pStyle w:val="BodyText"/>
        <w:ind w:right="180"/>
      </w:pPr>
      <w:r>
        <w:rPr>
          <w:lang w:val="en-US"/>
        </w:rPr>
        <w:t xml:space="preserve">You can </w:t>
      </w:r>
      <w:r>
        <w:t>download</w:t>
      </w:r>
      <w:r>
        <w:rPr>
          <w:lang w:val="en-US"/>
        </w:rPr>
        <w:t xml:space="preserve"> all specimen collection or sample processing </w:t>
      </w:r>
      <w:r>
        <w:t>form</w:t>
      </w:r>
      <w:r>
        <w:rPr>
          <w:lang w:val="en-US"/>
        </w:rPr>
        <w:t>s</w:t>
      </w:r>
      <w:r>
        <w:t xml:space="preserve"> </w:t>
      </w:r>
      <w:r>
        <w:rPr>
          <w:lang w:val="en-US"/>
        </w:rPr>
        <w:t xml:space="preserve">associated with one or more </w:t>
      </w:r>
      <w:r>
        <w:t>kit</w:t>
      </w:r>
      <w:r>
        <w:rPr>
          <w:lang w:val="en-US"/>
        </w:rPr>
        <w:t>s</w:t>
      </w:r>
      <w:r>
        <w:t>.</w:t>
      </w:r>
      <w:r>
        <w:rPr>
          <w:lang w:val="en-US"/>
        </w:rPr>
        <w:t xml:space="preserve"> Forms are downloaded as a file in PDF format.</w:t>
      </w:r>
    </w:p>
    <w:p w14:paraId="63C90AF2" w14:textId="77777777" w:rsidR="00F2232B" w:rsidRDefault="00F2232B" w:rsidP="00F2232B"/>
    <w:p w14:paraId="32B5CC1E" w14:textId="77777777" w:rsidR="00F2232B" w:rsidRDefault="00F2232B" w:rsidP="00F2232B">
      <w:r>
        <w:t>To download all forms associated with a kit</w:t>
      </w:r>
      <w:r w:rsidRPr="00585562">
        <w:t>:</w:t>
      </w:r>
    </w:p>
    <w:p w14:paraId="03646B73" w14:textId="77777777" w:rsidR="00F2232B" w:rsidRPr="00585562" w:rsidRDefault="00F2232B" w:rsidP="00F2232B"/>
    <w:p w14:paraId="3E7AD85E" w14:textId="4563901B" w:rsidR="00F2232B" w:rsidRDefault="00F2232B" w:rsidP="00E55723">
      <w:pPr>
        <w:numPr>
          <w:ilvl w:val="0"/>
          <w:numId w:val="47"/>
        </w:numPr>
        <w:ind w:right="540"/>
      </w:pPr>
      <w:del w:id="990" w:author="Sayali Dev" w:date="2018-01-31T17:54:00Z">
        <w:r w:rsidDel="009A119E">
          <w:delText>Log on</w:delText>
        </w:r>
      </w:del>
      <w:ins w:id="991" w:author="Sayali Dev" w:date="2018-01-31T17:54:00Z">
        <w:r w:rsidR="009A119E">
          <w:t>Log in</w:t>
        </w:r>
      </w:ins>
      <w:r>
        <w:t xml:space="preserve"> to the application using your </w:t>
      </w:r>
      <w:del w:id="992" w:author="Sayali Dev" w:date="2018-01-31T17:55:00Z">
        <w:r w:rsidDel="00A62626">
          <w:delText>logon</w:delText>
        </w:r>
      </w:del>
      <w:ins w:id="993" w:author="Sayali Dev" w:date="2018-01-31T17:55:00Z">
        <w:r w:rsidR="00A62626">
          <w:t>log in</w:t>
        </w:r>
      </w:ins>
      <w:r>
        <w:t xml:space="preserve"> credentials.</w:t>
      </w:r>
    </w:p>
    <w:p w14:paraId="09CB73D4" w14:textId="77777777" w:rsidR="00F2232B" w:rsidRDefault="00F2232B" w:rsidP="00F2232B">
      <w:pPr>
        <w:ind w:left="720" w:right="540"/>
      </w:pPr>
      <w:r>
        <w:t xml:space="preserve">The home page appears. </w:t>
      </w:r>
    </w:p>
    <w:p w14:paraId="5D275226" w14:textId="77777777" w:rsidR="00F2232B" w:rsidRDefault="00F2232B" w:rsidP="00F2232B">
      <w:pPr>
        <w:ind w:left="720" w:right="540"/>
      </w:pPr>
    </w:p>
    <w:p w14:paraId="4887563E" w14:textId="77777777" w:rsidR="00F2232B" w:rsidRDefault="00F2232B" w:rsidP="00E55723">
      <w:pPr>
        <w:numPr>
          <w:ilvl w:val="0"/>
          <w:numId w:val="47"/>
        </w:numPr>
        <w:ind w:right="540"/>
      </w:pPr>
      <w:r>
        <w:t xml:space="preserve">Point to the arrow of the </w:t>
      </w:r>
      <w:r w:rsidRPr="00F9517E">
        <w:rPr>
          <w:b/>
        </w:rPr>
        <w:t>BMS</w:t>
      </w:r>
      <w:r>
        <w:t xml:space="preserve"> tab, and then c</w:t>
      </w:r>
      <w:r w:rsidRPr="00585562">
        <w:t xml:space="preserve">lick </w:t>
      </w:r>
      <w:r>
        <w:rPr>
          <w:b/>
        </w:rPr>
        <w:t>Kits I</w:t>
      </w:r>
      <w:r w:rsidRPr="00EC5321">
        <w:rPr>
          <w:b/>
        </w:rPr>
        <w:t>nventory</w:t>
      </w:r>
      <w:r w:rsidRPr="00B324FC">
        <w:t>.</w:t>
      </w:r>
    </w:p>
    <w:p w14:paraId="0B046B95" w14:textId="77777777" w:rsidR="00F2232B" w:rsidRDefault="00F2232B" w:rsidP="00F2232B">
      <w:pPr>
        <w:ind w:left="720" w:right="540"/>
      </w:pPr>
      <w:r w:rsidRPr="00585562">
        <w:t xml:space="preserve">The </w:t>
      </w:r>
      <w:r>
        <w:rPr>
          <w:b/>
        </w:rPr>
        <w:t>K</w:t>
      </w:r>
      <w:r w:rsidRPr="00EB3818">
        <w:rPr>
          <w:b/>
        </w:rPr>
        <w:t>it</w:t>
      </w:r>
      <w:r>
        <w:rPr>
          <w:b/>
        </w:rPr>
        <w:t xml:space="preserve"> S</w:t>
      </w:r>
      <w:r w:rsidRPr="00EB3818">
        <w:rPr>
          <w:b/>
        </w:rPr>
        <w:t>earch</w:t>
      </w:r>
      <w:r w:rsidRPr="00585562">
        <w:t xml:space="preserve"> </w:t>
      </w:r>
      <w:r>
        <w:t>page appears.</w:t>
      </w:r>
    </w:p>
    <w:p w14:paraId="439FEB8D" w14:textId="77777777" w:rsidR="00F2232B" w:rsidRDefault="00F2232B" w:rsidP="00F2232B">
      <w:pPr>
        <w:ind w:left="720" w:right="540"/>
      </w:pPr>
    </w:p>
    <w:p w14:paraId="691C5171" w14:textId="77777777" w:rsidR="00F2232B" w:rsidRDefault="00F2232B" w:rsidP="00E55723">
      <w:pPr>
        <w:numPr>
          <w:ilvl w:val="0"/>
          <w:numId w:val="47"/>
        </w:numPr>
        <w:ind w:right="180"/>
      </w:pPr>
      <w:r>
        <w:t xml:space="preserve">Click </w:t>
      </w:r>
      <w:r w:rsidRPr="009C71DE">
        <w:rPr>
          <w:b/>
        </w:rPr>
        <w:t>S</w:t>
      </w:r>
      <w:r>
        <w:rPr>
          <w:b/>
        </w:rPr>
        <w:t>EARCH</w:t>
      </w:r>
      <w:r>
        <w:t>.</w:t>
      </w:r>
    </w:p>
    <w:p w14:paraId="7E6D585A" w14:textId="77777777" w:rsidR="00F2232B" w:rsidRDefault="00F2232B" w:rsidP="00F2232B">
      <w:pPr>
        <w:ind w:left="720" w:right="180"/>
      </w:pPr>
      <w:r w:rsidRPr="00507D17">
        <w:t xml:space="preserve">The kit search page displays a list of all kits that are accessible based on your login location. </w:t>
      </w:r>
    </w:p>
    <w:p w14:paraId="43E38203" w14:textId="77777777" w:rsidR="00F2232B" w:rsidRDefault="00F2232B" w:rsidP="00F2232B">
      <w:pPr>
        <w:ind w:left="720" w:right="180"/>
      </w:pPr>
    </w:p>
    <w:p w14:paraId="09FF76BF" w14:textId="77777777" w:rsidR="00F2232B" w:rsidRDefault="00F2232B" w:rsidP="00E55723">
      <w:pPr>
        <w:numPr>
          <w:ilvl w:val="0"/>
          <w:numId w:val="47"/>
        </w:numPr>
        <w:ind w:right="180"/>
      </w:pPr>
      <w:r>
        <w:t xml:space="preserve">Select the checkbox of the kit(s) for which you want to download a form. </w:t>
      </w:r>
    </w:p>
    <w:p w14:paraId="287B4612" w14:textId="77777777" w:rsidR="00F2232B" w:rsidDel="00B324FC" w:rsidRDefault="00F2232B" w:rsidP="00F2232B">
      <w:pPr>
        <w:ind w:left="720" w:right="270"/>
      </w:pPr>
      <w:r w:rsidRPr="00E90A22">
        <w:rPr>
          <w:b/>
        </w:rPr>
        <w:t>Note:</w:t>
      </w:r>
      <w:r>
        <w:t xml:space="preserve"> To download forms of all kits, select the checkbox on the header.</w:t>
      </w:r>
    </w:p>
    <w:p w14:paraId="1C3BDB5C" w14:textId="77777777" w:rsidR="00F2232B" w:rsidRDefault="00F2232B" w:rsidP="00F2232B">
      <w:pPr>
        <w:ind w:left="720" w:right="180"/>
      </w:pPr>
    </w:p>
    <w:p w14:paraId="3F5B2274" w14:textId="77777777" w:rsidR="00F2232B" w:rsidRDefault="00F2232B" w:rsidP="00E55723">
      <w:pPr>
        <w:numPr>
          <w:ilvl w:val="0"/>
          <w:numId w:val="47"/>
        </w:numPr>
        <w:ind w:right="270"/>
      </w:pPr>
      <w:r>
        <w:t xml:space="preserve">In the </w:t>
      </w:r>
      <w:r w:rsidRPr="005D7C4C">
        <w:rPr>
          <w:b/>
        </w:rPr>
        <w:t xml:space="preserve">Actions </w:t>
      </w:r>
      <w:r>
        <w:t xml:space="preserve">list, click </w:t>
      </w:r>
      <w:r w:rsidRPr="005D7C4C">
        <w:rPr>
          <w:b/>
        </w:rPr>
        <w:t>Download Forms</w:t>
      </w:r>
      <w:r w:rsidRPr="00E90A22">
        <w:t>, and then click</w:t>
      </w:r>
      <w:r w:rsidRPr="005D7C4C">
        <w:rPr>
          <w:b/>
        </w:rPr>
        <w:t xml:space="preserve"> INITIATE</w:t>
      </w:r>
      <w:r>
        <w:t>.</w:t>
      </w:r>
      <w:r>
        <w:br/>
        <w:t xml:space="preserve">The </w:t>
      </w:r>
      <w:r w:rsidRPr="005D7C4C">
        <w:rPr>
          <w:b/>
        </w:rPr>
        <w:t>Opening download forms</w:t>
      </w:r>
      <w:r>
        <w:t xml:space="preserve"> window appears.</w:t>
      </w:r>
      <w:r>
        <w:br/>
      </w:r>
    </w:p>
    <w:p w14:paraId="2645814D" w14:textId="77777777" w:rsidR="00F2232B" w:rsidRDefault="00F2232B" w:rsidP="00E55723">
      <w:pPr>
        <w:numPr>
          <w:ilvl w:val="0"/>
          <w:numId w:val="47"/>
        </w:numPr>
        <w:ind w:right="270"/>
      </w:pPr>
      <w:r>
        <w:t>Click the applicable field to either open the zipped folder or to save it to your machine.</w:t>
      </w:r>
      <w:r>
        <w:br/>
        <w:t xml:space="preserve">Following table provides a description of the download fields: </w:t>
      </w:r>
    </w:p>
    <w:p w14:paraId="537E338C" w14:textId="7CB1023D" w:rsidR="00F2232B" w:rsidRDefault="00F2232B" w:rsidP="00F2232B">
      <w:pPr>
        <w:pStyle w:val="Caption"/>
        <w:ind w:left="720"/>
      </w:pPr>
      <w:r>
        <w:br/>
        <w:t xml:space="preserve">Table </w:t>
      </w:r>
      <w:r w:rsidR="00653CE2">
        <w:fldChar w:fldCharType="begin"/>
      </w:r>
      <w:r w:rsidR="00653CE2">
        <w:instrText xml:space="preserve"> SEQ Figure \* ARABIC </w:instrText>
      </w:r>
      <w:r w:rsidR="00653CE2">
        <w:fldChar w:fldCharType="separate"/>
      </w:r>
      <w:ins w:id="994" w:author="Sayali Dev" w:date="2018-02-02T13:47:00Z">
        <w:r w:rsidR="00EB76E3">
          <w:rPr>
            <w:noProof/>
          </w:rPr>
          <w:t>3</w:t>
        </w:r>
      </w:ins>
      <w:del w:id="995" w:author="Sayali Dev" w:date="2018-02-02T13:47:00Z">
        <w:r w:rsidDel="00EB76E3">
          <w:rPr>
            <w:noProof/>
          </w:rPr>
          <w:delText>4</w:delText>
        </w:r>
      </w:del>
      <w:r w:rsidR="00653CE2">
        <w:rPr>
          <w:noProof/>
        </w:rPr>
        <w:fldChar w:fldCharType="end"/>
      </w:r>
      <w:r>
        <w:t>: Download fields</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50"/>
        <w:gridCol w:w="8370"/>
      </w:tblGrid>
      <w:tr w:rsidR="00F2232B" w:rsidRPr="007A152E" w14:paraId="7DF38BC5" w14:textId="77777777" w:rsidTr="00F2232B">
        <w:trPr>
          <w:cantSplit/>
          <w:trHeight w:val="288"/>
          <w:tblHeader/>
        </w:trPr>
        <w:tc>
          <w:tcPr>
            <w:tcW w:w="1350" w:type="dxa"/>
            <w:shd w:val="clear" w:color="auto" w:fill="BFBFBF"/>
            <w:vAlign w:val="center"/>
          </w:tcPr>
          <w:p w14:paraId="2B8C7420" w14:textId="77777777" w:rsidR="00F2232B" w:rsidRPr="007A152E" w:rsidRDefault="00F2232B" w:rsidP="00F2232B">
            <w:pPr>
              <w:rPr>
                <w:b/>
              </w:rPr>
            </w:pPr>
            <w:r>
              <w:rPr>
                <w:b/>
              </w:rPr>
              <w:t>Field</w:t>
            </w:r>
          </w:p>
        </w:tc>
        <w:tc>
          <w:tcPr>
            <w:tcW w:w="8370" w:type="dxa"/>
            <w:shd w:val="clear" w:color="auto" w:fill="BFBFBF"/>
            <w:vAlign w:val="center"/>
          </w:tcPr>
          <w:p w14:paraId="464FC98A" w14:textId="77777777" w:rsidR="00F2232B" w:rsidRPr="007A152E" w:rsidRDefault="00F2232B" w:rsidP="00F2232B">
            <w:pPr>
              <w:rPr>
                <w:b/>
              </w:rPr>
            </w:pPr>
            <w:r w:rsidRPr="007A152E">
              <w:rPr>
                <w:b/>
              </w:rPr>
              <w:t>Description</w:t>
            </w:r>
          </w:p>
        </w:tc>
      </w:tr>
      <w:tr w:rsidR="00F2232B" w14:paraId="3A8D40F7" w14:textId="77777777" w:rsidTr="00F2232B">
        <w:trPr>
          <w:cantSplit/>
          <w:trHeight w:val="288"/>
        </w:trPr>
        <w:tc>
          <w:tcPr>
            <w:tcW w:w="1350" w:type="dxa"/>
          </w:tcPr>
          <w:p w14:paraId="03460034" w14:textId="77777777" w:rsidR="00F2232B" w:rsidRPr="007A152E" w:rsidRDefault="00F2232B" w:rsidP="00F2232B">
            <w:pPr>
              <w:rPr>
                <w:b/>
              </w:rPr>
            </w:pPr>
            <w:r>
              <w:rPr>
                <w:b/>
              </w:rPr>
              <w:t>Open with</w:t>
            </w:r>
          </w:p>
        </w:tc>
        <w:tc>
          <w:tcPr>
            <w:tcW w:w="8370" w:type="dxa"/>
            <w:vAlign w:val="center"/>
          </w:tcPr>
          <w:p w14:paraId="2F827347" w14:textId="77777777" w:rsidR="00F2232B" w:rsidRDefault="00F2232B" w:rsidP="00F2232B">
            <w:r>
              <w:t>Click this field if you just want to open and view the contents of the zipped folder.</w:t>
            </w:r>
          </w:p>
        </w:tc>
      </w:tr>
      <w:tr w:rsidR="00F2232B" w14:paraId="1EE9C544" w14:textId="77777777" w:rsidTr="00F2232B">
        <w:trPr>
          <w:cantSplit/>
          <w:trHeight w:val="288"/>
        </w:trPr>
        <w:tc>
          <w:tcPr>
            <w:tcW w:w="1350" w:type="dxa"/>
          </w:tcPr>
          <w:p w14:paraId="580209DD" w14:textId="77777777" w:rsidR="00F2232B" w:rsidRDefault="00F2232B" w:rsidP="00F2232B">
            <w:pPr>
              <w:rPr>
                <w:b/>
              </w:rPr>
            </w:pPr>
            <w:r>
              <w:rPr>
                <w:b/>
              </w:rPr>
              <w:t>Save File</w:t>
            </w:r>
          </w:p>
        </w:tc>
        <w:tc>
          <w:tcPr>
            <w:tcW w:w="8370" w:type="dxa"/>
            <w:vAlign w:val="center"/>
          </w:tcPr>
          <w:p w14:paraId="61413DB9" w14:textId="77777777" w:rsidR="00F2232B" w:rsidRPr="00D515B3" w:rsidRDefault="00F2232B" w:rsidP="00F2232B">
            <w:r>
              <w:t xml:space="preserve">Click this field to save the zipped folder to your machine. </w:t>
            </w:r>
          </w:p>
        </w:tc>
      </w:tr>
    </w:tbl>
    <w:p w14:paraId="09417A21" w14:textId="77777777" w:rsidR="00F2232B" w:rsidRDefault="00F2232B" w:rsidP="00F2232B"/>
    <w:p w14:paraId="2FF6EED9" w14:textId="77777777" w:rsidR="00F2232B" w:rsidRDefault="00F2232B" w:rsidP="00F2232B">
      <w:pPr>
        <w:ind w:left="720"/>
      </w:pPr>
      <w:r>
        <w:rPr>
          <w:noProof/>
        </w:rPr>
        <w:drawing>
          <wp:inline distT="0" distB="0" distL="0" distR="0" wp14:anchorId="0BF1CF0E" wp14:editId="56A0F838">
            <wp:extent cx="6337449" cy="2926080"/>
            <wp:effectExtent l="19050" t="19050" r="25400" b="26670"/>
            <wp:docPr id="9241" name="Picture 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41700" cy="2928043"/>
                    </a:xfrm>
                    <a:prstGeom prst="rect">
                      <a:avLst/>
                    </a:prstGeom>
                    <a:noFill/>
                    <a:ln w="3175">
                      <a:solidFill>
                        <a:schemeClr val="tx1"/>
                      </a:solidFill>
                    </a:ln>
                  </pic:spPr>
                </pic:pic>
              </a:graphicData>
            </a:graphic>
          </wp:inline>
        </w:drawing>
      </w:r>
    </w:p>
    <w:p w14:paraId="2F35D0C7" w14:textId="77777777" w:rsidR="00F2232B" w:rsidRPr="00E31C36" w:rsidRDefault="00F2232B" w:rsidP="00F2232B">
      <w:pPr>
        <w:pStyle w:val="Figure"/>
        <w:tabs>
          <w:tab w:val="clear" w:pos="1710"/>
          <w:tab w:val="num" w:pos="1800"/>
        </w:tabs>
        <w:ind w:left="1152" w:hanging="432"/>
      </w:pPr>
      <w:r>
        <w:t xml:space="preserve">  </w:t>
      </w:r>
      <w:r w:rsidRPr="00E63C3C">
        <w:t xml:space="preserve">Download </w:t>
      </w:r>
      <w:r>
        <w:t>f</w:t>
      </w:r>
      <w:r w:rsidRPr="00E63C3C">
        <w:t xml:space="preserve">orms </w:t>
      </w:r>
      <w:r>
        <w:t>window</w:t>
      </w:r>
    </w:p>
    <w:p w14:paraId="7EA4786A" w14:textId="402237AB" w:rsidR="00F2232B" w:rsidRPr="00315A90" w:rsidRDefault="00F2232B" w:rsidP="00315A90">
      <w:pPr>
        <w:pStyle w:val="Heading3"/>
      </w:pPr>
      <w:r>
        <w:br w:type="page"/>
      </w:r>
      <w:bookmarkStart w:id="996" w:name="DistributingKits"/>
      <w:bookmarkStart w:id="997" w:name="ModifyingKits"/>
      <w:bookmarkStart w:id="998" w:name="DeletingKits"/>
      <w:bookmarkStart w:id="999" w:name="_Modifying_the_Status"/>
      <w:bookmarkStart w:id="1000" w:name="CreatingNewKit"/>
      <w:bookmarkStart w:id="1001" w:name="PreparingKit"/>
      <w:bookmarkStart w:id="1002" w:name="_Distributing_a_Kit"/>
      <w:bookmarkStart w:id="1003" w:name="_Toc452993587"/>
      <w:bookmarkStart w:id="1004" w:name="_Toc507164272"/>
      <w:bookmarkEnd w:id="996"/>
      <w:bookmarkEnd w:id="997"/>
      <w:bookmarkEnd w:id="998"/>
      <w:bookmarkEnd w:id="999"/>
      <w:bookmarkEnd w:id="1000"/>
      <w:bookmarkEnd w:id="1001"/>
      <w:bookmarkEnd w:id="1002"/>
      <w:r w:rsidRPr="00585562">
        <w:lastRenderedPageBreak/>
        <w:t xml:space="preserve">Distributing </w:t>
      </w:r>
      <w:r>
        <w:t xml:space="preserve">a </w:t>
      </w:r>
      <w:r w:rsidRPr="00585562">
        <w:t>Kit</w:t>
      </w:r>
      <w:bookmarkEnd w:id="1003"/>
      <w:bookmarkEnd w:id="1004"/>
      <w:r>
        <w:br/>
      </w:r>
    </w:p>
    <w:p w14:paraId="120864E2" w14:textId="768A96ED" w:rsidR="00F2232B" w:rsidRPr="00E82A33" w:rsidRDefault="00F2232B" w:rsidP="00315A90">
      <w:pPr>
        <w:pStyle w:val="BodyText"/>
        <w:ind w:right="180"/>
        <w:rPr>
          <w:lang w:val="en-US"/>
        </w:rPr>
      </w:pPr>
      <w:r w:rsidRPr="00915931">
        <w:rPr>
          <w:b/>
        </w:rPr>
        <w:t>Note:</w:t>
      </w:r>
      <w:r>
        <w:t xml:space="preserve"> You can </w:t>
      </w:r>
      <w:r>
        <w:rPr>
          <w:lang w:val="en-US"/>
        </w:rPr>
        <w:t>distribute</w:t>
      </w:r>
      <w:r>
        <w:t xml:space="preserve"> only those kits that have the status as </w:t>
      </w:r>
      <w:r w:rsidRPr="00E82A33">
        <w:rPr>
          <w:b/>
        </w:rPr>
        <w:t>In Stock</w:t>
      </w:r>
      <w:ins w:id="1005" w:author="Sayali Dev" w:date="2018-02-01T14:50:00Z">
        <w:r w:rsidR="00DF2940">
          <w:rPr>
            <w:b/>
            <w:lang w:val="en-US"/>
          </w:rPr>
          <w:t>.</w:t>
        </w:r>
      </w:ins>
      <w:del w:id="1006" w:author="Sayali Dev" w:date="2018-02-01T14:47:00Z">
        <w:r w:rsidRPr="00585562" w:rsidDel="00710A47">
          <w:delText>.</w:delText>
        </w:r>
      </w:del>
    </w:p>
    <w:p w14:paraId="6712FD67" w14:textId="77777777" w:rsidR="00F2232B" w:rsidRDefault="00F2232B" w:rsidP="00F2232B"/>
    <w:p w14:paraId="5E90474F" w14:textId="77777777" w:rsidR="00F2232B" w:rsidRDefault="00F2232B" w:rsidP="00F2232B">
      <w:pPr>
        <w:tabs>
          <w:tab w:val="center" w:pos="5400"/>
        </w:tabs>
      </w:pPr>
      <w:r>
        <w:t>To distribute a kit:</w:t>
      </w:r>
    </w:p>
    <w:p w14:paraId="600C9B4E" w14:textId="77777777" w:rsidR="00F2232B" w:rsidRDefault="00F2232B" w:rsidP="00F2232B">
      <w:pPr>
        <w:tabs>
          <w:tab w:val="center" w:pos="5400"/>
        </w:tabs>
      </w:pPr>
    </w:p>
    <w:p w14:paraId="5EAEF7F8" w14:textId="179C3D4B" w:rsidR="00F2232B" w:rsidRPr="00585562" w:rsidDel="00B20556" w:rsidRDefault="00F2232B" w:rsidP="00E55723">
      <w:pPr>
        <w:numPr>
          <w:ilvl w:val="0"/>
          <w:numId w:val="48"/>
        </w:numPr>
        <w:ind w:right="540"/>
      </w:pPr>
      <w:del w:id="1007" w:author="Sayali Dev" w:date="2018-01-31T17:54:00Z">
        <w:r w:rsidDel="009A119E">
          <w:delText>Log on</w:delText>
        </w:r>
      </w:del>
      <w:ins w:id="1008" w:author="Sayali Dev" w:date="2018-01-31T17:54:00Z">
        <w:r w:rsidR="009A119E">
          <w:t>Log in</w:t>
        </w:r>
      </w:ins>
      <w:r>
        <w:t xml:space="preserve"> to the application using your </w:t>
      </w:r>
      <w:del w:id="1009" w:author="Sayali Dev" w:date="2018-01-31T17:55:00Z">
        <w:r w:rsidDel="00A62626">
          <w:delText>logon</w:delText>
        </w:r>
      </w:del>
      <w:ins w:id="1010" w:author="Sayali Dev" w:date="2018-01-31T17:55:00Z">
        <w:r w:rsidR="00A62626">
          <w:t>log in</w:t>
        </w:r>
      </w:ins>
      <w:r>
        <w:t xml:space="preserve"> credentials.</w:t>
      </w:r>
    </w:p>
    <w:p w14:paraId="796BCFDD" w14:textId="0C41AD40" w:rsidR="00F2232B" w:rsidRDefault="00F2232B" w:rsidP="00F2232B">
      <w:pPr>
        <w:ind w:left="720" w:right="540"/>
      </w:pPr>
      <w:r>
        <w:t xml:space="preserve">The </w:t>
      </w:r>
      <w:ins w:id="1011" w:author="Sayali Dev" w:date="2018-02-01T14:45:00Z">
        <w:r w:rsidR="00710A47" w:rsidRPr="00710A47">
          <w:rPr>
            <w:b/>
            <w:rPrChange w:id="1012" w:author="Sayali Dev" w:date="2018-02-01T14:45:00Z">
              <w:rPr/>
            </w:rPrChange>
          </w:rPr>
          <w:t>H</w:t>
        </w:r>
      </w:ins>
      <w:del w:id="1013" w:author="Sayali Dev" w:date="2018-02-01T14:45:00Z">
        <w:r w:rsidRPr="00710A47" w:rsidDel="00710A47">
          <w:rPr>
            <w:b/>
            <w:rPrChange w:id="1014" w:author="Sayali Dev" w:date="2018-02-01T14:45:00Z">
              <w:rPr/>
            </w:rPrChange>
          </w:rPr>
          <w:delText>h</w:delText>
        </w:r>
      </w:del>
      <w:r w:rsidRPr="00710A47">
        <w:rPr>
          <w:b/>
          <w:rPrChange w:id="1015" w:author="Sayali Dev" w:date="2018-02-01T14:45:00Z">
            <w:rPr/>
          </w:rPrChange>
        </w:rPr>
        <w:t>ome</w:t>
      </w:r>
      <w:r>
        <w:t xml:space="preserve"> page appears.</w:t>
      </w:r>
      <w:r w:rsidRPr="00585562" w:rsidDel="00B20556">
        <w:t xml:space="preserve"> </w:t>
      </w:r>
    </w:p>
    <w:p w14:paraId="38124B45" w14:textId="77777777" w:rsidR="00F2232B" w:rsidRDefault="00F2232B" w:rsidP="00F2232B">
      <w:pPr>
        <w:ind w:left="720" w:right="540"/>
      </w:pPr>
    </w:p>
    <w:p w14:paraId="30DE64D1" w14:textId="77777777" w:rsidR="00F2232B" w:rsidRDefault="00F2232B" w:rsidP="00E55723">
      <w:pPr>
        <w:numPr>
          <w:ilvl w:val="0"/>
          <w:numId w:val="48"/>
        </w:numPr>
        <w:ind w:right="540"/>
      </w:pPr>
      <w:r>
        <w:t xml:space="preserve">Point to the arrow of the </w:t>
      </w:r>
      <w:r w:rsidRPr="00F9517E">
        <w:rPr>
          <w:b/>
        </w:rPr>
        <w:t>BMS</w:t>
      </w:r>
      <w:r>
        <w:t xml:space="preserve"> tab, and then c</w:t>
      </w:r>
      <w:r w:rsidRPr="00585562">
        <w:t xml:space="preserve">lick </w:t>
      </w:r>
      <w:r>
        <w:rPr>
          <w:b/>
        </w:rPr>
        <w:t>Kits I</w:t>
      </w:r>
      <w:r w:rsidRPr="00EC5321">
        <w:rPr>
          <w:b/>
        </w:rPr>
        <w:t>nventory</w:t>
      </w:r>
      <w:r>
        <w:t>.</w:t>
      </w:r>
    </w:p>
    <w:p w14:paraId="5ECE7C17" w14:textId="77777777" w:rsidR="00F2232B" w:rsidRDefault="00F2232B" w:rsidP="00F2232B">
      <w:pPr>
        <w:ind w:left="720" w:right="540"/>
      </w:pPr>
      <w:r w:rsidRPr="00585562">
        <w:t xml:space="preserve">The </w:t>
      </w:r>
      <w:r>
        <w:rPr>
          <w:b/>
        </w:rPr>
        <w:t>K</w:t>
      </w:r>
      <w:r w:rsidRPr="000A081A">
        <w:rPr>
          <w:b/>
        </w:rPr>
        <w:t>it</w:t>
      </w:r>
      <w:r>
        <w:rPr>
          <w:b/>
        </w:rPr>
        <w:t xml:space="preserve"> S</w:t>
      </w:r>
      <w:r w:rsidRPr="000A081A">
        <w:rPr>
          <w:b/>
        </w:rPr>
        <w:t>earch</w:t>
      </w:r>
      <w:r w:rsidRPr="00585562">
        <w:t xml:space="preserve"> </w:t>
      </w:r>
      <w:r>
        <w:t>page appears.</w:t>
      </w:r>
    </w:p>
    <w:p w14:paraId="327B7A37" w14:textId="77777777" w:rsidR="00F2232B" w:rsidRPr="00585562" w:rsidRDefault="00F2232B" w:rsidP="00F2232B">
      <w:pPr>
        <w:ind w:left="720" w:right="540"/>
      </w:pPr>
    </w:p>
    <w:p w14:paraId="460C4D1F" w14:textId="77777777" w:rsidR="00F2232B" w:rsidRDefault="00F2232B" w:rsidP="00E55723">
      <w:pPr>
        <w:numPr>
          <w:ilvl w:val="0"/>
          <w:numId w:val="48"/>
        </w:numPr>
        <w:ind w:right="270"/>
      </w:pPr>
      <w:r>
        <w:t xml:space="preserve">Click </w:t>
      </w:r>
      <w:r w:rsidRPr="009C71DE">
        <w:rPr>
          <w:b/>
        </w:rPr>
        <w:t>S</w:t>
      </w:r>
      <w:r>
        <w:rPr>
          <w:b/>
        </w:rPr>
        <w:t>EARCH</w:t>
      </w:r>
      <w:r>
        <w:t>.</w:t>
      </w:r>
    </w:p>
    <w:p w14:paraId="60F7807E" w14:textId="02170B51" w:rsidR="00F2232B" w:rsidRDefault="00F2232B" w:rsidP="00F2232B">
      <w:pPr>
        <w:ind w:left="720" w:right="270"/>
      </w:pPr>
      <w:r w:rsidRPr="00507D17">
        <w:t xml:space="preserve">The </w:t>
      </w:r>
      <w:r w:rsidRPr="00273F6F">
        <w:rPr>
          <w:b/>
          <w:rPrChange w:id="1016" w:author="Sayali Dev" w:date="2018-02-01T14:50:00Z">
            <w:rPr/>
          </w:rPrChange>
        </w:rPr>
        <w:t xml:space="preserve">kit </w:t>
      </w:r>
      <w:ins w:id="1017" w:author="Sayali Dev" w:date="2018-02-01T14:50:00Z">
        <w:r w:rsidR="00273F6F" w:rsidRPr="00273F6F">
          <w:rPr>
            <w:b/>
            <w:rPrChange w:id="1018" w:author="Sayali Dev" w:date="2018-02-01T14:50:00Z">
              <w:rPr/>
            </w:rPrChange>
          </w:rPr>
          <w:t>S</w:t>
        </w:r>
      </w:ins>
      <w:del w:id="1019" w:author="Sayali Dev" w:date="2018-02-01T14:50:00Z">
        <w:r w:rsidRPr="00273F6F" w:rsidDel="00273F6F">
          <w:rPr>
            <w:b/>
            <w:rPrChange w:id="1020" w:author="Sayali Dev" w:date="2018-02-01T14:50:00Z">
              <w:rPr/>
            </w:rPrChange>
          </w:rPr>
          <w:delText>s</w:delText>
        </w:r>
      </w:del>
      <w:r w:rsidRPr="00273F6F">
        <w:rPr>
          <w:b/>
          <w:rPrChange w:id="1021" w:author="Sayali Dev" w:date="2018-02-01T14:50:00Z">
            <w:rPr/>
          </w:rPrChange>
        </w:rPr>
        <w:t xml:space="preserve">earch </w:t>
      </w:r>
      <w:r w:rsidRPr="00507D17">
        <w:t xml:space="preserve">page displays a list of all kits that are accessible based on your login location. </w:t>
      </w:r>
    </w:p>
    <w:p w14:paraId="120940A3" w14:textId="77777777" w:rsidR="00F2232B" w:rsidRDefault="00F2232B" w:rsidP="00F2232B">
      <w:pPr>
        <w:ind w:left="720" w:right="270"/>
      </w:pPr>
    </w:p>
    <w:p w14:paraId="08015F0C" w14:textId="77777777" w:rsidR="00F2232B" w:rsidRDefault="00F2232B" w:rsidP="00E55723">
      <w:pPr>
        <w:numPr>
          <w:ilvl w:val="0"/>
          <w:numId w:val="48"/>
        </w:numPr>
        <w:ind w:right="270"/>
      </w:pPr>
      <w:r>
        <w:t xml:space="preserve">Select the checkbox of one or more kits that you want to distribute. These kits should be with the </w:t>
      </w:r>
      <w:r w:rsidRPr="00641191">
        <w:rPr>
          <w:b/>
        </w:rPr>
        <w:t>In Stock</w:t>
      </w:r>
      <w:r>
        <w:t xml:space="preserve"> status.</w:t>
      </w:r>
    </w:p>
    <w:p w14:paraId="37A7FAD2" w14:textId="77777777" w:rsidR="00F2232B" w:rsidRDefault="00F2232B" w:rsidP="00F2232B">
      <w:pPr>
        <w:ind w:left="720" w:right="180"/>
      </w:pPr>
      <w:r w:rsidRPr="00E90A22">
        <w:rPr>
          <w:b/>
        </w:rPr>
        <w:t>Note:</w:t>
      </w:r>
      <w:r>
        <w:t xml:space="preserve"> To distribute all kits, select the checkbox on the header.</w:t>
      </w:r>
      <w:r>
        <w:br/>
      </w:r>
    </w:p>
    <w:p w14:paraId="424E0B41" w14:textId="77777777" w:rsidR="00F2232B" w:rsidRDefault="00F2232B" w:rsidP="00E55723">
      <w:pPr>
        <w:numPr>
          <w:ilvl w:val="0"/>
          <w:numId w:val="48"/>
        </w:numPr>
      </w:pPr>
      <w:r>
        <w:t xml:space="preserve">In the </w:t>
      </w:r>
      <w:r w:rsidRPr="00E90A22">
        <w:rPr>
          <w:b/>
        </w:rPr>
        <w:t xml:space="preserve">Actions </w:t>
      </w:r>
      <w:r>
        <w:t xml:space="preserve">list, click </w:t>
      </w:r>
      <w:r>
        <w:rPr>
          <w:b/>
        </w:rPr>
        <w:t>Distribute Kits</w:t>
      </w:r>
      <w:r w:rsidRPr="00E90A22">
        <w:t>, and then click</w:t>
      </w:r>
      <w:r w:rsidRPr="00E90A22">
        <w:rPr>
          <w:b/>
        </w:rPr>
        <w:t xml:space="preserve"> </w:t>
      </w:r>
      <w:r w:rsidRPr="00F47030">
        <w:rPr>
          <w:b/>
        </w:rPr>
        <w:t>INITIATE</w:t>
      </w:r>
      <w:r w:rsidRPr="00B20556">
        <w:t>.</w:t>
      </w:r>
      <w:r w:rsidRPr="00585562">
        <w:t xml:space="preserve"> </w:t>
      </w:r>
      <w:r>
        <w:t xml:space="preserve"> </w:t>
      </w:r>
      <w:r>
        <w:br/>
        <w:t xml:space="preserve">The </w:t>
      </w:r>
      <w:r w:rsidRPr="000A081A">
        <w:rPr>
          <w:b/>
        </w:rPr>
        <w:t>Distribute Kits</w:t>
      </w:r>
      <w:r>
        <w:t xml:space="preserve"> window appears. </w:t>
      </w:r>
    </w:p>
    <w:p w14:paraId="47128299" w14:textId="77777777" w:rsidR="00F2232B" w:rsidRDefault="00F2232B" w:rsidP="00F2232B">
      <w:pPr>
        <w:pStyle w:val="Nomal"/>
        <w:ind w:left="720"/>
      </w:pPr>
      <w:r w:rsidRPr="00B34B27">
        <w:rPr>
          <w:noProof/>
        </w:rPr>
        <w:drawing>
          <wp:inline distT="0" distB="0" distL="0" distR="0" wp14:anchorId="785F55A8" wp14:editId="7C65FBA6">
            <wp:extent cx="4247515" cy="1296670"/>
            <wp:effectExtent l="19050" t="19050" r="19685" b="1778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7515" cy="1296670"/>
                    </a:xfrm>
                    <a:prstGeom prst="rect">
                      <a:avLst/>
                    </a:prstGeom>
                    <a:noFill/>
                    <a:ln w="3175">
                      <a:solidFill>
                        <a:schemeClr val="tx1"/>
                      </a:solidFill>
                    </a:ln>
                  </pic:spPr>
                </pic:pic>
              </a:graphicData>
            </a:graphic>
          </wp:inline>
        </w:drawing>
      </w:r>
    </w:p>
    <w:p w14:paraId="2C28F416" w14:textId="77777777" w:rsidR="00F2232B" w:rsidRPr="00871F31" w:rsidRDefault="00F2232B" w:rsidP="00F2232B">
      <w:pPr>
        <w:pStyle w:val="Figure"/>
        <w:tabs>
          <w:tab w:val="clear" w:pos="1710"/>
          <w:tab w:val="num" w:pos="1800"/>
        </w:tabs>
        <w:ind w:left="1152" w:hanging="432"/>
      </w:pPr>
      <w:r>
        <w:t xml:space="preserve">  Distribute Kits window</w:t>
      </w:r>
    </w:p>
    <w:p w14:paraId="3A28B4ED" w14:textId="77777777" w:rsidR="00F2232B" w:rsidRDefault="00F2232B" w:rsidP="00F2232B">
      <w:pPr>
        <w:ind w:left="720"/>
      </w:pPr>
    </w:p>
    <w:p w14:paraId="46B1C622" w14:textId="77777777" w:rsidR="00F2232B" w:rsidRDefault="00F2232B" w:rsidP="00E55723">
      <w:pPr>
        <w:numPr>
          <w:ilvl w:val="0"/>
          <w:numId w:val="48"/>
        </w:numPr>
      </w:pPr>
      <w:r>
        <w:t xml:space="preserve">Click </w:t>
      </w:r>
      <w:r w:rsidRPr="00F47030">
        <w:rPr>
          <w:b/>
          <w:caps/>
        </w:rPr>
        <w:t>Continue</w:t>
      </w:r>
      <w:r>
        <w:t xml:space="preserve">. </w:t>
      </w:r>
    </w:p>
    <w:p w14:paraId="2D0ADE9E" w14:textId="39732954" w:rsidR="00F2232B" w:rsidRDefault="00F2232B" w:rsidP="00F2232B">
      <w:pPr>
        <w:ind w:left="720" w:right="270"/>
        <w:rPr>
          <w:ins w:id="1022" w:author="Sayali Dev" w:date="2018-02-12T15:01:00Z"/>
        </w:rPr>
      </w:pPr>
      <w:r>
        <w:t xml:space="preserve">The </w:t>
      </w:r>
      <w:r w:rsidRPr="000A081A">
        <w:rPr>
          <w:b/>
        </w:rPr>
        <w:t>Create Kit</w:t>
      </w:r>
      <w:r>
        <w:rPr>
          <w:b/>
        </w:rPr>
        <w:t>s</w:t>
      </w:r>
      <w:r w:rsidRPr="000A081A">
        <w:rPr>
          <w:b/>
        </w:rPr>
        <w:t xml:space="preserve"> Shipment</w:t>
      </w:r>
      <w:r w:rsidRPr="00585562">
        <w:t xml:space="preserve"> </w:t>
      </w:r>
      <w:r>
        <w:t>page appears and displays the kit</w:t>
      </w:r>
      <w:ins w:id="1023" w:author="Sayali Dev" w:date="2018-02-01T14:53:00Z">
        <w:r w:rsidR="00C13E90">
          <w:t>/s</w:t>
        </w:r>
      </w:ins>
      <w:r>
        <w:t xml:space="preserve"> that you selected. </w:t>
      </w:r>
      <w:r>
        <w:br/>
      </w:r>
      <w:r>
        <w:br/>
        <w:t xml:space="preserve">Refer to </w:t>
      </w:r>
      <w:r w:rsidR="00EB6C94">
        <w:fldChar w:fldCharType="begin"/>
      </w:r>
      <w:ins w:id="1024" w:author="Sayali Dev" w:date="2018-02-12T14:54:00Z">
        <w:r w:rsidR="00B2402F">
          <w:instrText>HYPERLINK  \l "_Creating_a_Kits"</w:instrText>
        </w:r>
      </w:ins>
      <w:del w:id="1025" w:author="Sayali Dev" w:date="2018-02-12T14:54:00Z">
        <w:r w:rsidR="00EB6C94" w:rsidDel="00B2402F">
          <w:delInstrText xml:space="preserve"> HYPERLINK \l "_Creating_a_Kits" </w:delInstrText>
        </w:r>
      </w:del>
      <w:r w:rsidR="00EB6C94">
        <w:fldChar w:fldCharType="separate"/>
      </w:r>
      <w:r w:rsidRPr="00DB6579">
        <w:rPr>
          <w:rStyle w:val="Hyperlink"/>
          <w:b/>
        </w:rPr>
        <w:t>Creating a Kit</w:t>
      </w:r>
      <w:r>
        <w:rPr>
          <w:rStyle w:val="Hyperlink"/>
          <w:b/>
        </w:rPr>
        <w:t>s</w:t>
      </w:r>
      <w:r w:rsidRPr="00DB6579">
        <w:rPr>
          <w:rStyle w:val="Hyperlink"/>
          <w:b/>
        </w:rPr>
        <w:t xml:space="preserve"> Shipment</w:t>
      </w:r>
      <w:r w:rsidR="00EB6C94">
        <w:rPr>
          <w:rStyle w:val="Hyperlink"/>
          <w:b/>
        </w:rPr>
        <w:fldChar w:fldCharType="end"/>
      </w:r>
      <w:r>
        <w:t xml:space="preserve"> in the </w:t>
      </w:r>
      <w:r w:rsidRPr="000A081A">
        <w:rPr>
          <w:b/>
        </w:rPr>
        <w:t>Kits Shipment</w:t>
      </w:r>
      <w:r>
        <w:t xml:space="preserve"> section for </w:t>
      </w:r>
      <w:ins w:id="1026" w:author="Sayali Dev" w:date="2018-02-12T14:56:00Z">
        <w:r w:rsidR="00B2402F">
          <w:t xml:space="preserve">detailed </w:t>
        </w:r>
      </w:ins>
      <w:r>
        <w:t>instructions for completing that screen.</w:t>
      </w:r>
    </w:p>
    <w:p w14:paraId="12054FF7" w14:textId="77777777" w:rsidR="007E009E" w:rsidRDefault="007E009E" w:rsidP="00F2232B">
      <w:pPr>
        <w:ind w:left="720" w:right="270"/>
      </w:pPr>
    </w:p>
    <w:p w14:paraId="150B2C31" w14:textId="3F827FAA" w:rsidR="00F2232B" w:rsidRPr="00B2402F" w:rsidRDefault="00B2402F">
      <w:pPr>
        <w:pStyle w:val="ListParagraph"/>
        <w:numPr>
          <w:ilvl w:val="0"/>
          <w:numId w:val="48"/>
        </w:numPr>
        <w:ind w:right="270"/>
        <w:rPr>
          <w:ins w:id="1027" w:author="Sayali Dev" w:date="2018-02-12T14:57:00Z"/>
          <w:rPrChange w:id="1028" w:author="Sayali Dev" w:date="2018-02-12T14:57:00Z">
            <w:rPr>
              <w:ins w:id="1029" w:author="Sayali Dev" w:date="2018-02-12T14:57:00Z"/>
              <w:b/>
            </w:rPr>
          </w:rPrChange>
        </w:rPr>
        <w:pPrChange w:id="1030" w:author="Sayali Dev" w:date="2018-02-12T14:56:00Z">
          <w:pPr>
            <w:ind w:left="720" w:right="270"/>
          </w:pPr>
        </w:pPrChange>
      </w:pPr>
      <w:ins w:id="1031" w:author="Sayali Dev" w:date="2018-02-12T14:56:00Z">
        <w:r>
          <w:t xml:space="preserve">Select </w:t>
        </w:r>
        <w:r w:rsidRPr="00B2402F">
          <w:rPr>
            <w:b/>
            <w:rPrChange w:id="1032" w:author="Sayali Dev" w:date="2018-02-12T14:56:00Z">
              <w:rPr/>
            </w:rPrChange>
          </w:rPr>
          <w:t>Contact Details</w:t>
        </w:r>
        <w:r w:rsidRPr="00B2402F">
          <w:rPr>
            <w:rPrChange w:id="1033" w:author="Sayali Dev" w:date="2018-02-12T14:56:00Z">
              <w:rPr>
                <w:b/>
              </w:rPr>
            </w:rPrChange>
          </w:rPr>
          <w:t xml:space="preserve"> and</w:t>
        </w:r>
        <w:r>
          <w:rPr>
            <w:b/>
          </w:rPr>
          <w:t xml:space="preserve"> </w:t>
        </w:r>
        <w:r>
          <w:t xml:space="preserve">Click </w:t>
        </w:r>
        <w:r w:rsidRPr="00B2402F">
          <w:rPr>
            <w:b/>
            <w:rPrChange w:id="1034" w:author="Sayali Dev" w:date="2018-02-12T14:56:00Z">
              <w:rPr/>
            </w:rPrChange>
          </w:rPr>
          <w:t>SAVE.</w:t>
        </w:r>
      </w:ins>
    </w:p>
    <w:p w14:paraId="0C687F97" w14:textId="176A292B" w:rsidR="00B2402F" w:rsidRDefault="00B2402F">
      <w:pPr>
        <w:pStyle w:val="ListParagraph"/>
        <w:ind w:right="270"/>
        <w:rPr>
          <w:ins w:id="1035" w:author="Sayali Dev" w:date="2018-02-12T15:01:00Z"/>
          <w:b/>
        </w:rPr>
        <w:pPrChange w:id="1036" w:author="Sayali Dev" w:date="2018-02-12T14:57:00Z">
          <w:pPr>
            <w:ind w:left="720" w:right="270"/>
          </w:pPr>
        </w:pPrChange>
      </w:pPr>
      <w:ins w:id="1037" w:author="Sayali Dev" w:date="2018-02-12T14:57:00Z">
        <w:r w:rsidRPr="00B2402F">
          <w:rPr>
            <w:b/>
            <w:rPrChange w:id="1038" w:author="Sayali Dev" w:date="2018-02-12T14:57:00Z">
              <w:rPr/>
            </w:rPrChange>
          </w:rPr>
          <w:t>View Kits S</w:t>
        </w:r>
        <w:r w:rsidRPr="00B2402F">
          <w:rPr>
            <w:b/>
          </w:rPr>
          <w:t>hipment</w:t>
        </w:r>
        <w:r>
          <w:rPr>
            <w:b/>
          </w:rPr>
          <w:t xml:space="preserve"> page </w:t>
        </w:r>
        <w:r w:rsidRPr="00B2402F">
          <w:rPr>
            <w:rPrChange w:id="1039" w:author="Sayali Dev" w:date="2018-02-12T14:57:00Z">
              <w:rPr>
                <w:b/>
              </w:rPr>
            </w:rPrChange>
          </w:rPr>
          <w:t>appears</w:t>
        </w:r>
        <w:r>
          <w:rPr>
            <w:b/>
          </w:rPr>
          <w:t>.</w:t>
        </w:r>
      </w:ins>
    </w:p>
    <w:p w14:paraId="5EBA1D80" w14:textId="77777777" w:rsidR="007E009E" w:rsidRPr="00B2402F" w:rsidRDefault="007E009E">
      <w:pPr>
        <w:pStyle w:val="ListParagraph"/>
        <w:ind w:right="270"/>
        <w:rPr>
          <w:ins w:id="1040" w:author="Sayali Dev" w:date="2018-02-12T14:56:00Z"/>
          <w:b/>
        </w:rPr>
        <w:pPrChange w:id="1041" w:author="Sayali Dev" w:date="2018-02-12T14:57:00Z">
          <w:pPr>
            <w:ind w:left="720" w:right="270"/>
          </w:pPr>
        </w:pPrChange>
      </w:pPr>
    </w:p>
    <w:p w14:paraId="4B5F42AC" w14:textId="4BDF1391" w:rsidR="00B2402F" w:rsidRPr="00B2402F" w:rsidRDefault="00B2402F">
      <w:pPr>
        <w:pStyle w:val="ListParagraph"/>
        <w:numPr>
          <w:ilvl w:val="0"/>
          <w:numId w:val="48"/>
        </w:numPr>
        <w:ind w:right="270"/>
        <w:rPr>
          <w:ins w:id="1042" w:author="Sayali Dev" w:date="2018-02-12T14:57:00Z"/>
          <w:rPrChange w:id="1043" w:author="Sayali Dev" w:date="2018-02-12T14:57:00Z">
            <w:rPr>
              <w:ins w:id="1044" w:author="Sayali Dev" w:date="2018-02-12T14:57:00Z"/>
              <w:b/>
            </w:rPr>
          </w:rPrChange>
        </w:rPr>
        <w:pPrChange w:id="1045" w:author="Sayali Dev" w:date="2018-02-12T14:56:00Z">
          <w:pPr>
            <w:ind w:left="720" w:right="270"/>
          </w:pPr>
        </w:pPrChange>
      </w:pPr>
      <w:ins w:id="1046" w:author="Sayali Dev" w:date="2018-02-12T14:56:00Z">
        <w:r w:rsidRPr="00B2402F">
          <w:rPr>
            <w:rPrChange w:id="1047" w:author="Sayali Dev" w:date="2018-02-12T14:57:00Z">
              <w:rPr>
                <w:b/>
              </w:rPr>
            </w:rPrChange>
          </w:rPr>
          <w:t>Click</w:t>
        </w:r>
        <w:r>
          <w:rPr>
            <w:b/>
          </w:rPr>
          <w:t xml:space="preserve"> SEND.</w:t>
        </w:r>
      </w:ins>
    </w:p>
    <w:p w14:paraId="47FE7A3E" w14:textId="0B0812B9" w:rsidR="00B2402F" w:rsidRDefault="00B2402F">
      <w:pPr>
        <w:pStyle w:val="ListParagraph"/>
        <w:ind w:right="270"/>
        <w:rPr>
          <w:ins w:id="1048" w:author="Sayali Dev" w:date="2018-02-12T15:01:00Z"/>
          <w:b/>
        </w:rPr>
        <w:pPrChange w:id="1049" w:author="Sayali Dev" w:date="2018-02-12T14:57:00Z">
          <w:pPr>
            <w:ind w:left="720" w:right="270"/>
          </w:pPr>
        </w:pPrChange>
      </w:pPr>
      <w:ins w:id="1050" w:author="Sayali Dev" w:date="2018-02-12T14:57:00Z">
        <w:r>
          <w:rPr>
            <w:b/>
          </w:rPr>
          <w:t xml:space="preserve">Send Kits Shipment  </w:t>
        </w:r>
        <w:r w:rsidRPr="00B2402F">
          <w:rPr>
            <w:rPrChange w:id="1051" w:author="Sayali Dev" w:date="2018-02-12T14:58:00Z">
              <w:rPr>
                <w:b/>
              </w:rPr>
            </w:rPrChange>
          </w:rPr>
          <w:t>page</w:t>
        </w:r>
        <w:r>
          <w:rPr>
            <w:b/>
          </w:rPr>
          <w:t xml:space="preserve"> </w:t>
        </w:r>
      </w:ins>
      <w:ins w:id="1052" w:author="Sayali Dev" w:date="2018-02-12T14:58:00Z">
        <w:r w:rsidRPr="00B2402F">
          <w:rPr>
            <w:rPrChange w:id="1053" w:author="Sayali Dev" w:date="2018-02-12T14:58:00Z">
              <w:rPr>
                <w:b/>
              </w:rPr>
            </w:rPrChange>
          </w:rPr>
          <w:t>appears</w:t>
        </w:r>
        <w:r>
          <w:rPr>
            <w:b/>
          </w:rPr>
          <w:t>.</w:t>
        </w:r>
      </w:ins>
    </w:p>
    <w:p w14:paraId="4FC304FE" w14:textId="77777777" w:rsidR="007E009E" w:rsidRDefault="007E009E">
      <w:pPr>
        <w:pStyle w:val="ListParagraph"/>
        <w:ind w:right="270"/>
        <w:rPr>
          <w:ins w:id="1054" w:author="Sayali Dev" w:date="2018-02-12T14:58:00Z"/>
          <w:b/>
        </w:rPr>
        <w:pPrChange w:id="1055" w:author="Sayali Dev" w:date="2018-02-12T14:57:00Z">
          <w:pPr>
            <w:ind w:left="720" w:right="270"/>
          </w:pPr>
        </w:pPrChange>
      </w:pPr>
    </w:p>
    <w:p w14:paraId="1AEC8633" w14:textId="5B96645D" w:rsidR="00B2402F" w:rsidRDefault="00B2402F">
      <w:pPr>
        <w:pStyle w:val="ListParagraph"/>
        <w:numPr>
          <w:ilvl w:val="0"/>
          <w:numId w:val="48"/>
        </w:numPr>
        <w:ind w:right="270"/>
        <w:rPr>
          <w:ins w:id="1056" w:author="Sayali Dev" w:date="2018-02-12T14:59:00Z"/>
        </w:rPr>
        <w:pPrChange w:id="1057" w:author="Sayali Dev" w:date="2018-02-12T14:58:00Z">
          <w:pPr>
            <w:ind w:left="720" w:right="270"/>
          </w:pPr>
        </w:pPrChange>
      </w:pPr>
      <w:ins w:id="1058" w:author="Sayali Dev" w:date="2018-02-12T14:58:00Z">
        <w:r>
          <w:t xml:space="preserve">Select </w:t>
        </w:r>
        <w:r w:rsidRPr="00B2402F">
          <w:rPr>
            <w:b/>
            <w:rPrChange w:id="1059" w:author="Sayali Dev" w:date="2018-02-12T14:58:00Z">
              <w:rPr/>
            </w:rPrChange>
          </w:rPr>
          <w:t>Courier</w:t>
        </w:r>
        <w:r>
          <w:t xml:space="preserve">, Enter </w:t>
        </w:r>
      </w:ins>
      <w:ins w:id="1060" w:author="Sayali Dev" w:date="2018-02-16T18:08:00Z">
        <w:r w:rsidR="002E112F">
          <w:t xml:space="preserve">or scan </w:t>
        </w:r>
      </w:ins>
      <w:ins w:id="1061" w:author="Sayali Dev" w:date="2018-02-12T14:58:00Z">
        <w:r>
          <w:rPr>
            <w:b/>
          </w:rPr>
          <w:t>Tracking R</w:t>
        </w:r>
        <w:r w:rsidRPr="00B2402F">
          <w:rPr>
            <w:b/>
            <w:rPrChange w:id="1062" w:author="Sayali Dev" w:date="2018-02-12T14:58:00Z">
              <w:rPr/>
            </w:rPrChange>
          </w:rPr>
          <w:t>esource</w:t>
        </w:r>
        <w:r>
          <w:t xml:space="preserve"> and update other details if required</w:t>
        </w:r>
        <w:r w:rsidR="007E009E">
          <w:t xml:space="preserve"> and Click </w:t>
        </w:r>
        <w:r w:rsidR="007E009E" w:rsidRPr="007E009E">
          <w:rPr>
            <w:b/>
            <w:rPrChange w:id="1063" w:author="Sayali Dev" w:date="2018-02-12T14:59:00Z">
              <w:rPr/>
            </w:rPrChange>
          </w:rPr>
          <w:t>SAVE</w:t>
        </w:r>
        <w:r w:rsidR="007E009E">
          <w:t>.</w:t>
        </w:r>
      </w:ins>
    </w:p>
    <w:p w14:paraId="3E58C76B" w14:textId="2BEC0EAC" w:rsidR="007E009E" w:rsidRDefault="007E009E">
      <w:pPr>
        <w:pStyle w:val="ListParagraph"/>
        <w:ind w:right="270"/>
        <w:rPr>
          <w:ins w:id="1064" w:author="Sayali Dev" w:date="2018-02-12T15:00:00Z"/>
        </w:rPr>
        <w:pPrChange w:id="1065" w:author="Sayali Dev" w:date="2018-02-12T14:59:00Z">
          <w:pPr>
            <w:ind w:left="720" w:right="270"/>
          </w:pPr>
        </w:pPrChange>
      </w:pPr>
      <w:ins w:id="1066" w:author="Sayali Dev" w:date="2018-02-12T14:59:00Z">
        <w:r w:rsidRPr="007E009E">
          <w:rPr>
            <w:b/>
            <w:rPrChange w:id="1067" w:author="Sayali Dev" w:date="2018-02-12T14:59:00Z">
              <w:rPr/>
            </w:rPrChange>
          </w:rPr>
          <w:t>View Kits Shipment</w:t>
        </w:r>
        <w:r>
          <w:rPr>
            <w:b/>
          </w:rPr>
          <w:t xml:space="preserve"> </w:t>
        </w:r>
      </w:ins>
      <w:ins w:id="1068" w:author="Sayali Dev" w:date="2018-02-12T15:00:00Z">
        <w:r w:rsidRPr="007E009E">
          <w:rPr>
            <w:rPrChange w:id="1069" w:author="Sayali Dev" w:date="2018-02-12T15:00:00Z">
              <w:rPr>
                <w:b/>
              </w:rPr>
            </w:rPrChange>
          </w:rPr>
          <w:t>page is displayed.</w:t>
        </w:r>
      </w:ins>
    </w:p>
    <w:p w14:paraId="19FBB221" w14:textId="5E9DD975" w:rsidR="007E009E" w:rsidRPr="007E009E" w:rsidRDefault="007E009E">
      <w:pPr>
        <w:pStyle w:val="ListParagraph"/>
        <w:ind w:right="270"/>
        <w:rPr>
          <w:b/>
          <w:rPrChange w:id="1070" w:author="Sayali Dev" w:date="2018-02-12T14:59:00Z">
            <w:rPr/>
          </w:rPrChange>
        </w:rPr>
        <w:pPrChange w:id="1071" w:author="Sayali Dev" w:date="2018-02-12T14:59:00Z">
          <w:pPr>
            <w:ind w:left="720" w:right="270"/>
          </w:pPr>
        </w:pPrChange>
      </w:pPr>
      <w:ins w:id="1072" w:author="Sayali Dev" w:date="2018-02-12T15:00:00Z">
        <w:r w:rsidRPr="007E009E">
          <w:rPr>
            <w:rPrChange w:id="1073" w:author="Sayali Dev" w:date="2018-02-12T15:00:00Z">
              <w:rPr>
                <w:b/>
              </w:rPr>
            </w:rPrChange>
          </w:rPr>
          <w:t>The</w:t>
        </w:r>
        <w:r>
          <w:rPr>
            <w:b/>
          </w:rPr>
          <w:t xml:space="preserve"> Kit status </w:t>
        </w:r>
        <w:r w:rsidRPr="007E009E">
          <w:rPr>
            <w:rPrChange w:id="1074" w:author="Sayali Dev" w:date="2018-02-12T15:00:00Z">
              <w:rPr>
                <w:b/>
              </w:rPr>
            </w:rPrChange>
          </w:rPr>
          <w:t>and</w:t>
        </w:r>
        <w:r>
          <w:rPr>
            <w:b/>
          </w:rPr>
          <w:t xml:space="preserve"> Kit Shipment Status </w:t>
        </w:r>
        <w:r w:rsidRPr="007E009E">
          <w:rPr>
            <w:rPrChange w:id="1075" w:author="Sayali Dev" w:date="2018-02-12T15:00:00Z">
              <w:rPr>
                <w:b/>
              </w:rPr>
            </w:rPrChange>
          </w:rPr>
          <w:t>appears as</w:t>
        </w:r>
        <w:r>
          <w:rPr>
            <w:b/>
          </w:rPr>
          <w:t xml:space="preserve"> In Transit</w:t>
        </w:r>
      </w:ins>
    </w:p>
    <w:p w14:paraId="68AB10A4" w14:textId="77777777" w:rsidR="00F2232B" w:rsidRDefault="00F2232B" w:rsidP="00F2232B">
      <w:pPr>
        <w:pStyle w:val="Heading3"/>
        <w:rPr>
          <w:lang w:val="en-US"/>
        </w:rPr>
      </w:pPr>
      <w:r>
        <w:br w:type="page"/>
      </w:r>
      <w:bookmarkStart w:id="1076" w:name="_Toc452993588"/>
      <w:bookmarkStart w:id="1077" w:name="_Toc507164273"/>
      <w:r>
        <w:rPr>
          <w:lang w:val="en-US"/>
        </w:rPr>
        <w:lastRenderedPageBreak/>
        <w:t>Create and Send Kits</w:t>
      </w:r>
      <w:bookmarkEnd w:id="1076"/>
      <w:bookmarkEnd w:id="1077"/>
    </w:p>
    <w:p w14:paraId="05AA504E" w14:textId="77777777" w:rsidR="00F2232B" w:rsidRDefault="00F2232B" w:rsidP="00F2232B">
      <w:pPr>
        <w:rPr>
          <w:lang w:eastAsia="x-none"/>
        </w:rPr>
      </w:pPr>
    </w:p>
    <w:p w14:paraId="71D762F3" w14:textId="66238E1A" w:rsidR="00F2232B" w:rsidRDefault="00F2232B" w:rsidP="00F2232B">
      <w:pPr>
        <w:pStyle w:val="BodyText"/>
        <w:rPr>
          <w:lang w:val="en-US"/>
        </w:rPr>
      </w:pPr>
      <w:r>
        <w:t xml:space="preserve">The </w:t>
      </w:r>
      <w:r w:rsidRPr="00C74CCB">
        <w:rPr>
          <w:b/>
        </w:rPr>
        <w:t>Create</w:t>
      </w:r>
      <w:r>
        <w:rPr>
          <w:b/>
          <w:lang w:val="en-US"/>
        </w:rPr>
        <w:t xml:space="preserve"> and Send Kits</w:t>
      </w:r>
      <w:r>
        <w:t xml:space="preserve"> link</w:t>
      </w:r>
      <w:r w:rsidRPr="00585562">
        <w:t xml:space="preserve"> on the </w:t>
      </w:r>
      <w:r>
        <w:rPr>
          <w:lang w:val="en-US"/>
        </w:rPr>
        <w:t>K</w:t>
      </w:r>
      <w:r>
        <w:t xml:space="preserve">it </w:t>
      </w:r>
      <w:r>
        <w:rPr>
          <w:lang w:val="en-US"/>
        </w:rPr>
        <w:t>S</w:t>
      </w:r>
      <w:r>
        <w:t xml:space="preserve">earch page </w:t>
      </w:r>
      <w:r w:rsidRPr="00585562">
        <w:t xml:space="preserve">allows </w:t>
      </w:r>
      <w:r>
        <w:t xml:space="preserve">you </w:t>
      </w:r>
      <w:r w:rsidRPr="00585562">
        <w:t xml:space="preserve">to </w:t>
      </w:r>
      <w:r>
        <w:rPr>
          <w:lang w:val="en-US"/>
        </w:rPr>
        <w:t>combine the steps of crea</w:t>
      </w:r>
      <w:ins w:id="1078" w:author="Sayali Dev" w:date="2018-02-01T14:46:00Z">
        <w:r w:rsidR="00710A47">
          <w:rPr>
            <w:lang w:val="en-US"/>
          </w:rPr>
          <w:t>t</w:t>
        </w:r>
      </w:ins>
      <w:r>
        <w:rPr>
          <w:lang w:val="en-US"/>
        </w:rPr>
        <w:t>ing and sending the kits.</w:t>
      </w:r>
    </w:p>
    <w:p w14:paraId="6EFC0155" w14:textId="77777777" w:rsidR="00F2232B" w:rsidRPr="00A61C31" w:rsidRDefault="00F2232B" w:rsidP="00F2232B">
      <w:pPr>
        <w:pStyle w:val="BodyText"/>
        <w:rPr>
          <w:lang w:val="en-US"/>
        </w:rPr>
      </w:pPr>
      <w:r w:rsidRPr="003B1D32">
        <w:rPr>
          <w:b/>
          <w:lang w:val="en-US"/>
        </w:rPr>
        <w:t>Note:</w:t>
      </w:r>
      <w:r>
        <w:rPr>
          <w:lang w:val="en-US"/>
        </w:rPr>
        <w:t xml:space="preserve"> </w:t>
      </w:r>
      <w:r w:rsidRPr="00585562">
        <w:t>Only a</w:t>
      </w:r>
      <w:r>
        <w:rPr>
          <w:lang w:val="en-US"/>
        </w:rPr>
        <w:t>n authorized</w:t>
      </w:r>
      <w:r w:rsidRPr="00585562">
        <w:t xml:space="preserve"> </w:t>
      </w:r>
      <w:r>
        <w:t xml:space="preserve">Biobank </w:t>
      </w:r>
      <w:r w:rsidRPr="00585562">
        <w:t xml:space="preserve">user </w:t>
      </w:r>
      <w:r>
        <w:rPr>
          <w:lang w:val="en-US"/>
        </w:rPr>
        <w:t>can</w:t>
      </w:r>
      <w:r w:rsidRPr="00585562">
        <w:t xml:space="preserve"> </w:t>
      </w:r>
      <w:r>
        <w:t>create</w:t>
      </w:r>
      <w:r w:rsidRPr="00585562">
        <w:t xml:space="preserve"> new kit</w:t>
      </w:r>
      <w:r>
        <w:t>s</w:t>
      </w:r>
      <w:r>
        <w:rPr>
          <w:lang w:val="en-US"/>
        </w:rPr>
        <w:t xml:space="preserve"> and send them to another site</w:t>
      </w:r>
      <w:r w:rsidRPr="00585562">
        <w:t>.</w:t>
      </w:r>
    </w:p>
    <w:p w14:paraId="54CBF9DC" w14:textId="77777777" w:rsidR="00F2232B" w:rsidRDefault="00F2232B" w:rsidP="00F2232B"/>
    <w:p w14:paraId="303D60FD" w14:textId="77777777" w:rsidR="00F2232B" w:rsidRDefault="00F2232B" w:rsidP="00F2232B">
      <w:pPr>
        <w:tabs>
          <w:tab w:val="center" w:pos="5400"/>
        </w:tabs>
      </w:pPr>
      <w:r>
        <w:t>T</w:t>
      </w:r>
      <w:r w:rsidRPr="00585562">
        <w:t xml:space="preserve">o </w:t>
      </w:r>
      <w:r>
        <w:t>create and send kits</w:t>
      </w:r>
      <w:r w:rsidRPr="00585562">
        <w:t>:</w:t>
      </w:r>
    </w:p>
    <w:p w14:paraId="3DBE8B40" w14:textId="77777777" w:rsidR="00F2232B" w:rsidRPr="00585562" w:rsidRDefault="00F2232B" w:rsidP="00F2232B">
      <w:pPr>
        <w:tabs>
          <w:tab w:val="center" w:pos="5400"/>
        </w:tabs>
      </w:pPr>
    </w:p>
    <w:p w14:paraId="51F0D8B6" w14:textId="5FE825C9" w:rsidR="00F2232B" w:rsidRDefault="00F2232B" w:rsidP="00C9791D">
      <w:pPr>
        <w:numPr>
          <w:ilvl w:val="0"/>
          <w:numId w:val="241"/>
        </w:numPr>
        <w:ind w:right="540"/>
      </w:pPr>
      <w:del w:id="1079" w:author="Sayali Dev" w:date="2018-01-31T17:54:00Z">
        <w:r w:rsidDel="009A119E">
          <w:delText>Log on</w:delText>
        </w:r>
      </w:del>
      <w:ins w:id="1080" w:author="Sayali Dev" w:date="2018-01-31T17:54:00Z">
        <w:r w:rsidR="009A119E">
          <w:t>Log in</w:t>
        </w:r>
      </w:ins>
      <w:r>
        <w:t xml:space="preserve"> to the application using your </w:t>
      </w:r>
      <w:del w:id="1081" w:author="Sayali Dev" w:date="2018-01-31T17:55:00Z">
        <w:r w:rsidDel="00A62626">
          <w:delText>logon</w:delText>
        </w:r>
      </w:del>
      <w:ins w:id="1082" w:author="Sayali Dev" w:date="2018-01-31T17:55:00Z">
        <w:r w:rsidR="00A62626">
          <w:t>log in</w:t>
        </w:r>
      </w:ins>
      <w:r>
        <w:t xml:space="preserve"> credentials. </w:t>
      </w:r>
    </w:p>
    <w:p w14:paraId="1FB69C61" w14:textId="77777777" w:rsidR="00F2232B" w:rsidRDefault="00F2232B" w:rsidP="00F2232B">
      <w:pPr>
        <w:ind w:left="720" w:right="540"/>
      </w:pPr>
      <w:r>
        <w:t xml:space="preserve">The home page appears. </w:t>
      </w:r>
    </w:p>
    <w:p w14:paraId="3B99FC0C" w14:textId="77777777" w:rsidR="00F2232B" w:rsidRDefault="00F2232B" w:rsidP="00F2232B">
      <w:pPr>
        <w:ind w:left="720" w:right="540"/>
      </w:pPr>
    </w:p>
    <w:p w14:paraId="1D6724CA" w14:textId="77777777" w:rsidR="00F2232B" w:rsidRDefault="00F2232B" w:rsidP="00C9791D">
      <w:pPr>
        <w:numPr>
          <w:ilvl w:val="0"/>
          <w:numId w:val="241"/>
        </w:numPr>
        <w:ind w:right="540"/>
      </w:pPr>
      <w:r>
        <w:t xml:space="preserve">Point to the arrow of the </w:t>
      </w:r>
      <w:r w:rsidRPr="00F9517E">
        <w:rPr>
          <w:b/>
        </w:rPr>
        <w:t>BMS</w:t>
      </w:r>
      <w:r>
        <w:t xml:space="preserve"> tab, and then c</w:t>
      </w:r>
      <w:r w:rsidRPr="00585562">
        <w:t xml:space="preserve">lick </w:t>
      </w:r>
      <w:r>
        <w:rPr>
          <w:b/>
        </w:rPr>
        <w:t>Kits I</w:t>
      </w:r>
      <w:r w:rsidRPr="00EC5321">
        <w:rPr>
          <w:b/>
        </w:rPr>
        <w:t>nventory</w:t>
      </w:r>
      <w:r>
        <w:t xml:space="preserve">. </w:t>
      </w:r>
    </w:p>
    <w:p w14:paraId="18FB175A" w14:textId="77777777" w:rsidR="00F2232B" w:rsidRDefault="00F2232B" w:rsidP="00F2232B">
      <w:pPr>
        <w:ind w:left="720" w:right="540"/>
      </w:pPr>
      <w:r w:rsidRPr="00585562">
        <w:t xml:space="preserve">The </w:t>
      </w:r>
      <w:r>
        <w:rPr>
          <w:b/>
        </w:rPr>
        <w:t>K</w:t>
      </w:r>
      <w:r w:rsidRPr="00EB3818">
        <w:rPr>
          <w:b/>
        </w:rPr>
        <w:t>it</w:t>
      </w:r>
      <w:r>
        <w:rPr>
          <w:b/>
        </w:rPr>
        <w:t xml:space="preserve"> S</w:t>
      </w:r>
      <w:r w:rsidRPr="00EB3818">
        <w:rPr>
          <w:b/>
        </w:rPr>
        <w:t>earch</w:t>
      </w:r>
      <w:r w:rsidRPr="00585562">
        <w:t xml:space="preserve"> </w:t>
      </w:r>
      <w:r>
        <w:t xml:space="preserve">page appears. </w:t>
      </w:r>
    </w:p>
    <w:p w14:paraId="73BB937C" w14:textId="77777777" w:rsidR="00F2232B" w:rsidRDefault="00F2232B" w:rsidP="00F2232B">
      <w:pPr>
        <w:ind w:left="720" w:right="540"/>
      </w:pPr>
    </w:p>
    <w:p w14:paraId="7E15FA4C" w14:textId="77777777" w:rsidR="00F2232B" w:rsidRDefault="00F2232B" w:rsidP="00C9791D">
      <w:pPr>
        <w:numPr>
          <w:ilvl w:val="0"/>
          <w:numId w:val="241"/>
        </w:numPr>
        <w:ind w:right="540"/>
      </w:pPr>
      <w:r>
        <w:t xml:space="preserve">Click </w:t>
      </w:r>
      <w:r>
        <w:rPr>
          <w:b/>
        </w:rPr>
        <w:t xml:space="preserve">Create and Send Kits </w:t>
      </w:r>
      <w:r>
        <w:t xml:space="preserve">link at the top upper-left corner of the </w:t>
      </w:r>
      <w:r w:rsidRPr="00F938E9">
        <w:rPr>
          <w:b/>
        </w:rPr>
        <w:t xml:space="preserve">Kits </w:t>
      </w:r>
      <w:r>
        <w:rPr>
          <w:b/>
        </w:rPr>
        <w:t>Search</w:t>
      </w:r>
      <w:r>
        <w:t xml:space="preserve"> page.</w:t>
      </w:r>
    </w:p>
    <w:p w14:paraId="2C30385C" w14:textId="77777777" w:rsidR="00F2232B" w:rsidRDefault="00F2232B" w:rsidP="00F2232B">
      <w:pPr>
        <w:ind w:left="720" w:right="540"/>
      </w:pPr>
    </w:p>
    <w:p w14:paraId="50EEF9E9" w14:textId="77777777" w:rsidR="00F2232B" w:rsidRDefault="00F2232B" w:rsidP="00F2232B">
      <w:pPr>
        <w:ind w:left="720" w:right="540"/>
      </w:pPr>
      <w:r>
        <w:rPr>
          <w:noProof/>
        </w:rPr>
        <w:drawing>
          <wp:inline distT="0" distB="0" distL="0" distR="0" wp14:anchorId="6F74059D" wp14:editId="5108510B">
            <wp:extent cx="6317222" cy="2955175"/>
            <wp:effectExtent l="19050" t="19050" r="26670" b="17145"/>
            <wp:docPr id="9242" name="Picture 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4594" cy="2958624"/>
                    </a:xfrm>
                    <a:prstGeom prst="rect">
                      <a:avLst/>
                    </a:prstGeom>
                    <a:ln w="3175">
                      <a:solidFill>
                        <a:schemeClr val="tx1"/>
                      </a:solidFill>
                    </a:ln>
                  </pic:spPr>
                </pic:pic>
              </a:graphicData>
            </a:graphic>
          </wp:inline>
        </w:drawing>
      </w:r>
    </w:p>
    <w:p w14:paraId="7AF64D56" w14:textId="77777777" w:rsidR="00F2232B" w:rsidRDefault="00F2232B" w:rsidP="00F2232B">
      <w:pPr>
        <w:pStyle w:val="Figure"/>
        <w:tabs>
          <w:tab w:val="num" w:pos="1800"/>
        </w:tabs>
      </w:pPr>
      <w:r>
        <w:t xml:space="preserve">  Create and Send Kits link</w:t>
      </w:r>
      <w:r>
        <w:br/>
      </w:r>
    </w:p>
    <w:p w14:paraId="5601D972" w14:textId="77777777" w:rsidR="00F2232B" w:rsidRDefault="00F2232B" w:rsidP="00C9791D">
      <w:pPr>
        <w:numPr>
          <w:ilvl w:val="0"/>
          <w:numId w:val="241"/>
        </w:numPr>
        <w:ind w:right="540"/>
      </w:pPr>
      <w:r>
        <w:t xml:space="preserve">The </w:t>
      </w:r>
      <w:r w:rsidRPr="00BD75A0">
        <w:rPr>
          <w:b/>
        </w:rPr>
        <w:t xml:space="preserve">Kit Batch Creation </w:t>
      </w:r>
      <w:r>
        <w:t>page appears.</w:t>
      </w:r>
    </w:p>
    <w:p w14:paraId="1FFFD856" w14:textId="77777777" w:rsidR="00F2232B" w:rsidRDefault="00F2232B" w:rsidP="00F2232B">
      <w:pPr>
        <w:ind w:left="720" w:right="540"/>
      </w:pPr>
    </w:p>
    <w:p w14:paraId="351B20A0" w14:textId="77777777" w:rsidR="00F2232B" w:rsidRDefault="00F2232B" w:rsidP="00F2232B">
      <w:pPr>
        <w:ind w:left="720" w:right="540"/>
      </w:pPr>
      <w:r w:rsidRPr="00B34B27">
        <w:rPr>
          <w:noProof/>
        </w:rPr>
        <w:lastRenderedPageBreak/>
        <w:drawing>
          <wp:inline distT="0" distB="0" distL="0" distR="0" wp14:anchorId="4719FA52" wp14:editId="4AA50823">
            <wp:extent cx="6234430" cy="2884805"/>
            <wp:effectExtent l="19050" t="19050" r="13970" b="1079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34430" cy="2884805"/>
                    </a:xfrm>
                    <a:prstGeom prst="rect">
                      <a:avLst/>
                    </a:prstGeom>
                    <a:noFill/>
                    <a:ln w="3175">
                      <a:solidFill>
                        <a:schemeClr val="tx1"/>
                      </a:solidFill>
                    </a:ln>
                  </pic:spPr>
                </pic:pic>
              </a:graphicData>
            </a:graphic>
          </wp:inline>
        </w:drawing>
      </w:r>
    </w:p>
    <w:p w14:paraId="6CBF7B9B" w14:textId="77777777" w:rsidR="00F2232B" w:rsidRDefault="00F2232B" w:rsidP="00F2232B">
      <w:pPr>
        <w:pStyle w:val="Figure"/>
        <w:tabs>
          <w:tab w:val="num" w:pos="1800"/>
        </w:tabs>
      </w:pPr>
      <w:r>
        <w:t xml:space="preserve">  Kit Batch Creation page</w:t>
      </w:r>
    </w:p>
    <w:p w14:paraId="08F5CF37" w14:textId="77777777" w:rsidR="00F2232B" w:rsidRDefault="00F2232B" w:rsidP="00F2232B">
      <w:pPr>
        <w:ind w:left="720" w:right="540"/>
      </w:pPr>
    </w:p>
    <w:p w14:paraId="591B25A7" w14:textId="77777777" w:rsidR="00F2232B" w:rsidRDefault="00F2232B" w:rsidP="00F2232B">
      <w:pPr>
        <w:ind w:left="720" w:right="540"/>
      </w:pPr>
      <w:r>
        <w:t xml:space="preserve">Enter appropriate information in each field. Following table lists each field and its description. </w:t>
      </w:r>
    </w:p>
    <w:p w14:paraId="01806C1C" w14:textId="77777777" w:rsidR="00F2232B" w:rsidRDefault="00F2232B" w:rsidP="00F2232B">
      <w:pPr>
        <w:ind w:left="720" w:right="540"/>
      </w:pPr>
      <w:r w:rsidRPr="00B23F0A">
        <w:rPr>
          <w:b/>
        </w:rPr>
        <w:t>Note:</w:t>
      </w:r>
      <w:r>
        <w:t xml:space="preserve"> Fields that are marked with the red asterisk (</w:t>
      </w:r>
      <w:r w:rsidRPr="00B23F0A">
        <w:rPr>
          <w:color w:val="FF0000"/>
        </w:rPr>
        <w:t>*</w:t>
      </w:r>
      <w:r>
        <w:t xml:space="preserve">) are mandatory. </w:t>
      </w:r>
    </w:p>
    <w:p w14:paraId="36C02BFD" w14:textId="77777777" w:rsidR="00F2232B" w:rsidRDefault="00F2232B" w:rsidP="00F2232B">
      <w:pPr>
        <w:ind w:left="720" w:right="540"/>
      </w:pPr>
    </w:p>
    <w:p w14:paraId="05645D22" w14:textId="7005DDAA" w:rsidR="00F2232B" w:rsidRDefault="00F2232B" w:rsidP="00F2232B">
      <w:pPr>
        <w:pStyle w:val="Caption"/>
        <w:ind w:firstLine="720"/>
      </w:pPr>
      <w:r>
        <w:t xml:space="preserve">Table </w:t>
      </w:r>
      <w:r w:rsidR="00653CE2">
        <w:fldChar w:fldCharType="begin"/>
      </w:r>
      <w:r w:rsidR="00653CE2">
        <w:instrText xml:space="preserve"> SEQ Figure \* ARABIC </w:instrText>
      </w:r>
      <w:r w:rsidR="00653CE2">
        <w:fldChar w:fldCharType="separate"/>
      </w:r>
      <w:ins w:id="1083" w:author="Sayali Dev" w:date="2018-02-02T13:47:00Z">
        <w:r w:rsidR="00EB76E3">
          <w:rPr>
            <w:noProof/>
          </w:rPr>
          <w:t>4</w:t>
        </w:r>
      </w:ins>
      <w:del w:id="1084" w:author="Sayali Dev" w:date="2018-02-02T13:47:00Z">
        <w:r w:rsidDel="00EB76E3">
          <w:rPr>
            <w:noProof/>
          </w:rPr>
          <w:delText>5</w:delText>
        </w:r>
      </w:del>
      <w:r w:rsidR="00653CE2">
        <w:rPr>
          <w:noProof/>
        </w:rPr>
        <w:fldChar w:fldCharType="end"/>
      </w:r>
      <w:r>
        <w:t>: Adding a new item</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50"/>
        <w:gridCol w:w="7560"/>
      </w:tblGrid>
      <w:tr w:rsidR="00F2232B" w:rsidRPr="007A152E" w14:paraId="3342F37D" w14:textId="77777777" w:rsidTr="00F2232B">
        <w:trPr>
          <w:cantSplit/>
          <w:trHeight w:val="288"/>
          <w:tblHeader/>
        </w:trPr>
        <w:tc>
          <w:tcPr>
            <w:tcW w:w="2250" w:type="dxa"/>
            <w:shd w:val="clear" w:color="auto" w:fill="BFBFBF"/>
            <w:vAlign w:val="center"/>
          </w:tcPr>
          <w:p w14:paraId="7655A695" w14:textId="77777777" w:rsidR="00F2232B" w:rsidRPr="007A152E" w:rsidRDefault="00F2232B" w:rsidP="00F2232B">
            <w:pPr>
              <w:rPr>
                <w:b/>
              </w:rPr>
            </w:pPr>
            <w:r>
              <w:rPr>
                <w:b/>
              </w:rPr>
              <w:t>Field</w:t>
            </w:r>
          </w:p>
        </w:tc>
        <w:tc>
          <w:tcPr>
            <w:tcW w:w="7560" w:type="dxa"/>
            <w:shd w:val="clear" w:color="auto" w:fill="BFBFBF"/>
            <w:vAlign w:val="center"/>
          </w:tcPr>
          <w:p w14:paraId="4EE49C09" w14:textId="77777777" w:rsidR="00F2232B" w:rsidRPr="007A152E" w:rsidRDefault="00F2232B" w:rsidP="00F2232B">
            <w:pPr>
              <w:rPr>
                <w:b/>
              </w:rPr>
            </w:pPr>
            <w:r w:rsidRPr="007A152E">
              <w:rPr>
                <w:b/>
              </w:rPr>
              <w:t>Description</w:t>
            </w:r>
          </w:p>
        </w:tc>
      </w:tr>
      <w:tr w:rsidR="00F2232B" w14:paraId="49F2AE4D" w14:textId="77777777" w:rsidTr="00F2232B">
        <w:trPr>
          <w:cantSplit/>
          <w:trHeight w:val="288"/>
        </w:trPr>
        <w:tc>
          <w:tcPr>
            <w:tcW w:w="2250" w:type="dxa"/>
          </w:tcPr>
          <w:p w14:paraId="2A83E3AB" w14:textId="77777777" w:rsidR="00F2232B" w:rsidRDefault="00F2232B" w:rsidP="00F2232B">
            <w:pPr>
              <w:rPr>
                <w:b/>
              </w:rPr>
            </w:pPr>
            <w:r>
              <w:rPr>
                <w:b/>
              </w:rPr>
              <w:t>Collection</w:t>
            </w:r>
          </w:p>
        </w:tc>
        <w:tc>
          <w:tcPr>
            <w:tcW w:w="7560" w:type="dxa"/>
            <w:vAlign w:val="center"/>
          </w:tcPr>
          <w:p w14:paraId="20C1E81F" w14:textId="77777777" w:rsidR="00F2232B" w:rsidRDefault="00F2232B" w:rsidP="00F2232B">
            <w:r>
              <w:t xml:space="preserve">Click appropriate Collection for which you want to create and send kits.  </w:t>
            </w:r>
          </w:p>
        </w:tc>
      </w:tr>
      <w:tr w:rsidR="00F2232B" w14:paraId="0239BC25" w14:textId="77777777" w:rsidTr="00F2232B">
        <w:trPr>
          <w:cantSplit/>
          <w:trHeight w:val="288"/>
        </w:trPr>
        <w:tc>
          <w:tcPr>
            <w:tcW w:w="2250" w:type="dxa"/>
          </w:tcPr>
          <w:p w14:paraId="7E158CEC" w14:textId="77777777" w:rsidR="00F2232B" w:rsidRDefault="00F2232B" w:rsidP="00F2232B">
            <w:pPr>
              <w:rPr>
                <w:b/>
              </w:rPr>
            </w:pPr>
            <w:r>
              <w:rPr>
                <w:b/>
              </w:rPr>
              <w:t>Visit Site</w:t>
            </w:r>
          </w:p>
        </w:tc>
        <w:tc>
          <w:tcPr>
            <w:tcW w:w="7560" w:type="dxa"/>
            <w:vAlign w:val="center"/>
          </w:tcPr>
          <w:p w14:paraId="1BCC287B" w14:textId="77777777" w:rsidR="00F2232B" w:rsidRDefault="00F2232B" w:rsidP="00F2232B">
            <w:r>
              <w:t>Click appropriate Visit Site of the selected Collection, for which you want to create and send kits.</w:t>
            </w:r>
          </w:p>
        </w:tc>
      </w:tr>
      <w:tr w:rsidR="00F2232B" w14:paraId="3193DE12" w14:textId="77777777" w:rsidTr="00F2232B">
        <w:trPr>
          <w:cantSplit/>
          <w:trHeight w:val="288"/>
        </w:trPr>
        <w:tc>
          <w:tcPr>
            <w:tcW w:w="2250" w:type="dxa"/>
            <w:vAlign w:val="center"/>
          </w:tcPr>
          <w:p w14:paraId="7BF39986" w14:textId="77777777" w:rsidR="00F2232B" w:rsidRDefault="00F2232B" w:rsidP="00F2232B">
            <w:pPr>
              <w:rPr>
                <w:b/>
              </w:rPr>
            </w:pPr>
            <w:r>
              <w:rPr>
                <w:b/>
              </w:rPr>
              <w:t>Kit Template Name</w:t>
            </w:r>
          </w:p>
        </w:tc>
        <w:tc>
          <w:tcPr>
            <w:tcW w:w="7560" w:type="dxa"/>
            <w:vAlign w:val="center"/>
          </w:tcPr>
          <w:p w14:paraId="4B55B1D4" w14:textId="77777777" w:rsidR="00F2232B" w:rsidRDefault="00F2232B" w:rsidP="00F2232B">
            <w:r>
              <w:t>Click the appropriate kit template associated with the selected Collection, for which you want to create and send kits.</w:t>
            </w:r>
          </w:p>
        </w:tc>
      </w:tr>
      <w:tr w:rsidR="00F2232B" w14:paraId="28FB4992" w14:textId="77777777" w:rsidTr="00F2232B">
        <w:trPr>
          <w:cantSplit/>
          <w:trHeight w:val="288"/>
        </w:trPr>
        <w:tc>
          <w:tcPr>
            <w:tcW w:w="2250" w:type="dxa"/>
            <w:vAlign w:val="center"/>
          </w:tcPr>
          <w:p w14:paraId="10BB1A08" w14:textId="77777777" w:rsidR="00F2232B" w:rsidRPr="006744E4" w:rsidRDefault="00F2232B" w:rsidP="00F2232B">
            <w:pPr>
              <w:rPr>
                <w:b/>
              </w:rPr>
            </w:pPr>
            <w:r w:rsidRPr="00AD12B7">
              <w:rPr>
                <w:b/>
              </w:rPr>
              <w:t>No. of Kits</w:t>
            </w:r>
            <w:r>
              <w:rPr>
                <w:b/>
              </w:rPr>
              <w:t xml:space="preserve"> </w:t>
            </w:r>
            <w:r w:rsidRPr="00AD12B7">
              <w:rPr>
                <w:b/>
              </w:rPr>
              <w:t>(Max:50)</w:t>
            </w:r>
          </w:p>
        </w:tc>
        <w:tc>
          <w:tcPr>
            <w:tcW w:w="7560" w:type="dxa"/>
            <w:vAlign w:val="center"/>
          </w:tcPr>
          <w:p w14:paraId="74E24EF0" w14:textId="77777777" w:rsidR="00F2232B" w:rsidRDefault="00F2232B" w:rsidP="00F2232B">
            <w:r>
              <w:t>Type the number of kits you want to create and send to the selected Collection Site.</w:t>
            </w:r>
          </w:p>
        </w:tc>
      </w:tr>
    </w:tbl>
    <w:p w14:paraId="4B422D98" w14:textId="77777777" w:rsidR="00F2232B" w:rsidRDefault="00F2232B" w:rsidP="00F2232B">
      <w:pPr>
        <w:ind w:left="720" w:right="540"/>
      </w:pPr>
    </w:p>
    <w:p w14:paraId="44DC0BF7" w14:textId="77777777" w:rsidR="00F2232B" w:rsidRDefault="00F2232B" w:rsidP="00C9791D">
      <w:pPr>
        <w:numPr>
          <w:ilvl w:val="0"/>
          <w:numId w:val="241"/>
        </w:numPr>
        <w:ind w:right="540"/>
      </w:pPr>
      <w:r>
        <w:t xml:space="preserve">Click </w:t>
      </w:r>
      <w:r w:rsidRPr="00C37B62">
        <w:rPr>
          <w:b/>
        </w:rPr>
        <w:t>CREATE</w:t>
      </w:r>
      <w:r>
        <w:t>.</w:t>
      </w:r>
    </w:p>
    <w:p w14:paraId="48C3E436" w14:textId="77777777" w:rsidR="00F2232B" w:rsidRDefault="00F2232B" w:rsidP="00F2232B">
      <w:pPr>
        <w:ind w:left="720" w:right="540"/>
      </w:pPr>
      <w:r>
        <w:t xml:space="preserve">The </w:t>
      </w:r>
      <w:r w:rsidRPr="00C37B62">
        <w:rPr>
          <w:b/>
        </w:rPr>
        <w:t>View Kits Batch Summary</w:t>
      </w:r>
      <w:r>
        <w:t xml:space="preserve"> page appears.</w:t>
      </w:r>
    </w:p>
    <w:p w14:paraId="1E16D186" w14:textId="77777777" w:rsidR="00F2232B" w:rsidRDefault="00F2232B" w:rsidP="00F2232B">
      <w:pPr>
        <w:ind w:left="720" w:right="540"/>
      </w:pPr>
    </w:p>
    <w:p w14:paraId="6C70B65A" w14:textId="77777777" w:rsidR="00F2232B" w:rsidRDefault="00F2232B" w:rsidP="00F2232B">
      <w:pPr>
        <w:ind w:left="720" w:right="540"/>
      </w:pPr>
      <w:r w:rsidRPr="00B34B27">
        <w:rPr>
          <w:noProof/>
        </w:rPr>
        <w:lastRenderedPageBreak/>
        <w:drawing>
          <wp:inline distT="0" distB="0" distL="0" distR="0" wp14:anchorId="3835F338" wp14:editId="08C07048">
            <wp:extent cx="6151245" cy="2842895"/>
            <wp:effectExtent l="19050" t="19050" r="20955" b="14605"/>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51245" cy="2842895"/>
                    </a:xfrm>
                    <a:prstGeom prst="rect">
                      <a:avLst/>
                    </a:prstGeom>
                    <a:noFill/>
                    <a:ln w="3175">
                      <a:solidFill>
                        <a:schemeClr val="tx1"/>
                      </a:solidFill>
                    </a:ln>
                  </pic:spPr>
                </pic:pic>
              </a:graphicData>
            </a:graphic>
          </wp:inline>
        </w:drawing>
      </w:r>
    </w:p>
    <w:p w14:paraId="3B108F22" w14:textId="77777777" w:rsidR="00F2232B" w:rsidRDefault="00F2232B" w:rsidP="00F2232B">
      <w:pPr>
        <w:pStyle w:val="Figure"/>
        <w:tabs>
          <w:tab w:val="num" w:pos="1800"/>
        </w:tabs>
      </w:pPr>
      <w:r>
        <w:t xml:space="preserve">  View Kits Batch Summary page</w:t>
      </w:r>
    </w:p>
    <w:p w14:paraId="054FEFAF" w14:textId="77777777" w:rsidR="00F2232B" w:rsidRDefault="00F2232B" w:rsidP="00F2232B">
      <w:pPr>
        <w:ind w:left="720" w:right="540"/>
      </w:pPr>
    </w:p>
    <w:p w14:paraId="66AAC85D" w14:textId="77777777" w:rsidR="00F2232B" w:rsidRDefault="00F2232B" w:rsidP="00F2232B">
      <w:pPr>
        <w:ind w:left="720" w:right="540"/>
      </w:pPr>
    </w:p>
    <w:p w14:paraId="40D5960A" w14:textId="77777777" w:rsidR="00F2232B" w:rsidRDefault="00F2232B" w:rsidP="00C9791D">
      <w:pPr>
        <w:numPr>
          <w:ilvl w:val="0"/>
          <w:numId w:val="241"/>
        </w:numPr>
        <w:ind w:right="540"/>
      </w:pPr>
      <w:r>
        <w:t xml:space="preserve">Click </w:t>
      </w:r>
      <w:r w:rsidRPr="009439DB">
        <w:rPr>
          <w:b/>
        </w:rPr>
        <w:t>SEND</w:t>
      </w:r>
      <w:r>
        <w:t>.</w:t>
      </w:r>
    </w:p>
    <w:p w14:paraId="5CE9D9F1" w14:textId="77777777" w:rsidR="00F2232B" w:rsidRDefault="00F2232B" w:rsidP="00F2232B">
      <w:pPr>
        <w:ind w:left="720"/>
        <w:rPr>
          <w:b/>
        </w:rPr>
      </w:pPr>
      <w:r>
        <w:t xml:space="preserve">The </w:t>
      </w:r>
      <w:r w:rsidRPr="009439DB">
        <w:rPr>
          <w:b/>
        </w:rPr>
        <w:t>View Kits Shipment</w:t>
      </w:r>
      <w:r>
        <w:t xml:space="preserve"> page appears with the details of the kit shipment.</w:t>
      </w:r>
      <w:r>
        <w:br/>
      </w:r>
    </w:p>
    <w:p w14:paraId="125AEA5D" w14:textId="77777777" w:rsidR="00F2232B" w:rsidRDefault="00F2232B" w:rsidP="00F2232B">
      <w:pPr>
        <w:ind w:left="720"/>
      </w:pPr>
      <w:r w:rsidRPr="003B2059">
        <w:rPr>
          <w:b/>
        </w:rPr>
        <w:t>Note:</w:t>
      </w:r>
      <w:r>
        <w:t xml:space="preserve"> To expand the </w:t>
      </w:r>
      <w:r w:rsidRPr="003B2059">
        <w:rPr>
          <w:b/>
        </w:rPr>
        <w:t>Comments History</w:t>
      </w:r>
      <w:r>
        <w:t xml:space="preserve"> box to display additional previous comments, click the expand icon </w:t>
      </w:r>
      <w:r>
        <w:rPr>
          <w:noProof/>
        </w:rPr>
        <w:drawing>
          <wp:inline distT="0" distB="0" distL="0" distR="0" wp14:anchorId="59A031D4" wp14:editId="71A46A47">
            <wp:extent cx="207645" cy="191135"/>
            <wp:effectExtent l="0" t="0" r="1905" b="0"/>
            <wp:docPr id="29" name="Picture 29" descr="expan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pand ic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7645" cy="191135"/>
                    </a:xfrm>
                    <a:prstGeom prst="rect">
                      <a:avLst/>
                    </a:prstGeom>
                    <a:noFill/>
                    <a:ln>
                      <a:noFill/>
                    </a:ln>
                  </pic:spPr>
                </pic:pic>
              </a:graphicData>
            </a:graphic>
          </wp:inline>
        </w:drawing>
      </w:r>
      <w:r>
        <w:t>.</w:t>
      </w:r>
    </w:p>
    <w:p w14:paraId="44DDB645" w14:textId="77777777" w:rsidR="00F2232B" w:rsidRDefault="00F2232B" w:rsidP="00F2232B">
      <w:pPr>
        <w:ind w:left="720" w:right="540"/>
      </w:pPr>
    </w:p>
    <w:p w14:paraId="08A64FA9" w14:textId="77777777" w:rsidR="00F2232B" w:rsidRDefault="00F2232B" w:rsidP="00F2232B">
      <w:pPr>
        <w:ind w:left="720" w:right="540"/>
      </w:pPr>
      <w:r w:rsidRPr="00B34B27">
        <w:rPr>
          <w:noProof/>
        </w:rPr>
        <w:drawing>
          <wp:inline distT="0" distB="0" distL="0" distR="0" wp14:anchorId="4B8E24F2" wp14:editId="272C3B32">
            <wp:extent cx="6268085" cy="2934335"/>
            <wp:effectExtent l="19050" t="19050" r="18415" b="18415"/>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68085" cy="2934335"/>
                    </a:xfrm>
                    <a:prstGeom prst="rect">
                      <a:avLst/>
                    </a:prstGeom>
                    <a:noFill/>
                    <a:ln w="3175">
                      <a:solidFill>
                        <a:schemeClr val="tx1"/>
                      </a:solidFill>
                    </a:ln>
                  </pic:spPr>
                </pic:pic>
              </a:graphicData>
            </a:graphic>
          </wp:inline>
        </w:drawing>
      </w:r>
    </w:p>
    <w:p w14:paraId="6F4AAAA8" w14:textId="77777777" w:rsidR="00F2232B" w:rsidRDefault="00F2232B" w:rsidP="00F2232B">
      <w:pPr>
        <w:pStyle w:val="Figure"/>
        <w:tabs>
          <w:tab w:val="num" w:pos="1800"/>
        </w:tabs>
      </w:pPr>
      <w:r>
        <w:t xml:space="preserve">  View Kits Shipment page</w:t>
      </w:r>
    </w:p>
    <w:p w14:paraId="1E81EBF0" w14:textId="77777777" w:rsidR="00F2232B" w:rsidRPr="00ED10BA" w:rsidRDefault="00F2232B" w:rsidP="00F2232B">
      <w:pPr>
        <w:ind w:left="720" w:right="540"/>
        <w:rPr>
          <w:b/>
        </w:rPr>
      </w:pPr>
    </w:p>
    <w:p w14:paraId="7945283B" w14:textId="77777777" w:rsidR="00F2232B" w:rsidRDefault="00F2232B" w:rsidP="00F2232B">
      <w:pPr>
        <w:ind w:left="720" w:right="540"/>
      </w:pPr>
      <w:r w:rsidRPr="00665D3D">
        <w:rPr>
          <w:b/>
        </w:rPr>
        <w:t>Note</w:t>
      </w:r>
      <w:r w:rsidRPr="00665D3D">
        <w:t>:</w:t>
      </w:r>
      <w:r>
        <w:t xml:space="preserve"> To send the kits later, click </w:t>
      </w:r>
      <w:r w:rsidRPr="00665D3D">
        <w:rPr>
          <w:b/>
        </w:rPr>
        <w:t>RESUME LATER</w:t>
      </w:r>
      <w:r>
        <w:t>.</w:t>
      </w:r>
    </w:p>
    <w:p w14:paraId="04326172" w14:textId="77777777" w:rsidR="00FC714C" w:rsidRDefault="00F2232B" w:rsidP="00F2232B">
      <w:pPr>
        <w:ind w:left="720" w:right="540"/>
        <w:rPr>
          <w:ins w:id="1085" w:author="Sayali Dev" w:date="2018-02-01T16:39:00Z"/>
        </w:rPr>
      </w:pPr>
      <w:r w:rsidRPr="00A25BB4">
        <w:t xml:space="preserve">This will bring you to the </w:t>
      </w:r>
      <w:r w:rsidRPr="00665D3D">
        <w:rPr>
          <w:b/>
        </w:rPr>
        <w:t>Kit Search</w:t>
      </w:r>
      <w:r w:rsidRPr="00A25BB4">
        <w:t xml:space="preserve"> page. The kits remain in the </w:t>
      </w:r>
      <w:r w:rsidRPr="00665D3D">
        <w:rPr>
          <w:b/>
        </w:rPr>
        <w:t>In Stock</w:t>
      </w:r>
      <w:r w:rsidRPr="00A25BB4">
        <w:t xml:space="preserve"> status. </w:t>
      </w:r>
    </w:p>
    <w:p w14:paraId="6D255BAA" w14:textId="6F5AA9D6" w:rsidR="00F2232B" w:rsidRDefault="00F2232B" w:rsidP="00F2232B">
      <w:pPr>
        <w:ind w:left="720" w:right="540"/>
      </w:pPr>
      <w:r>
        <w:t>You can later send out the shipment as needed.</w:t>
      </w:r>
    </w:p>
    <w:p w14:paraId="4D3A68E4" w14:textId="77777777" w:rsidR="00F2232B" w:rsidRDefault="00F2232B" w:rsidP="00F2232B">
      <w:pPr>
        <w:ind w:left="720"/>
      </w:pPr>
    </w:p>
    <w:p w14:paraId="54D6CE77" w14:textId="77777777" w:rsidR="00F2232B" w:rsidRPr="003B5948" w:rsidRDefault="00F2232B" w:rsidP="00C9791D">
      <w:pPr>
        <w:numPr>
          <w:ilvl w:val="0"/>
          <w:numId w:val="241"/>
        </w:numPr>
        <w:ind w:right="540"/>
      </w:pPr>
      <w:r w:rsidRPr="003B5948">
        <w:lastRenderedPageBreak/>
        <w:t xml:space="preserve">Click </w:t>
      </w:r>
      <w:r w:rsidRPr="003B5948">
        <w:rPr>
          <w:b/>
        </w:rPr>
        <w:t>SEND</w:t>
      </w:r>
      <w:r w:rsidRPr="003B5948">
        <w:t>.</w:t>
      </w:r>
    </w:p>
    <w:p w14:paraId="4FBB8AB0" w14:textId="77777777" w:rsidR="00F2232B" w:rsidRDefault="00F2232B" w:rsidP="00F2232B">
      <w:pPr>
        <w:ind w:left="720" w:right="540"/>
      </w:pPr>
      <w:r w:rsidRPr="003B5948">
        <w:t xml:space="preserve">The </w:t>
      </w:r>
      <w:r w:rsidRPr="003B5948">
        <w:rPr>
          <w:b/>
        </w:rPr>
        <w:t xml:space="preserve">Send Kits Shipment </w:t>
      </w:r>
      <w:r w:rsidRPr="003B5948">
        <w:t>page appears.</w:t>
      </w:r>
    </w:p>
    <w:p w14:paraId="68C46B82" w14:textId="77777777" w:rsidR="00F2232B" w:rsidRDefault="00F2232B" w:rsidP="00F2232B">
      <w:pPr>
        <w:ind w:left="720" w:right="540"/>
      </w:pPr>
      <w:r w:rsidRPr="00AB6A9A">
        <w:rPr>
          <w:b/>
        </w:rPr>
        <w:t>Note</w:t>
      </w:r>
      <w:r>
        <w:t xml:space="preserve">: You can modify a kit shipment before sending it. For more information, see </w:t>
      </w:r>
      <w:hyperlink w:anchor="_Modifying_a_Kits" w:history="1">
        <w:r w:rsidRPr="00095144">
          <w:rPr>
            <w:rStyle w:val="Hyperlink"/>
            <w:b/>
          </w:rPr>
          <w:t>Modifying a Kit</w:t>
        </w:r>
        <w:r>
          <w:rPr>
            <w:rStyle w:val="Hyperlink"/>
            <w:b/>
          </w:rPr>
          <w:t>s</w:t>
        </w:r>
        <w:r w:rsidRPr="00095144">
          <w:rPr>
            <w:rStyle w:val="Hyperlink"/>
          </w:rPr>
          <w:t xml:space="preserve"> </w:t>
        </w:r>
        <w:r w:rsidRPr="00095144">
          <w:rPr>
            <w:rStyle w:val="Hyperlink"/>
            <w:b/>
          </w:rPr>
          <w:t>Shipment</w:t>
        </w:r>
      </w:hyperlink>
      <w:r>
        <w:t xml:space="preserve">. </w:t>
      </w:r>
    </w:p>
    <w:p w14:paraId="525D57CE" w14:textId="77777777" w:rsidR="00F2232B" w:rsidRPr="003B5948" w:rsidRDefault="00F2232B" w:rsidP="00F2232B">
      <w:pPr>
        <w:ind w:left="720" w:right="540"/>
        <w:rPr>
          <w:rFonts w:cs="Times New Roman"/>
          <w:lang w:val="x-none" w:eastAsia="x-none"/>
        </w:rPr>
      </w:pPr>
      <w:r>
        <w:t xml:space="preserve">Make the required changes and save them. Then click </w:t>
      </w:r>
      <w:r w:rsidRPr="00AB6A9A">
        <w:rPr>
          <w:b/>
        </w:rPr>
        <w:t>SEND</w:t>
      </w:r>
      <w:r>
        <w:t xml:space="preserve"> from the </w:t>
      </w:r>
      <w:r w:rsidRPr="00AB6A9A">
        <w:rPr>
          <w:b/>
        </w:rPr>
        <w:t>View Kits Shipment page</w:t>
      </w:r>
      <w:r>
        <w:t>.</w:t>
      </w:r>
      <w:r>
        <w:br/>
      </w:r>
    </w:p>
    <w:p w14:paraId="61FE6428" w14:textId="77777777" w:rsidR="00F2232B" w:rsidRDefault="00F2232B" w:rsidP="00F2232B">
      <w:pPr>
        <w:ind w:left="720" w:right="540"/>
      </w:pPr>
      <w:r w:rsidRPr="00B34B27">
        <w:rPr>
          <w:noProof/>
        </w:rPr>
        <w:drawing>
          <wp:inline distT="0" distB="0" distL="0" distR="0" wp14:anchorId="66E7BA7D" wp14:editId="62EA38A1">
            <wp:extent cx="6209665" cy="4763135"/>
            <wp:effectExtent l="19050" t="19050" r="19685" b="18415"/>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09665" cy="4763135"/>
                    </a:xfrm>
                    <a:prstGeom prst="rect">
                      <a:avLst/>
                    </a:prstGeom>
                    <a:noFill/>
                    <a:ln w="3175">
                      <a:solidFill>
                        <a:schemeClr val="tx1"/>
                      </a:solidFill>
                    </a:ln>
                  </pic:spPr>
                </pic:pic>
              </a:graphicData>
            </a:graphic>
          </wp:inline>
        </w:drawing>
      </w:r>
    </w:p>
    <w:p w14:paraId="77554911" w14:textId="77777777" w:rsidR="00F2232B" w:rsidRDefault="00F2232B" w:rsidP="00F2232B">
      <w:pPr>
        <w:pStyle w:val="Figure"/>
        <w:tabs>
          <w:tab w:val="num" w:pos="1800"/>
        </w:tabs>
      </w:pPr>
      <w:r>
        <w:t xml:space="preserve">  Send Kits Shipment page</w:t>
      </w:r>
    </w:p>
    <w:p w14:paraId="1DE0F8A7" w14:textId="77777777" w:rsidR="00F2232B" w:rsidRDefault="00F2232B" w:rsidP="00F2232B">
      <w:pPr>
        <w:ind w:left="720" w:right="540"/>
      </w:pPr>
    </w:p>
    <w:p w14:paraId="5AAFF2A9" w14:textId="77777777" w:rsidR="00F2232B" w:rsidRPr="00F9591B" w:rsidRDefault="00F2232B" w:rsidP="00C9791D">
      <w:pPr>
        <w:numPr>
          <w:ilvl w:val="0"/>
          <w:numId w:val="241"/>
        </w:numPr>
        <w:ind w:right="540"/>
      </w:pPr>
      <w:r w:rsidRPr="00A71833">
        <w:t xml:space="preserve">Enter appropriate information in each field. </w:t>
      </w:r>
      <w:r>
        <w:t>F</w:t>
      </w:r>
      <w:r w:rsidRPr="00F9591B">
        <w:t xml:space="preserve">ollowing table lists each field and its description. </w:t>
      </w:r>
    </w:p>
    <w:p w14:paraId="2AFD2EFD" w14:textId="77777777" w:rsidR="00F2232B" w:rsidRPr="00F9591B" w:rsidRDefault="00F2232B" w:rsidP="00F2232B">
      <w:pPr>
        <w:pStyle w:val="ListNumber"/>
        <w:numPr>
          <w:ilvl w:val="0"/>
          <w:numId w:val="0"/>
        </w:numPr>
        <w:spacing w:before="0" w:beforeAutospacing="0" w:afterAutospacing="0"/>
        <w:ind w:right="547" w:firstLine="720"/>
        <w:rPr>
          <w:rFonts w:ascii="Arial" w:hAnsi="Arial"/>
          <w:sz w:val="22"/>
        </w:rPr>
      </w:pPr>
      <w:r w:rsidRPr="00F9591B">
        <w:rPr>
          <w:rFonts w:ascii="Arial" w:hAnsi="Arial"/>
          <w:b/>
          <w:sz w:val="22"/>
        </w:rPr>
        <w:t>Note:</w:t>
      </w:r>
      <w:r w:rsidRPr="00F9591B">
        <w:rPr>
          <w:rFonts w:ascii="Arial" w:hAnsi="Arial"/>
          <w:sz w:val="22"/>
        </w:rPr>
        <w:t xml:space="preserve"> Fields that are marked with the red asterisk (</w:t>
      </w:r>
      <w:r w:rsidRPr="00F9591B">
        <w:rPr>
          <w:rFonts w:ascii="Arial" w:hAnsi="Arial"/>
          <w:color w:val="FF0000"/>
          <w:sz w:val="22"/>
        </w:rPr>
        <w:t>*</w:t>
      </w:r>
      <w:r w:rsidRPr="00F9591B">
        <w:rPr>
          <w:rFonts w:ascii="Arial" w:hAnsi="Arial"/>
          <w:sz w:val="22"/>
        </w:rPr>
        <w:t>) are ma</w:t>
      </w:r>
      <w:r>
        <w:rPr>
          <w:rFonts w:ascii="Arial" w:hAnsi="Arial"/>
          <w:sz w:val="22"/>
        </w:rPr>
        <w:t>n</w:t>
      </w:r>
      <w:r w:rsidRPr="00F9591B">
        <w:rPr>
          <w:rFonts w:ascii="Arial" w:hAnsi="Arial"/>
          <w:sz w:val="22"/>
        </w:rPr>
        <w:t>datory.</w:t>
      </w:r>
    </w:p>
    <w:p w14:paraId="4E006179" w14:textId="382FFD62" w:rsidR="00F2232B" w:rsidRDefault="00F2232B" w:rsidP="00F2232B">
      <w:pPr>
        <w:pStyle w:val="Caption"/>
        <w:ind w:left="720"/>
        <w:rPr>
          <w:sz w:val="22"/>
        </w:rPr>
      </w:pPr>
      <w:r>
        <w:br/>
        <w:t xml:space="preserve">Table </w:t>
      </w:r>
      <w:r w:rsidR="00653CE2">
        <w:fldChar w:fldCharType="begin"/>
      </w:r>
      <w:r w:rsidR="00653CE2">
        <w:instrText xml:space="preserve"> SEQ Figure \* ARABIC </w:instrText>
      </w:r>
      <w:r w:rsidR="00653CE2">
        <w:fldChar w:fldCharType="separate"/>
      </w:r>
      <w:ins w:id="1086" w:author="Sayali Dev" w:date="2018-02-02T13:47:00Z">
        <w:r w:rsidR="00EB76E3">
          <w:rPr>
            <w:noProof/>
          </w:rPr>
          <w:t>5</w:t>
        </w:r>
      </w:ins>
      <w:del w:id="1087" w:author="Sayali Dev" w:date="2018-02-02T13:47:00Z">
        <w:r w:rsidDel="00EB76E3">
          <w:rPr>
            <w:noProof/>
          </w:rPr>
          <w:delText>13</w:delText>
        </w:r>
      </w:del>
      <w:r w:rsidR="00653CE2">
        <w:rPr>
          <w:noProof/>
        </w:rPr>
        <w:fldChar w:fldCharType="end"/>
      </w:r>
      <w:r>
        <w:t>: Sending a kits shipment</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F2232B" w:rsidRPr="007A152E" w14:paraId="67F81ABA" w14:textId="77777777" w:rsidTr="00F2232B">
        <w:trPr>
          <w:cantSplit/>
          <w:trHeight w:val="288"/>
          <w:tblHeader/>
        </w:trPr>
        <w:tc>
          <w:tcPr>
            <w:tcW w:w="2790" w:type="dxa"/>
            <w:shd w:val="clear" w:color="auto" w:fill="BFBFBF"/>
            <w:vAlign w:val="center"/>
          </w:tcPr>
          <w:p w14:paraId="7FA83652" w14:textId="77777777" w:rsidR="00F2232B" w:rsidRPr="007A152E" w:rsidRDefault="00F2232B" w:rsidP="00F2232B">
            <w:pPr>
              <w:rPr>
                <w:b/>
              </w:rPr>
            </w:pPr>
            <w:r>
              <w:rPr>
                <w:b/>
              </w:rPr>
              <w:t>Field</w:t>
            </w:r>
          </w:p>
        </w:tc>
        <w:tc>
          <w:tcPr>
            <w:tcW w:w="7020" w:type="dxa"/>
            <w:shd w:val="clear" w:color="auto" w:fill="BFBFBF"/>
            <w:vAlign w:val="center"/>
          </w:tcPr>
          <w:p w14:paraId="7338E00C" w14:textId="77777777" w:rsidR="00F2232B" w:rsidRPr="007A152E" w:rsidRDefault="00F2232B" w:rsidP="00F2232B">
            <w:pPr>
              <w:rPr>
                <w:b/>
              </w:rPr>
            </w:pPr>
            <w:r w:rsidRPr="007A152E">
              <w:rPr>
                <w:b/>
              </w:rPr>
              <w:t>Description</w:t>
            </w:r>
          </w:p>
        </w:tc>
      </w:tr>
      <w:tr w:rsidR="00F2232B" w14:paraId="0FA2B6A5" w14:textId="77777777" w:rsidTr="00F2232B">
        <w:trPr>
          <w:cantSplit/>
          <w:trHeight w:val="288"/>
        </w:trPr>
        <w:tc>
          <w:tcPr>
            <w:tcW w:w="2790" w:type="dxa"/>
            <w:vAlign w:val="center"/>
          </w:tcPr>
          <w:p w14:paraId="342640D7" w14:textId="77777777" w:rsidR="00F2232B" w:rsidRDefault="00F2232B" w:rsidP="00F2232B">
            <w:pPr>
              <w:rPr>
                <w:b/>
              </w:rPr>
            </w:pPr>
            <w:r>
              <w:rPr>
                <w:b/>
              </w:rPr>
              <w:t>Date Shipped</w:t>
            </w:r>
            <w:r w:rsidRPr="00A71833">
              <w:rPr>
                <w:color w:val="FF0000"/>
              </w:rPr>
              <w:t>*</w:t>
            </w:r>
          </w:p>
        </w:tc>
        <w:tc>
          <w:tcPr>
            <w:tcW w:w="7020" w:type="dxa"/>
            <w:vAlign w:val="center"/>
          </w:tcPr>
          <w:p w14:paraId="3A9247D4" w14:textId="77777777" w:rsidR="00F2232B" w:rsidRDefault="00F2232B" w:rsidP="00F2232B">
            <w:r>
              <w:t xml:space="preserve">Click the date icon </w:t>
            </w:r>
            <w:r>
              <w:rPr>
                <w:noProof/>
              </w:rPr>
              <w:drawing>
                <wp:inline distT="0" distB="0" distL="0" distR="0" wp14:anchorId="4E8B75EB" wp14:editId="573794C2">
                  <wp:extent cx="166370" cy="166370"/>
                  <wp:effectExtent l="0" t="0" r="5080" b="5080"/>
                  <wp:docPr id="128" name="Picture 128"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earch calenda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6370" cy="166370"/>
                          </a:xfrm>
                          <a:prstGeom prst="rect">
                            <a:avLst/>
                          </a:prstGeom>
                          <a:noFill/>
                          <a:ln>
                            <a:noFill/>
                          </a:ln>
                        </pic:spPr>
                      </pic:pic>
                    </a:graphicData>
                  </a:graphic>
                </wp:inline>
              </w:drawing>
            </w:r>
            <w:r>
              <w:t xml:space="preserve">, and then click the date when you want to send the kits shipment. </w:t>
            </w:r>
          </w:p>
          <w:p w14:paraId="18DA740C" w14:textId="77777777" w:rsidR="00F2232B" w:rsidRDefault="00F2232B" w:rsidP="00F2232B">
            <w:r>
              <w:t xml:space="preserve">The date appears in the </w:t>
            </w:r>
            <w:r w:rsidRPr="00A71833">
              <w:rPr>
                <w:b/>
              </w:rPr>
              <w:t>Date Shipped</w:t>
            </w:r>
            <w:r>
              <w:t xml:space="preserve"> box. </w:t>
            </w:r>
          </w:p>
        </w:tc>
      </w:tr>
      <w:tr w:rsidR="00F2232B" w14:paraId="018E41AE" w14:textId="77777777" w:rsidTr="00F2232B">
        <w:trPr>
          <w:cantSplit/>
          <w:trHeight w:val="288"/>
        </w:trPr>
        <w:tc>
          <w:tcPr>
            <w:tcW w:w="2790" w:type="dxa"/>
            <w:vAlign w:val="center"/>
          </w:tcPr>
          <w:p w14:paraId="704599F3" w14:textId="77777777" w:rsidR="00F2232B" w:rsidRDefault="00F2232B" w:rsidP="00F2232B">
            <w:pPr>
              <w:rPr>
                <w:b/>
              </w:rPr>
            </w:pPr>
            <w:r>
              <w:rPr>
                <w:b/>
              </w:rPr>
              <w:t>Courier</w:t>
            </w:r>
            <w:r w:rsidRPr="00A71833">
              <w:rPr>
                <w:color w:val="FF0000"/>
              </w:rPr>
              <w:t>*</w:t>
            </w:r>
          </w:p>
        </w:tc>
        <w:tc>
          <w:tcPr>
            <w:tcW w:w="7020" w:type="dxa"/>
            <w:vAlign w:val="center"/>
          </w:tcPr>
          <w:p w14:paraId="39300074" w14:textId="77777777" w:rsidR="00F2232B" w:rsidRDefault="00F2232B" w:rsidP="00F2232B">
            <w:r>
              <w:t xml:space="preserve">Click the appropriate shipping courier. </w:t>
            </w:r>
          </w:p>
        </w:tc>
      </w:tr>
      <w:tr w:rsidR="00F2232B" w14:paraId="2B595A61" w14:textId="77777777" w:rsidTr="00F2232B">
        <w:trPr>
          <w:cantSplit/>
          <w:trHeight w:val="288"/>
        </w:trPr>
        <w:tc>
          <w:tcPr>
            <w:tcW w:w="2790" w:type="dxa"/>
            <w:vAlign w:val="center"/>
          </w:tcPr>
          <w:p w14:paraId="497A5407" w14:textId="77777777" w:rsidR="00F2232B" w:rsidRDefault="00F2232B" w:rsidP="00F2232B">
            <w:pPr>
              <w:rPr>
                <w:b/>
              </w:rPr>
            </w:pPr>
            <w:r>
              <w:rPr>
                <w:b/>
              </w:rPr>
              <w:t>Tracking Resource</w:t>
            </w:r>
            <w:r w:rsidRPr="00A71833">
              <w:rPr>
                <w:color w:val="FF0000"/>
              </w:rPr>
              <w:t>*</w:t>
            </w:r>
          </w:p>
        </w:tc>
        <w:tc>
          <w:tcPr>
            <w:tcW w:w="7020" w:type="dxa"/>
            <w:vAlign w:val="center"/>
          </w:tcPr>
          <w:p w14:paraId="74F663A3" w14:textId="63042844" w:rsidR="00F2232B" w:rsidRDefault="00F2232B" w:rsidP="00F2232B">
            <w:r>
              <w:t>Type</w:t>
            </w:r>
            <w:ins w:id="1088" w:author="Sayali Dev" w:date="2018-02-16T18:08:00Z">
              <w:r w:rsidR="002E112F">
                <w:t xml:space="preserve"> or scan</w:t>
              </w:r>
            </w:ins>
            <w:r>
              <w:t xml:space="preserve"> the shipping courier’s tracking number.</w:t>
            </w:r>
          </w:p>
        </w:tc>
      </w:tr>
      <w:tr w:rsidR="00F2232B" w14:paraId="01E5386A" w14:textId="77777777" w:rsidTr="00F2232B">
        <w:trPr>
          <w:cantSplit/>
          <w:trHeight w:val="288"/>
        </w:trPr>
        <w:tc>
          <w:tcPr>
            <w:tcW w:w="2790" w:type="dxa"/>
            <w:vAlign w:val="center"/>
          </w:tcPr>
          <w:p w14:paraId="1DECFFF3" w14:textId="77777777" w:rsidR="00F2232B" w:rsidRDefault="00F2232B" w:rsidP="00F2232B">
            <w:pPr>
              <w:rPr>
                <w:b/>
              </w:rPr>
            </w:pPr>
            <w:r>
              <w:rPr>
                <w:b/>
              </w:rPr>
              <w:t>Transport Code</w:t>
            </w:r>
          </w:p>
        </w:tc>
        <w:tc>
          <w:tcPr>
            <w:tcW w:w="7020" w:type="dxa"/>
            <w:vAlign w:val="center"/>
          </w:tcPr>
          <w:p w14:paraId="2823D669" w14:textId="77777777" w:rsidR="00F2232B" w:rsidRDefault="00F2232B" w:rsidP="00F2232B">
            <w:r>
              <w:t>Type the transport code, if applicable.</w:t>
            </w:r>
          </w:p>
        </w:tc>
      </w:tr>
      <w:tr w:rsidR="00F2232B" w14:paraId="54458BE8" w14:textId="77777777" w:rsidTr="00F2232B">
        <w:trPr>
          <w:cantSplit/>
          <w:trHeight w:val="288"/>
        </w:trPr>
        <w:tc>
          <w:tcPr>
            <w:tcW w:w="2790" w:type="dxa"/>
            <w:vAlign w:val="center"/>
          </w:tcPr>
          <w:p w14:paraId="51B1EBCF" w14:textId="77777777" w:rsidR="00F2232B" w:rsidRDefault="00F2232B" w:rsidP="00F2232B">
            <w:pPr>
              <w:rPr>
                <w:b/>
              </w:rPr>
            </w:pPr>
            <w:r>
              <w:rPr>
                <w:b/>
              </w:rPr>
              <w:t>Kit Shipment Comments</w:t>
            </w:r>
          </w:p>
        </w:tc>
        <w:tc>
          <w:tcPr>
            <w:tcW w:w="7020" w:type="dxa"/>
            <w:vAlign w:val="center"/>
          </w:tcPr>
          <w:p w14:paraId="31B051F9" w14:textId="77777777" w:rsidR="00F2232B" w:rsidRDefault="00F2232B" w:rsidP="00F2232B">
            <w:r>
              <w:t>Type comments, as needed.</w:t>
            </w:r>
          </w:p>
        </w:tc>
      </w:tr>
    </w:tbl>
    <w:p w14:paraId="0B1523F1" w14:textId="77777777" w:rsidR="00F2232B" w:rsidRDefault="00F2232B" w:rsidP="00F2232B">
      <w:pPr>
        <w:pStyle w:val="BodyText"/>
        <w:ind w:right="540"/>
        <w:rPr>
          <w:lang w:val="en-US"/>
        </w:rPr>
      </w:pPr>
    </w:p>
    <w:p w14:paraId="4510942A" w14:textId="77777777" w:rsidR="00F2232B" w:rsidRDefault="00F2232B" w:rsidP="00C9791D">
      <w:pPr>
        <w:numPr>
          <w:ilvl w:val="0"/>
          <w:numId w:val="241"/>
        </w:numPr>
        <w:ind w:right="540"/>
      </w:pPr>
      <w:r w:rsidRPr="003B5948">
        <w:t xml:space="preserve">To add an event to this shipment, click the </w:t>
      </w:r>
      <w:r w:rsidRPr="0061270A">
        <w:rPr>
          <w:b/>
        </w:rPr>
        <w:t>Manage Events</w:t>
      </w:r>
      <w:r w:rsidRPr="003B5948">
        <w:t xml:space="preserve"> link. </w:t>
      </w:r>
      <w:r w:rsidRPr="003B5948">
        <w:br/>
      </w:r>
      <w:r>
        <w:t xml:space="preserve">The </w:t>
      </w:r>
      <w:r w:rsidRPr="003B5948">
        <w:rPr>
          <w:b/>
        </w:rPr>
        <w:t>Manage Events</w:t>
      </w:r>
      <w:r>
        <w:t xml:space="preserve"> window appears.</w:t>
      </w:r>
      <w:r>
        <w:br/>
      </w:r>
      <w:r w:rsidRPr="003B5948">
        <w:rPr>
          <w:b/>
        </w:rPr>
        <w:t>Note</w:t>
      </w:r>
      <w:r w:rsidRPr="003B5948">
        <w:t>:</w:t>
      </w:r>
      <w:r>
        <w:t xml:space="preserve"> For more information about how to add an event, see </w:t>
      </w:r>
      <w:hyperlink w:anchor="_Managing_Events_2" w:history="1">
        <w:r w:rsidRPr="0061270A">
          <w:rPr>
            <w:rStyle w:val="Hyperlink"/>
            <w:b/>
          </w:rPr>
          <w:t>Managing Events</w:t>
        </w:r>
      </w:hyperlink>
      <w:r w:rsidRPr="00B94701">
        <w:t>.</w:t>
      </w:r>
    </w:p>
    <w:p w14:paraId="2810F144" w14:textId="77777777" w:rsidR="00F2232B" w:rsidRPr="00A04E89" w:rsidRDefault="00F2232B" w:rsidP="00F2232B">
      <w:pPr>
        <w:ind w:left="720" w:right="540"/>
      </w:pPr>
    </w:p>
    <w:p w14:paraId="2D0487A9" w14:textId="77777777" w:rsidR="00F2232B" w:rsidRDefault="00F2232B" w:rsidP="00C9791D">
      <w:pPr>
        <w:numPr>
          <w:ilvl w:val="0"/>
          <w:numId w:val="241"/>
        </w:numPr>
        <w:ind w:right="540"/>
      </w:pPr>
      <w:r w:rsidRPr="00A04E89">
        <w:t xml:space="preserve">To attach </w:t>
      </w:r>
      <w:r>
        <w:t xml:space="preserve">a </w:t>
      </w:r>
      <w:r w:rsidRPr="00A04E89">
        <w:t xml:space="preserve">file to this shipment, click </w:t>
      </w:r>
      <w:r>
        <w:t xml:space="preserve">the </w:t>
      </w:r>
      <w:r>
        <w:rPr>
          <w:b/>
        </w:rPr>
        <w:t>Add Attachment</w:t>
      </w:r>
      <w:r w:rsidRPr="00A04E89">
        <w:t xml:space="preserve"> link</w:t>
      </w:r>
      <w:r>
        <w:t xml:space="preserve">. </w:t>
      </w:r>
      <w:r>
        <w:br/>
        <w:t xml:space="preserve">The </w:t>
      </w:r>
      <w:r w:rsidRPr="003B5948">
        <w:rPr>
          <w:b/>
        </w:rPr>
        <w:t xml:space="preserve">Manage </w:t>
      </w:r>
      <w:r>
        <w:rPr>
          <w:b/>
        </w:rPr>
        <w:t>Attachments</w:t>
      </w:r>
      <w:r>
        <w:t xml:space="preserve"> window appears.</w:t>
      </w:r>
      <w:r>
        <w:br/>
      </w:r>
      <w:r w:rsidRPr="003B5948">
        <w:rPr>
          <w:b/>
        </w:rPr>
        <w:t>Note</w:t>
      </w:r>
      <w:r w:rsidRPr="003B5948">
        <w:t>:</w:t>
      </w:r>
      <w:r>
        <w:t xml:space="preserve"> For more information about how to attach a file, see </w:t>
      </w:r>
      <w:hyperlink w:anchor="_Common_File_Upload_2" w:history="1">
        <w:r w:rsidRPr="0061270A">
          <w:rPr>
            <w:rStyle w:val="Hyperlink"/>
            <w:b/>
          </w:rPr>
          <w:t>Common File Upload</w:t>
        </w:r>
      </w:hyperlink>
      <w:r>
        <w:t>.</w:t>
      </w:r>
    </w:p>
    <w:p w14:paraId="21D51C96" w14:textId="77777777" w:rsidR="00F2232B" w:rsidRDefault="00F2232B" w:rsidP="00F2232B">
      <w:pPr>
        <w:ind w:left="720" w:right="540"/>
      </w:pPr>
    </w:p>
    <w:p w14:paraId="07B67732" w14:textId="77777777" w:rsidR="00F2232B" w:rsidRDefault="00F2232B" w:rsidP="00C9791D">
      <w:pPr>
        <w:numPr>
          <w:ilvl w:val="0"/>
          <w:numId w:val="241"/>
        </w:numPr>
        <w:ind w:right="540"/>
      </w:pPr>
      <w:r>
        <w:t xml:space="preserve">Click </w:t>
      </w:r>
      <w:r w:rsidRPr="006D00A4">
        <w:rPr>
          <w:b/>
        </w:rPr>
        <w:t>SAVE</w:t>
      </w:r>
      <w:r>
        <w:t>.</w:t>
      </w:r>
    </w:p>
    <w:p w14:paraId="7E075E53" w14:textId="77777777" w:rsidR="00F2232B" w:rsidRDefault="00F2232B" w:rsidP="00F2232B">
      <w:pPr>
        <w:ind w:left="720" w:right="540"/>
      </w:pPr>
      <w:r>
        <w:t xml:space="preserve">The </w:t>
      </w:r>
      <w:r w:rsidRPr="006D00A4">
        <w:rPr>
          <w:b/>
        </w:rPr>
        <w:t>View Kits Shipment</w:t>
      </w:r>
      <w:r>
        <w:t xml:space="preserve"> page appears.</w:t>
      </w:r>
    </w:p>
    <w:p w14:paraId="7BBA99F3" w14:textId="77777777" w:rsidR="00F2232B" w:rsidRDefault="00F2232B" w:rsidP="00F2232B">
      <w:pPr>
        <w:ind w:left="720" w:right="540"/>
      </w:pPr>
    </w:p>
    <w:p w14:paraId="40B0EC99" w14:textId="77777777" w:rsidR="00F2232B" w:rsidRDefault="00F2232B" w:rsidP="00F2232B">
      <w:pPr>
        <w:ind w:left="720" w:right="540"/>
      </w:pPr>
      <w:r w:rsidRPr="00B34B27">
        <w:rPr>
          <w:noProof/>
        </w:rPr>
        <w:drawing>
          <wp:inline distT="0" distB="0" distL="0" distR="0" wp14:anchorId="0A52AEE5" wp14:editId="210C478F">
            <wp:extent cx="6284595" cy="3698875"/>
            <wp:effectExtent l="19050" t="19050" r="20955" b="15875"/>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84595" cy="3698875"/>
                    </a:xfrm>
                    <a:prstGeom prst="rect">
                      <a:avLst/>
                    </a:prstGeom>
                    <a:noFill/>
                    <a:ln w="3175">
                      <a:solidFill>
                        <a:schemeClr val="tx1"/>
                      </a:solidFill>
                    </a:ln>
                  </pic:spPr>
                </pic:pic>
              </a:graphicData>
            </a:graphic>
          </wp:inline>
        </w:drawing>
      </w:r>
    </w:p>
    <w:p w14:paraId="5E718405" w14:textId="77777777" w:rsidR="00F2232B" w:rsidRDefault="00F2232B" w:rsidP="00F2232B">
      <w:pPr>
        <w:pStyle w:val="Figure"/>
        <w:tabs>
          <w:tab w:val="num" w:pos="1800"/>
        </w:tabs>
      </w:pPr>
      <w:r>
        <w:t xml:space="preserve">  View Kits Shipment page</w:t>
      </w:r>
    </w:p>
    <w:p w14:paraId="43E296DF" w14:textId="77777777" w:rsidR="00F2232B" w:rsidRDefault="00F2232B" w:rsidP="00F2232B">
      <w:pPr>
        <w:ind w:left="720" w:right="540"/>
      </w:pPr>
    </w:p>
    <w:p w14:paraId="66C2C7CB" w14:textId="77777777" w:rsidR="00F2232B" w:rsidRDefault="00F2232B" w:rsidP="00F2232B">
      <w:pPr>
        <w:ind w:left="720" w:right="540"/>
      </w:pPr>
      <w:r>
        <w:t>T</w:t>
      </w:r>
      <w:r w:rsidRPr="003B32D3">
        <w:t xml:space="preserve">he status of </w:t>
      </w:r>
      <w:r>
        <w:t xml:space="preserve">all </w:t>
      </w:r>
      <w:r w:rsidRPr="003B32D3">
        <w:t xml:space="preserve">the kits </w:t>
      </w:r>
      <w:r>
        <w:t>and the kit shipment appears as</w:t>
      </w:r>
      <w:r w:rsidRPr="003B32D3">
        <w:t xml:space="preserve"> </w:t>
      </w:r>
      <w:r>
        <w:rPr>
          <w:b/>
        </w:rPr>
        <w:t>In Transit</w:t>
      </w:r>
      <w:r w:rsidRPr="00EC73A8">
        <w:rPr>
          <w:b/>
        </w:rPr>
        <w:t xml:space="preserve"> </w:t>
      </w:r>
      <w:r w:rsidRPr="00466F80">
        <w:t xml:space="preserve">on the </w:t>
      </w:r>
      <w:r w:rsidRPr="00EC73A8">
        <w:rPr>
          <w:b/>
        </w:rPr>
        <w:t>View Kit</w:t>
      </w:r>
      <w:r>
        <w:rPr>
          <w:b/>
        </w:rPr>
        <w:t>s</w:t>
      </w:r>
      <w:r w:rsidRPr="00EC73A8">
        <w:rPr>
          <w:b/>
        </w:rPr>
        <w:t xml:space="preserve"> Shipment</w:t>
      </w:r>
      <w:r w:rsidRPr="00466F80">
        <w:t xml:space="preserve"> page</w:t>
      </w:r>
      <w:r>
        <w:t>.</w:t>
      </w:r>
    </w:p>
    <w:p w14:paraId="5977AE55" w14:textId="77777777" w:rsidR="00F2232B" w:rsidRDefault="00F2232B" w:rsidP="00F2232B">
      <w:pPr>
        <w:ind w:left="720" w:right="540"/>
      </w:pPr>
    </w:p>
    <w:p w14:paraId="5F67C8D2" w14:textId="77777777" w:rsidR="00F2232B" w:rsidRDefault="00F2232B" w:rsidP="00F2232B">
      <w:pPr>
        <w:pStyle w:val="Heading3"/>
      </w:pPr>
      <w:r>
        <w:br w:type="page"/>
      </w:r>
      <w:bookmarkStart w:id="1089" w:name="AddNewKitItem"/>
      <w:bookmarkStart w:id="1090" w:name="_Toc452993589"/>
      <w:bookmarkStart w:id="1091" w:name="_Toc507164274"/>
      <w:bookmarkEnd w:id="1089"/>
      <w:r w:rsidRPr="00FB45E6">
        <w:lastRenderedPageBreak/>
        <w:t xml:space="preserve">Adding </w:t>
      </w:r>
      <w:r>
        <w:t xml:space="preserve">a </w:t>
      </w:r>
      <w:r w:rsidRPr="00FB45E6">
        <w:t>Kit Item</w:t>
      </w:r>
      <w:bookmarkEnd w:id="1090"/>
      <w:bookmarkEnd w:id="1091"/>
    </w:p>
    <w:p w14:paraId="2B90073E" w14:textId="77777777" w:rsidR="00F2232B" w:rsidRDefault="00F2232B" w:rsidP="00F2232B">
      <w:pPr>
        <w:pStyle w:val="Heading3"/>
        <w:rPr>
          <w:lang w:val="en-US"/>
        </w:rPr>
      </w:pPr>
    </w:p>
    <w:p w14:paraId="4F729F07" w14:textId="77777777" w:rsidR="00F2232B" w:rsidRDefault="00F2232B" w:rsidP="00F2232B">
      <w:r>
        <w:t>To add a kit item</w:t>
      </w:r>
      <w:r w:rsidRPr="00585562">
        <w:t>:</w:t>
      </w:r>
    </w:p>
    <w:p w14:paraId="7B4BB0A6" w14:textId="77777777" w:rsidR="00F2232B" w:rsidRPr="00991BF3" w:rsidRDefault="00F2232B" w:rsidP="00F2232B"/>
    <w:p w14:paraId="21C4B9BB" w14:textId="67FE6B0E" w:rsidR="00F2232B" w:rsidRDefault="00F2232B" w:rsidP="00C9791D">
      <w:pPr>
        <w:numPr>
          <w:ilvl w:val="0"/>
          <w:numId w:val="242"/>
        </w:numPr>
        <w:ind w:right="540"/>
      </w:pPr>
      <w:del w:id="1092" w:author="Sayali Dev" w:date="2018-01-31T17:54:00Z">
        <w:r w:rsidDel="009A119E">
          <w:delText>Log on</w:delText>
        </w:r>
      </w:del>
      <w:ins w:id="1093" w:author="Sayali Dev" w:date="2018-01-31T17:54:00Z">
        <w:r w:rsidR="009A119E">
          <w:t>Log in</w:t>
        </w:r>
      </w:ins>
      <w:r>
        <w:t xml:space="preserve"> to the application using your </w:t>
      </w:r>
      <w:del w:id="1094" w:author="Sayali Dev" w:date="2018-01-31T17:55:00Z">
        <w:r w:rsidDel="00A62626">
          <w:delText>logon</w:delText>
        </w:r>
      </w:del>
      <w:ins w:id="1095" w:author="Sayali Dev" w:date="2018-01-31T17:55:00Z">
        <w:r w:rsidR="00A62626">
          <w:t>log in</w:t>
        </w:r>
      </w:ins>
      <w:r>
        <w:t xml:space="preserve"> credentials.</w:t>
      </w:r>
    </w:p>
    <w:p w14:paraId="1316044B" w14:textId="77777777" w:rsidR="00F2232B" w:rsidRDefault="00F2232B" w:rsidP="00F2232B">
      <w:pPr>
        <w:ind w:left="720" w:right="540"/>
      </w:pPr>
      <w:r>
        <w:t>The home page appears.</w:t>
      </w:r>
    </w:p>
    <w:p w14:paraId="4EAF5E0D" w14:textId="77777777" w:rsidR="00F2232B" w:rsidRDefault="00F2232B" w:rsidP="00F2232B">
      <w:pPr>
        <w:ind w:left="720" w:right="540"/>
      </w:pPr>
    </w:p>
    <w:p w14:paraId="38B80A64" w14:textId="77777777" w:rsidR="00F2232B" w:rsidRDefault="00F2232B" w:rsidP="00C9791D">
      <w:pPr>
        <w:numPr>
          <w:ilvl w:val="0"/>
          <w:numId w:val="242"/>
        </w:numPr>
        <w:ind w:right="540"/>
      </w:pPr>
      <w:r>
        <w:t xml:space="preserve">Point to the arrow of the </w:t>
      </w:r>
      <w:r w:rsidRPr="00F9517E">
        <w:rPr>
          <w:b/>
        </w:rPr>
        <w:t>BMS</w:t>
      </w:r>
      <w:r>
        <w:t xml:space="preserve"> tab, and then c</w:t>
      </w:r>
      <w:r w:rsidRPr="00585562">
        <w:t xml:space="preserve">lick </w:t>
      </w:r>
      <w:r>
        <w:rPr>
          <w:b/>
        </w:rPr>
        <w:t>Kits I</w:t>
      </w:r>
      <w:r w:rsidRPr="00EC5321">
        <w:rPr>
          <w:b/>
        </w:rPr>
        <w:t>nventory</w:t>
      </w:r>
      <w:r>
        <w:t xml:space="preserve">. </w:t>
      </w:r>
    </w:p>
    <w:p w14:paraId="077366DD" w14:textId="77777777" w:rsidR="00F2232B" w:rsidRDefault="00F2232B" w:rsidP="00F2232B">
      <w:pPr>
        <w:ind w:left="720" w:right="540"/>
      </w:pPr>
      <w:r w:rsidRPr="00585562">
        <w:t xml:space="preserve">The </w:t>
      </w:r>
      <w:r>
        <w:rPr>
          <w:b/>
        </w:rPr>
        <w:t>K</w:t>
      </w:r>
      <w:r w:rsidRPr="00280E19">
        <w:rPr>
          <w:b/>
        </w:rPr>
        <w:t xml:space="preserve">it </w:t>
      </w:r>
      <w:r>
        <w:rPr>
          <w:b/>
        </w:rPr>
        <w:t>S</w:t>
      </w:r>
      <w:r w:rsidRPr="00280E19">
        <w:rPr>
          <w:b/>
        </w:rPr>
        <w:t>earch</w:t>
      </w:r>
      <w:r w:rsidRPr="00585562">
        <w:t xml:space="preserve"> </w:t>
      </w:r>
      <w:r>
        <w:t>page appears.</w:t>
      </w:r>
      <w:r w:rsidRPr="00991BF3">
        <w:t xml:space="preserve"> </w:t>
      </w:r>
    </w:p>
    <w:p w14:paraId="713DD92A" w14:textId="77777777" w:rsidR="00F2232B" w:rsidRDefault="00F2232B" w:rsidP="00F2232B">
      <w:pPr>
        <w:ind w:left="720" w:right="540"/>
      </w:pPr>
    </w:p>
    <w:p w14:paraId="6CC118E4" w14:textId="77777777" w:rsidR="00F2232B" w:rsidRDefault="00F2232B" w:rsidP="00C9791D">
      <w:pPr>
        <w:numPr>
          <w:ilvl w:val="0"/>
          <w:numId w:val="242"/>
        </w:numPr>
        <w:ind w:right="540"/>
      </w:pPr>
      <w:r>
        <w:t xml:space="preserve">Click </w:t>
      </w:r>
      <w:r w:rsidRPr="009C71DE">
        <w:rPr>
          <w:b/>
        </w:rPr>
        <w:t>S</w:t>
      </w:r>
      <w:r>
        <w:rPr>
          <w:b/>
        </w:rPr>
        <w:t>EARCH</w:t>
      </w:r>
      <w:r>
        <w:t>.</w:t>
      </w:r>
    </w:p>
    <w:p w14:paraId="46E4CDC0" w14:textId="77777777" w:rsidR="00F2232B" w:rsidRDefault="00F2232B" w:rsidP="00F2232B">
      <w:pPr>
        <w:ind w:left="720" w:right="540"/>
      </w:pPr>
      <w:r w:rsidRPr="00507D17">
        <w:t xml:space="preserve">The kit search page displays a list of all kits that are accessible based on your login location. </w:t>
      </w:r>
    </w:p>
    <w:p w14:paraId="52B62061" w14:textId="77777777" w:rsidR="00F2232B" w:rsidRDefault="00F2232B" w:rsidP="00F2232B">
      <w:pPr>
        <w:ind w:left="720" w:right="540"/>
      </w:pPr>
    </w:p>
    <w:p w14:paraId="30051D14" w14:textId="77777777" w:rsidR="00F2232B" w:rsidRPr="00991BF3" w:rsidDel="00D74ADD" w:rsidRDefault="00F2232B" w:rsidP="00C9791D">
      <w:pPr>
        <w:numPr>
          <w:ilvl w:val="0"/>
          <w:numId w:val="242"/>
        </w:numPr>
        <w:ind w:right="540"/>
      </w:pPr>
      <w:r>
        <w:t xml:space="preserve">Click the kit for which you want to add an item. </w:t>
      </w:r>
    </w:p>
    <w:p w14:paraId="4F395B10" w14:textId="77777777" w:rsidR="00F2232B" w:rsidRDefault="00F2232B" w:rsidP="00F2232B">
      <w:pPr>
        <w:ind w:left="720" w:right="540"/>
      </w:pPr>
      <w:r w:rsidRPr="00991BF3">
        <w:t xml:space="preserve">The </w:t>
      </w:r>
      <w:r w:rsidRPr="00D74ADD">
        <w:rPr>
          <w:b/>
        </w:rPr>
        <w:t>View Kit</w:t>
      </w:r>
      <w:r>
        <w:t xml:space="preserve"> page appears</w:t>
      </w:r>
      <w:r w:rsidRPr="00991BF3">
        <w:t xml:space="preserve">. </w:t>
      </w:r>
      <w:r w:rsidRPr="00991BF3">
        <w:br/>
      </w:r>
    </w:p>
    <w:p w14:paraId="666743A3" w14:textId="77777777" w:rsidR="00F2232B" w:rsidRDefault="00F2232B" w:rsidP="00C9791D">
      <w:pPr>
        <w:numPr>
          <w:ilvl w:val="0"/>
          <w:numId w:val="242"/>
        </w:numPr>
        <w:ind w:right="540"/>
      </w:pPr>
      <w:r>
        <w:t xml:space="preserve">Click the </w:t>
      </w:r>
      <w:r w:rsidRPr="00A32443">
        <w:rPr>
          <w:b/>
        </w:rPr>
        <w:t>Add New Item</w:t>
      </w:r>
      <w:r>
        <w:t xml:space="preserve"> link. </w:t>
      </w:r>
    </w:p>
    <w:p w14:paraId="229AA15A" w14:textId="77777777" w:rsidR="00F2232B" w:rsidRDefault="00F2232B" w:rsidP="00F2232B">
      <w:pPr>
        <w:ind w:left="720" w:right="540"/>
      </w:pPr>
      <w:r>
        <w:t xml:space="preserve">The </w:t>
      </w:r>
      <w:r w:rsidRPr="00A32443">
        <w:rPr>
          <w:b/>
        </w:rPr>
        <w:t>Add New Item</w:t>
      </w:r>
      <w:r>
        <w:t xml:space="preserve"> window appears. </w:t>
      </w:r>
    </w:p>
    <w:p w14:paraId="212CCB12" w14:textId="77777777" w:rsidR="00F2232B" w:rsidRPr="00991BF3" w:rsidRDefault="00F2232B" w:rsidP="00F2232B">
      <w:pPr>
        <w:ind w:left="720" w:right="540"/>
      </w:pPr>
    </w:p>
    <w:p w14:paraId="4E772F0E" w14:textId="77777777" w:rsidR="00F2232B" w:rsidRDefault="00F2232B" w:rsidP="00F2232B">
      <w:pPr>
        <w:ind w:left="720" w:right="540"/>
      </w:pPr>
      <w:r w:rsidRPr="00B34B27">
        <w:rPr>
          <w:noProof/>
        </w:rPr>
        <w:drawing>
          <wp:inline distT="0" distB="0" distL="0" distR="0" wp14:anchorId="6F21ED8C" wp14:editId="03A30155">
            <wp:extent cx="3716020" cy="2967355"/>
            <wp:effectExtent l="19050" t="19050" r="17780" b="23495"/>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16020" cy="2967355"/>
                    </a:xfrm>
                    <a:prstGeom prst="rect">
                      <a:avLst/>
                    </a:prstGeom>
                    <a:noFill/>
                    <a:ln w="3175">
                      <a:solidFill>
                        <a:schemeClr val="tx1"/>
                      </a:solidFill>
                    </a:ln>
                  </pic:spPr>
                </pic:pic>
              </a:graphicData>
            </a:graphic>
          </wp:inline>
        </w:drawing>
      </w:r>
    </w:p>
    <w:p w14:paraId="4D550ACB" w14:textId="77777777" w:rsidR="00F2232B" w:rsidRDefault="00F2232B" w:rsidP="00F2232B">
      <w:pPr>
        <w:pStyle w:val="Figure"/>
        <w:tabs>
          <w:tab w:val="clear" w:pos="1710"/>
          <w:tab w:val="num" w:pos="1800"/>
        </w:tabs>
        <w:ind w:left="1152" w:hanging="432"/>
      </w:pPr>
      <w:r>
        <w:t xml:space="preserve">  Add New Item window</w:t>
      </w:r>
    </w:p>
    <w:p w14:paraId="528BFE5D" w14:textId="77777777" w:rsidR="00F2232B" w:rsidRDefault="00F2232B" w:rsidP="00F2232B">
      <w:pPr>
        <w:ind w:left="720" w:right="540"/>
      </w:pPr>
    </w:p>
    <w:p w14:paraId="5FAA0FD9" w14:textId="77777777" w:rsidR="00F2232B" w:rsidRDefault="00F2232B" w:rsidP="00C9791D">
      <w:pPr>
        <w:numPr>
          <w:ilvl w:val="0"/>
          <w:numId w:val="242"/>
        </w:numPr>
        <w:ind w:right="540"/>
      </w:pPr>
      <w:r>
        <w:t xml:space="preserve">Enter appropriate information in each field. Following table lists each field and its description. </w:t>
      </w:r>
    </w:p>
    <w:p w14:paraId="1A2EDE69" w14:textId="77777777" w:rsidR="00F2232B" w:rsidRDefault="00F2232B" w:rsidP="00F2232B">
      <w:pPr>
        <w:ind w:left="720" w:right="540"/>
      </w:pPr>
      <w:r w:rsidRPr="00B23F0A">
        <w:rPr>
          <w:b/>
        </w:rPr>
        <w:t>Note:</w:t>
      </w:r>
      <w:r>
        <w:t xml:space="preserve"> Fields that are marked with the red asterisk (</w:t>
      </w:r>
      <w:r w:rsidRPr="00B23F0A">
        <w:rPr>
          <w:color w:val="FF0000"/>
        </w:rPr>
        <w:t>*</w:t>
      </w:r>
      <w:r>
        <w:t xml:space="preserve">) are mandatory. </w:t>
      </w:r>
    </w:p>
    <w:p w14:paraId="13172F2D" w14:textId="77777777" w:rsidR="00F2232B" w:rsidRDefault="00F2232B" w:rsidP="00F2232B">
      <w:pPr>
        <w:ind w:left="720" w:right="540"/>
      </w:pPr>
    </w:p>
    <w:p w14:paraId="7B797A55" w14:textId="3577AD10" w:rsidR="00F2232B" w:rsidRDefault="00F2232B" w:rsidP="00F2232B">
      <w:pPr>
        <w:pStyle w:val="Caption"/>
        <w:ind w:firstLine="720"/>
      </w:pPr>
      <w:r>
        <w:t xml:space="preserve">Table </w:t>
      </w:r>
      <w:r w:rsidR="00653CE2">
        <w:fldChar w:fldCharType="begin"/>
      </w:r>
      <w:r w:rsidR="00653CE2">
        <w:instrText xml:space="preserve"> SEQ Figure \* ARABIC </w:instrText>
      </w:r>
      <w:r w:rsidR="00653CE2">
        <w:fldChar w:fldCharType="separate"/>
      </w:r>
      <w:ins w:id="1096" w:author="Sayali Dev" w:date="2018-02-02T13:47:00Z">
        <w:r w:rsidR="00EB76E3">
          <w:rPr>
            <w:noProof/>
          </w:rPr>
          <w:t>6</w:t>
        </w:r>
      </w:ins>
      <w:del w:id="1097" w:author="Sayali Dev" w:date="2018-02-02T13:47:00Z">
        <w:r w:rsidDel="00EB76E3">
          <w:rPr>
            <w:noProof/>
          </w:rPr>
          <w:delText>5</w:delText>
        </w:r>
      </w:del>
      <w:r w:rsidR="00653CE2">
        <w:rPr>
          <w:noProof/>
        </w:rPr>
        <w:fldChar w:fldCharType="end"/>
      </w:r>
      <w:r>
        <w:t>: Adding a new item</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50"/>
        <w:gridCol w:w="7560"/>
      </w:tblGrid>
      <w:tr w:rsidR="00F2232B" w:rsidRPr="007A152E" w14:paraId="3F848F27" w14:textId="77777777" w:rsidTr="00F2232B">
        <w:trPr>
          <w:cantSplit/>
          <w:trHeight w:val="288"/>
          <w:tblHeader/>
        </w:trPr>
        <w:tc>
          <w:tcPr>
            <w:tcW w:w="2250" w:type="dxa"/>
            <w:shd w:val="clear" w:color="auto" w:fill="BFBFBF"/>
            <w:vAlign w:val="center"/>
          </w:tcPr>
          <w:p w14:paraId="7E56F66D" w14:textId="77777777" w:rsidR="00F2232B" w:rsidRPr="007A152E" w:rsidRDefault="00F2232B" w:rsidP="00F2232B">
            <w:pPr>
              <w:rPr>
                <w:b/>
              </w:rPr>
            </w:pPr>
            <w:r>
              <w:rPr>
                <w:b/>
              </w:rPr>
              <w:t>Field</w:t>
            </w:r>
          </w:p>
        </w:tc>
        <w:tc>
          <w:tcPr>
            <w:tcW w:w="7560" w:type="dxa"/>
            <w:shd w:val="clear" w:color="auto" w:fill="BFBFBF"/>
            <w:vAlign w:val="center"/>
          </w:tcPr>
          <w:p w14:paraId="6938B4FF" w14:textId="77777777" w:rsidR="00F2232B" w:rsidRPr="007A152E" w:rsidRDefault="00F2232B" w:rsidP="00F2232B">
            <w:pPr>
              <w:rPr>
                <w:b/>
              </w:rPr>
            </w:pPr>
            <w:r w:rsidRPr="007A152E">
              <w:rPr>
                <w:b/>
              </w:rPr>
              <w:t>Description</w:t>
            </w:r>
          </w:p>
        </w:tc>
      </w:tr>
      <w:tr w:rsidR="00F2232B" w14:paraId="5D705A2B" w14:textId="77777777" w:rsidTr="00F2232B">
        <w:trPr>
          <w:cantSplit/>
          <w:trHeight w:val="288"/>
        </w:trPr>
        <w:tc>
          <w:tcPr>
            <w:tcW w:w="2250" w:type="dxa"/>
          </w:tcPr>
          <w:p w14:paraId="5B748FF3" w14:textId="77777777" w:rsidR="00F2232B" w:rsidRPr="007A152E" w:rsidRDefault="00F2232B" w:rsidP="00F2232B">
            <w:pPr>
              <w:rPr>
                <w:b/>
              </w:rPr>
            </w:pPr>
            <w:r>
              <w:rPr>
                <w:b/>
              </w:rPr>
              <w:t>Component Group</w:t>
            </w:r>
            <w:r w:rsidRPr="00B23F0A">
              <w:rPr>
                <w:color w:val="FF0000"/>
              </w:rPr>
              <w:t>*</w:t>
            </w:r>
          </w:p>
        </w:tc>
        <w:tc>
          <w:tcPr>
            <w:tcW w:w="7560" w:type="dxa"/>
            <w:vAlign w:val="center"/>
          </w:tcPr>
          <w:p w14:paraId="21C353BE" w14:textId="77777777" w:rsidR="00F2232B" w:rsidRDefault="00F2232B" w:rsidP="00F2232B">
            <w:r>
              <w:t>Click appropriate component group to which the item is to be added.</w:t>
            </w:r>
          </w:p>
        </w:tc>
      </w:tr>
      <w:tr w:rsidR="00F2232B" w14:paraId="188BDA0B" w14:textId="77777777" w:rsidTr="00F2232B">
        <w:trPr>
          <w:cantSplit/>
          <w:trHeight w:val="288"/>
        </w:trPr>
        <w:tc>
          <w:tcPr>
            <w:tcW w:w="2250" w:type="dxa"/>
            <w:vAlign w:val="center"/>
          </w:tcPr>
          <w:p w14:paraId="3A3FFBAA" w14:textId="77777777" w:rsidR="00F2232B" w:rsidRPr="007A152E" w:rsidRDefault="00F2232B" w:rsidP="00F2232B">
            <w:pPr>
              <w:rPr>
                <w:b/>
              </w:rPr>
            </w:pPr>
            <w:r>
              <w:rPr>
                <w:b/>
              </w:rPr>
              <w:t>Kit Item is Spare</w:t>
            </w:r>
          </w:p>
        </w:tc>
        <w:tc>
          <w:tcPr>
            <w:tcW w:w="7560" w:type="dxa"/>
            <w:vAlign w:val="center"/>
          </w:tcPr>
          <w:p w14:paraId="43A66CA5" w14:textId="77777777" w:rsidR="00F2232B" w:rsidRDefault="00F2232B" w:rsidP="00F2232B">
            <w:r>
              <w:t>Select this check</w:t>
            </w:r>
            <w:r w:rsidRPr="00280E19">
              <w:t>box if the item to be added to the kit is a spare item.</w:t>
            </w:r>
          </w:p>
          <w:p w14:paraId="62A2BF25" w14:textId="77777777" w:rsidR="00F2232B" w:rsidRDefault="00F2232B" w:rsidP="00F2232B">
            <w:r w:rsidRPr="00D477EB">
              <w:rPr>
                <w:b/>
              </w:rPr>
              <w:t>Note:</w:t>
            </w:r>
            <w:r>
              <w:t xml:space="preserve"> If you select this checkbox, skip the Specimen Type, Sample Type, Container Type and Lot Number fields below. </w:t>
            </w:r>
          </w:p>
        </w:tc>
      </w:tr>
      <w:tr w:rsidR="00F2232B" w14:paraId="77EF2BEE" w14:textId="77777777" w:rsidTr="00F2232B">
        <w:trPr>
          <w:cantSplit/>
          <w:trHeight w:val="288"/>
        </w:trPr>
        <w:tc>
          <w:tcPr>
            <w:tcW w:w="2250" w:type="dxa"/>
            <w:vAlign w:val="center"/>
          </w:tcPr>
          <w:p w14:paraId="4838852D" w14:textId="77777777" w:rsidR="00F2232B" w:rsidRPr="006744E4" w:rsidRDefault="00F2232B" w:rsidP="00F2232B">
            <w:pPr>
              <w:rPr>
                <w:b/>
              </w:rPr>
            </w:pPr>
            <w:r>
              <w:rPr>
                <w:b/>
              </w:rPr>
              <w:t>Specimen Type</w:t>
            </w:r>
            <w:r w:rsidRPr="00B23F0A">
              <w:rPr>
                <w:color w:val="FF0000"/>
              </w:rPr>
              <w:t>*</w:t>
            </w:r>
          </w:p>
        </w:tc>
        <w:tc>
          <w:tcPr>
            <w:tcW w:w="7560" w:type="dxa"/>
            <w:vAlign w:val="center"/>
          </w:tcPr>
          <w:p w14:paraId="3B59FD7E" w14:textId="77777777" w:rsidR="00F2232B" w:rsidRDefault="00F2232B" w:rsidP="00F2232B">
            <w:r>
              <w:t>Click</w:t>
            </w:r>
            <w:r w:rsidRPr="002238BA">
              <w:rPr>
                <w:sz w:val="18"/>
              </w:rPr>
              <w:t xml:space="preserve"> </w:t>
            </w:r>
            <w:r>
              <w:t xml:space="preserve">appropriate </w:t>
            </w:r>
            <w:r w:rsidRPr="00280E19">
              <w:t xml:space="preserve">specimen type for the </w:t>
            </w:r>
            <w:r>
              <w:t>new i</w:t>
            </w:r>
            <w:r w:rsidRPr="00280E19">
              <w:t>t</w:t>
            </w:r>
            <w:r>
              <w:t>em</w:t>
            </w:r>
            <w:r w:rsidRPr="00280E19">
              <w:t>.</w:t>
            </w:r>
          </w:p>
          <w:p w14:paraId="065EA511" w14:textId="77777777" w:rsidR="00F2232B" w:rsidRDefault="00F2232B" w:rsidP="00F2232B">
            <w:r w:rsidRPr="00D477EB">
              <w:rPr>
                <w:b/>
              </w:rPr>
              <w:t>Note:</w:t>
            </w:r>
            <w:r>
              <w:t xml:space="preserve"> This field is inactivated when adding a spare item.</w:t>
            </w:r>
          </w:p>
        </w:tc>
      </w:tr>
      <w:tr w:rsidR="00F2232B" w14:paraId="243FA1AF" w14:textId="77777777" w:rsidTr="00F2232B">
        <w:trPr>
          <w:cantSplit/>
          <w:trHeight w:val="288"/>
        </w:trPr>
        <w:tc>
          <w:tcPr>
            <w:tcW w:w="2250" w:type="dxa"/>
            <w:vAlign w:val="center"/>
          </w:tcPr>
          <w:p w14:paraId="2D75307D" w14:textId="77777777" w:rsidR="00F2232B" w:rsidRPr="007A152E" w:rsidRDefault="00F2232B" w:rsidP="00F2232B">
            <w:pPr>
              <w:rPr>
                <w:b/>
              </w:rPr>
            </w:pPr>
            <w:r>
              <w:rPr>
                <w:b/>
              </w:rPr>
              <w:lastRenderedPageBreak/>
              <w:t>Sample Type</w:t>
            </w:r>
            <w:r w:rsidRPr="00B23F0A">
              <w:rPr>
                <w:color w:val="FF0000"/>
              </w:rPr>
              <w:t>*</w:t>
            </w:r>
          </w:p>
        </w:tc>
        <w:tc>
          <w:tcPr>
            <w:tcW w:w="7560" w:type="dxa"/>
            <w:vAlign w:val="center"/>
          </w:tcPr>
          <w:p w14:paraId="03D1FBF6" w14:textId="77777777" w:rsidR="00F2232B" w:rsidRDefault="00F2232B" w:rsidP="00F2232B">
            <w:r>
              <w:t>Click</w:t>
            </w:r>
            <w:r w:rsidRPr="002238BA">
              <w:rPr>
                <w:sz w:val="18"/>
              </w:rPr>
              <w:t xml:space="preserve"> </w:t>
            </w:r>
            <w:r>
              <w:t>appropriate sample</w:t>
            </w:r>
            <w:r w:rsidRPr="00DB3488">
              <w:t xml:space="preserve"> type for the </w:t>
            </w:r>
            <w:r>
              <w:t>new item</w:t>
            </w:r>
            <w:r w:rsidRPr="00DB3488">
              <w:t>.</w:t>
            </w:r>
          </w:p>
          <w:p w14:paraId="29BBC9F6" w14:textId="77777777" w:rsidR="00F2232B" w:rsidRPr="00D515B3" w:rsidRDefault="00F2232B" w:rsidP="00F2232B">
            <w:r w:rsidRPr="00D477EB">
              <w:rPr>
                <w:b/>
              </w:rPr>
              <w:t>Note:</w:t>
            </w:r>
            <w:r>
              <w:t xml:space="preserve"> This field is inactivated when adding a spare item.</w:t>
            </w:r>
          </w:p>
        </w:tc>
      </w:tr>
      <w:tr w:rsidR="00F2232B" w14:paraId="4BCC7858" w14:textId="77777777" w:rsidTr="00F2232B">
        <w:trPr>
          <w:cantSplit/>
          <w:trHeight w:val="288"/>
        </w:trPr>
        <w:tc>
          <w:tcPr>
            <w:tcW w:w="2250" w:type="dxa"/>
            <w:vAlign w:val="center"/>
          </w:tcPr>
          <w:p w14:paraId="382A7CB5" w14:textId="77777777" w:rsidR="00F2232B" w:rsidRDefault="00F2232B" w:rsidP="00F2232B">
            <w:pPr>
              <w:rPr>
                <w:b/>
              </w:rPr>
            </w:pPr>
            <w:r>
              <w:rPr>
                <w:b/>
              </w:rPr>
              <w:t>Container Type</w:t>
            </w:r>
            <w:r w:rsidRPr="00B23F0A">
              <w:rPr>
                <w:color w:val="FF0000"/>
              </w:rPr>
              <w:t>*</w:t>
            </w:r>
          </w:p>
        </w:tc>
        <w:tc>
          <w:tcPr>
            <w:tcW w:w="7560" w:type="dxa"/>
            <w:vAlign w:val="center"/>
          </w:tcPr>
          <w:p w14:paraId="50FF0631" w14:textId="77777777" w:rsidR="00F2232B" w:rsidRDefault="00F2232B" w:rsidP="00F2232B">
            <w:r>
              <w:t>Click</w:t>
            </w:r>
            <w:r w:rsidRPr="00DB3488">
              <w:t xml:space="preserve"> </w:t>
            </w:r>
            <w:r>
              <w:t xml:space="preserve">appropriate container </w:t>
            </w:r>
            <w:r w:rsidRPr="00DB3488">
              <w:t xml:space="preserve">type for the </w:t>
            </w:r>
            <w:r>
              <w:t>new item</w:t>
            </w:r>
            <w:r w:rsidRPr="00DB3488">
              <w:t>.</w:t>
            </w:r>
          </w:p>
          <w:p w14:paraId="629D68DB" w14:textId="77777777" w:rsidR="00F2232B" w:rsidRPr="00D515B3" w:rsidRDefault="00F2232B" w:rsidP="00F2232B">
            <w:r w:rsidRPr="00D477EB">
              <w:rPr>
                <w:b/>
              </w:rPr>
              <w:t>Note:</w:t>
            </w:r>
            <w:r>
              <w:t xml:space="preserve"> This field is inactivated when adding a spare item.</w:t>
            </w:r>
          </w:p>
        </w:tc>
      </w:tr>
      <w:tr w:rsidR="00F2232B" w14:paraId="2B31079B" w14:textId="77777777" w:rsidTr="00F2232B">
        <w:trPr>
          <w:cantSplit/>
          <w:trHeight w:val="288"/>
        </w:trPr>
        <w:tc>
          <w:tcPr>
            <w:tcW w:w="2250" w:type="dxa"/>
          </w:tcPr>
          <w:p w14:paraId="7E319930" w14:textId="77777777" w:rsidR="00F2232B" w:rsidRDefault="00F2232B" w:rsidP="00F2232B">
            <w:pPr>
              <w:rPr>
                <w:b/>
              </w:rPr>
            </w:pPr>
            <w:r>
              <w:rPr>
                <w:b/>
              </w:rPr>
              <w:t>Lot Number</w:t>
            </w:r>
          </w:p>
        </w:tc>
        <w:tc>
          <w:tcPr>
            <w:tcW w:w="7560" w:type="dxa"/>
            <w:vAlign w:val="center"/>
          </w:tcPr>
          <w:p w14:paraId="4FCEC2BE" w14:textId="77777777" w:rsidR="00F2232B" w:rsidRDefault="00F2232B" w:rsidP="00F2232B">
            <w:r>
              <w:t xml:space="preserve">Click appropriate product lot number for the new item if there is a lot number associated with the new item. </w:t>
            </w:r>
            <w:r>
              <w:br/>
            </w:r>
            <w:r w:rsidRPr="00D477EB">
              <w:rPr>
                <w:b/>
              </w:rPr>
              <w:t>Note:</w:t>
            </w:r>
            <w:r>
              <w:t xml:space="preserve"> </w:t>
            </w:r>
          </w:p>
          <w:p w14:paraId="4A11DA0D" w14:textId="77777777" w:rsidR="00F2232B" w:rsidRDefault="00F2232B" w:rsidP="00F2232B">
            <w:pPr>
              <w:numPr>
                <w:ilvl w:val="0"/>
                <w:numId w:val="20"/>
              </w:numPr>
              <w:ind w:left="342" w:hanging="180"/>
            </w:pPr>
            <w:r>
              <w:t>This field is inactivated when adding a spare item.</w:t>
            </w:r>
            <w:r w:rsidRPr="00FF151D">
              <w:rPr>
                <w:b/>
              </w:rPr>
              <w:t xml:space="preserve"> </w:t>
            </w:r>
          </w:p>
          <w:p w14:paraId="29E6F533" w14:textId="77777777" w:rsidR="00F2232B" w:rsidRDefault="00F2232B" w:rsidP="00F2232B">
            <w:pPr>
              <w:numPr>
                <w:ilvl w:val="0"/>
                <w:numId w:val="20"/>
              </w:numPr>
              <w:ind w:left="342" w:hanging="180"/>
            </w:pPr>
            <w:r>
              <w:t xml:space="preserve">Selecting a lot number automatically populates the manufacturer and product related text fields displayed at the bottom of the window. </w:t>
            </w:r>
          </w:p>
          <w:p w14:paraId="1C595C27" w14:textId="77777777" w:rsidR="00F2232B" w:rsidRPr="00D515B3" w:rsidRDefault="00F2232B" w:rsidP="00F2232B">
            <w:pPr>
              <w:numPr>
                <w:ilvl w:val="0"/>
                <w:numId w:val="20"/>
              </w:numPr>
              <w:ind w:left="342" w:hanging="180"/>
            </w:pPr>
            <w:r>
              <w:t>This field on</w:t>
            </w:r>
            <w:r w:rsidRPr="0099109D">
              <w:t>ly display</w:t>
            </w:r>
            <w:r>
              <w:t>s</w:t>
            </w:r>
            <w:r w:rsidRPr="0099109D">
              <w:t xml:space="preserve"> </w:t>
            </w:r>
            <w:r>
              <w:t>l</w:t>
            </w:r>
            <w:r w:rsidRPr="0099109D">
              <w:t xml:space="preserve">ot </w:t>
            </w:r>
            <w:r>
              <w:t>n</w:t>
            </w:r>
            <w:r w:rsidRPr="0099109D">
              <w:t>umbers already o</w:t>
            </w:r>
            <w:r>
              <w:t>n record</w:t>
            </w:r>
            <w:r w:rsidRPr="0099109D">
              <w:t xml:space="preserve">. If a desired </w:t>
            </w:r>
            <w:r>
              <w:t>l</w:t>
            </w:r>
            <w:r w:rsidRPr="0099109D">
              <w:t xml:space="preserve">ot </w:t>
            </w:r>
            <w:r>
              <w:t>n</w:t>
            </w:r>
            <w:r w:rsidRPr="0099109D">
              <w:t xml:space="preserve">umber is </w:t>
            </w:r>
            <w:r w:rsidRPr="0099109D">
              <w:rPr>
                <w:i/>
                <w:u w:val="single"/>
              </w:rPr>
              <w:t>not</w:t>
            </w:r>
            <w:r>
              <w:t xml:space="preserve"> displayed</w:t>
            </w:r>
            <w:r w:rsidRPr="0099109D">
              <w:t xml:space="preserve">, </w:t>
            </w:r>
            <w:r>
              <w:t>send an</w:t>
            </w:r>
            <w:r w:rsidRPr="0099109D">
              <w:t xml:space="preserve"> email </w:t>
            </w:r>
            <w:r>
              <w:t xml:space="preserve">to </w:t>
            </w:r>
            <w:hyperlink r:id="rId45" w:history="1">
              <w:r>
                <w:rPr>
                  <w:rStyle w:val="Hyperlink"/>
                </w:rPr>
                <w:t>cirraspec@tgen.org</w:t>
              </w:r>
            </w:hyperlink>
            <w:r>
              <w:t xml:space="preserve"> with the lot number(s) and product information to be added to the application.</w:t>
            </w:r>
          </w:p>
        </w:tc>
      </w:tr>
      <w:tr w:rsidR="00F2232B" w14:paraId="0718B504" w14:textId="77777777" w:rsidTr="00F2232B">
        <w:trPr>
          <w:cantSplit/>
          <w:trHeight w:val="288"/>
        </w:trPr>
        <w:tc>
          <w:tcPr>
            <w:tcW w:w="2250" w:type="dxa"/>
            <w:vAlign w:val="center"/>
          </w:tcPr>
          <w:p w14:paraId="12FD8B12" w14:textId="77777777" w:rsidR="00F2232B" w:rsidRDefault="00F2232B" w:rsidP="00F2232B">
            <w:pPr>
              <w:rPr>
                <w:b/>
              </w:rPr>
            </w:pPr>
            <w:r>
              <w:rPr>
                <w:b/>
              </w:rPr>
              <w:t>Quantity</w:t>
            </w:r>
            <w:r w:rsidRPr="00B23F0A">
              <w:rPr>
                <w:color w:val="FF0000"/>
              </w:rPr>
              <w:t>*</w:t>
            </w:r>
          </w:p>
        </w:tc>
        <w:tc>
          <w:tcPr>
            <w:tcW w:w="7560" w:type="dxa"/>
            <w:vAlign w:val="center"/>
          </w:tcPr>
          <w:p w14:paraId="23CCE923" w14:textId="77777777" w:rsidR="00F2232B" w:rsidRPr="00D515B3" w:rsidRDefault="00F2232B" w:rsidP="00F2232B">
            <w:r>
              <w:t>Click appropriate number of items to be added.</w:t>
            </w:r>
          </w:p>
        </w:tc>
      </w:tr>
      <w:tr w:rsidR="00F2232B" w14:paraId="39CE2842" w14:textId="77777777" w:rsidTr="00F2232B">
        <w:trPr>
          <w:cantSplit/>
          <w:trHeight w:val="288"/>
        </w:trPr>
        <w:tc>
          <w:tcPr>
            <w:tcW w:w="2250" w:type="dxa"/>
            <w:vAlign w:val="center"/>
          </w:tcPr>
          <w:p w14:paraId="59E51100" w14:textId="77777777" w:rsidR="00F2232B" w:rsidRDefault="00F2232B" w:rsidP="00F2232B">
            <w:pPr>
              <w:rPr>
                <w:b/>
              </w:rPr>
            </w:pPr>
            <w:r>
              <w:rPr>
                <w:b/>
              </w:rPr>
              <w:t>Spare Item Name</w:t>
            </w:r>
            <w:r w:rsidRPr="00B23F0A">
              <w:rPr>
                <w:color w:val="FF0000"/>
              </w:rPr>
              <w:t>*</w:t>
            </w:r>
          </w:p>
        </w:tc>
        <w:tc>
          <w:tcPr>
            <w:tcW w:w="7560" w:type="dxa"/>
            <w:vAlign w:val="center"/>
          </w:tcPr>
          <w:p w14:paraId="43CA0FD5" w14:textId="77777777" w:rsidR="00F2232B" w:rsidRDefault="00F2232B" w:rsidP="00F2232B">
            <w:r>
              <w:t>Type a name for the item if the item is a spare item.</w:t>
            </w:r>
          </w:p>
        </w:tc>
      </w:tr>
    </w:tbl>
    <w:p w14:paraId="34EB4990" w14:textId="77777777" w:rsidR="00F2232B" w:rsidRDefault="00F2232B" w:rsidP="00F2232B">
      <w:pPr>
        <w:ind w:left="720" w:right="540"/>
      </w:pPr>
    </w:p>
    <w:p w14:paraId="4171EE22" w14:textId="77777777" w:rsidR="00F2232B" w:rsidRDefault="00F2232B" w:rsidP="00F2232B">
      <w:pPr>
        <w:ind w:left="720" w:right="540"/>
      </w:pPr>
    </w:p>
    <w:p w14:paraId="4AC95981" w14:textId="77777777" w:rsidR="00F2232B" w:rsidRDefault="00F2232B" w:rsidP="00C9791D">
      <w:pPr>
        <w:numPr>
          <w:ilvl w:val="0"/>
          <w:numId w:val="242"/>
        </w:numPr>
        <w:ind w:right="540"/>
      </w:pPr>
      <w:r>
        <w:t xml:space="preserve">Click </w:t>
      </w:r>
      <w:r w:rsidRPr="008566E3">
        <w:rPr>
          <w:b/>
        </w:rPr>
        <w:t>ADD</w:t>
      </w:r>
      <w:r>
        <w:t xml:space="preserve">. </w:t>
      </w:r>
    </w:p>
    <w:p w14:paraId="297B8AD2" w14:textId="77777777" w:rsidR="00F2232B" w:rsidRDefault="00F2232B" w:rsidP="00F2232B">
      <w:pPr>
        <w:ind w:left="720" w:right="540"/>
      </w:pPr>
      <w:r>
        <w:t xml:space="preserve">The </w:t>
      </w:r>
      <w:r w:rsidRPr="008566E3">
        <w:rPr>
          <w:b/>
        </w:rPr>
        <w:t>Electronic Signature</w:t>
      </w:r>
      <w:r>
        <w:t xml:space="preserve"> window appears. </w:t>
      </w:r>
    </w:p>
    <w:p w14:paraId="038975C8" w14:textId="77777777" w:rsidR="00F2232B" w:rsidRDefault="00F2232B" w:rsidP="00F2232B">
      <w:pPr>
        <w:ind w:left="720" w:right="540"/>
      </w:pPr>
    </w:p>
    <w:p w14:paraId="4B7824D1" w14:textId="77777777" w:rsidR="00F2232B" w:rsidRDefault="00F2232B" w:rsidP="00F2232B">
      <w:pPr>
        <w:ind w:left="720" w:right="540"/>
      </w:pPr>
      <w:r w:rsidRPr="00B34B27">
        <w:rPr>
          <w:noProof/>
        </w:rPr>
        <w:drawing>
          <wp:inline distT="0" distB="0" distL="0" distR="0" wp14:anchorId="1F76DBE5" wp14:editId="2DDE94A5">
            <wp:extent cx="3657600" cy="1878965"/>
            <wp:effectExtent l="19050" t="19050" r="19050" b="26035"/>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1878965"/>
                    </a:xfrm>
                    <a:prstGeom prst="rect">
                      <a:avLst/>
                    </a:prstGeom>
                    <a:noFill/>
                    <a:ln w="3175">
                      <a:solidFill>
                        <a:schemeClr val="tx1"/>
                      </a:solidFill>
                    </a:ln>
                  </pic:spPr>
                </pic:pic>
              </a:graphicData>
            </a:graphic>
          </wp:inline>
        </w:drawing>
      </w:r>
    </w:p>
    <w:p w14:paraId="5B293161" w14:textId="77777777" w:rsidR="00F2232B" w:rsidRDefault="00F2232B" w:rsidP="00F2232B">
      <w:pPr>
        <w:pStyle w:val="Figure"/>
        <w:tabs>
          <w:tab w:val="clear" w:pos="1710"/>
          <w:tab w:val="num" w:pos="1800"/>
        </w:tabs>
        <w:ind w:left="1152" w:hanging="432"/>
      </w:pPr>
      <w:r>
        <w:t xml:space="preserve">  Electronic Signature window</w:t>
      </w:r>
    </w:p>
    <w:p w14:paraId="56582CB4" w14:textId="77777777" w:rsidR="00F2232B" w:rsidRDefault="00F2232B" w:rsidP="00F2232B">
      <w:pPr>
        <w:ind w:left="720" w:right="540"/>
      </w:pPr>
    </w:p>
    <w:p w14:paraId="0FB7E6C3" w14:textId="77777777" w:rsidR="00F2232B" w:rsidRDefault="00F2232B" w:rsidP="00C9791D">
      <w:pPr>
        <w:numPr>
          <w:ilvl w:val="0"/>
          <w:numId w:val="242"/>
        </w:numPr>
        <w:ind w:right="540"/>
      </w:pPr>
      <w:r>
        <w:t xml:space="preserve">Enter appropriate information in each field. Following table lists each field and its description. </w:t>
      </w:r>
    </w:p>
    <w:p w14:paraId="1D1C7380" w14:textId="77777777" w:rsidR="00F2232B" w:rsidRDefault="00F2232B" w:rsidP="00F2232B">
      <w:pPr>
        <w:ind w:left="720" w:right="540"/>
      </w:pPr>
      <w:r w:rsidRPr="00B23F0A">
        <w:rPr>
          <w:b/>
        </w:rPr>
        <w:t>Note:</w:t>
      </w:r>
      <w:r>
        <w:t xml:space="preserve"> Fields that are marked with the red asterisk (</w:t>
      </w:r>
      <w:r w:rsidRPr="00B23F0A">
        <w:rPr>
          <w:color w:val="FF0000"/>
        </w:rPr>
        <w:t>*</w:t>
      </w:r>
      <w:r>
        <w:t xml:space="preserve">) are mandatory. </w:t>
      </w:r>
    </w:p>
    <w:p w14:paraId="6787B2DD" w14:textId="77777777" w:rsidR="00F2232B" w:rsidRDefault="00F2232B" w:rsidP="00F2232B">
      <w:pPr>
        <w:ind w:left="720" w:right="540"/>
      </w:pPr>
    </w:p>
    <w:p w14:paraId="5BE5BF6B" w14:textId="784D1848" w:rsidR="00F2232B" w:rsidRDefault="00F2232B" w:rsidP="00F2232B">
      <w:pPr>
        <w:pStyle w:val="Caption"/>
        <w:ind w:firstLine="720"/>
      </w:pPr>
      <w:r>
        <w:t xml:space="preserve">Table </w:t>
      </w:r>
      <w:r w:rsidR="00653CE2">
        <w:fldChar w:fldCharType="begin"/>
      </w:r>
      <w:r w:rsidR="00653CE2">
        <w:instrText xml:space="preserve"> SEQ Figure \* ARABIC </w:instrText>
      </w:r>
      <w:r w:rsidR="00653CE2">
        <w:fldChar w:fldCharType="separate"/>
      </w:r>
      <w:ins w:id="1098" w:author="Sayali Dev" w:date="2018-02-02T13:47:00Z">
        <w:r w:rsidR="00EB76E3">
          <w:rPr>
            <w:noProof/>
          </w:rPr>
          <w:t>7</w:t>
        </w:r>
      </w:ins>
      <w:del w:id="1099" w:author="Sayali Dev" w:date="2018-02-02T13:47:00Z">
        <w:r w:rsidDel="00EB76E3">
          <w:rPr>
            <w:noProof/>
          </w:rPr>
          <w:delText>6</w:delText>
        </w:r>
      </w:del>
      <w:r w:rsidR="00653CE2">
        <w:rPr>
          <w:noProof/>
        </w:rPr>
        <w:fldChar w:fldCharType="end"/>
      </w:r>
      <w:r>
        <w:t>: Adding an electronic signature</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F2232B" w:rsidRPr="007A152E" w14:paraId="3240E582" w14:textId="77777777" w:rsidTr="00F2232B">
        <w:trPr>
          <w:cantSplit/>
          <w:trHeight w:val="288"/>
          <w:tblHeader/>
        </w:trPr>
        <w:tc>
          <w:tcPr>
            <w:tcW w:w="2790" w:type="dxa"/>
            <w:shd w:val="clear" w:color="auto" w:fill="BFBFBF"/>
            <w:vAlign w:val="center"/>
          </w:tcPr>
          <w:p w14:paraId="17ED64BC" w14:textId="77777777" w:rsidR="00F2232B" w:rsidRPr="007A152E" w:rsidRDefault="00F2232B" w:rsidP="00F2232B">
            <w:pPr>
              <w:rPr>
                <w:b/>
              </w:rPr>
            </w:pPr>
            <w:r>
              <w:rPr>
                <w:b/>
              </w:rPr>
              <w:t>Field</w:t>
            </w:r>
          </w:p>
        </w:tc>
        <w:tc>
          <w:tcPr>
            <w:tcW w:w="7020" w:type="dxa"/>
            <w:shd w:val="clear" w:color="auto" w:fill="BFBFBF"/>
            <w:vAlign w:val="center"/>
          </w:tcPr>
          <w:p w14:paraId="093E3340" w14:textId="77777777" w:rsidR="00F2232B" w:rsidRPr="007A152E" w:rsidRDefault="00F2232B" w:rsidP="00F2232B">
            <w:pPr>
              <w:rPr>
                <w:b/>
              </w:rPr>
            </w:pPr>
            <w:r w:rsidRPr="007A152E">
              <w:rPr>
                <w:b/>
              </w:rPr>
              <w:t>Description</w:t>
            </w:r>
          </w:p>
        </w:tc>
      </w:tr>
      <w:tr w:rsidR="00F2232B" w14:paraId="704B59D6" w14:textId="77777777" w:rsidTr="00F2232B">
        <w:trPr>
          <w:cantSplit/>
          <w:trHeight w:val="288"/>
        </w:trPr>
        <w:tc>
          <w:tcPr>
            <w:tcW w:w="2790" w:type="dxa"/>
            <w:vAlign w:val="center"/>
          </w:tcPr>
          <w:p w14:paraId="7EB17C19" w14:textId="77777777" w:rsidR="00F2232B" w:rsidRPr="007A152E" w:rsidRDefault="00F2232B" w:rsidP="00F2232B">
            <w:pPr>
              <w:rPr>
                <w:b/>
              </w:rPr>
            </w:pPr>
            <w:r>
              <w:rPr>
                <w:b/>
              </w:rPr>
              <w:t>Username</w:t>
            </w:r>
            <w:r w:rsidRPr="00B23F0A">
              <w:rPr>
                <w:color w:val="FF0000"/>
              </w:rPr>
              <w:t>*</w:t>
            </w:r>
          </w:p>
        </w:tc>
        <w:tc>
          <w:tcPr>
            <w:tcW w:w="7020" w:type="dxa"/>
            <w:vAlign w:val="center"/>
          </w:tcPr>
          <w:p w14:paraId="79F2BD0B" w14:textId="65299E9D" w:rsidR="00F2232B" w:rsidRDefault="00F2232B">
            <w:r>
              <w:t>Type your user</w:t>
            </w:r>
            <w:ins w:id="1100" w:author="Sayali Dev" w:date="2018-02-01T14:55:00Z">
              <w:r w:rsidR="00E91F7A">
                <w:t>name for login</w:t>
              </w:r>
            </w:ins>
            <w:del w:id="1101" w:author="Sayali Dev" w:date="2018-02-01T14:55:00Z">
              <w:r w:rsidDel="00E91F7A">
                <w:delText xml:space="preserve"> </w:delText>
              </w:r>
            </w:del>
            <w:del w:id="1102" w:author="Sayali Dev" w:date="2018-01-31T17:55:00Z">
              <w:r w:rsidDel="00A62626">
                <w:delText>logon</w:delText>
              </w:r>
            </w:del>
            <w:del w:id="1103" w:author="Sayali Dev" w:date="2018-02-01T14:55:00Z">
              <w:r w:rsidDel="00E91F7A">
                <w:delText xml:space="preserve"> ID</w:delText>
              </w:r>
            </w:del>
            <w:r>
              <w:t>.</w:t>
            </w:r>
          </w:p>
        </w:tc>
      </w:tr>
      <w:tr w:rsidR="00F2232B" w14:paraId="4B2C6626" w14:textId="77777777" w:rsidTr="00F2232B">
        <w:trPr>
          <w:cantSplit/>
          <w:trHeight w:val="288"/>
        </w:trPr>
        <w:tc>
          <w:tcPr>
            <w:tcW w:w="2790" w:type="dxa"/>
            <w:vAlign w:val="center"/>
          </w:tcPr>
          <w:p w14:paraId="15C256EA" w14:textId="77777777" w:rsidR="00F2232B" w:rsidRPr="007A152E" w:rsidRDefault="00F2232B" w:rsidP="00F2232B">
            <w:pPr>
              <w:rPr>
                <w:b/>
              </w:rPr>
            </w:pPr>
            <w:r>
              <w:rPr>
                <w:b/>
              </w:rPr>
              <w:t>Password</w:t>
            </w:r>
            <w:r w:rsidRPr="00B23F0A">
              <w:rPr>
                <w:color w:val="FF0000"/>
              </w:rPr>
              <w:t>*</w:t>
            </w:r>
          </w:p>
        </w:tc>
        <w:tc>
          <w:tcPr>
            <w:tcW w:w="7020" w:type="dxa"/>
            <w:vAlign w:val="center"/>
          </w:tcPr>
          <w:p w14:paraId="5B8CFF56" w14:textId="77777777" w:rsidR="00F2232B" w:rsidRDefault="00F2232B" w:rsidP="00F2232B">
            <w:r>
              <w:t xml:space="preserve">Type your password. </w:t>
            </w:r>
          </w:p>
        </w:tc>
      </w:tr>
      <w:tr w:rsidR="00F2232B" w14:paraId="318FE470" w14:textId="77777777" w:rsidTr="00F2232B">
        <w:trPr>
          <w:cantSplit/>
          <w:trHeight w:val="288"/>
        </w:trPr>
        <w:tc>
          <w:tcPr>
            <w:tcW w:w="2790" w:type="dxa"/>
            <w:vAlign w:val="center"/>
          </w:tcPr>
          <w:p w14:paraId="0157ACD4" w14:textId="77777777" w:rsidR="00F2232B" w:rsidRPr="006744E4" w:rsidRDefault="00F2232B" w:rsidP="00F2232B">
            <w:pPr>
              <w:rPr>
                <w:b/>
              </w:rPr>
            </w:pPr>
            <w:r>
              <w:rPr>
                <w:b/>
              </w:rPr>
              <w:t>Reason</w:t>
            </w:r>
            <w:r w:rsidRPr="00B23F0A">
              <w:rPr>
                <w:color w:val="FF0000"/>
              </w:rPr>
              <w:t>*</w:t>
            </w:r>
          </w:p>
        </w:tc>
        <w:tc>
          <w:tcPr>
            <w:tcW w:w="7020" w:type="dxa"/>
            <w:vAlign w:val="center"/>
          </w:tcPr>
          <w:p w14:paraId="1B8DFF82" w14:textId="77777777" w:rsidR="00F2232B" w:rsidRDefault="00F2232B" w:rsidP="00F2232B">
            <w:r>
              <w:t xml:space="preserve">Type a reason for this action. </w:t>
            </w:r>
          </w:p>
        </w:tc>
      </w:tr>
    </w:tbl>
    <w:p w14:paraId="783B633B" w14:textId="77777777" w:rsidR="00F2232B" w:rsidRDefault="00F2232B" w:rsidP="00F2232B">
      <w:pPr>
        <w:ind w:left="720" w:right="540"/>
      </w:pPr>
    </w:p>
    <w:p w14:paraId="195ABC05" w14:textId="77777777" w:rsidR="00F2232B" w:rsidRDefault="00F2232B" w:rsidP="00F2232B">
      <w:pPr>
        <w:ind w:left="720" w:right="540"/>
      </w:pPr>
    </w:p>
    <w:p w14:paraId="48EBC523" w14:textId="77777777" w:rsidR="00F2232B" w:rsidRDefault="00F2232B" w:rsidP="00C9791D">
      <w:pPr>
        <w:numPr>
          <w:ilvl w:val="0"/>
          <w:numId w:val="242"/>
        </w:numPr>
        <w:ind w:right="540"/>
      </w:pPr>
      <w:r>
        <w:t xml:space="preserve">Click </w:t>
      </w:r>
      <w:r w:rsidRPr="008566E3">
        <w:rPr>
          <w:b/>
        </w:rPr>
        <w:t>SIGN</w:t>
      </w:r>
      <w:r>
        <w:t>.</w:t>
      </w:r>
    </w:p>
    <w:p w14:paraId="17F6A7D5" w14:textId="77777777" w:rsidR="00F2232B" w:rsidRDefault="00F2232B" w:rsidP="00F2232B">
      <w:pPr>
        <w:ind w:left="720" w:right="540"/>
      </w:pPr>
      <w:r>
        <w:t xml:space="preserve">The kit item is added to the kit contents on the </w:t>
      </w:r>
      <w:r w:rsidRPr="008566E3">
        <w:rPr>
          <w:b/>
        </w:rPr>
        <w:t>View Kit</w:t>
      </w:r>
      <w:r>
        <w:t xml:space="preserve"> page.</w:t>
      </w:r>
    </w:p>
    <w:p w14:paraId="6C91613B" w14:textId="77777777" w:rsidR="00F2232B" w:rsidRDefault="00F2232B" w:rsidP="00F2232B">
      <w:pPr>
        <w:pStyle w:val="Heading3"/>
        <w:pageBreakBefore/>
      </w:pPr>
      <w:bookmarkStart w:id="1104" w:name="DeletingKitItems"/>
      <w:bookmarkStart w:id="1105" w:name="_Toc452993590"/>
      <w:bookmarkStart w:id="1106" w:name="_Toc507164275"/>
      <w:bookmarkEnd w:id="1104"/>
      <w:r w:rsidRPr="00FB45E6">
        <w:lastRenderedPageBreak/>
        <w:t>Deleting</w:t>
      </w:r>
      <w:r>
        <w:t xml:space="preserve"> a </w:t>
      </w:r>
      <w:r w:rsidRPr="00FB45E6">
        <w:t>Kit Item</w:t>
      </w:r>
      <w:bookmarkEnd w:id="1105"/>
      <w:bookmarkEnd w:id="1106"/>
    </w:p>
    <w:p w14:paraId="204BFFE2" w14:textId="77777777" w:rsidR="00F2232B" w:rsidRDefault="00F2232B" w:rsidP="00F2232B"/>
    <w:p w14:paraId="1EA446DD" w14:textId="77777777" w:rsidR="00F2232B" w:rsidRDefault="00F2232B" w:rsidP="00F2232B">
      <w:r>
        <w:t>To delete a kit item:</w:t>
      </w:r>
    </w:p>
    <w:p w14:paraId="1F3F43E2" w14:textId="77777777" w:rsidR="00F2232B" w:rsidRDefault="00F2232B" w:rsidP="00F2232B"/>
    <w:p w14:paraId="591C0666" w14:textId="7C47B4DB" w:rsidR="00F2232B" w:rsidRDefault="00F2232B" w:rsidP="00E55723">
      <w:pPr>
        <w:numPr>
          <w:ilvl w:val="0"/>
          <w:numId w:val="61"/>
        </w:numPr>
        <w:ind w:right="540"/>
      </w:pPr>
      <w:del w:id="1107" w:author="Sayali Dev" w:date="2018-01-31T17:54:00Z">
        <w:r w:rsidDel="009A119E">
          <w:delText>Log on</w:delText>
        </w:r>
      </w:del>
      <w:ins w:id="1108" w:author="Sayali Dev" w:date="2018-01-31T17:54:00Z">
        <w:r w:rsidR="009A119E">
          <w:t>Log in</w:t>
        </w:r>
      </w:ins>
      <w:r>
        <w:t xml:space="preserve"> to the application using your </w:t>
      </w:r>
      <w:del w:id="1109" w:author="Sayali Dev" w:date="2018-01-31T17:55:00Z">
        <w:r w:rsidDel="00A62626">
          <w:delText>logon</w:delText>
        </w:r>
      </w:del>
      <w:ins w:id="1110" w:author="Sayali Dev" w:date="2018-01-31T17:55:00Z">
        <w:r w:rsidR="00A62626">
          <w:t>log in</w:t>
        </w:r>
      </w:ins>
      <w:r>
        <w:t xml:space="preserve"> credentials.</w:t>
      </w:r>
    </w:p>
    <w:p w14:paraId="232E53F8" w14:textId="77777777" w:rsidR="00F2232B" w:rsidRDefault="00F2232B" w:rsidP="00F2232B">
      <w:pPr>
        <w:ind w:firstLine="720"/>
      </w:pPr>
      <w:r>
        <w:t>The home page appears.</w:t>
      </w:r>
    </w:p>
    <w:p w14:paraId="43580D90" w14:textId="77777777" w:rsidR="00F2232B" w:rsidRDefault="00F2232B" w:rsidP="00F2232B">
      <w:pPr>
        <w:ind w:firstLine="720"/>
      </w:pPr>
    </w:p>
    <w:p w14:paraId="240D1732" w14:textId="77777777" w:rsidR="00F2232B" w:rsidRDefault="00F2232B" w:rsidP="00E55723">
      <w:pPr>
        <w:numPr>
          <w:ilvl w:val="0"/>
          <w:numId w:val="61"/>
        </w:numPr>
        <w:ind w:right="540"/>
      </w:pPr>
      <w:r>
        <w:t xml:space="preserve">Point to the arrow of the </w:t>
      </w:r>
      <w:r w:rsidRPr="00F9517E">
        <w:rPr>
          <w:b/>
        </w:rPr>
        <w:t>BMS</w:t>
      </w:r>
      <w:r>
        <w:t xml:space="preserve"> tab, and then c</w:t>
      </w:r>
      <w:r w:rsidRPr="00585562">
        <w:t xml:space="preserve">lick </w:t>
      </w:r>
      <w:r>
        <w:rPr>
          <w:b/>
        </w:rPr>
        <w:t>Kits I</w:t>
      </w:r>
      <w:r w:rsidRPr="00EC5321">
        <w:rPr>
          <w:b/>
        </w:rPr>
        <w:t>nventory</w:t>
      </w:r>
      <w:r>
        <w:t xml:space="preserve">. </w:t>
      </w:r>
    </w:p>
    <w:p w14:paraId="253F9063" w14:textId="77777777" w:rsidR="00F2232B" w:rsidRDefault="00F2232B" w:rsidP="00F2232B">
      <w:pPr>
        <w:ind w:left="720"/>
      </w:pPr>
      <w:r w:rsidRPr="00585562">
        <w:t xml:space="preserve">The </w:t>
      </w:r>
      <w:r>
        <w:rPr>
          <w:b/>
        </w:rPr>
        <w:t>K</w:t>
      </w:r>
      <w:r w:rsidRPr="00163B0D">
        <w:rPr>
          <w:b/>
        </w:rPr>
        <w:t>it</w:t>
      </w:r>
      <w:r>
        <w:rPr>
          <w:b/>
        </w:rPr>
        <w:t xml:space="preserve"> S</w:t>
      </w:r>
      <w:r w:rsidRPr="00163B0D">
        <w:rPr>
          <w:b/>
        </w:rPr>
        <w:t>earch</w:t>
      </w:r>
      <w:r w:rsidRPr="00585562">
        <w:t xml:space="preserve"> </w:t>
      </w:r>
      <w:r>
        <w:t>page appears.</w:t>
      </w:r>
    </w:p>
    <w:p w14:paraId="1292FAC9" w14:textId="77777777" w:rsidR="00F2232B" w:rsidRDefault="00F2232B" w:rsidP="00F2232B">
      <w:pPr>
        <w:ind w:left="720"/>
      </w:pPr>
    </w:p>
    <w:p w14:paraId="2BABBC2D" w14:textId="77777777" w:rsidR="00F2232B" w:rsidRDefault="00F2232B" w:rsidP="00E55723">
      <w:pPr>
        <w:numPr>
          <w:ilvl w:val="0"/>
          <w:numId w:val="61"/>
        </w:numPr>
        <w:ind w:right="540"/>
      </w:pPr>
      <w:r>
        <w:t xml:space="preserve">Click </w:t>
      </w:r>
      <w:r w:rsidRPr="009C71DE">
        <w:rPr>
          <w:b/>
        </w:rPr>
        <w:t>S</w:t>
      </w:r>
      <w:r>
        <w:rPr>
          <w:b/>
        </w:rPr>
        <w:t>EARCH</w:t>
      </w:r>
      <w:r>
        <w:t>.</w:t>
      </w:r>
    </w:p>
    <w:p w14:paraId="765EC4F0" w14:textId="77777777" w:rsidR="00F2232B" w:rsidRDefault="00F2232B" w:rsidP="00F2232B">
      <w:pPr>
        <w:ind w:left="720" w:right="540"/>
      </w:pPr>
      <w:r w:rsidRPr="00507D17">
        <w:t xml:space="preserve">The kit search page displays a list of all kits that are accessible based on your login location. </w:t>
      </w:r>
    </w:p>
    <w:p w14:paraId="2CB62D0A" w14:textId="77777777" w:rsidR="00F2232B" w:rsidRDefault="00F2232B" w:rsidP="00F2232B">
      <w:pPr>
        <w:ind w:left="720" w:right="540"/>
      </w:pPr>
    </w:p>
    <w:p w14:paraId="63EAAA3A" w14:textId="77777777" w:rsidR="00F2232B" w:rsidRPr="00991BF3" w:rsidDel="00D74ADD" w:rsidRDefault="00F2232B" w:rsidP="00E55723">
      <w:pPr>
        <w:numPr>
          <w:ilvl w:val="0"/>
          <w:numId w:val="61"/>
        </w:numPr>
        <w:ind w:right="540"/>
      </w:pPr>
      <w:r>
        <w:t xml:space="preserve">Click the row of the kit for which you want to delete an item. </w:t>
      </w:r>
    </w:p>
    <w:p w14:paraId="3C916BDB" w14:textId="77777777" w:rsidR="00F2232B" w:rsidRDefault="00F2232B" w:rsidP="00F2232B">
      <w:pPr>
        <w:ind w:left="720"/>
      </w:pPr>
      <w:r w:rsidRPr="00991BF3">
        <w:t xml:space="preserve">The </w:t>
      </w:r>
      <w:r w:rsidRPr="00D74ADD">
        <w:rPr>
          <w:b/>
        </w:rPr>
        <w:t>View Kit</w:t>
      </w:r>
      <w:r>
        <w:t xml:space="preserve"> page appears. This page displays the </w:t>
      </w:r>
      <w:r w:rsidRPr="00B6072E">
        <w:rPr>
          <w:b/>
        </w:rPr>
        <w:t>Kit Contents</w:t>
      </w:r>
      <w:r>
        <w:t xml:space="preserve"> area that lists the kit items. </w:t>
      </w:r>
    </w:p>
    <w:p w14:paraId="31E382E8" w14:textId="77777777" w:rsidR="00F2232B" w:rsidRDefault="00F2232B" w:rsidP="00F2232B">
      <w:pPr>
        <w:ind w:left="720"/>
      </w:pPr>
    </w:p>
    <w:p w14:paraId="0021C9AA" w14:textId="77777777" w:rsidR="00F2232B" w:rsidRDefault="00F2232B" w:rsidP="00F2232B">
      <w:pPr>
        <w:ind w:left="720"/>
      </w:pPr>
      <w:r w:rsidRPr="00B34B27">
        <w:rPr>
          <w:noProof/>
        </w:rPr>
        <w:drawing>
          <wp:inline distT="0" distB="0" distL="0" distR="0" wp14:anchorId="4EF9371C" wp14:editId="49C41DB7">
            <wp:extent cx="6209665" cy="2909570"/>
            <wp:effectExtent l="19050" t="19050" r="19685" b="2413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09665" cy="2909570"/>
                    </a:xfrm>
                    <a:prstGeom prst="rect">
                      <a:avLst/>
                    </a:prstGeom>
                    <a:noFill/>
                    <a:ln w="3175">
                      <a:solidFill>
                        <a:schemeClr val="tx1"/>
                      </a:solidFill>
                    </a:ln>
                  </pic:spPr>
                </pic:pic>
              </a:graphicData>
            </a:graphic>
          </wp:inline>
        </w:drawing>
      </w:r>
    </w:p>
    <w:p w14:paraId="2B4227E5" w14:textId="77777777" w:rsidR="00F2232B" w:rsidRDefault="00F2232B" w:rsidP="00F2232B">
      <w:pPr>
        <w:pStyle w:val="Figure"/>
        <w:tabs>
          <w:tab w:val="clear" w:pos="1710"/>
          <w:tab w:val="num" w:pos="1800"/>
        </w:tabs>
        <w:ind w:left="1152" w:hanging="432"/>
      </w:pPr>
      <w:r>
        <w:t xml:space="preserve"> Kit Contents area</w:t>
      </w:r>
    </w:p>
    <w:p w14:paraId="24014B52" w14:textId="77777777" w:rsidR="00F2232B" w:rsidRDefault="00F2232B" w:rsidP="00F2232B"/>
    <w:p w14:paraId="60B34375" w14:textId="77777777" w:rsidR="00F2232B" w:rsidRDefault="00F2232B" w:rsidP="00E55723">
      <w:pPr>
        <w:numPr>
          <w:ilvl w:val="0"/>
          <w:numId w:val="61"/>
        </w:numPr>
      </w:pPr>
      <w:r>
        <w:t xml:space="preserve">Select the checkboxes of the kit items that you want to delete. </w:t>
      </w:r>
    </w:p>
    <w:p w14:paraId="582FC1F5" w14:textId="77777777" w:rsidR="00F2232B" w:rsidRDefault="00F2232B" w:rsidP="00F2232B">
      <w:pPr>
        <w:pStyle w:val="BodyText"/>
        <w:ind w:left="720" w:right="180"/>
        <w:rPr>
          <w:b/>
          <w:lang w:val="en-US"/>
        </w:rPr>
      </w:pPr>
      <w:r w:rsidRPr="00B6072E">
        <w:rPr>
          <w:b/>
        </w:rPr>
        <w:t xml:space="preserve">Note: </w:t>
      </w:r>
    </w:p>
    <w:p w14:paraId="3B30C7C5" w14:textId="77777777" w:rsidR="00F2232B" w:rsidRDefault="00F2232B" w:rsidP="00C9791D">
      <w:pPr>
        <w:pStyle w:val="BodyText"/>
        <w:numPr>
          <w:ilvl w:val="0"/>
          <w:numId w:val="223"/>
        </w:numPr>
        <w:ind w:left="1440" w:right="180"/>
        <w:rPr>
          <w:lang w:val="en-US"/>
        </w:rPr>
      </w:pPr>
      <w:r>
        <w:t xml:space="preserve">To delete all the kit items in a component group, select the checkbox on the component group header. </w:t>
      </w:r>
    </w:p>
    <w:p w14:paraId="596C9C65" w14:textId="77777777" w:rsidR="00F2232B" w:rsidRPr="00236233" w:rsidRDefault="00F2232B" w:rsidP="00C9791D">
      <w:pPr>
        <w:pStyle w:val="BodyText"/>
        <w:numPr>
          <w:ilvl w:val="0"/>
          <w:numId w:val="223"/>
        </w:numPr>
        <w:ind w:left="1440" w:right="180"/>
        <w:rPr>
          <w:lang w:val="en-US"/>
        </w:rPr>
      </w:pPr>
      <w:r>
        <w:t xml:space="preserve">You cannot delete a kit item </w:t>
      </w:r>
      <w:r>
        <w:rPr>
          <w:lang w:val="en-US"/>
        </w:rPr>
        <w:t>with a Kit Content Status of</w:t>
      </w:r>
      <w:r>
        <w:t xml:space="preserve"> </w:t>
      </w:r>
      <w:r w:rsidRPr="00236233">
        <w:rPr>
          <w:b/>
          <w:lang w:val="en-US"/>
        </w:rPr>
        <w:t>Collected</w:t>
      </w:r>
      <w:r>
        <w:rPr>
          <w:lang w:val="en-US"/>
        </w:rPr>
        <w:t xml:space="preserve"> if it is in the process of being shipped or has been shipped by the collection site</w:t>
      </w:r>
      <w:r>
        <w:t>.</w:t>
      </w:r>
      <w:r>
        <w:rPr>
          <w:lang w:val="en-US"/>
        </w:rPr>
        <w:t xml:space="preserve"> </w:t>
      </w:r>
    </w:p>
    <w:p w14:paraId="36B8A1A3" w14:textId="77777777" w:rsidR="00F2232B" w:rsidRDefault="00F2232B" w:rsidP="00F2232B"/>
    <w:p w14:paraId="641DC6F9" w14:textId="77777777" w:rsidR="00F2232B" w:rsidRDefault="00F2232B" w:rsidP="00E55723">
      <w:pPr>
        <w:numPr>
          <w:ilvl w:val="0"/>
          <w:numId w:val="61"/>
        </w:numPr>
      </w:pPr>
      <w:r>
        <w:t xml:space="preserve">Click </w:t>
      </w:r>
      <w:r w:rsidRPr="000E39B3">
        <w:rPr>
          <w:b/>
        </w:rPr>
        <w:t>DELETE</w:t>
      </w:r>
      <w:r>
        <w:t xml:space="preserve">. </w:t>
      </w:r>
      <w:r>
        <w:br/>
        <w:t xml:space="preserve">The </w:t>
      </w:r>
      <w:r w:rsidRPr="000E39B3">
        <w:rPr>
          <w:b/>
        </w:rPr>
        <w:t>Electronic Signature</w:t>
      </w:r>
      <w:r>
        <w:t xml:space="preserve"> window appears. </w:t>
      </w:r>
      <w:r>
        <w:br/>
      </w:r>
    </w:p>
    <w:p w14:paraId="656739B6" w14:textId="77777777" w:rsidR="00F2232B" w:rsidRDefault="00F2232B" w:rsidP="00F2232B">
      <w:pPr>
        <w:ind w:left="720"/>
      </w:pPr>
      <w:r w:rsidRPr="000E39B3">
        <w:rPr>
          <w:b/>
        </w:rPr>
        <w:t>Note:</w:t>
      </w:r>
      <w:r>
        <w:t xml:space="preserve"> If you select a collected kit item that has been shipped or is in the process of being shipped, the item appears highlighted in red and cannot be deleted.</w:t>
      </w:r>
    </w:p>
    <w:p w14:paraId="441DF39A" w14:textId="77777777" w:rsidR="00F2232B" w:rsidRDefault="00F2232B" w:rsidP="00F2232B">
      <w:pPr>
        <w:ind w:left="720"/>
      </w:pPr>
      <w:r w:rsidRPr="00B34B27">
        <w:rPr>
          <w:noProof/>
        </w:rPr>
        <w:lastRenderedPageBreak/>
        <w:drawing>
          <wp:inline distT="0" distB="0" distL="0" distR="0" wp14:anchorId="03B4C894" wp14:editId="497F9A1A">
            <wp:extent cx="3350260" cy="2942590"/>
            <wp:effectExtent l="19050" t="19050" r="21590" b="1016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50260" cy="2942590"/>
                    </a:xfrm>
                    <a:prstGeom prst="rect">
                      <a:avLst/>
                    </a:prstGeom>
                    <a:noFill/>
                    <a:ln w="3175">
                      <a:solidFill>
                        <a:schemeClr val="tx1"/>
                      </a:solidFill>
                    </a:ln>
                  </pic:spPr>
                </pic:pic>
              </a:graphicData>
            </a:graphic>
          </wp:inline>
        </w:drawing>
      </w:r>
    </w:p>
    <w:p w14:paraId="4C1737C8" w14:textId="77777777" w:rsidR="00F2232B" w:rsidRDefault="00F2232B" w:rsidP="00F2232B">
      <w:pPr>
        <w:pStyle w:val="Figure"/>
        <w:tabs>
          <w:tab w:val="clear" w:pos="1710"/>
          <w:tab w:val="num" w:pos="1800"/>
        </w:tabs>
        <w:ind w:left="1152" w:hanging="432"/>
      </w:pPr>
      <w:r>
        <w:t xml:space="preserve"> Electronic Signature window for deleting a kit item</w:t>
      </w:r>
    </w:p>
    <w:p w14:paraId="31C3CF85" w14:textId="77777777" w:rsidR="00F2232B" w:rsidRDefault="00F2232B" w:rsidP="00F2232B"/>
    <w:p w14:paraId="3FFCEF51" w14:textId="77777777" w:rsidR="00F2232B" w:rsidRDefault="00F2232B" w:rsidP="00E55723">
      <w:pPr>
        <w:numPr>
          <w:ilvl w:val="0"/>
          <w:numId w:val="61"/>
        </w:numPr>
        <w:ind w:right="540"/>
      </w:pPr>
      <w:r>
        <w:t xml:space="preserve">Enter appropriate information in each field. Following table lists each field and its description. </w:t>
      </w:r>
    </w:p>
    <w:p w14:paraId="6575D3A2" w14:textId="77777777" w:rsidR="00F2232B" w:rsidRDefault="00F2232B" w:rsidP="00F2232B">
      <w:pPr>
        <w:ind w:left="720" w:right="540"/>
      </w:pPr>
      <w:r w:rsidRPr="00B23F0A">
        <w:rPr>
          <w:b/>
        </w:rPr>
        <w:t>Note:</w:t>
      </w:r>
      <w:r>
        <w:t xml:space="preserve"> Fields that are marked with the red asterisk (</w:t>
      </w:r>
      <w:r w:rsidRPr="00B23F0A">
        <w:rPr>
          <w:color w:val="FF0000"/>
        </w:rPr>
        <w:t>*</w:t>
      </w:r>
      <w:r>
        <w:t xml:space="preserve">) are mandatory. </w:t>
      </w:r>
    </w:p>
    <w:p w14:paraId="7444EC8D" w14:textId="77777777" w:rsidR="00F2232B" w:rsidRDefault="00F2232B" w:rsidP="00F2232B">
      <w:pPr>
        <w:ind w:left="720" w:right="540"/>
      </w:pPr>
    </w:p>
    <w:p w14:paraId="1333E359" w14:textId="60E7A068" w:rsidR="00F2232B" w:rsidRDefault="00F2232B" w:rsidP="00F2232B">
      <w:pPr>
        <w:pStyle w:val="Caption"/>
        <w:ind w:firstLine="720"/>
      </w:pPr>
      <w:r>
        <w:t xml:space="preserve">Table </w:t>
      </w:r>
      <w:r w:rsidR="00653CE2">
        <w:fldChar w:fldCharType="begin"/>
      </w:r>
      <w:r w:rsidR="00653CE2">
        <w:instrText xml:space="preserve"> SEQ Figure \* ARABIC </w:instrText>
      </w:r>
      <w:r w:rsidR="00653CE2">
        <w:fldChar w:fldCharType="separate"/>
      </w:r>
      <w:ins w:id="1111" w:author="Sayali Dev" w:date="2018-02-02T13:47:00Z">
        <w:r w:rsidR="00EB76E3">
          <w:rPr>
            <w:noProof/>
          </w:rPr>
          <w:t>8</w:t>
        </w:r>
      </w:ins>
      <w:del w:id="1112" w:author="Sayali Dev" w:date="2018-02-02T13:47:00Z">
        <w:r w:rsidDel="00EB76E3">
          <w:rPr>
            <w:noProof/>
          </w:rPr>
          <w:delText>7</w:delText>
        </w:r>
      </w:del>
      <w:r w:rsidR="00653CE2">
        <w:rPr>
          <w:noProof/>
        </w:rPr>
        <w:fldChar w:fldCharType="end"/>
      </w:r>
      <w:r>
        <w:t>: Adding an electronic signature</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F2232B" w:rsidRPr="007A152E" w14:paraId="391E4A88" w14:textId="77777777" w:rsidTr="00F2232B">
        <w:trPr>
          <w:cantSplit/>
          <w:trHeight w:val="288"/>
          <w:tblHeader/>
        </w:trPr>
        <w:tc>
          <w:tcPr>
            <w:tcW w:w="2790" w:type="dxa"/>
            <w:shd w:val="clear" w:color="auto" w:fill="BFBFBF"/>
            <w:vAlign w:val="center"/>
          </w:tcPr>
          <w:p w14:paraId="48A58634" w14:textId="77777777" w:rsidR="00F2232B" w:rsidRPr="007A152E" w:rsidRDefault="00F2232B" w:rsidP="00F2232B">
            <w:pPr>
              <w:rPr>
                <w:b/>
              </w:rPr>
            </w:pPr>
            <w:r>
              <w:rPr>
                <w:b/>
              </w:rPr>
              <w:t>Field</w:t>
            </w:r>
          </w:p>
        </w:tc>
        <w:tc>
          <w:tcPr>
            <w:tcW w:w="7020" w:type="dxa"/>
            <w:shd w:val="clear" w:color="auto" w:fill="BFBFBF"/>
            <w:vAlign w:val="center"/>
          </w:tcPr>
          <w:p w14:paraId="111A4D90" w14:textId="77777777" w:rsidR="00F2232B" w:rsidRPr="007A152E" w:rsidRDefault="00F2232B" w:rsidP="00F2232B">
            <w:pPr>
              <w:rPr>
                <w:b/>
              </w:rPr>
            </w:pPr>
            <w:r w:rsidRPr="007A152E">
              <w:rPr>
                <w:b/>
              </w:rPr>
              <w:t>Description</w:t>
            </w:r>
          </w:p>
        </w:tc>
      </w:tr>
      <w:tr w:rsidR="00F2232B" w14:paraId="21A109E8" w14:textId="77777777" w:rsidTr="00F2232B">
        <w:trPr>
          <w:cantSplit/>
          <w:trHeight w:val="288"/>
        </w:trPr>
        <w:tc>
          <w:tcPr>
            <w:tcW w:w="2790" w:type="dxa"/>
            <w:vAlign w:val="center"/>
          </w:tcPr>
          <w:p w14:paraId="5A1E063E" w14:textId="77777777" w:rsidR="00F2232B" w:rsidRPr="007A152E" w:rsidRDefault="00F2232B" w:rsidP="00F2232B">
            <w:pPr>
              <w:rPr>
                <w:b/>
              </w:rPr>
            </w:pPr>
            <w:r>
              <w:rPr>
                <w:b/>
              </w:rPr>
              <w:t>Username</w:t>
            </w:r>
            <w:r w:rsidRPr="00B23F0A">
              <w:rPr>
                <w:color w:val="FF0000"/>
              </w:rPr>
              <w:t>*</w:t>
            </w:r>
          </w:p>
        </w:tc>
        <w:tc>
          <w:tcPr>
            <w:tcW w:w="7020" w:type="dxa"/>
            <w:vAlign w:val="center"/>
          </w:tcPr>
          <w:p w14:paraId="4CE25343" w14:textId="77777777" w:rsidR="00F2232B" w:rsidRDefault="00F2232B" w:rsidP="00F2232B">
            <w:r>
              <w:t>Type your user log in ID.</w:t>
            </w:r>
          </w:p>
        </w:tc>
      </w:tr>
      <w:tr w:rsidR="00F2232B" w14:paraId="75E7100C" w14:textId="77777777" w:rsidTr="00F2232B">
        <w:trPr>
          <w:cantSplit/>
          <w:trHeight w:val="288"/>
        </w:trPr>
        <w:tc>
          <w:tcPr>
            <w:tcW w:w="2790" w:type="dxa"/>
            <w:vAlign w:val="center"/>
          </w:tcPr>
          <w:p w14:paraId="3A05D795" w14:textId="77777777" w:rsidR="00F2232B" w:rsidRPr="007A152E" w:rsidRDefault="00F2232B" w:rsidP="00F2232B">
            <w:pPr>
              <w:rPr>
                <w:b/>
              </w:rPr>
            </w:pPr>
            <w:r>
              <w:rPr>
                <w:b/>
              </w:rPr>
              <w:t>Password</w:t>
            </w:r>
            <w:r w:rsidRPr="00B23F0A">
              <w:rPr>
                <w:color w:val="FF0000"/>
              </w:rPr>
              <w:t>*</w:t>
            </w:r>
          </w:p>
        </w:tc>
        <w:tc>
          <w:tcPr>
            <w:tcW w:w="7020" w:type="dxa"/>
            <w:vAlign w:val="center"/>
          </w:tcPr>
          <w:p w14:paraId="0D2C41DA" w14:textId="77777777" w:rsidR="00F2232B" w:rsidRDefault="00F2232B" w:rsidP="00F2232B">
            <w:r>
              <w:t xml:space="preserve">Type your password. </w:t>
            </w:r>
          </w:p>
        </w:tc>
      </w:tr>
      <w:tr w:rsidR="00F2232B" w14:paraId="182D7CDB" w14:textId="77777777" w:rsidTr="00F2232B">
        <w:trPr>
          <w:cantSplit/>
          <w:trHeight w:val="288"/>
        </w:trPr>
        <w:tc>
          <w:tcPr>
            <w:tcW w:w="2790" w:type="dxa"/>
            <w:vAlign w:val="center"/>
          </w:tcPr>
          <w:p w14:paraId="3C5FA3FB" w14:textId="77777777" w:rsidR="00F2232B" w:rsidRPr="006744E4" w:rsidRDefault="00F2232B" w:rsidP="00F2232B">
            <w:pPr>
              <w:rPr>
                <w:b/>
              </w:rPr>
            </w:pPr>
            <w:r>
              <w:rPr>
                <w:b/>
              </w:rPr>
              <w:t>Delete Reasons</w:t>
            </w:r>
            <w:r w:rsidRPr="00B23F0A">
              <w:rPr>
                <w:color w:val="FF0000"/>
              </w:rPr>
              <w:t>*</w:t>
            </w:r>
          </w:p>
        </w:tc>
        <w:tc>
          <w:tcPr>
            <w:tcW w:w="7020" w:type="dxa"/>
            <w:vAlign w:val="center"/>
          </w:tcPr>
          <w:p w14:paraId="3C22A555" w14:textId="77777777" w:rsidR="00F2232B" w:rsidRDefault="00F2232B" w:rsidP="00F2232B">
            <w:r>
              <w:t>Click the appropriate reason for deleting this kit item.</w:t>
            </w:r>
          </w:p>
        </w:tc>
      </w:tr>
      <w:tr w:rsidR="00F2232B" w14:paraId="7F8734CA" w14:textId="77777777" w:rsidTr="00F2232B">
        <w:trPr>
          <w:cantSplit/>
          <w:trHeight w:val="288"/>
        </w:trPr>
        <w:tc>
          <w:tcPr>
            <w:tcW w:w="2790" w:type="dxa"/>
            <w:vAlign w:val="center"/>
          </w:tcPr>
          <w:p w14:paraId="241BA245" w14:textId="77777777" w:rsidR="00F2232B" w:rsidRPr="006744E4" w:rsidRDefault="00F2232B" w:rsidP="00F2232B">
            <w:pPr>
              <w:rPr>
                <w:b/>
              </w:rPr>
            </w:pPr>
            <w:r>
              <w:rPr>
                <w:b/>
              </w:rPr>
              <w:t>Other Reasons</w:t>
            </w:r>
          </w:p>
        </w:tc>
        <w:tc>
          <w:tcPr>
            <w:tcW w:w="7020" w:type="dxa"/>
            <w:vAlign w:val="center"/>
          </w:tcPr>
          <w:p w14:paraId="532CFA32" w14:textId="77777777" w:rsidR="00F2232B" w:rsidRDefault="00F2232B" w:rsidP="00F2232B">
            <w:r>
              <w:t xml:space="preserve">If you clicked </w:t>
            </w:r>
            <w:r w:rsidRPr="00DC74B0">
              <w:rPr>
                <w:b/>
              </w:rPr>
              <w:t>Other</w:t>
            </w:r>
            <w:r>
              <w:t xml:space="preserve"> in the </w:t>
            </w:r>
            <w:r w:rsidRPr="00DC74B0">
              <w:rPr>
                <w:b/>
              </w:rPr>
              <w:t>Delete Reasons</w:t>
            </w:r>
            <w:r>
              <w:t xml:space="preserve"> list, type a reason for deleting the item.</w:t>
            </w:r>
          </w:p>
        </w:tc>
      </w:tr>
    </w:tbl>
    <w:p w14:paraId="0101276B" w14:textId="77777777" w:rsidR="00F2232B" w:rsidRDefault="00F2232B" w:rsidP="00F2232B">
      <w:pPr>
        <w:ind w:left="720" w:right="540"/>
      </w:pPr>
    </w:p>
    <w:p w14:paraId="2451D511" w14:textId="77777777" w:rsidR="00F2232B" w:rsidRDefault="00F2232B" w:rsidP="00E55723">
      <w:pPr>
        <w:numPr>
          <w:ilvl w:val="0"/>
          <w:numId w:val="61"/>
        </w:numPr>
        <w:ind w:right="540"/>
      </w:pPr>
      <w:r>
        <w:t xml:space="preserve">Click </w:t>
      </w:r>
      <w:r w:rsidRPr="008566E3">
        <w:rPr>
          <w:b/>
        </w:rPr>
        <w:t>SIGN</w:t>
      </w:r>
      <w:r>
        <w:t>.</w:t>
      </w:r>
    </w:p>
    <w:p w14:paraId="7267B28F" w14:textId="77777777" w:rsidR="00F2232B" w:rsidRDefault="00F2232B" w:rsidP="00F2232B">
      <w:pPr>
        <w:ind w:left="720"/>
        <w:rPr>
          <w:b/>
        </w:rPr>
      </w:pPr>
      <w:r>
        <w:t xml:space="preserve">The kit content status appears as </w:t>
      </w:r>
      <w:r w:rsidRPr="00236233">
        <w:rPr>
          <w:b/>
        </w:rPr>
        <w:t>Deleted</w:t>
      </w:r>
      <w:r w:rsidRPr="00F13584">
        <w:t xml:space="preserve"> </w:t>
      </w:r>
      <w:r>
        <w:t xml:space="preserve">on the </w:t>
      </w:r>
      <w:r w:rsidRPr="005B168A">
        <w:rPr>
          <w:b/>
        </w:rPr>
        <w:t>View Kit</w:t>
      </w:r>
      <w:r>
        <w:t xml:space="preserve"> page, and the kit item is no longer available for use</w:t>
      </w:r>
      <w:r>
        <w:rPr>
          <w:b/>
        </w:rPr>
        <w:t>.</w:t>
      </w:r>
    </w:p>
    <w:p w14:paraId="0F3A04F0" w14:textId="77777777" w:rsidR="00F2232B" w:rsidRDefault="00F2232B" w:rsidP="00F2232B">
      <w:pPr>
        <w:ind w:left="720"/>
        <w:rPr>
          <w:b/>
        </w:rPr>
      </w:pPr>
    </w:p>
    <w:p w14:paraId="3FDC1320" w14:textId="77777777" w:rsidR="00F2232B" w:rsidRDefault="00F2232B" w:rsidP="00F2232B">
      <w:pPr>
        <w:pStyle w:val="Heading3"/>
      </w:pPr>
      <w:r>
        <w:rPr>
          <w:b w:val="0"/>
        </w:rPr>
        <w:br w:type="page"/>
      </w:r>
      <w:bookmarkStart w:id="1113" w:name="AddKitInfo"/>
      <w:bookmarkStart w:id="1114" w:name="_Toc452993591"/>
      <w:bookmarkStart w:id="1115" w:name="_Toc507164276"/>
      <w:bookmarkEnd w:id="1113"/>
      <w:r w:rsidRPr="00C707EC">
        <w:lastRenderedPageBreak/>
        <w:t xml:space="preserve">Adding </w:t>
      </w:r>
      <w:r>
        <w:t xml:space="preserve">Product </w:t>
      </w:r>
      <w:r w:rsidRPr="00C707EC">
        <w:t>Information</w:t>
      </w:r>
      <w:r w:rsidRPr="00EF1A7C">
        <w:t xml:space="preserve"> </w:t>
      </w:r>
      <w:r>
        <w:t xml:space="preserve">for a </w:t>
      </w:r>
      <w:r w:rsidRPr="00C707EC">
        <w:t>Kit Item</w:t>
      </w:r>
      <w:bookmarkEnd w:id="1114"/>
      <w:bookmarkEnd w:id="1115"/>
    </w:p>
    <w:p w14:paraId="78D68558" w14:textId="77777777" w:rsidR="00F2232B" w:rsidRPr="00B232B6" w:rsidRDefault="00F2232B" w:rsidP="00F2232B"/>
    <w:p w14:paraId="58C66F30" w14:textId="77777777" w:rsidR="00F2232B" w:rsidRDefault="00F2232B" w:rsidP="00F2232B">
      <w:r>
        <w:t>To add product information for a kit item:</w:t>
      </w:r>
    </w:p>
    <w:p w14:paraId="4FA465C5" w14:textId="77777777" w:rsidR="00F2232B" w:rsidRDefault="00F2232B" w:rsidP="00F2232B"/>
    <w:p w14:paraId="70E10E88" w14:textId="65F23024" w:rsidR="00F2232B" w:rsidRDefault="00F2232B" w:rsidP="00E55723">
      <w:pPr>
        <w:numPr>
          <w:ilvl w:val="0"/>
          <w:numId w:val="62"/>
        </w:numPr>
        <w:ind w:right="540"/>
      </w:pPr>
      <w:del w:id="1116" w:author="Sayali Dev" w:date="2018-01-31T17:54:00Z">
        <w:r w:rsidDel="009A119E">
          <w:delText>Log on</w:delText>
        </w:r>
      </w:del>
      <w:ins w:id="1117" w:author="Sayali Dev" w:date="2018-01-31T17:54:00Z">
        <w:r w:rsidR="009A119E">
          <w:t>Log in</w:t>
        </w:r>
      </w:ins>
      <w:r>
        <w:t xml:space="preserve"> to the application using your </w:t>
      </w:r>
      <w:del w:id="1118" w:author="Sayali Dev" w:date="2018-01-31T17:55:00Z">
        <w:r w:rsidDel="00A62626">
          <w:delText>logon</w:delText>
        </w:r>
      </w:del>
      <w:ins w:id="1119" w:author="Sayali Dev" w:date="2018-01-31T17:55:00Z">
        <w:r w:rsidR="00A62626">
          <w:t>log in</w:t>
        </w:r>
      </w:ins>
      <w:r>
        <w:t xml:space="preserve"> credentials.</w:t>
      </w:r>
    </w:p>
    <w:p w14:paraId="04F75AB1" w14:textId="77777777" w:rsidR="00F2232B" w:rsidRDefault="00F2232B" w:rsidP="00F2232B">
      <w:pPr>
        <w:ind w:firstLine="720"/>
      </w:pPr>
      <w:r>
        <w:t>The home page appears.</w:t>
      </w:r>
    </w:p>
    <w:p w14:paraId="205EDF57" w14:textId="77777777" w:rsidR="00F2232B" w:rsidRDefault="00F2232B" w:rsidP="00F2232B">
      <w:pPr>
        <w:ind w:firstLine="720"/>
      </w:pPr>
    </w:p>
    <w:p w14:paraId="72AAD86E" w14:textId="77777777" w:rsidR="00F2232B" w:rsidRDefault="00F2232B" w:rsidP="00E55723">
      <w:pPr>
        <w:numPr>
          <w:ilvl w:val="0"/>
          <w:numId w:val="62"/>
        </w:numPr>
        <w:ind w:right="540"/>
      </w:pPr>
      <w:r>
        <w:t xml:space="preserve">Point to the arrow of the </w:t>
      </w:r>
      <w:r w:rsidRPr="00F9517E">
        <w:rPr>
          <w:b/>
        </w:rPr>
        <w:t>BMS</w:t>
      </w:r>
      <w:r>
        <w:t xml:space="preserve"> tab, and then c</w:t>
      </w:r>
      <w:r w:rsidRPr="00585562">
        <w:t xml:space="preserve">lick </w:t>
      </w:r>
      <w:r>
        <w:rPr>
          <w:b/>
        </w:rPr>
        <w:t>Kits I</w:t>
      </w:r>
      <w:r w:rsidRPr="00EC5321">
        <w:rPr>
          <w:b/>
        </w:rPr>
        <w:t>nventory</w:t>
      </w:r>
      <w:r>
        <w:t xml:space="preserve">. </w:t>
      </w:r>
    </w:p>
    <w:p w14:paraId="1F3DED46" w14:textId="77777777" w:rsidR="00F2232B" w:rsidRDefault="00F2232B" w:rsidP="00F2232B">
      <w:pPr>
        <w:ind w:left="720"/>
      </w:pPr>
      <w:r w:rsidRPr="00585562">
        <w:t xml:space="preserve">The </w:t>
      </w:r>
      <w:r>
        <w:rPr>
          <w:b/>
        </w:rPr>
        <w:t>K</w:t>
      </w:r>
      <w:r w:rsidRPr="00163B0D">
        <w:rPr>
          <w:b/>
        </w:rPr>
        <w:t>it</w:t>
      </w:r>
      <w:r>
        <w:rPr>
          <w:b/>
        </w:rPr>
        <w:t xml:space="preserve"> S</w:t>
      </w:r>
      <w:r w:rsidRPr="00163B0D">
        <w:rPr>
          <w:b/>
        </w:rPr>
        <w:t>earch</w:t>
      </w:r>
      <w:r w:rsidRPr="00585562">
        <w:t xml:space="preserve"> </w:t>
      </w:r>
      <w:r>
        <w:t>page appears.</w:t>
      </w:r>
    </w:p>
    <w:p w14:paraId="25C44CE8" w14:textId="77777777" w:rsidR="00F2232B" w:rsidRDefault="00F2232B" w:rsidP="00F2232B">
      <w:pPr>
        <w:ind w:left="720"/>
      </w:pPr>
    </w:p>
    <w:p w14:paraId="76C715C7" w14:textId="77777777" w:rsidR="00F2232B" w:rsidRDefault="00F2232B" w:rsidP="00E55723">
      <w:pPr>
        <w:numPr>
          <w:ilvl w:val="0"/>
          <w:numId w:val="62"/>
        </w:numPr>
        <w:ind w:right="540"/>
      </w:pPr>
      <w:r>
        <w:t xml:space="preserve">Click </w:t>
      </w:r>
      <w:r w:rsidRPr="009C71DE">
        <w:rPr>
          <w:b/>
        </w:rPr>
        <w:t>S</w:t>
      </w:r>
      <w:r>
        <w:rPr>
          <w:b/>
        </w:rPr>
        <w:t>EARCH</w:t>
      </w:r>
      <w:r>
        <w:t>.</w:t>
      </w:r>
    </w:p>
    <w:p w14:paraId="4E9B67A8" w14:textId="77777777" w:rsidR="00F2232B" w:rsidRDefault="00F2232B" w:rsidP="00F2232B">
      <w:pPr>
        <w:ind w:left="720" w:right="540"/>
      </w:pPr>
      <w:r>
        <w:t>The k</w:t>
      </w:r>
      <w:r w:rsidRPr="00AE5860">
        <w:t xml:space="preserve">it </w:t>
      </w:r>
      <w:r>
        <w:t>s</w:t>
      </w:r>
      <w:r w:rsidRPr="00AE5860">
        <w:t xml:space="preserve">earch </w:t>
      </w:r>
      <w:r>
        <w:t xml:space="preserve">page displays a list of kits. </w:t>
      </w:r>
    </w:p>
    <w:p w14:paraId="3AE47551" w14:textId="77777777" w:rsidR="00F2232B" w:rsidRDefault="00F2232B" w:rsidP="00F2232B">
      <w:pPr>
        <w:ind w:left="720" w:right="540"/>
      </w:pPr>
    </w:p>
    <w:p w14:paraId="697583BB" w14:textId="77777777" w:rsidR="00F2232B" w:rsidRPr="00991BF3" w:rsidDel="00D74ADD" w:rsidRDefault="00F2232B" w:rsidP="00E55723">
      <w:pPr>
        <w:numPr>
          <w:ilvl w:val="0"/>
          <w:numId w:val="62"/>
        </w:numPr>
        <w:ind w:right="540"/>
      </w:pPr>
      <w:r>
        <w:t xml:space="preserve">Click the row of the appropriate kit. </w:t>
      </w:r>
    </w:p>
    <w:p w14:paraId="5C4B9EEF" w14:textId="77777777" w:rsidR="00F2232B" w:rsidRDefault="00F2232B" w:rsidP="00F2232B">
      <w:pPr>
        <w:ind w:left="720" w:right="540"/>
      </w:pPr>
      <w:r w:rsidRPr="00991BF3">
        <w:t xml:space="preserve">The </w:t>
      </w:r>
      <w:r w:rsidRPr="00D74ADD">
        <w:rPr>
          <w:b/>
        </w:rPr>
        <w:t>View Kit</w:t>
      </w:r>
      <w:r>
        <w:t xml:space="preserve"> page appears. This page displays the </w:t>
      </w:r>
      <w:r w:rsidRPr="00B6072E">
        <w:rPr>
          <w:b/>
        </w:rPr>
        <w:t>Kit Contents</w:t>
      </w:r>
      <w:r>
        <w:t xml:space="preserve"> area that lists the kit items.</w:t>
      </w:r>
    </w:p>
    <w:p w14:paraId="5C1D1648" w14:textId="77777777" w:rsidR="00F2232B" w:rsidRDefault="00F2232B" w:rsidP="00F2232B">
      <w:pPr>
        <w:ind w:left="720" w:right="540"/>
      </w:pPr>
    </w:p>
    <w:p w14:paraId="62ECB1BA" w14:textId="77777777" w:rsidR="00F2232B" w:rsidRDefault="00F2232B" w:rsidP="00E55723">
      <w:pPr>
        <w:numPr>
          <w:ilvl w:val="0"/>
          <w:numId w:val="62"/>
        </w:numPr>
        <w:ind w:right="540"/>
      </w:pPr>
      <w:r>
        <w:t xml:space="preserve">Select the checkboxes of the kit items for which you want to add product information. </w:t>
      </w:r>
    </w:p>
    <w:p w14:paraId="2D6B2A27" w14:textId="77777777" w:rsidR="00F2232B" w:rsidRDefault="00F2232B" w:rsidP="00F2232B">
      <w:pPr>
        <w:ind w:left="720" w:right="540"/>
      </w:pPr>
      <w:r w:rsidRPr="009D7DDE">
        <w:rPr>
          <w:b/>
        </w:rPr>
        <w:t>Note:</w:t>
      </w:r>
      <w:r>
        <w:t xml:space="preserve"> To add the same information for all the kit items, select the checkbox on the header. </w:t>
      </w:r>
    </w:p>
    <w:p w14:paraId="033CDE22" w14:textId="77777777" w:rsidR="00F2232B" w:rsidRDefault="00F2232B" w:rsidP="00F2232B">
      <w:pPr>
        <w:ind w:left="720" w:right="540"/>
      </w:pPr>
    </w:p>
    <w:p w14:paraId="51226829" w14:textId="77777777" w:rsidR="00F2232B" w:rsidRDefault="00F2232B" w:rsidP="00E55723">
      <w:pPr>
        <w:numPr>
          <w:ilvl w:val="0"/>
          <w:numId w:val="62"/>
        </w:numPr>
        <w:ind w:right="540"/>
      </w:pPr>
      <w:r>
        <w:t xml:space="preserve">Click </w:t>
      </w:r>
      <w:r w:rsidRPr="009D7DDE">
        <w:rPr>
          <w:b/>
        </w:rPr>
        <w:t>ADD MORE INFO</w:t>
      </w:r>
      <w:r>
        <w:t>.</w:t>
      </w:r>
    </w:p>
    <w:p w14:paraId="3002D460" w14:textId="77777777" w:rsidR="00F2232B" w:rsidRDefault="00F2232B" w:rsidP="00F2232B">
      <w:pPr>
        <w:ind w:left="720" w:right="540"/>
      </w:pPr>
      <w:r>
        <w:t xml:space="preserve">The </w:t>
      </w:r>
      <w:r w:rsidRPr="00F76922">
        <w:rPr>
          <w:b/>
        </w:rPr>
        <w:t>Add More Info</w:t>
      </w:r>
      <w:r>
        <w:t xml:space="preserve"> window appears. </w:t>
      </w:r>
    </w:p>
    <w:p w14:paraId="779A2B6E" w14:textId="77777777" w:rsidR="00F2232B" w:rsidRDefault="00F2232B" w:rsidP="00F2232B"/>
    <w:p w14:paraId="708122E1" w14:textId="77777777" w:rsidR="00F2232B" w:rsidRDefault="00F2232B" w:rsidP="00F2232B">
      <w:pPr>
        <w:ind w:firstLine="720"/>
      </w:pPr>
      <w:r w:rsidRPr="00B34B27">
        <w:rPr>
          <w:noProof/>
        </w:rPr>
        <w:drawing>
          <wp:inline distT="0" distB="0" distL="0" distR="0" wp14:anchorId="3F47A419" wp14:editId="3A6F25F4">
            <wp:extent cx="3533140" cy="2094865"/>
            <wp:effectExtent l="19050" t="19050" r="10160" b="19685"/>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33140" cy="2094865"/>
                    </a:xfrm>
                    <a:prstGeom prst="rect">
                      <a:avLst/>
                    </a:prstGeom>
                    <a:noFill/>
                    <a:ln w="3175">
                      <a:solidFill>
                        <a:schemeClr val="tx1"/>
                      </a:solidFill>
                    </a:ln>
                  </pic:spPr>
                </pic:pic>
              </a:graphicData>
            </a:graphic>
          </wp:inline>
        </w:drawing>
      </w:r>
    </w:p>
    <w:p w14:paraId="2523FEC3" w14:textId="77777777" w:rsidR="00F2232B" w:rsidRDefault="00F2232B" w:rsidP="00F2232B">
      <w:pPr>
        <w:pStyle w:val="Figure"/>
        <w:tabs>
          <w:tab w:val="clear" w:pos="1710"/>
          <w:tab w:val="num" w:pos="1800"/>
        </w:tabs>
        <w:ind w:left="1152" w:hanging="432"/>
      </w:pPr>
      <w:r>
        <w:t xml:space="preserve"> Add More Info window</w:t>
      </w:r>
    </w:p>
    <w:p w14:paraId="70F13D67" w14:textId="77777777" w:rsidR="00F2232B" w:rsidRDefault="00F2232B" w:rsidP="00F2232B"/>
    <w:p w14:paraId="71CD8BF4" w14:textId="77777777" w:rsidR="00F2232B" w:rsidRDefault="00F2232B" w:rsidP="00E55723">
      <w:pPr>
        <w:numPr>
          <w:ilvl w:val="0"/>
          <w:numId w:val="62"/>
        </w:numPr>
        <w:ind w:right="540"/>
      </w:pPr>
      <w:r>
        <w:t xml:space="preserve">Enter appropriate information in each field. Following table lists each field and its description. </w:t>
      </w:r>
    </w:p>
    <w:p w14:paraId="757F1370" w14:textId="77777777" w:rsidR="00F2232B" w:rsidRDefault="00F2232B" w:rsidP="00F2232B">
      <w:pPr>
        <w:ind w:left="720" w:right="540"/>
      </w:pPr>
    </w:p>
    <w:p w14:paraId="27199D02" w14:textId="44E2D1E2" w:rsidR="00F2232B" w:rsidRDefault="00F2232B" w:rsidP="00F2232B">
      <w:pPr>
        <w:pStyle w:val="Caption"/>
        <w:ind w:firstLine="720"/>
      </w:pPr>
      <w:r>
        <w:t xml:space="preserve">Table </w:t>
      </w:r>
      <w:r w:rsidR="00653CE2">
        <w:fldChar w:fldCharType="begin"/>
      </w:r>
      <w:r w:rsidR="00653CE2">
        <w:instrText xml:space="preserve"> SEQ Figure \* ARABIC </w:instrText>
      </w:r>
      <w:r w:rsidR="00653CE2">
        <w:fldChar w:fldCharType="separate"/>
      </w:r>
      <w:ins w:id="1120" w:author="Sayali Dev" w:date="2018-02-02T13:47:00Z">
        <w:r w:rsidR="00EB76E3">
          <w:rPr>
            <w:noProof/>
          </w:rPr>
          <w:t>9</w:t>
        </w:r>
      </w:ins>
      <w:del w:id="1121" w:author="Sayali Dev" w:date="2018-02-02T13:47:00Z">
        <w:r w:rsidDel="00EB76E3">
          <w:rPr>
            <w:noProof/>
          </w:rPr>
          <w:delText>8</w:delText>
        </w:r>
      </w:del>
      <w:r w:rsidR="00653CE2">
        <w:rPr>
          <w:noProof/>
        </w:rPr>
        <w:fldChar w:fldCharType="end"/>
      </w:r>
      <w:r>
        <w:t>: Adding product information for a kit item</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0"/>
        <w:gridCol w:w="8280"/>
      </w:tblGrid>
      <w:tr w:rsidR="00F2232B" w:rsidRPr="007A152E" w14:paraId="032B41DA" w14:textId="77777777" w:rsidTr="00F2232B">
        <w:trPr>
          <w:cantSplit/>
          <w:trHeight w:val="288"/>
          <w:tblHeader/>
        </w:trPr>
        <w:tc>
          <w:tcPr>
            <w:tcW w:w="1530" w:type="dxa"/>
            <w:shd w:val="clear" w:color="auto" w:fill="BFBFBF"/>
            <w:vAlign w:val="center"/>
          </w:tcPr>
          <w:p w14:paraId="1CA9302B" w14:textId="77777777" w:rsidR="00F2232B" w:rsidRPr="007A152E" w:rsidRDefault="00F2232B" w:rsidP="00F2232B">
            <w:pPr>
              <w:rPr>
                <w:b/>
              </w:rPr>
            </w:pPr>
            <w:r>
              <w:rPr>
                <w:b/>
              </w:rPr>
              <w:t>Field</w:t>
            </w:r>
          </w:p>
        </w:tc>
        <w:tc>
          <w:tcPr>
            <w:tcW w:w="8280" w:type="dxa"/>
            <w:shd w:val="clear" w:color="auto" w:fill="BFBFBF"/>
            <w:vAlign w:val="center"/>
          </w:tcPr>
          <w:p w14:paraId="21A99E51" w14:textId="77777777" w:rsidR="00F2232B" w:rsidRPr="007A152E" w:rsidRDefault="00F2232B" w:rsidP="00F2232B">
            <w:pPr>
              <w:rPr>
                <w:b/>
              </w:rPr>
            </w:pPr>
            <w:r w:rsidRPr="007A152E">
              <w:rPr>
                <w:b/>
              </w:rPr>
              <w:t>Description</w:t>
            </w:r>
          </w:p>
        </w:tc>
      </w:tr>
      <w:tr w:rsidR="00F2232B" w14:paraId="01ED371F" w14:textId="77777777" w:rsidTr="00F2232B">
        <w:trPr>
          <w:cantSplit/>
          <w:trHeight w:val="288"/>
        </w:trPr>
        <w:tc>
          <w:tcPr>
            <w:tcW w:w="1530" w:type="dxa"/>
          </w:tcPr>
          <w:p w14:paraId="2D89F30E" w14:textId="77777777" w:rsidR="00F2232B" w:rsidRPr="007A152E" w:rsidRDefault="00F2232B" w:rsidP="00F2232B">
            <w:pPr>
              <w:rPr>
                <w:b/>
              </w:rPr>
            </w:pPr>
            <w:r>
              <w:rPr>
                <w:b/>
              </w:rPr>
              <w:t>Lot Number</w:t>
            </w:r>
          </w:p>
        </w:tc>
        <w:tc>
          <w:tcPr>
            <w:tcW w:w="8280" w:type="dxa"/>
            <w:vAlign w:val="center"/>
          </w:tcPr>
          <w:p w14:paraId="203E3609" w14:textId="77777777" w:rsidR="00F2232B" w:rsidRDefault="00F2232B" w:rsidP="00F2232B">
            <w:r>
              <w:t xml:space="preserve">Click appropriate product lot number to be associated with the kit item. </w:t>
            </w:r>
            <w:r>
              <w:br/>
            </w:r>
            <w:r w:rsidRPr="00D477EB">
              <w:rPr>
                <w:b/>
              </w:rPr>
              <w:t>Note:</w:t>
            </w:r>
            <w:r>
              <w:t xml:space="preserve"> </w:t>
            </w:r>
          </w:p>
          <w:p w14:paraId="0DABA880" w14:textId="77777777" w:rsidR="00F2232B" w:rsidRDefault="00F2232B" w:rsidP="00F2232B">
            <w:pPr>
              <w:numPr>
                <w:ilvl w:val="0"/>
                <w:numId w:val="20"/>
              </w:numPr>
              <w:ind w:left="342" w:hanging="180"/>
            </w:pPr>
            <w:r>
              <w:t>Selecting a lot number automatically populates the manufacturer and product related text fields displayed at the bottom of the window.</w:t>
            </w:r>
          </w:p>
          <w:p w14:paraId="0D6BF6F1" w14:textId="77777777" w:rsidR="00F2232B" w:rsidRDefault="00F2232B" w:rsidP="00F2232B">
            <w:pPr>
              <w:numPr>
                <w:ilvl w:val="0"/>
                <w:numId w:val="20"/>
              </w:numPr>
              <w:ind w:left="342" w:hanging="180"/>
            </w:pPr>
            <w:r>
              <w:t xml:space="preserve">This field </w:t>
            </w:r>
            <w:r w:rsidRPr="0099109D">
              <w:t>display</w:t>
            </w:r>
            <w:r>
              <w:t>s</w:t>
            </w:r>
            <w:r w:rsidRPr="0099109D">
              <w:t xml:space="preserve"> </w:t>
            </w:r>
            <w:r>
              <w:t>l</w:t>
            </w:r>
            <w:r w:rsidRPr="0099109D">
              <w:t xml:space="preserve">ot </w:t>
            </w:r>
            <w:r>
              <w:t>n</w:t>
            </w:r>
            <w:r w:rsidRPr="0099109D">
              <w:t xml:space="preserve">umbers already on record. If a desired Lot Number is </w:t>
            </w:r>
            <w:r w:rsidRPr="0099109D">
              <w:rPr>
                <w:i/>
                <w:u w:val="single"/>
              </w:rPr>
              <w:t>not</w:t>
            </w:r>
            <w:r w:rsidRPr="0099109D">
              <w:t xml:space="preserve"> displayed, </w:t>
            </w:r>
            <w:r>
              <w:t>send an</w:t>
            </w:r>
            <w:r w:rsidRPr="0099109D">
              <w:t xml:space="preserve"> email </w:t>
            </w:r>
            <w:r>
              <w:t xml:space="preserve">to </w:t>
            </w:r>
            <w:hyperlink r:id="rId50" w:history="1">
              <w:r>
                <w:rPr>
                  <w:rStyle w:val="Hyperlink"/>
                </w:rPr>
                <w:t>cirraspec@tgen.org</w:t>
              </w:r>
            </w:hyperlink>
            <w:r>
              <w:t xml:space="preserve"> with the lot number(s) and product information to be added to the application.</w:t>
            </w:r>
          </w:p>
        </w:tc>
      </w:tr>
      <w:tr w:rsidR="00F2232B" w14:paraId="27838BA2" w14:textId="77777777" w:rsidTr="00F2232B">
        <w:trPr>
          <w:cantSplit/>
          <w:trHeight w:val="288"/>
        </w:trPr>
        <w:tc>
          <w:tcPr>
            <w:tcW w:w="1530" w:type="dxa"/>
            <w:vAlign w:val="center"/>
          </w:tcPr>
          <w:p w14:paraId="04686340" w14:textId="77777777" w:rsidR="00F2232B" w:rsidRPr="007A152E" w:rsidRDefault="00F2232B" w:rsidP="00F2232B">
            <w:pPr>
              <w:rPr>
                <w:b/>
              </w:rPr>
            </w:pPr>
            <w:r>
              <w:rPr>
                <w:b/>
              </w:rPr>
              <w:t>Sample Comments</w:t>
            </w:r>
          </w:p>
        </w:tc>
        <w:tc>
          <w:tcPr>
            <w:tcW w:w="8280" w:type="dxa"/>
            <w:vAlign w:val="center"/>
          </w:tcPr>
          <w:p w14:paraId="33B45091" w14:textId="77777777" w:rsidR="00F2232B" w:rsidRDefault="00F2232B" w:rsidP="00F2232B">
            <w:r>
              <w:t>Type a comment, as needed.</w:t>
            </w:r>
          </w:p>
        </w:tc>
      </w:tr>
    </w:tbl>
    <w:p w14:paraId="7C907C95" w14:textId="77777777" w:rsidR="00F2232B" w:rsidRDefault="00F2232B" w:rsidP="00F2232B"/>
    <w:p w14:paraId="4E086790" w14:textId="77777777" w:rsidR="00F2232B" w:rsidRDefault="00F2232B" w:rsidP="00E55723">
      <w:pPr>
        <w:numPr>
          <w:ilvl w:val="0"/>
          <w:numId w:val="62"/>
        </w:numPr>
      </w:pPr>
      <w:r>
        <w:lastRenderedPageBreak/>
        <w:t xml:space="preserve">Click </w:t>
      </w:r>
      <w:r w:rsidRPr="00C6050D">
        <w:rPr>
          <w:b/>
        </w:rPr>
        <w:t>ADD</w:t>
      </w:r>
      <w:r>
        <w:t>.</w:t>
      </w:r>
    </w:p>
    <w:p w14:paraId="3379D21C" w14:textId="77777777" w:rsidR="00F2232B" w:rsidRDefault="00F2232B" w:rsidP="00F2232B">
      <w:pPr>
        <w:ind w:left="720"/>
      </w:pPr>
      <w:r>
        <w:t xml:space="preserve">The product information for the selected kit item appears on the </w:t>
      </w:r>
      <w:r w:rsidRPr="00E11EA0">
        <w:rPr>
          <w:b/>
        </w:rPr>
        <w:t>View Kit</w:t>
      </w:r>
      <w:r>
        <w:t xml:space="preserve"> page.       </w:t>
      </w:r>
    </w:p>
    <w:p w14:paraId="637E4AFF" w14:textId="77777777" w:rsidR="00F2232B" w:rsidRDefault="00F2232B" w:rsidP="00F2232B">
      <w:pPr>
        <w:pStyle w:val="Heading3"/>
      </w:pPr>
      <w:r>
        <w:br w:type="page"/>
      </w:r>
      <w:bookmarkStart w:id="1122" w:name="AddNewIdentifier"/>
      <w:bookmarkStart w:id="1123" w:name="_Toc452993592"/>
      <w:bookmarkStart w:id="1124" w:name="_Toc507164277"/>
      <w:bookmarkEnd w:id="1122"/>
      <w:r>
        <w:lastRenderedPageBreak/>
        <w:t xml:space="preserve">Assigning </w:t>
      </w:r>
      <w:r w:rsidRPr="002E5B9F">
        <w:t>a</w:t>
      </w:r>
      <w:r>
        <w:rPr>
          <w:lang w:val="en-US"/>
        </w:rPr>
        <w:t>n</w:t>
      </w:r>
      <w:r w:rsidRPr="002E5B9F">
        <w:t xml:space="preserve"> Identifier</w:t>
      </w:r>
      <w:r>
        <w:t xml:space="preserve"> to a Kit Item</w:t>
      </w:r>
      <w:bookmarkEnd w:id="1123"/>
      <w:bookmarkEnd w:id="1124"/>
    </w:p>
    <w:p w14:paraId="7F0FF5C5" w14:textId="77777777" w:rsidR="00F2232B" w:rsidRDefault="00F2232B" w:rsidP="00F2232B">
      <w:pPr>
        <w:rPr>
          <w:highlight w:val="yellow"/>
        </w:rPr>
      </w:pPr>
    </w:p>
    <w:p w14:paraId="22547E4E" w14:textId="77777777" w:rsidR="00F2232B" w:rsidRDefault="00F2232B" w:rsidP="00F2232B">
      <w:r>
        <w:t>To assign an identifier to a kit item:</w:t>
      </w:r>
    </w:p>
    <w:p w14:paraId="1E7E3401" w14:textId="77777777" w:rsidR="00F2232B" w:rsidRDefault="00F2232B" w:rsidP="00F2232B"/>
    <w:p w14:paraId="6A9DD0A5" w14:textId="172DB537" w:rsidR="00F2232B" w:rsidRDefault="00F2232B" w:rsidP="00E55723">
      <w:pPr>
        <w:numPr>
          <w:ilvl w:val="0"/>
          <w:numId w:val="63"/>
        </w:numPr>
        <w:ind w:right="540"/>
      </w:pPr>
      <w:del w:id="1125" w:author="Sayali Dev" w:date="2018-01-31T17:54:00Z">
        <w:r w:rsidDel="009A119E">
          <w:delText>Log on</w:delText>
        </w:r>
      </w:del>
      <w:ins w:id="1126" w:author="Sayali Dev" w:date="2018-01-31T17:54:00Z">
        <w:r w:rsidR="009A119E">
          <w:t>Log in</w:t>
        </w:r>
      </w:ins>
      <w:r>
        <w:t xml:space="preserve"> to the application using your </w:t>
      </w:r>
      <w:del w:id="1127" w:author="Sayali Dev" w:date="2018-01-31T17:55:00Z">
        <w:r w:rsidDel="00A62626">
          <w:delText>logon</w:delText>
        </w:r>
      </w:del>
      <w:ins w:id="1128" w:author="Sayali Dev" w:date="2018-01-31T17:55:00Z">
        <w:r w:rsidR="00A62626">
          <w:t>log in</w:t>
        </w:r>
      </w:ins>
      <w:r>
        <w:t xml:space="preserve"> credentials.</w:t>
      </w:r>
    </w:p>
    <w:p w14:paraId="435A3251" w14:textId="77777777" w:rsidR="00F2232B" w:rsidRDefault="00F2232B" w:rsidP="00F2232B">
      <w:pPr>
        <w:ind w:firstLine="720"/>
      </w:pPr>
      <w:r>
        <w:t>The home page appears.</w:t>
      </w:r>
    </w:p>
    <w:p w14:paraId="7649283C" w14:textId="77777777" w:rsidR="00F2232B" w:rsidRDefault="00F2232B" w:rsidP="00F2232B">
      <w:pPr>
        <w:ind w:firstLine="720"/>
      </w:pPr>
    </w:p>
    <w:p w14:paraId="6F998BB1" w14:textId="77777777" w:rsidR="00F2232B" w:rsidRDefault="00F2232B" w:rsidP="00E55723">
      <w:pPr>
        <w:numPr>
          <w:ilvl w:val="0"/>
          <w:numId w:val="63"/>
        </w:numPr>
        <w:ind w:right="540"/>
      </w:pPr>
      <w:r>
        <w:t xml:space="preserve">Point to the arrow of the </w:t>
      </w:r>
      <w:r w:rsidRPr="00F9517E">
        <w:rPr>
          <w:b/>
        </w:rPr>
        <w:t>BMS</w:t>
      </w:r>
      <w:r>
        <w:t xml:space="preserve"> tab, and then c</w:t>
      </w:r>
      <w:r w:rsidRPr="00585562">
        <w:t xml:space="preserve">lick </w:t>
      </w:r>
      <w:r>
        <w:rPr>
          <w:b/>
        </w:rPr>
        <w:t>Kits I</w:t>
      </w:r>
      <w:r w:rsidRPr="00EC5321">
        <w:rPr>
          <w:b/>
        </w:rPr>
        <w:t>nventory</w:t>
      </w:r>
      <w:r>
        <w:t xml:space="preserve">. </w:t>
      </w:r>
    </w:p>
    <w:p w14:paraId="7090F5EA" w14:textId="77777777" w:rsidR="00F2232B" w:rsidRDefault="00F2232B" w:rsidP="00F2232B">
      <w:pPr>
        <w:ind w:left="720"/>
      </w:pPr>
      <w:r w:rsidRPr="00585562">
        <w:t xml:space="preserve">The </w:t>
      </w:r>
      <w:r w:rsidRPr="003A7DE4">
        <w:rPr>
          <w:b/>
        </w:rPr>
        <w:t>Kit</w:t>
      </w:r>
      <w:r>
        <w:rPr>
          <w:b/>
        </w:rPr>
        <w:t xml:space="preserve"> S</w:t>
      </w:r>
      <w:r w:rsidRPr="003A7DE4">
        <w:rPr>
          <w:b/>
        </w:rPr>
        <w:t>earch</w:t>
      </w:r>
      <w:r w:rsidRPr="00585562">
        <w:t xml:space="preserve"> </w:t>
      </w:r>
      <w:r>
        <w:t>page appears.</w:t>
      </w:r>
    </w:p>
    <w:p w14:paraId="04371284" w14:textId="77777777" w:rsidR="00F2232B" w:rsidRDefault="00F2232B" w:rsidP="00F2232B">
      <w:pPr>
        <w:ind w:left="720"/>
      </w:pPr>
    </w:p>
    <w:p w14:paraId="4FCDF2D9" w14:textId="77777777" w:rsidR="00F2232B" w:rsidRDefault="00F2232B" w:rsidP="00E55723">
      <w:pPr>
        <w:numPr>
          <w:ilvl w:val="0"/>
          <w:numId w:val="63"/>
        </w:numPr>
        <w:ind w:right="540"/>
      </w:pPr>
      <w:r>
        <w:t xml:space="preserve">Click </w:t>
      </w:r>
      <w:r w:rsidRPr="009C71DE">
        <w:rPr>
          <w:b/>
        </w:rPr>
        <w:t>S</w:t>
      </w:r>
      <w:r>
        <w:rPr>
          <w:b/>
        </w:rPr>
        <w:t>EARCH</w:t>
      </w:r>
      <w:r>
        <w:t>.</w:t>
      </w:r>
    </w:p>
    <w:p w14:paraId="2AEA3EB5" w14:textId="77777777" w:rsidR="00F2232B" w:rsidRDefault="00F2232B" w:rsidP="00F2232B">
      <w:pPr>
        <w:ind w:left="720" w:right="540"/>
      </w:pPr>
      <w:r>
        <w:t>The k</w:t>
      </w:r>
      <w:r w:rsidRPr="00AE5860">
        <w:t xml:space="preserve">it </w:t>
      </w:r>
      <w:r>
        <w:t>s</w:t>
      </w:r>
      <w:r w:rsidRPr="00AE5860">
        <w:t xml:space="preserve">earch </w:t>
      </w:r>
      <w:r>
        <w:t xml:space="preserve">page displays a list of kits. </w:t>
      </w:r>
    </w:p>
    <w:p w14:paraId="7774715A" w14:textId="77777777" w:rsidR="00F2232B" w:rsidRDefault="00F2232B" w:rsidP="00F2232B">
      <w:pPr>
        <w:ind w:left="720" w:right="540"/>
      </w:pPr>
    </w:p>
    <w:p w14:paraId="492D9476" w14:textId="77777777" w:rsidR="00F2232B" w:rsidRPr="00991BF3" w:rsidDel="00D74ADD" w:rsidRDefault="00F2232B" w:rsidP="00E55723">
      <w:pPr>
        <w:numPr>
          <w:ilvl w:val="0"/>
          <w:numId w:val="63"/>
        </w:numPr>
        <w:ind w:right="540"/>
      </w:pPr>
      <w:r>
        <w:t xml:space="preserve">Click the row of the appropriate kit. </w:t>
      </w:r>
    </w:p>
    <w:p w14:paraId="74A55BFD" w14:textId="77777777" w:rsidR="00F2232B" w:rsidRDefault="00F2232B" w:rsidP="00F2232B">
      <w:pPr>
        <w:ind w:firstLine="720"/>
      </w:pPr>
      <w:r w:rsidRPr="00991BF3">
        <w:t xml:space="preserve">The </w:t>
      </w:r>
      <w:r w:rsidRPr="00D74ADD">
        <w:rPr>
          <w:b/>
        </w:rPr>
        <w:t>View Kit</w:t>
      </w:r>
      <w:r>
        <w:t xml:space="preserve"> page appears. This page displays the </w:t>
      </w:r>
      <w:r w:rsidRPr="00B6072E">
        <w:rPr>
          <w:b/>
        </w:rPr>
        <w:t>Kit Contents</w:t>
      </w:r>
      <w:r>
        <w:t xml:space="preserve"> area that lists the kit items.</w:t>
      </w:r>
    </w:p>
    <w:p w14:paraId="06C6F30C" w14:textId="77777777" w:rsidR="00F2232B" w:rsidRDefault="00F2232B" w:rsidP="00F2232B">
      <w:pPr>
        <w:ind w:firstLine="720"/>
      </w:pPr>
    </w:p>
    <w:p w14:paraId="1966C9D6" w14:textId="77777777" w:rsidR="00F2232B" w:rsidRDefault="00F2232B" w:rsidP="00E55723">
      <w:pPr>
        <w:numPr>
          <w:ilvl w:val="0"/>
          <w:numId w:val="63"/>
        </w:numPr>
      </w:pPr>
      <w:r>
        <w:t xml:space="preserve">Click the </w:t>
      </w:r>
      <w:r w:rsidRPr="002E5B9F">
        <w:rPr>
          <w:b/>
        </w:rPr>
        <w:t>Identifier</w:t>
      </w:r>
      <w:r>
        <w:t xml:space="preserve"> of the kit item to which you want to assign an identifier. </w:t>
      </w:r>
    </w:p>
    <w:p w14:paraId="1759CC3E" w14:textId="77777777" w:rsidR="00F2232B" w:rsidRDefault="00F2232B" w:rsidP="00F2232B">
      <w:pPr>
        <w:ind w:left="720"/>
      </w:pPr>
      <w:r>
        <w:t xml:space="preserve">The </w:t>
      </w:r>
      <w:r w:rsidRPr="002E5B9F">
        <w:rPr>
          <w:b/>
        </w:rPr>
        <w:t>Add Identifier(s)</w:t>
      </w:r>
      <w:r w:rsidRPr="002E5B9F">
        <w:t xml:space="preserve"> window appears.</w:t>
      </w:r>
    </w:p>
    <w:p w14:paraId="6AFD3486" w14:textId="77777777" w:rsidR="00F2232B" w:rsidRDefault="00F2232B" w:rsidP="00F2232B">
      <w:pPr>
        <w:ind w:firstLine="720"/>
      </w:pPr>
    </w:p>
    <w:p w14:paraId="0ED4D5E5" w14:textId="77777777" w:rsidR="00F2232B" w:rsidRDefault="00F2232B" w:rsidP="00E55723">
      <w:pPr>
        <w:numPr>
          <w:ilvl w:val="0"/>
          <w:numId w:val="63"/>
        </w:numPr>
      </w:pPr>
      <w:r>
        <w:t xml:space="preserve">To add an identifier, click the add icon </w:t>
      </w:r>
      <w:r>
        <w:rPr>
          <w:noProof/>
        </w:rPr>
        <w:drawing>
          <wp:inline distT="0" distB="0" distL="0" distR="0" wp14:anchorId="550FD76F" wp14:editId="5BC89656">
            <wp:extent cx="249555" cy="241300"/>
            <wp:effectExtent l="0" t="0" r="0" b="6350"/>
            <wp:docPr id="39" name="Picture 39" descr="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dd ic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9555" cy="241300"/>
                    </a:xfrm>
                    <a:prstGeom prst="rect">
                      <a:avLst/>
                    </a:prstGeom>
                    <a:noFill/>
                    <a:ln>
                      <a:noFill/>
                    </a:ln>
                  </pic:spPr>
                </pic:pic>
              </a:graphicData>
            </a:graphic>
          </wp:inline>
        </w:drawing>
      </w:r>
      <w:r>
        <w:t xml:space="preserve">. </w:t>
      </w:r>
    </w:p>
    <w:p w14:paraId="161E642C" w14:textId="77777777" w:rsidR="00F2232B" w:rsidRDefault="00F2232B" w:rsidP="00F2232B">
      <w:pPr>
        <w:ind w:left="720"/>
      </w:pPr>
      <w:r>
        <w:t>The identifier fields appear.</w:t>
      </w:r>
    </w:p>
    <w:p w14:paraId="26F5A562" w14:textId="77777777" w:rsidR="00F2232B" w:rsidRDefault="00F2232B" w:rsidP="00F2232B">
      <w:pPr>
        <w:ind w:left="720"/>
      </w:pPr>
    </w:p>
    <w:p w14:paraId="38D65953" w14:textId="77777777" w:rsidR="00F2232B" w:rsidRDefault="00F2232B" w:rsidP="00F2232B">
      <w:pPr>
        <w:ind w:left="720"/>
      </w:pPr>
      <w:r w:rsidRPr="00B34B27">
        <w:rPr>
          <w:noProof/>
        </w:rPr>
        <w:drawing>
          <wp:inline distT="0" distB="0" distL="0" distR="0" wp14:anchorId="393C595A" wp14:editId="5B3CB20D">
            <wp:extent cx="3001010" cy="2643505"/>
            <wp:effectExtent l="19050" t="19050" r="27940" b="2349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01010" cy="2643505"/>
                    </a:xfrm>
                    <a:prstGeom prst="rect">
                      <a:avLst/>
                    </a:prstGeom>
                    <a:noFill/>
                    <a:ln w="3175">
                      <a:solidFill>
                        <a:schemeClr val="tx1"/>
                      </a:solidFill>
                    </a:ln>
                  </pic:spPr>
                </pic:pic>
              </a:graphicData>
            </a:graphic>
          </wp:inline>
        </w:drawing>
      </w:r>
    </w:p>
    <w:p w14:paraId="122D8BE3" w14:textId="77777777" w:rsidR="00F2232B" w:rsidRDefault="00F2232B" w:rsidP="00F2232B">
      <w:pPr>
        <w:pStyle w:val="Figure"/>
        <w:tabs>
          <w:tab w:val="clear" w:pos="1710"/>
          <w:tab w:val="num" w:pos="1800"/>
        </w:tabs>
        <w:ind w:left="1152" w:hanging="432"/>
      </w:pPr>
      <w:r>
        <w:t xml:space="preserve"> Add Identifier(s) window with identifier fields</w:t>
      </w:r>
    </w:p>
    <w:p w14:paraId="785C48EC" w14:textId="77777777" w:rsidR="00F2232B" w:rsidRPr="00931C4A" w:rsidRDefault="00F2232B" w:rsidP="00F2232B"/>
    <w:p w14:paraId="07666E30" w14:textId="77777777" w:rsidR="00F2232B" w:rsidRDefault="00F2232B" w:rsidP="00E55723">
      <w:pPr>
        <w:numPr>
          <w:ilvl w:val="0"/>
          <w:numId w:val="63"/>
        </w:numPr>
      </w:pPr>
      <w:r>
        <w:t xml:space="preserve">In the </w:t>
      </w:r>
      <w:r w:rsidRPr="00BA3721">
        <w:rPr>
          <w:b/>
        </w:rPr>
        <w:t>Source Identifier</w:t>
      </w:r>
      <w:r>
        <w:t xml:space="preserve"> box, type the identifier to be assigned to the kit item.</w:t>
      </w:r>
    </w:p>
    <w:p w14:paraId="7F9DE300" w14:textId="77777777" w:rsidR="00F2232B" w:rsidRDefault="00F2232B" w:rsidP="00F2232B">
      <w:pPr>
        <w:ind w:left="720"/>
      </w:pPr>
    </w:p>
    <w:p w14:paraId="671A86B6" w14:textId="77777777" w:rsidR="00F2232B" w:rsidRDefault="00F2232B" w:rsidP="00E55723">
      <w:pPr>
        <w:numPr>
          <w:ilvl w:val="0"/>
          <w:numId w:val="63"/>
        </w:numPr>
      </w:pPr>
      <w:r>
        <w:t xml:space="preserve">In the </w:t>
      </w:r>
      <w:r w:rsidRPr="00BA3721">
        <w:rPr>
          <w:b/>
        </w:rPr>
        <w:t>Identifier</w:t>
      </w:r>
      <w:r>
        <w:t xml:space="preserve"> </w:t>
      </w:r>
      <w:r w:rsidRPr="00BA3721">
        <w:rPr>
          <w:b/>
        </w:rPr>
        <w:t>Type</w:t>
      </w:r>
      <w:r>
        <w:t xml:space="preserve"> list, click the appropriate type for the new identifier to be assigned.</w:t>
      </w:r>
    </w:p>
    <w:p w14:paraId="7FAEDCF0" w14:textId="77777777" w:rsidR="00F2232B" w:rsidRDefault="00F2232B" w:rsidP="00F2232B">
      <w:pPr>
        <w:pStyle w:val="ListParagraph"/>
      </w:pPr>
    </w:p>
    <w:p w14:paraId="725EE7CF" w14:textId="77777777" w:rsidR="00F2232B" w:rsidRDefault="00F2232B" w:rsidP="00E55723">
      <w:pPr>
        <w:numPr>
          <w:ilvl w:val="0"/>
          <w:numId w:val="63"/>
        </w:numPr>
      </w:pPr>
      <w:r>
        <w:t xml:space="preserve">Click the check mark icon </w:t>
      </w:r>
      <w:r>
        <w:rPr>
          <w:noProof/>
        </w:rPr>
        <w:drawing>
          <wp:inline distT="0" distB="0" distL="0" distR="0" wp14:anchorId="42878D31" wp14:editId="65405CED">
            <wp:extent cx="191135" cy="174625"/>
            <wp:effectExtent l="0" t="0" r="0" b="0"/>
            <wp:docPr id="41" name="Picture 41" descr="check 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heck mark ic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1135" cy="174625"/>
                    </a:xfrm>
                    <a:prstGeom prst="rect">
                      <a:avLst/>
                    </a:prstGeom>
                    <a:noFill/>
                    <a:ln>
                      <a:noFill/>
                    </a:ln>
                  </pic:spPr>
                </pic:pic>
              </a:graphicData>
            </a:graphic>
          </wp:inline>
        </w:drawing>
      </w:r>
      <w:r>
        <w:t xml:space="preserve">. </w:t>
      </w:r>
    </w:p>
    <w:p w14:paraId="3DEFDD85" w14:textId="77777777" w:rsidR="00F2232B" w:rsidRDefault="00F2232B" w:rsidP="00F2232B">
      <w:pPr>
        <w:ind w:left="720"/>
      </w:pPr>
      <w:r>
        <w:t xml:space="preserve">The identifier and its type appear in the list below. </w:t>
      </w:r>
    </w:p>
    <w:p w14:paraId="361211C1" w14:textId="77777777" w:rsidR="00F2232B" w:rsidRDefault="00F2232B" w:rsidP="00F2232B">
      <w:pPr>
        <w:pStyle w:val="ListParagraph"/>
      </w:pPr>
    </w:p>
    <w:p w14:paraId="6E3FFC2A" w14:textId="77777777" w:rsidR="00F2232B" w:rsidRDefault="00F2232B" w:rsidP="00E55723">
      <w:pPr>
        <w:numPr>
          <w:ilvl w:val="0"/>
          <w:numId w:val="63"/>
        </w:numPr>
      </w:pPr>
      <w:r>
        <w:t xml:space="preserve">Click </w:t>
      </w:r>
      <w:r w:rsidRPr="00BA3721">
        <w:rPr>
          <w:b/>
        </w:rPr>
        <w:t>SAVE</w:t>
      </w:r>
      <w:r>
        <w:t>.</w:t>
      </w:r>
    </w:p>
    <w:p w14:paraId="27B9DC68" w14:textId="77777777" w:rsidR="00F2232B" w:rsidRDefault="00F2232B" w:rsidP="00F2232B">
      <w:pPr>
        <w:ind w:left="720"/>
      </w:pPr>
      <w:r>
        <w:t xml:space="preserve">The new identifier is assigned to the kit item and appears on the </w:t>
      </w:r>
      <w:r w:rsidRPr="00F2217D">
        <w:rPr>
          <w:b/>
        </w:rPr>
        <w:t>View Kit</w:t>
      </w:r>
      <w:r>
        <w:t xml:space="preserve"> page.</w:t>
      </w:r>
    </w:p>
    <w:p w14:paraId="20495315" w14:textId="77777777" w:rsidR="00F2232B" w:rsidRDefault="00F2232B" w:rsidP="00F2232B">
      <w:pPr>
        <w:pStyle w:val="Heading3"/>
      </w:pPr>
      <w:r>
        <w:br w:type="page"/>
      </w:r>
      <w:bookmarkStart w:id="1129" w:name="_Printing_a_Barcode_1"/>
      <w:bookmarkStart w:id="1130" w:name="_Printing_a_Bar"/>
      <w:bookmarkStart w:id="1131" w:name="_Toc452993593"/>
      <w:bookmarkStart w:id="1132" w:name="_Toc507164278"/>
      <w:bookmarkEnd w:id="1129"/>
      <w:bookmarkEnd w:id="1130"/>
      <w:r>
        <w:lastRenderedPageBreak/>
        <w:t>Printing a Bar</w:t>
      </w:r>
      <w:r>
        <w:rPr>
          <w:lang w:val="en-US"/>
        </w:rPr>
        <w:t>c</w:t>
      </w:r>
      <w:r>
        <w:t>ode Label While Viewing a Kit</w:t>
      </w:r>
      <w:bookmarkEnd w:id="1131"/>
      <w:bookmarkEnd w:id="1132"/>
    </w:p>
    <w:p w14:paraId="3805032D" w14:textId="77777777" w:rsidR="00F2232B" w:rsidRDefault="00F2232B" w:rsidP="00F2232B"/>
    <w:p w14:paraId="3357B82E" w14:textId="77777777" w:rsidR="00F2232B" w:rsidRDefault="00F2232B" w:rsidP="00F2232B">
      <w:r>
        <w:t>To print a barcode label while viewing a kit:</w:t>
      </w:r>
    </w:p>
    <w:p w14:paraId="47418697" w14:textId="77777777" w:rsidR="00F2232B" w:rsidRDefault="00F2232B" w:rsidP="00F2232B"/>
    <w:p w14:paraId="37D52C71" w14:textId="4F8DB42E" w:rsidR="00F2232B" w:rsidRDefault="00F2232B" w:rsidP="00E55723">
      <w:pPr>
        <w:numPr>
          <w:ilvl w:val="0"/>
          <w:numId w:val="72"/>
        </w:numPr>
        <w:ind w:right="540"/>
      </w:pPr>
      <w:del w:id="1133" w:author="Sayali Dev" w:date="2018-01-31T17:54:00Z">
        <w:r w:rsidDel="009A119E">
          <w:delText>Log on</w:delText>
        </w:r>
      </w:del>
      <w:ins w:id="1134" w:author="Sayali Dev" w:date="2018-01-31T17:54:00Z">
        <w:r w:rsidR="009A119E">
          <w:t>Log in</w:t>
        </w:r>
      </w:ins>
      <w:r>
        <w:t xml:space="preserve"> to the application using your </w:t>
      </w:r>
      <w:del w:id="1135" w:author="Sayali Dev" w:date="2018-01-31T17:55:00Z">
        <w:r w:rsidDel="00A62626">
          <w:delText>logon</w:delText>
        </w:r>
      </w:del>
      <w:ins w:id="1136" w:author="Sayali Dev" w:date="2018-01-31T17:55:00Z">
        <w:r w:rsidR="00A62626">
          <w:t>log in</w:t>
        </w:r>
      </w:ins>
      <w:r>
        <w:t xml:space="preserve"> credentials.</w:t>
      </w:r>
    </w:p>
    <w:p w14:paraId="0816BFE0" w14:textId="77777777" w:rsidR="00F2232B" w:rsidRDefault="00F2232B" w:rsidP="00F2232B">
      <w:pPr>
        <w:ind w:firstLine="720"/>
      </w:pPr>
      <w:r>
        <w:t>The home page appears.</w:t>
      </w:r>
    </w:p>
    <w:p w14:paraId="6BCB992A" w14:textId="77777777" w:rsidR="00F2232B" w:rsidRDefault="00F2232B" w:rsidP="00F2232B">
      <w:pPr>
        <w:ind w:firstLine="720"/>
      </w:pPr>
    </w:p>
    <w:p w14:paraId="7CBFC136" w14:textId="77777777" w:rsidR="00F2232B" w:rsidRDefault="00F2232B" w:rsidP="00E55723">
      <w:pPr>
        <w:numPr>
          <w:ilvl w:val="0"/>
          <w:numId w:val="72"/>
        </w:numPr>
        <w:ind w:right="540"/>
      </w:pPr>
      <w:r>
        <w:t xml:space="preserve">Point to the arrow of the </w:t>
      </w:r>
      <w:r w:rsidRPr="00F9517E">
        <w:rPr>
          <w:b/>
        </w:rPr>
        <w:t>BMS</w:t>
      </w:r>
      <w:r>
        <w:t xml:space="preserve"> tab, and then c</w:t>
      </w:r>
      <w:r w:rsidRPr="00585562">
        <w:t xml:space="preserve">lick </w:t>
      </w:r>
      <w:r>
        <w:rPr>
          <w:b/>
        </w:rPr>
        <w:t>Kits I</w:t>
      </w:r>
      <w:r w:rsidRPr="00EC5321">
        <w:rPr>
          <w:b/>
        </w:rPr>
        <w:t>nventory</w:t>
      </w:r>
      <w:r>
        <w:t xml:space="preserve">. </w:t>
      </w:r>
    </w:p>
    <w:p w14:paraId="6364369E" w14:textId="77777777" w:rsidR="00F2232B" w:rsidRDefault="00F2232B" w:rsidP="00F2232B">
      <w:pPr>
        <w:ind w:left="720"/>
      </w:pPr>
      <w:r w:rsidRPr="00585562">
        <w:t xml:space="preserve">The </w:t>
      </w:r>
      <w:r w:rsidRPr="005F2F52">
        <w:rPr>
          <w:b/>
        </w:rPr>
        <w:t xml:space="preserve">Kit </w:t>
      </w:r>
      <w:r>
        <w:rPr>
          <w:b/>
        </w:rPr>
        <w:t>S</w:t>
      </w:r>
      <w:r w:rsidRPr="005F2F52">
        <w:rPr>
          <w:b/>
        </w:rPr>
        <w:t>earch</w:t>
      </w:r>
      <w:r w:rsidRPr="00585562">
        <w:t xml:space="preserve"> </w:t>
      </w:r>
      <w:r>
        <w:t>page appears.</w:t>
      </w:r>
    </w:p>
    <w:p w14:paraId="16902AEF" w14:textId="77777777" w:rsidR="00F2232B" w:rsidRDefault="00F2232B" w:rsidP="00F2232B">
      <w:pPr>
        <w:ind w:left="720"/>
      </w:pPr>
    </w:p>
    <w:p w14:paraId="33CBDD01" w14:textId="77777777" w:rsidR="00F2232B" w:rsidRDefault="00F2232B" w:rsidP="00E55723">
      <w:pPr>
        <w:numPr>
          <w:ilvl w:val="0"/>
          <w:numId w:val="72"/>
        </w:numPr>
        <w:ind w:right="540"/>
      </w:pPr>
      <w:r>
        <w:t xml:space="preserve">Click </w:t>
      </w:r>
      <w:r w:rsidRPr="009C71DE">
        <w:rPr>
          <w:b/>
        </w:rPr>
        <w:t>S</w:t>
      </w:r>
      <w:r>
        <w:rPr>
          <w:b/>
        </w:rPr>
        <w:t>EARCH</w:t>
      </w:r>
      <w:r>
        <w:t>.</w:t>
      </w:r>
    </w:p>
    <w:p w14:paraId="2EEA4276" w14:textId="77777777" w:rsidR="00F2232B" w:rsidRDefault="00F2232B" w:rsidP="00F2232B">
      <w:pPr>
        <w:ind w:left="720" w:right="540"/>
      </w:pPr>
      <w:r>
        <w:t>The k</w:t>
      </w:r>
      <w:r w:rsidRPr="00AE5860">
        <w:t xml:space="preserve">it </w:t>
      </w:r>
      <w:r>
        <w:t>s</w:t>
      </w:r>
      <w:r w:rsidRPr="00AE5860">
        <w:t xml:space="preserve">earch </w:t>
      </w:r>
      <w:r>
        <w:t xml:space="preserve">page displays a list of kits. </w:t>
      </w:r>
    </w:p>
    <w:p w14:paraId="6C046D33" w14:textId="77777777" w:rsidR="00F2232B" w:rsidRDefault="00F2232B" w:rsidP="00F2232B">
      <w:pPr>
        <w:ind w:left="720" w:right="540"/>
      </w:pPr>
    </w:p>
    <w:p w14:paraId="00DE308C" w14:textId="77777777" w:rsidR="00F2232B" w:rsidRPr="00991BF3" w:rsidDel="00D74ADD" w:rsidRDefault="00F2232B" w:rsidP="00E55723">
      <w:pPr>
        <w:numPr>
          <w:ilvl w:val="0"/>
          <w:numId w:val="72"/>
        </w:numPr>
        <w:ind w:right="540"/>
      </w:pPr>
      <w:r>
        <w:t xml:space="preserve">Click the row of the appropriate kit. </w:t>
      </w:r>
    </w:p>
    <w:p w14:paraId="66F91771" w14:textId="77777777" w:rsidR="00F2232B" w:rsidRDefault="00F2232B" w:rsidP="00F2232B">
      <w:pPr>
        <w:ind w:firstLine="720"/>
      </w:pPr>
      <w:r w:rsidRPr="00991BF3">
        <w:t xml:space="preserve">The </w:t>
      </w:r>
      <w:r w:rsidRPr="00D74ADD">
        <w:rPr>
          <w:b/>
        </w:rPr>
        <w:t>View Kit</w:t>
      </w:r>
      <w:r>
        <w:t xml:space="preserve"> page appears. This page displays the </w:t>
      </w:r>
      <w:r w:rsidRPr="00B6072E">
        <w:rPr>
          <w:b/>
        </w:rPr>
        <w:t>Kit Contents</w:t>
      </w:r>
      <w:r>
        <w:t xml:space="preserve"> area that lists the kit items.</w:t>
      </w:r>
    </w:p>
    <w:p w14:paraId="7D0526CF" w14:textId="77777777" w:rsidR="00F2232B" w:rsidRDefault="00F2232B" w:rsidP="00F2232B">
      <w:pPr>
        <w:ind w:firstLine="720"/>
      </w:pPr>
    </w:p>
    <w:p w14:paraId="49AED9EC" w14:textId="77777777" w:rsidR="00F2232B" w:rsidRDefault="00F2232B" w:rsidP="00E55723">
      <w:pPr>
        <w:numPr>
          <w:ilvl w:val="0"/>
          <w:numId w:val="72"/>
        </w:numPr>
      </w:pPr>
      <w:r>
        <w:t xml:space="preserve">Select the checkboxes of the kit items for which you want to print labels. </w:t>
      </w:r>
    </w:p>
    <w:p w14:paraId="53EAFCFD" w14:textId="77777777" w:rsidR="00F2232B" w:rsidRDefault="00F2232B" w:rsidP="00F2232B">
      <w:pPr>
        <w:ind w:left="720"/>
      </w:pPr>
      <w:r w:rsidRPr="00B6072E">
        <w:rPr>
          <w:b/>
        </w:rPr>
        <w:t xml:space="preserve">Note: </w:t>
      </w:r>
      <w:r w:rsidRPr="00460716">
        <w:t>To print labels for all the kit items,</w:t>
      </w:r>
      <w:r>
        <w:rPr>
          <w:b/>
        </w:rPr>
        <w:t xml:space="preserve"> </w:t>
      </w:r>
      <w:r>
        <w:t>select the checkbox on the header.</w:t>
      </w:r>
    </w:p>
    <w:p w14:paraId="78F84FF9" w14:textId="77777777" w:rsidR="00F2232B" w:rsidRDefault="00F2232B" w:rsidP="00F2232B">
      <w:pPr>
        <w:ind w:left="720"/>
      </w:pPr>
    </w:p>
    <w:p w14:paraId="6920EA08" w14:textId="77777777" w:rsidR="00F2232B" w:rsidRDefault="00F2232B" w:rsidP="00E55723">
      <w:pPr>
        <w:numPr>
          <w:ilvl w:val="0"/>
          <w:numId w:val="72"/>
        </w:numPr>
      </w:pPr>
      <w:r>
        <w:t xml:space="preserve">Click </w:t>
      </w:r>
      <w:r w:rsidRPr="00460716">
        <w:rPr>
          <w:b/>
        </w:rPr>
        <w:t>PRINT LABELS</w:t>
      </w:r>
      <w:r>
        <w:t>.</w:t>
      </w:r>
    </w:p>
    <w:p w14:paraId="2EBF285F" w14:textId="77777777" w:rsidR="00F2232B" w:rsidRDefault="00F2232B" w:rsidP="00F2232B">
      <w:pPr>
        <w:ind w:left="720"/>
      </w:pPr>
      <w:r>
        <w:t xml:space="preserve">The print labels window appears. </w:t>
      </w:r>
    </w:p>
    <w:p w14:paraId="767C9AD3" w14:textId="77777777" w:rsidR="00F2232B" w:rsidRDefault="00F2232B" w:rsidP="00F2232B">
      <w:pPr>
        <w:ind w:left="720"/>
      </w:pPr>
    </w:p>
    <w:p w14:paraId="254C9A73" w14:textId="77777777" w:rsidR="00F2232B" w:rsidRDefault="00F2232B" w:rsidP="00F2232B">
      <w:pPr>
        <w:ind w:left="720"/>
      </w:pPr>
      <w:r w:rsidRPr="00B34B27">
        <w:rPr>
          <w:noProof/>
        </w:rPr>
        <w:drawing>
          <wp:inline distT="0" distB="0" distL="0" distR="0" wp14:anchorId="7139DEEA" wp14:editId="5429A9A6">
            <wp:extent cx="2718435" cy="3599180"/>
            <wp:effectExtent l="19050" t="19050" r="24765" b="2032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18435" cy="3599180"/>
                    </a:xfrm>
                    <a:prstGeom prst="rect">
                      <a:avLst/>
                    </a:prstGeom>
                    <a:noFill/>
                    <a:ln w="3175">
                      <a:solidFill>
                        <a:schemeClr val="tx1"/>
                      </a:solidFill>
                    </a:ln>
                  </pic:spPr>
                </pic:pic>
              </a:graphicData>
            </a:graphic>
          </wp:inline>
        </w:drawing>
      </w:r>
    </w:p>
    <w:p w14:paraId="06CDE2C1" w14:textId="77777777" w:rsidR="00F2232B" w:rsidRDefault="00F2232B" w:rsidP="00F2232B">
      <w:pPr>
        <w:pStyle w:val="Figure"/>
        <w:tabs>
          <w:tab w:val="clear" w:pos="1710"/>
          <w:tab w:val="num" w:pos="1800"/>
        </w:tabs>
        <w:ind w:left="1152" w:hanging="432"/>
      </w:pPr>
      <w:r>
        <w:t xml:space="preserve"> Print labels window</w:t>
      </w:r>
    </w:p>
    <w:p w14:paraId="2380C9B3" w14:textId="77777777" w:rsidR="00F2232B" w:rsidRDefault="00F2232B" w:rsidP="00F2232B"/>
    <w:p w14:paraId="1EC6ABB9" w14:textId="77777777" w:rsidR="00F2232B" w:rsidRDefault="00F2232B" w:rsidP="00E55723">
      <w:pPr>
        <w:numPr>
          <w:ilvl w:val="0"/>
          <w:numId w:val="72"/>
        </w:numPr>
      </w:pPr>
      <w:r>
        <w:t xml:space="preserve">To print labels to a PDF file, click </w:t>
      </w:r>
      <w:r w:rsidRPr="00460716">
        <w:rPr>
          <w:b/>
        </w:rPr>
        <w:t>PDF</w:t>
      </w:r>
      <w:r>
        <w:t xml:space="preserve">, and then click </w:t>
      </w:r>
      <w:r w:rsidRPr="007B50A6">
        <w:rPr>
          <w:b/>
        </w:rPr>
        <w:t>SUBMIT</w:t>
      </w:r>
      <w:r>
        <w:t xml:space="preserve">. </w:t>
      </w:r>
    </w:p>
    <w:p w14:paraId="46B6ADED" w14:textId="77777777" w:rsidR="00F2232B" w:rsidRDefault="00F2232B" w:rsidP="00F2232B">
      <w:pPr>
        <w:ind w:left="720"/>
      </w:pPr>
      <w:r>
        <w:t xml:space="preserve">The image of the barcode label(s) associated with the kit and the selected template appear below. </w:t>
      </w:r>
      <w:r>
        <w:br/>
      </w:r>
    </w:p>
    <w:p w14:paraId="693B2F24" w14:textId="77777777" w:rsidR="00F2232B" w:rsidRDefault="00F2232B" w:rsidP="00F2232B">
      <w:pPr>
        <w:ind w:left="720"/>
      </w:pPr>
      <w:r w:rsidRPr="00B34B27">
        <w:rPr>
          <w:noProof/>
        </w:rPr>
        <w:lastRenderedPageBreak/>
        <w:drawing>
          <wp:inline distT="0" distB="0" distL="0" distR="0" wp14:anchorId="5D5E1BD8" wp14:editId="7E5F25CD">
            <wp:extent cx="2818130" cy="3732530"/>
            <wp:effectExtent l="19050" t="19050" r="20320" b="2032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8130" cy="3732530"/>
                    </a:xfrm>
                    <a:prstGeom prst="rect">
                      <a:avLst/>
                    </a:prstGeom>
                    <a:noFill/>
                    <a:ln w="3175">
                      <a:solidFill>
                        <a:schemeClr val="tx1"/>
                      </a:solidFill>
                    </a:ln>
                  </pic:spPr>
                </pic:pic>
              </a:graphicData>
            </a:graphic>
          </wp:inline>
        </w:drawing>
      </w:r>
    </w:p>
    <w:p w14:paraId="1E8C7450" w14:textId="77777777" w:rsidR="00F2232B" w:rsidRDefault="00F2232B" w:rsidP="00F2232B">
      <w:pPr>
        <w:pStyle w:val="Figure"/>
        <w:tabs>
          <w:tab w:val="clear" w:pos="1710"/>
          <w:tab w:val="num" w:pos="1800"/>
        </w:tabs>
        <w:ind w:left="1152" w:hanging="432"/>
      </w:pPr>
      <w:r>
        <w:t xml:space="preserve"> Print labels window with labels</w:t>
      </w:r>
    </w:p>
    <w:p w14:paraId="0D56DAB0" w14:textId="77777777" w:rsidR="00F2232B" w:rsidRDefault="00F2232B" w:rsidP="00F2232B">
      <w:pPr>
        <w:ind w:left="720"/>
      </w:pPr>
    </w:p>
    <w:p w14:paraId="58103933" w14:textId="77777777" w:rsidR="00F2232B" w:rsidRDefault="00F2232B" w:rsidP="00F2232B">
      <w:pPr>
        <w:pStyle w:val="BodyText"/>
        <w:ind w:left="720"/>
        <w:rPr>
          <w:lang w:val="en-US"/>
        </w:rPr>
      </w:pPr>
      <w:r w:rsidRPr="00AF38DA">
        <w:rPr>
          <w:b/>
        </w:rPr>
        <w:t>Note</w:t>
      </w:r>
      <w:r>
        <w:t xml:space="preserve">: </w:t>
      </w:r>
      <w:r>
        <w:rPr>
          <w:lang w:val="en-US"/>
        </w:rPr>
        <w:t>To identify tools for viewing multiple labels, printing labels and saving the file to your machine, hover the cursor over the icons in the horizontal and vertical navigation bars.</w:t>
      </w:r>
      <w:bookmarkStart w:id="1137" w:name="DownloadingForms"/>
      <w:bookmarkEnd w:id="1137"/>
      <w:r>
        <w:rPr>
          <w:lang w:val="en-US"/>
        </w:rPr>
        <w:t xml:space="preserve"> </w:t>
      </w:r>
    </w:p>
    <w:p w14:paraId="016F3A44" w14:textId="77777777" w:rsidR="00F2232B" w:rsidRDefault="00F2232B" w:rsidP="00F2232B">
      <w:pPr>
        <w:pStyle w:val="Heading3"/>
      </w:pPr>
      <w:r>
        <w:rPr>
          <w:lang w:val="en-US"/>
        </w:rPr>
        <w:br w:type="page"/>
      </w:r>
      <w:bookmarkStart w:id="1138" w:name="_Toc452993594"/>
      <w:bookmarkStart w:id="1139" w:name="_Toc507164279"/>
      <w:r>
        <w:rPr>
          <w:lang w:val="en-US"/>
        </w:rPr>
        <w:lastRenderedPageBreak/>
        <w:t>D</w:t>
      </w:r>
      <w:r>
        <w:t>ownloading a Form While Viewing a Kit</w:t>
      </w:r>
      <w:bookmarkEnd w:id="1138"/>
      <w:bookmarkEnd w:id="1139"/>
    </w:p>
    <w:p w14:paraId="231AE2ED" w14:textId="77777777" w:rsidR="00F2232B" w:rsidRDefault="00F2232B" w:rsidP="00F2232B"/>
    <w:p w14:paraId="5980559F" w14:textId="77777777" w:rsidR="00F2232B" w:rsidRDefault="00F2232B" w:rsidP="00F2232B">
      <w:r>
        <w:t>To download a form while viewing a kit:</w:t>
      </w:r>
    </w:p>
    <w:p w14:paraId="2B618A98" w14:textId="77777777" w:rsidR="00F2232B" w:rsidRDefault="00F2232B" w:rsidP="00F2232B"/>
    <w:p w14:paraId="580EB27F" w14:textId="0A462134" w:rsidR="00F2232B" w:rsidRDefault="00F2232B" w:rsidP="00E55723">
      <w:pPr>
        <w:numPr>
          <w:ilvl w:val="0"/>
          <w:numId w:val="64"/>
        </w:numPr>
        <w:ind w:right="540"/>
      </w:pPr>
      <w:del w:id="1140" w:author="Sayali Dev" w:date="2018-01-31T17:54:00Z">
        <w:r w:rsidDel="009A119E">
          <w:delText>Log on</w:delText>
        </w:r>
      </w:del>
      <w:ins w:id="1141" w:author="Sayali Dev" w:date="2018-01-31T17:54:00Z">
        <w:r w:rsidR="009A119E">
          <w:t>Log in</w:t>
        </w:r>
      </w:ins>
      <w:r>
        <w:t xml:space="preserve"> to the application using your </w:t>
      </w:r>
      <w:del w:id="1142" w:author="Sayali Dev" w:date="2018-01-31T17:55:00Z">
        <w:r w:rsidDel="00A62626">
          <w:delText>logon</w:delText>
        </w:r>
      </w:del>
      <w:ins w:id="1143" w:author="Sayali Dev" w:date="2018-01-31T17:55:00Z">
        <w:r w:rsidR="00A62626">
          <w:t>log in</w:t>
        </w:r>
      </w:ins>
      <w:r>
        <w:t xml:space="preserve"> credentials.</w:t>
      </w:r>
    </w:p>
    <w:p w14:paraId="46E2A4B4" w14:textId="77777777" w:rsidR="00F2232B" w:rsidRDefault="00F2232B" w:rsidP="00F2232B">
      <w:pPr>
        <w:ind w:firstLine="720"/>
      </w:pPr>
      <w:r>
        <w:t>The home page appears.</w:t>
      </w:r>
    </w:p>
    <w:p w14:paraId="7FD55CD0" w14:textId="77777777" w:rsidR="00F2232B" w:rsidRDefault="00F2232B" w:rsidP="00F2232B">
      <w:pPr>
        <w:ind w:firstLine="720"/>
      </w:pPr>
    </w:p>
    <w:p w14:paraId="37568615" w14:textId="77777777" w:rsidR="00F2232B" w:rsidRDefault="00F2232B" w:rsidP="00E55723">
      <w:pPr>
        <w:numPr>
          <w:ilvl w:val="0"/>
          <w:numId w:val="64"/>
        </w:numPr>
        <w:ind w:right="540"/>
      </w:pPr>
      <w:r>
        <w:t xml:space="preserve">Point to the arrow of the </w:t>
      </w:r>
      <w:r w:rsidRPr="00F9517E">
        <w:rPr>
          <w:b/>
        </w:rPr>
        <w:t>BMS</w:t>
      </w:r>
      <w:r>
        <w:t xml:space="preserve"> tab, and then c</w:t>
      </w:r>
      <w:r w:rsidRPr="00585562">
        <w:t xml:space="preserve">lick </w:t>
      </w:r>
      <w:r>
        <w:rPr>
          <w:b/>
        </w:rPr>
        <w:t>Kits I</w:t>
      </w:r>
      <w:r w:rsidRPr="00EC5321">
        <w:rPr>
          <w:b/>
        </w:rPr>
        <w:t>nventory</w:t>
      </w:r>
      <w:r>
        <w:t xml:space="preserve">. </w:t>
      </w:r>
    </w:p>
    <w:p w14:paraId="0D62AA79" w14:textId="77777777" w:rsidR="00F2232B" w:rsidRDefault="00F2232B" w:rsidP="00F2232B">
      <w:pPr>
        <w:ind w:left="720"/>
      </w:pPr>
      <w:r w:rsidRPr="00585562">
        <w:t xml:space="preserve">The </w:t>
      </w:r>
      <w:r>
        <w:rPr>
          <w:b/>
        </w:rPr>
        <w:t>K</w:t>
      </w:r>
      <w:r w:rsidRPr="00211AE3">
        <w:rPr>
          <w:b/>
        </w:rPr>
        <w:t xml:space="preserve">it </w:t>
      </w:r>
      <w:r>
        <w:rPr>
          <w:b/>
        </w:rPr>
        <w:t>S</w:t>
      </w:r>
      <w:r w:rsidRPr="00211AE3">
        <w:rPr>
          <w:b/>
        </w:rPr>
        <w:t>earch</w:t>
      </w:r>
      <w:r w:rsidRPr="00585562">
        <w:t xml:space="preserve"> </w:t>
      </w:r>
      <w:r>
        <w:t>page appears.</w:t>
      </w:r>
    </w:p>
    <w:p w14:paraId="1D32AB71" w14:textId="77777777" w:rsidR="00F2232B" w:rsidRDefault="00F2232B" w:rsidP="00F2232B">
      <w:pPr>
        <w:ind w:left="720"/>
      </w:pPr>
    </w:p>
    <w:p w14:paraId="3BE7CC77" w14:textId="77777777" w:rsidR="00F2232B" w:rsidRDefault="00F2232B" w:rsidP="00E55723">
      <w:pPr>
        <w:numPr>
          <w:ilvl w:val="0"/>
          <w:numId w:val="64"/>
        </w:numPr>
        <w:ind w:right="540"/>
      </w:pPr>
      <w:r>
        <w:t xml:space="preserve">Click </w:t>
      </w:r>
      <w:r w:rsidRPr="009C71DE">
        <w:rPr>
          <w:b/>
        </w:rPr>
        <w:t>S</w:t>
      </w:r>
      <w:r>
        <w:rPr>
          <w:b/>
        </w:rPr>
        <w:t>EARCH</w:t>
      </w:r>
      <w:r>
        <w:t>.</w:t>
      </w:r>
    </w:p>
    <w:p w14:paraId="469BD6D5" w14:textId="77777777" w:rsidR="00F2232B" w:rsidRDefault="00F2232B" w:rsidP="00F2232B">
      <w:pPr>
        <w:ind w:left="720" w:right="540"/>
      </w:pPr>
      <w:r>
        <w:t>The k</w:t>
      </w:r>
      <w:r w:rsidRPr="00AE5860">
        <w:t xml:space="preserve">it </w:t>
      </w:r>
      <w:r>
        <w:t>s</w:t>
      </w:r>
      <w:r w:rsidRPr="00AE5860">
        <w:t xml:space="preserve">earch </w:t>
      </w:r>
      <w:r>
        <w:t xml:space="preserve">page displays a list of kits. </w:t>
      </w:r>
    </w:p>
    <w:p w14:paraId="638D8EE8" w14:textId="77777777" w:rsidR="00F2232B" w:rsidRDefault="00F2232B" w:rsidP="00F2232B">
      <w:pPr>
        <w:ind w:left="720" w:right="540"/>
      </w:pPr>
    </w:p>
    <w:p w14:paraId="48B038D7" w14:textId="77777777" w:rsidR="00F2232B" w:rsidRPr="00991BF3" w:rsidDel="00D74ADD" w:rsidRDefault="00F2232B" w:rsidP="00E55723">
      <w:pPr>
        <w:numPr>
          <w:ilvl w:val="0"/>
          <w:numId w:val="64"/>
        </w:numPr>
        <w:ind w:right="540"/>
      </w:pPr>
      <w:r>
        <w:t xml:space="preserve">Click the row of the appropriate kit. </w:t>
      </w:r>
    </w:p>
    <w:p w14:paraId="2B8172CA" w14:textId="77777777" w:rsidR="00F2232B" w:rsidRDefault="00F2232B" w:rsidP="00F2232B">
      <w:pPr>
        <w:pStyle w:val="BodyText"/>
        <w:ind w:left="720"/>
        <w:rPr>
          <w:lang w:val="en-US"/>
        </w:rPr>
      </w:pPr>
      <w:r w:rsidRPr="00991BF3">
        <w:t xml:space="preserve">The </w:t>
      </w:r>
      <w:r w:rsidRPr="00D74ADD">
        <w:rPr>
          <w:b/>
        </w:rPr>
        <w:t>View Kit</w:t>
      </w:r>
      <w:r>
        <w:t xml:space="preserve"> page appears. This page displays the </w:t>
      </w:r>
      <w:r w:rsidRPr="00111F95">
        <w:rPr>
          <w:b/>
          <w:lang w:val="en-US"/>
        </w:rPr>
        <w:t>F</w:t>
      </w:r>
      <w:r>
        <w:rPr>
          <w:b/>
          <w:lang w:val="en-US"/>
        </w:rPr>
        <w:t>ORMS</w:t>
      </w:r>
      <w:r>
        <w:t xml:space="preserve"> area that lists the </w:t>
      </w:r>
      <w:r>
        <w:rPr>
          <w:lang w:val="en-US"/>
        </w:rPr>
        <w:t xml:space="preserve">forms associated with the </w:t>
      </w:r>
      <w:r>
        <w:t>kit.</w:t>
      </w:r>
      <w:r>
        <w:rPr>
          <w:lang w:val="en-US"/>
        </w:rPr>
        <w:br/>
      </w:r>
    </w:p>
    <w:p w14:paraId="201D6B54" w14:textId="77777777" w:rsidR="00F2232B" w:rsidRPr="00B703D1" w:rsidRDefault="00F2232B" w:rsidP="00E55723">
      <w:pPr>
        <w:pStyle w:val="BodyText"/>
        <w:numPr>
          <w:ilvl w:val="0"/>
          <w:numId w:val="64"/>
        </w:numPr>
        <w:ind w:right="540"/>
      </w:pPr>
      <w:r w:rsidRPr="00E63C3C">
        <w:t xml:space="preserve">Click on the </w:t>
      </w:r>
      <w:r w:rsidRPr="00E67E33">
        <w:rPr>
          <w:b/>
        </w:rPr>
        <w:t>Download Form</w:t>
      </w:r>
      <w:r w:rsidRPr="00E63C3C">
        <w:t xml:space="preserve"> icon </w:t>
      </w:r>
      <w:r>
        <w:rPr>
          <w:noProof/>
          <w:lang w:val="en-US" w:eastAsia="en-US"/>
        </w:rPr>
        <w:drawing>
          <wp:inline distT="0" distB="0" distL="0" distR="0" wp14:anchorId="233A1EBD" wp14:editId="07B9F67B">
            <wp:extent cx="343535" cy="259080"/>
            <wp:effectExtent l="0" t="0" r="0" b="7620"/>
            <wp:docPr id="9244" name="Picture 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3535" cy="259080"/>
                    </a:xfrm>
                    <a:prstGeom prst="rect">
                      <a:avLst/>
                    </a:prstGeom>
                    <a:noFill/>
                  </pic:spPr>
                </pic:pic>
              </a:graphicData>
            </a:graphic>
          </wp:inline>
        </w:drawing>
      </w:r>
      <w:r w:rsidRPr="00E63C3C">
        <w:t>(last column</w:t>
      </w:r>
      <w:r>
        <w:rPr>
          <w:lang w:val="en-US"/>
        </w:rPr>
        <w:t xml:space="preserve"> of forms table</w:t>
      </w:r>
      <w:r w:rsidRPr="00E63C3C">
        <w:t xml:space="preserve">) for </w:t>
      </w:r>
      <w:r>
        <w:t>the d</w:t>
      </w:r>
      <w:r w:rsidRPr="00E63C3C">
        <w:t xml:space="preserve">esired </w:t>
      </w:r>
      <w:r>
        <w:t>form</w:t>
      </w:r>
      <w:r w:rsidRPr="00E63C3C">
        <w:t>.</w:t>
      </w:r>
      <w:r>
        <w:rPr>
          <w:lang w:val="en-US"/>
        </w:rPr>
        <w:br/>
      </w:r>
      <w:r>
        <w:t xml:space="preserve">The </w:t>
      </w:r>
      <w:r>
        <w:rPr>
          <w:lang w:val="en-US"/>
        </w:rPr>
        <w:t>selected form appears in a new window</w:t>
      </w:r>
      <w:r>
        <w:t>.</w:t>
      </w:r>
    </w:p>
    <w:p w14:paraId="23AB34FB" w14:textId="77777777" w:rsidR="00F2232B" w:rsidRDefault="00F2232B" w:rsidP="00F2232B">
      <w:pPr>
        <w:pStyle w:val="Nomal"/>
        <w:ind w:left="720"/>
      </w:pPr>
      <w:r>
        <w:rPr>
          <w:noProof/>
        </w:rPr>
        <w:drawing>
          <wp:inline distT="0" distB="0" distL="0" distR="0" wp14:anchorId="04317A8B" wp14:editId="7936E043">
            <wp:extent cx="4275741" cy="3524597"/>
            <wp:effectExtent l="19050" t="19050" r="10795" b="19050"/>
            <wp:docPr id="9243" name="Picture 9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96085" cy="3541367"/>
                    </a:xfrm>
                    <a:prstGeom prst="rect">
                      <a:avLst/>
                    </a:prstGeom>
                    <a:noFill/>
                    <a:ln w="3175">
                      <a:solidFill>
                        <a:schemeClr val="tx1"/>
                      </a:solidFill>
                    </a:ln>
                  </pic:spPr>
                </pic:pic>
              </a:graphicData>
            </a:graphic>
          </wp:inline>
        </w:drawing>
      </w:r>
    </w:p>
    <w:p w14:paraId="7A1C5540" w14:textId="77777777" w:rsidR="00F2232B" w:rsidRPr="00E31C36" w:rsidRDefault="00F2232B" w:rsidP="00F2232B">
      <w:pPr>
        <w:pStyle w:val="Figure"/>
        <w:tabs>
          <w:tab w:val="clear" w:pos="1710"/>
          <w:tab w:val="num" w:pos="1800"/>
        </w:tabs>
        <w:ind w:left="1152" w:hanging="432"/>
      </w:pPr>
      <w:r>
        <w:t xml:space="preserve"> View Kit - </w:t>
      </w:r>
      <w:r w:rsidRPr="00E63C3C">
        <w:t xml:space="preserve">Download </w:t>
      </w:r>
      <w:r>
        <w:t>f</w:t>
      </w:r>
      <w:r w:rsidRPr="00E63C3C">
        <w:t xml:space="preserve">orms </w:t>
      </w:r>
      <w:r>
        <w:t>window</w:t>
      </w:r>
      <w:r>
        <w:br/>
      </w:r>
      <w:r>
        <w:br/>
      </w:r>
    </w:p>
    <w:p w14:paraId="2BFF70D0" w14:textId="77777777" w:rsidR="00F2232B" w:rsidRPr="000955E3" w:rsidRDefault="00F2232B" w:rsidP="00E55723">
      <w:pPr>
        <w:pStyle w:val="BodyText"/>
        <w:numPr>
          <w:ilvl w:val="0"/>
          <w:numId w:val="47"/>
        </w:numPr>
      </w:pPr>
      <w:r>
        <w:t xml:space="preserve">View, </w:t>
      </w:r>
      <w:r>
        <w:rPr>
          <w:lang w:val="en-US"/>
        </w:rPr>
        <w:t>p</w:t>
      </w:r>
      <w:r>
        <w:t xml:space="preserve">rint and/or </w:t>
      </w:r>
      <w:r>
        <w:rPr>
          <w:lang w:val="en-US"/>
        </w:rPr>
        <w:t>s</w:t>
      </w:r>
      <w:r>
        <w:t xml:space="preserve">ave the file, as needed. </w:t>
      </w:r>
      <w:r>
        <w:rPr>
          <w:lang w:val="en-US"/>
        </w:rPr>
        <w:br/>
      </w:r>
      <w:r w:rsidRPr="00AF38DA">
        <w:rPr>
          <w:b/>
        </w:rPr>
        <w:t>Note</w:t>
      </w:r>
      <w:r>
        <w:t xml:space="preserve">: </w:t>
      </w:r>
      <w:r>
        <w:rPr>
          <w:lang w:val="en-US"/>
        </w:rPr>
        <w:t>Hover the cursor over the icons in the horizontal and vertical navigation bars to identify tools for viewing multiple pages, printing and saving the file to your machine.</w:t>
      </w:r>
    </w:p>
    <w:p w14:paraId="01979915" w14:textId="0CDEBBD9" w:rsidR="00F2232B" w:rsidDel="00FC714C" w:rsidRDefault="00F2232B">
      <w:pPr>
        <w:pStyle w:val="Heading3"/>
        <w:rPr>
          <w:del w:id="1144" w:author="Sayali Dev" w:date="2018-02-01T16:33:00Z"/>
        </w:rPr>
      </w:pPr>
      <w:r>
        <w:rPr>
          <w:lang w:val="en-US"/>
        </w:rPr>
        <w:br w:type="page"/>
      </w:r>
      <w:bookmarkStart w:id="1145" w:name="_Recording_The_Collection"/>
      <w:bookmarkStart w:id="1146" w:name="CollectingSpecimen"/>
      <w:bookmarkStart w:id="1147" w:name="_Toc297205096"/>
      <w:bookmarkStart w:id="1148" w:name="_Toc452993595"/>
      <w:bookmarkEnd w:id="1145"/>
      <w:bookmarkEnd w:id="1146"/>
      <w:ins w:id="1149" w:author="Sayali Dev" w:date="2018-02-01T16:33:00Z">
        <w:r w:rsidR="00FC714C" w:rsidDel="00FC714C">
          <w:lastRenderedPageBreak/>
          <w:t xml:space="preserve"> </w:t>
        </w:r>
      </w:ins>
      <w:del w:id="1150" w:author="Sayali Dev" w:date="2018-02-01T16:33:00Z">
        <w:r w:rsidDel="00FC714C">
          <w:delText xml:space="preserve">Recording </w:delText>
        </w:r>
        <w:r w:rsidDel="00FC714C">
          <w:rPr>
            <w:lang w:val="en-US"/>
          </w:rPr>
          <w:delText>The</w:delText>
        </w:r>
        <w:r w:rsidDel="00FC714C">
          <w:delText xml:space="preserve"> Collection of </w:delText>
        </w:r>
        <w:r w:rsidDel="00FC714C">
          <w:rPr>
            <w:lang w:val="en-US"/>
          </w:rPr>
          <w:delText xml:space="preserve">a Subject’s </w:delText>
        </w:r>
        <w:r w:rsidDel="00FC714C">
          <w:delText>Biospecimen</w:delText>
        </w:r>
        <w:bookmarkEnd w:id="1147"/>
        <w:bookmarkEnd w:id="1148"/>
        <w:r w:rsidDel="00FC714C">
          <w:delText xml:space="preserve"> </w:delText>
        </w:r>
      </w:del>
    </w:p>
    <w:p w14:paraId="2FD872FA" w14:textId="44F24310" w:rsidR="00F2232B" w:rsidDel="00FC714C" w:rsidRDefault="00F2232B">
      <w:pPr>
        <w:pStyle w:val="Heading3"/>
        <w:rPr>
          <w:del w:id="1151" w:author="Sayali Dev" w:date="2018-02-01T16:33:00Z"/>
        </w:rPr>
        <w:pPrChange w:id="1152" w:author="Sayali Dev" w:date="2018-02-01T16:33:00Z">
          <w:pPr/>
        </w:pPrChange>
      </w:pPr>
    </w:p>
    <w:p w14:paraId="1DBFAB14" w14:textId="4152E66E" w:rsidR="00F2232B" w:rsidDel="00FC714C" w:rsidRDefault="00F2232B">
      <w:pPr>
        <w:pStyle w:val="Heading3"/>
        <w:rPr>
          <w:del w:id="1153" w:author="Sayali Dev" w:date="2018-02-01T16:33:00Z"/>
        </w:rPr>
        <w:pPrChange w:id="1154" w:author="Sayali Dev" w:date="2018-02-01T16:33:00Z">
          <w:pPr/>
        </w:pPrChange>
      </w:pPr>
      <w:del w:id="1155" w:author="Sayali Dev" w:date="2018-02-01T16:33:00Z">
        <w:r w:rsidDel="00FC714C">
          <w:delText xml:space="preserve">An authorized Collection Site user can record the use of a kit item to collect a subject’s biospecimen, which changes the Kit Content Status to </w:delText>
        </w:r>
        <w:r w:rsidRPr="00296853" w:rsidDel="00FC714C">
          <w:rPr>
            <w:b w:val="0"/>
          </w:rPr>
          <w:delText>Collected</w:delText>
        </w:r>
        <w:r w:rsidDel="00FC714C">
          <w:rPr>
            <w:b w:val="0"/>
          </w:rPr>
          <w:delText>.</w:delText>
        </w:r>
      </w:del>
    </w:p>
    <w:p w14:paraId="5D12DD77" w14:textId="2AC78B2F" w:rsidR="00F2232B" w:rsidDel="00FC714C" w:rsidRDefault="00F2232B">
      <w:pPr>
        <w:pStyle w:val="Heading3"/>
        <w:rPr>
          <w:del w:id="1156" w:author="Sayali Dev" w:date="2018-02-01T16:33:00Z"/>
        </w:rPr>
        <w:pPrChange w:id="1157" w:author="Sayali Dev" w:date="2018-02-01T16:33:00Z">
          <w:pPr/>
        </w:pPrChange>
      </w:pPr>
      <w:del w:id="1158" w:author="Sayali Dev" w:date="2018-02-01T16:33:00Z">
        <w:r w:rsidDel="00FC714C">
          <w:rPr>
            <w:b w:val="0"/>
          </w:rPr>
          <w:br/>
        </w:r>
        <w:r w:rsidRPr="007D4221" w:rsidDel="00FC714C">
          <w:rPr>
            <w:b w:val="0"/>
          </w:rPr>
          <w:delText>Note:</w:delText>
        </w:r>
        <w:r w:rsidDel="00FC714C">
          <w:delText xml:space="preserve"> </w:delText>
        </w:r>
      </w:del>
    </w:p>
    <w:p w14:paraId="37C71375" w14:textId="0C21235A" w:rsidR="00F2232B" w:rsidDel="00FC714C" w:rsidRDefault="00F2232B">
      <w:pPr>
        <w:pStyle w:val="Heading3"/>
        <w:rPr>
          <w:del w:id="1159" w:author="Sayali Dev" w:date="2018-02-01T16:33:00Z"/>
        </w:rPr>
        <w:pPrChange w:id="1160" w:author="Sayali Dev" w:date="2018-02-01T16:33:00Z">
          <w:pPr>
            <w:numPr>
              <w:numId w:val="66"/>
            </w:numPr>
            <w:ind w:left="720" w:hanging="360"/>
          </w:pPr>
        </w:pPrChange>
      </w:pPr>
      <w:del w:id="1161" w:author="Sayali Dev" w:date="2018-02-01T16:33:00Z">
        <w:r w:rsidDel="00FC714C">
          <w:delText xml:space="preserve">You can record the collection of a subject’s biospecimen only for those kit items that have the status as </w:delText>
        </w:r>
        <w:r w:rsidRPr="004C139D" w:rsidDel="00FC714C">
          <w:rPr>
            <w:b w:val="0"/>
          </w:rPr>
          <w:delText>Not Collected</w:delText>
        </w:r>
        <w:r w:rsidDel="00FC714C">
          <w:delText xml:space="preserve">. </w:delText>
        </w:r>
      </w:del>
    </w:p>
    <w:p w14:paraId="6B423CFA" w14:textId="0E693A93" w:rsidR="00F2232B" w:rsidDel="00FC714C" w:rsidRDefault="00F2232B">
      <w:pPr>
        <w:pStyle w:val="Heading3"/>
        <w:rPr>
          <w:del w:id="1162" w:author="Sayali Dev" w:date="2018-02-01T16:33:00Z"/>
        </w:rPr>
        <w:pPrChange w:id="1163" w:author="Sayali Dev" w:date="2018-02-01T16:33:00Z">
          <w:pPr>
            <w:numPr>
              <w:numId w:val="66"/>
            </w:numPr>
            <w:ind w:left="720" w:hanging="360"/>
          </w:pPr>
        </w:pPrChange>
      </w:pPr>
      <w:del w:id="1164" w:author="Sayali Dev" w:date="2018-02-01T16:33:00Z">
        <w:r w:rsidDel="00FC714C">
          <w:delText xml:space="preserve">Only a Collection Site user can view the </w:delText>
        </w:r>
        <w:r w:rsidRPr="004C139D" w:rsidDel="00FC714C">
          <w:rPr>
            <w:b w:val="0"/>
          </w:rPr>
          <w:delText>Collect</w:delText>
        </w:r>
        <w:r w:rsidDel="00FC714C">
          <w:delText xml:space="preserve"> button and perform this task.</w:delText>
        </w:r>
      </w:del>
    </w:p>
    <w:p w14:paraId="672A3BFA" w14:textId="75F8C2AF" w:rsidR="00F2232B" w:rsidDel="00FC714C" w:rsidRDefault="00F2232B">
      <w:pPr>
        <w:pStyle w:val="Heading3"/>
        <w:rPr>
          <w:del w:id="1165" w:author="Sayali Dev" w:date="2018-02-01T16:33:00Z"/>
        </w:rPr>
        <w:pPrChange w:id="1166" w:author="Sayali Dev" w:date="2018-02-01T16:33:00Z">
          <w:pPr/>
        </w:pPrChange>
      </w:pPr>
    </w:p>
    <w:p w14:paraId="5A4BDB15" w14:textId="50E6458E" w:rsidR="00F2232B" w:rsidDel="00FC714C" w:rsidRDefault="00F2232B">
      <w:pPr>
        <w:pStyle w:val="Heading3"/>
        <w:rPr>
          <w:del w:id="1167" w:author="Sayali Dev" w:date="2018-02-01T16:33:00Z"/>
        </w:rPr>
        <w:pPrChange w:id="1168" w:author="Sayali Dev" w:date="2018-02-01T16:33:00Z">
          <w:pPr/>
        </w:pPrChange>
      </w:pPr>
      <w:del w:id="1169" w:author="Sayali Dev" w:date="2018-02-01T16:33:00Z">
        <w:r w:rsidDel="00FC714C">
          <w:delText>To record the collection of a subject’s biospecimen:</w:delText>
        </w:r>
      </w:del>
    </w:p>
    <w:p w14:paraId="2B2098BC" w14:textId="2D072829" w:rsidR="00F2232B" w:rsidDel="00FC714C" w:rsidRDefault="00F2232B">
      <w:pPr>
        <w:pStyle w:val="Heading3"/>
        <w:rPr>
          <w:del w:id="1170" w:author="Sayali Dev" w:date="2018-02-01T16:33:00Z"/>
        </w:rPr>
        <w:pPrChange w:id="1171" w:author="Sayali Dev" w:date="2018-02-01T16:33:00Z">
          <w:pPr/>
        </w:pPrChange>
      </w:pPr>
    </w:p>
    <w:p w14:paraId="1C90318D" w14:textId="788B1321" w:rsidR="00F2232B" w:rsidDel="00FC714C" w:rsidRDefault="00F2232B">
      <w:pPr>
        <w:pStyle w:val="Heading3"/>
        <w:rPr>
          <w:del w:id="1172" w:author="Sayali Dev" w:date="2018-02-01T16:33:00Z"/>
        </w:rPr>
        <w:pPrChange w:id="1173" w:author="Sayali Dev" w:date="2018-02-01T16:33:00Z">
          <w:pPr>
            <w:numPr>
              <w:numId w:val="65"/>
            </w:numPr>
            <w:tabs>
              <w:tab w:val="num" w:pos="720"/>
            </w:tabs>
            <w:ind w:left="720" w:right="540" w:hanging="360"/>
          </w:pPr>
        </w:pPrChange>
      </w:pPr>
      <w:del w:id="1174" w:author="Sayali Dev" w:date="2018-01-31T17:54:00Z">
        <w:r w:rsidDel="009A119E">
          <w:delText>Log on</w:delText>
        </w:r>
      </w:del>
      <w:del w:id="1175" w:author="Sayali Dev" w:date="2018-02-01T16:33:00Z">
        <w:r w:rsidDel="00FC714C">
          <w:delText xml:space="preserve"> to the application using your </w:delText>
        </w:r>
      </w:del>
      <w:del w:id="1176" w:author="Sayali Dev" w:date="2018-01-31T17:55:00Z">
        <w:r w:rsidDel="00A62626">
          <w:delText>logon</w:delText>
        </w:r>
      </w:del>
      <w:del w:id="1177" w:author="Sayali Dev" w:date="2018-02-01T16:33:00Z">
        <w:r w:rsidDel="00FC714C">
          <w:delText xml:space="preserve"> credentials.</w:delText>
        </w:r>
      </w:del>
    </w:p>
    <w:p w14:paraId="62C9AC1D" w14:textId="1B05AFCF" w:rsidR="00F2232B" w:rsidDel="00FC714C" w:rsidRDefault="00F2232B">
      <w:pPr>
        <w:pStyle w:val="Heading3"/>
        <w:rPr>
          <w:del w:id="1178" w:author="Sayali Dev" w:date="2018-02-01T16:33:00Z"/>
        </w:rPr>
        <w:pPrChange w:id="1179" w:author="Sayali Dev" w:date="2018-02-01T16:33:00Z">
          <w:pPr>
            <w:ind w:left="720" w:right="540"/>
          </w:pPr>
        </w:pPrChange>
      </w:pPr>
      <w:del w:id="1180" w:author="Sayali Dev" w:date="2018-02-01T16:33:00Z">
        <w:r w:rsidRPr="000D508B" w:rsidDel="00FC714C">
          <w:delText>The home page appears.</w:delText>
        </w:r>
      </w:del>
    </w:p>
    <w:p w14:paraId="6DDCAFB8" w14:textId="443648C1" w:rsidR="00F2232B" w:rsidDel="00FC714C" w:rsidRDefault="00F2232B">
      <w:pPr>
        <w:pStyle w:val="Heading3"/>
        <w:rPr>
          <w:del w:id="1181" w:author="Sayali Dev" w:date="2018-02-01T16:33:00Z"/>
        </w:rPr>
        <w:pPrChange w:id="1182" w:author="Sayali Dev" w:date="2018-02-01T16:33:00Z">
          <w:pPr>
            <w:ind w:left="360" w:right="540"/>
          </w:pPr>
        </w:pPrChange>
      </w:pPr>
    </w:p>
    <w:p w14:paraId="464E2838" w14:textId="5D1D1C55" w:rsidR="00F2232B" w:rsidDel="00FC714C" w:rsidRDefault="00F2232B">
      <w:pPr>
        <w:pStyle w:val="Heading3"/>
        <w:rPr>
          <w:del w:id="1183" w:author="Sayali Dev" w:date="2018-02-01T16:33:00Z"/>
        </w:rPr>
        <w:pPrChange w:id="1184" w:author="Sayali Dev" w:date="2018-02-01T16:33:00Z">
          <w:pPr>
            <w:numPr>
              <w:numId w:val="65"/>
            </w:numPr>
            <w:tabs>
              <w:tab w:val="num" w:pos="720"/>
            </w:tabs>
            <w:ind w:left="720" w:right="540" w:hanging="360"/>
          </w:pPr>
        </w:pPrChange>
      </w:pPr>
      <w:del w:id="1185" w:author="Sayali Dev" w:date="2018-02-01T16:33:00Z">
        <w:r w:rsidDel="00FC714C">
          <w:delText xml:space="preserve">Point to the arrow of the </w:delText>
        </w:r>
        <w:r w:rsidRPr="00F9517E" w:rsidDel="00FC714C">
          <w:rPr>
            <w:b w:val="0"/>
          </w:rPr>
          <w:delText>BMS</w:delText>
        </w:r>
        <w:r w:rsidDel="00FC714C">
          <w:delText xml:space="preserve"> tab, and then c</w:delText>
        </w:r>
        <w:r w:rsidRPr="00585562" w:rsidDel="00FC714C">
          <w:delText xml:space="preserve">lick </w:delText>
        </w:r>
        <w:r w:rsidDel="00FC714C">
          <w:rPr>
            <w:b w:val="0"/>
          </w:rPr>
          <w:delText>Kits I</w:delText>
        </w:r>
        <w:r w:rsidRPr="00EC5321" w:rsidDel="00FC714C">
          <w:rPr>
            <w:b w:val="0"/>
          </w:rPr>
          <w:delText>nventory</w:delText>
        </w:r>
        <w:r w:rsidDel="00FC714C">
          <w:delText xml:space="preserve">. </w:delText>
        </w:r>
      </w:del>
    </w:p>
    <w:p w14:paraId="3F69C848" w14:textId="3857F800" w:rsidR="00F2232B" w:rsidDel="00FC714C" w:rsidRDefault="00F2232B">
      <w:pPr>
        <w:pStyle w:val="Heading3"/>
        <w:rPr>
          <w:del w:id="1186" w:author="Sayali Dev" w:date="2018-02-01T16:33:00Z"/>
        </w:rPr>
        <w:pPrChange w:id="1187" w:author="Sayali Dev" w:date="2018-02-01T16:33:00Z">
          <w:pPr>
            <w:ind w:left="720"/>
          </w:pPr>
        </w:pPrChange>
      </w:pPr>
      <w:del w:id="1188" w:author="Sayali Dev" w:date="2018-02-01T16:33:00Z">
        <w:r w:rsidRPr="00585562" w:rsidDel="00FC714C">
          <w:delText xml:space="preserve">The </w:delText>
        </w:r>
        <w:r w:rsidDel="00FC714C">
          <w:rPr>
            <w:b w:val="0"/>
          </w:rPr>
          <w:delText>K</w:delText>
        </w:r>
        <w:r w:rsidRPr="00E26214" w:rsidDel="00FC714C">
          <w:rPr>
            <w:b w:val="0"/>
          </w:rPr>
          <w:delText>it</w:delText>
        </w:r>
        <w:r w:rsidDel="00FC714C">
          <w:rPr>
            <w:b w:val="0"/>
          </w:rPr>
          <w:delText xml:space="preserve"> S</w:delText>
        </w:r>
        <w:r w:rsidRPr="00E26214" w:rsidDel="00FC714C">
          <w:rPr>
            <w:b w:val="0"/>
          </w:rPr>
          <w:delText>earch</w:delText>
        </w:r>
        <w:r w:rsidRPr="00585562" w:rsidDel="00FC714C">
          <w:delText xml:space="preserve"> </w:delText>
        </w:r>
        <w:r w:rsidDel="00FC714C">
          <w:delText>page appears.</w:delText>
        </w:r>
      </w:del>
    </w:p>
    <w:p w14:paraId="58354720" w14:textId="21D1F79C" w:rsidR="00F2232B" w:rsidDel="00FC714C" w:rsidRDefault="00F2232B">
      <w:pPr>
        <w:pStyle w:val="Heading3"/>
        <w:rPr>
          <w:del w:id="1189" w:author="Sayali Dev" w:date="2018-02-01T16:33:00Z"/>
        </w:rPr>
        <w:pPrChange w:id="1190" w:author="Sayali Dev" w:date="2018-02-01T16:33:00Z">
          <w:pPr>
            <w:ind w:left="720"/>
          </w:pPr>
        </w:pPrChange>
      </w:pPr>
    </w:p>
    <w:p w14:paraId="0EF66FB8" w14:textId="01C907A4" w:rsidR="00F2232B" w:rsidDel="00FC714C" w:rsidRDefault="00F2232B">
      <w:pPr>
        <w:pStyle w:val="Heading3"/>
        <w:rPr>
          <w:del w:id="1191" w:author="Sayali Dev" w:date="2018-02-01T16:33:00Z"/>
        </w:rPr>
        <w:pPrChange w:id="1192" w:author="Sayali Dev" w:date="2018-02-01T16:33:00Z">
          <w:pPr>
            <w:numPr>
              <w:numId w:val="65"/>
            </w:numPr>
            <w:tabs>
              <w:tab w:val="num" w:pos="720"/>
            </w:tabs>
            <w:ind w:left="720" w:right="540" w:hanging="360"/>
          </w:pPr>
        </w:pPrChange>
      </w:pPr>
      <w:del w:id="1193" w:author="Sayali Dev" w:date="2018-02-01T16:33:00Z">
        <w:r w:rsidDel="00FC714C">
          <w:delText xml:space="preserve">Click </w:delText>
        </w:r>
        <w:r w:rsidRPr="009C71DE" w:rsidDel="00FC714C">
          <w:rPr>
            <w:b w:val="0"/>
          </w:rPr>
          <w:delText>S</w:delText>
        </w:r>
        <w:r w:rsidDel="00FC714C">
          <w:rPr>
            <w:b w:val="0"/>
          </w:rPr>
          <w:delText>EARCH</w:delText>
        </w:r>
        <w:r w:rsidDel="00FC714C">
          <w:delText>.</w:delText>
        </w:r>
      </w:del>
    </w:p>
    <w:p w14:paraId="1F289833" w14:textId="0BEC84BF" w:rsidR="00F2232B" w:rsidDel="00FC714C" w:rsidRDefault="00F2232B">
      <w:pPr>
        <w:pStyle w:val="Heading3"/>
        <w:rPr>
          <w:del w:id="1194" w:author="Sayali Dev" w:date="2018-02-01T16:33:00Z"/>
        </w:rPr>
        <w:pPrChange w:id="1195" w:author="Sayali Dev" w:date="2018-02-01T16:33:00Z">
          <w:pPr>
            <w:ind w:left="720" w:right="540"/>
          </w:pPr>
        </w:pPrChange>
      </w:pPr>
      <w:del w:id="1196" w:author="Sayali Dev" w:date="2018-02-01T16:33:00Z">
        <w:r w:rsidDel="00FC714C">
          <w:delText>The k</w:delText>
        </w:r>
        <w:r w:rsidRPr="00AE5860" w:rsidDel="00FC714C">
          <w:delText xml:space="preserve">it </w:delText>
        </w:r>
        <w:r w:rsidDel="00FC714C">
          <w:delText>s</w:delText>
        </w:r>
        <w:r w:rsidRPr="00AE5860" w:rsidDel="00FC714C">
          <w:delText xml:space="preserve">earch </w:delText>
        </w:r>
        <w:r w:rsidDel="00FC714C">
          <w:delText xml:space="preserve">page displays a list of kits. </w:delText>
        </w:r>
      </w:del>
    </w:p>
    <w:p w14:paraId="73639266" w14:textId="0BAD4824" w:rsidR="00F2232B" w:rsidDel="00FC714C" w:rsidRDefault="00F2232B">
      <w:pPr>
        <w:pStyle w:val="Heading3"/>
        <w:rPr>
          <w:del w:id="1197" w:author="Sayali Dev" w:date="2018-02-01T16:33:00Z"/>
        </w:rPr>
        <w:pPrChange w:id="1198" w:author="Sayali Dev" w:date="2018-02-01T16:33:00Z">
          <w:pPr>
            <w:ind w:left="720" w:right="540"/>
          </w:pPr>
        </w:pPrChange>
      </w:pPr>
    </w:p>
    <w:p w14:paraId="4DF443E5" w14:textId="70C26188" w:rsidR="00F2232B" w:rsidRPr="00991BF3" w:rsidDel="00FC714C" w:rsidRDefault="00F2232B">
      <w:pPr>
        <w:pStyle w:val="Heading3"/>
        <w:rPr>
          <w:del w:id="1199" w:author="Sayali Dev" w:date="2018-02-01T16:33:00Z"/>
        </w:rPr>
        <w:pPrChange w:id="1200" w:author="Sayali Dev" w:date="2018-02-01T16:33:00Z">
          <w:pPr>
            <w:numPr>
              <w:numId w:val="65"/>
            </w:numPr>
            <w:tabs>
              <w:tab w:val="num" w:pos="720"/>
            </w:tabs>
            <w:ind w:left="720" w:right="540" w:hanging="360"/>
          </w:pPr>
        </w:pPrChange>
      </w:pPr>
      <w:del w:id="1201" w:author="Sayali Dev" w:date="2018-02-01T16:33:00Z">
        <w:r w:rsidDel="00FC714C">
          <w:delText xml:space="preserve">Click the row of the appropriate kit. </w:delText>
        </w:r>
      </w:del>
    </w:p>
    <w:p w14:paraId="2EDD9750" w14:textId="09226654" w:rsidR="00F2232B" w:rsidDel="00FC714C" w:rsidRDefault="00F2232B">
      <w:pPr>
        <w:pStyle w:val="Heading3"/>
        <w:rPr>
          <w:del w:id="1202" w:author="Sayali Dev" w:date="2018-02-01T16:33:00Z"/>
        </w:rPr>
        <w:pPrChange w:id="1203" w:author="Sayali Dev" w:date="2018-02-01T16:33:00Z">
          <w:pPr>
            <w:ind w:firstLine="720"/>
          </w:pPr>
        </w:pPrChange>
      </w:pPr>
      <w:del w:id="1204" w:author="Sayali Dev" w:date="2018-02-01T16:33:00Z">
        <w:r w:rsidRPr="00991BF3" w:rsidDel="00FC714C">
          <w:delText xml:space="preserve">The </w:delText>
        </w:r>
        <w:r w:rsidRPr="00D74ADD" w:rsidDel="00FC714C">
          <w:rPr>
            <w:b w:val="0"/>
          </w:rPr>
          <w:delText>View Kit</w:delText>
        </w:r>
        <w:r w:rsidDel="00FC714C">
          <w:delText xml:space="preserve"> page appears. This page displays the </w:delText>
        </w:r>
        <w:r w:rsidRPr="00B6072E" w:rsidDel="00FC714C">
          <w:rPr>
            <w:b w:val="0"/>
          </w:rPr>
          <w:delText>Kit Contents</w:delText>
        </w:r>
        <w:r w:rsidDel="00FC714C">
          <w:delText xml:space="preserve"> area that lists the kit items.</w:delText>
        </w:r>
      </w:del>
    </w:p>
    <w:p w14:paraId="060299DA" w14:textId="07BC4E8E" w:rsidR="00F2232B" w:rsidDel="00FC714C" w:rsidRDefault="00F2232B">
      <w:pPr>
        <w:pStyle w:val="Heading3"/>
        <w:rPr>
          <w:del w:id="1205" w:author="Sayali Dev" w:date="2018-02-01T16:33:00Z"/>
        </w:rPr>
        <w:pPrChange w:id="1206" w:author="Sayali Dev" w:date="2018-02-01T16:33:00Z">
          <w:pPr>
            <w:ind w:firstLine="720"/>
          </w:pPr>
        </w:pPrChange>
      </w:pPr>
    </w:p>
    <w:p w14:paraId="2CD5061B" w14:textId="5E1E4D3D" w:rsidR="00F2232B" w:rsidDel="00FC714C" w:rsidRDefault="00F2232B">
      <w:pPr>
        <w:pStyle w:val="Heading3"/>
        <w:rPr>
          <w:del w:id="1207" w:author="Sayali Dev" w:date="2018-02-01T16:33:00Z"/>
        </w:rPr>
        <w:pPrChange w:id="1208" w:author="Sayali Dev" w:date="2018-02-01T16:33:00Z">
          <w:pPr>
            <w:numPr>
              <w:numId w:val="65"/>
            </w:numPr>
            <w:tabs>
              <w:tab w:val="num" w:pos="720"/>
            </w:tabs>
            <w:ind w:left="720" w:hanging="360"/>
          </w:pPr>
        </w:pPrChange>
      </w:pPr>
      <w:del w:id="1209" w:author="Sayali Dev" w:date="2018-02-01T16:33:00Z">
        <w:r w:rsidDel="00FC714C">
          <w:delText xml:space="preserve">Select the checkboxes of the kit items for which you want to record the collection of a subject’s biospecimens. </w:delText>
        </w:r>
      </w:del>
    </w:p>
    <w:p w14:paraId="0357FF59" w14:textId="451A14D3" w:rsidR="00F2232B" w:rsidDel="00FC714C" w:rsidRDefault="00F2232B">
      <w:pPr>
        <w:pStyle w:val="Heading3"/>
        <w:rPr>
          <w:del w:id="1210" w:author="Sayali Dev" w:date="2018-02-01T16:33:00Z"/>
        </w:rPr>
        <w:pPrChange w:id="1211" w:author="Sayali Dev" w:date="2018-02-01T16:33:00Z">
          <w:pPr>
            <w:ind w:left="720"/>
          </w:pPr>
        </w:pPrChange>
      </w:pPr>
      <w:del w:id="1212" w:author="Sayali Dev" w:date="2018-02-01T16:33:00Z">
        <w:r w:rsidRPr="00B6072E" w:rsidDel="00FC714C">
          <w:rPr>
            <w:b w:val="0"/>
          </w:rPr>
          <w:delText xml:space="preserve">Note: </w:delText>
        </w:r>
        <w:r w:rsidRPr="00460716" w:rsidDel="00FC714C">
          <w:delText xml:space="preserve">To </w:delText>
        </w:r>
        <w:r w:rsidDel="00FC714C">
          <w:delText xml:space="preserve">record the collection of biospecimens </w:delText>
        </w:r>
        <w:r w:rsidRPr="00460716" w:rsidDel="00FC714C">
          <w:delText>for all the kit items,</w:delText>
        </w:r>
        <w:r w:rsidDel="00FC714C">
          <w:rPr>
            <w:b w:val="0"/>
          </w:rPr>
          <w:delText xml:space="preserve"> </w:delText>
        </w:r>
        <w:r w:rsidDel="00FC714C">
          <w:delText>select the checkbox on the header.</w:delText>
        </w:r>
      </w:del>
    </w:p>
    <w:p w14:paraId="61EB9C06" w14:textId="149DAC76" w:rsidR="00F2232B" w:rsidDel="00FC714C" w:rsidRDefault="00F2232B">
      <w:pPr>
        <w:pStyle w:val="Heading3"/>
        <w:rPr>
          <w:del w:id="1213" w:author="Sayali Dev" w:date="2018-02-01T16:33:00Z"/>
        </w:rPr>
        <w:pPrChange w:id="1214" w:author="Sayali Dev" w:date="2018-02-01T16:33:00Z">
          <w:pPr/>
        </w:pPrChange>
      </w:pPr>
    </w:p>
    <w:p w14:paraId="26CD6FD8" w14:textId="7A934EBE" w:rsidR="00F2232B" w:rsidDel="00FC714C" w:rsidRDefault="00F2232B">
      <w:pPr>
        <w:pStyle w:val="Heading3"/>
        <w:rPr>
          <w:del w:id="1215" w:author="Sayali Dev" w:date="2018-02-01T16:33:00Z"/>
        </w:rPr>
        <w:pPrChange w:id="1216" w:author="Sayali Dev" w:date="2018-02-01T16:33:00Z">
          <w:pPr>
            <w:numPr>
              <w:numId w:val="65"/>
            </w:numPr>
            <w:tabs>
              <w:tab w:val="num" w:pos="720"/>
            </w:tabs>
            <w:ind w:left="720" w:hanging="360"/>
          </w:pPr>
        </w:pPrChange>
      </w:pPr>
      <w:del w:id="1217" w:author="Sayali Dev" w:date="2018-02-01T16:33:00Z">
        <w:r w:rsidDel="00FC714C">
          <w:delText xml:space="preserve">Click </w:delText>
        </w:r>
        <w:r w:rsidRPr="00C3687A" w:rsidDel="00FC714C">
          <w:rPr>
            <w:b w:val="0"/>
          </w:rPr>
          <w:delText>COLLECT</w:delText>
        </w:r>
        <w:r w:rsidDel="00FC714C">
          <w:delText xml:space="preserve">. </w:delText>
        </w:r>
      </w:del>
    </w:p>
    <w:p w14:paraId="324866E5" w14:textId="4DD03F71" w:rsidR="00F2232B" w:rsidDel="00FC714C" w:rsidRDefault="00F2232B">
      <w:pPr>
        <w:pStyle w:val="Heading3"/>
        <w:rPr>
          <w:del w:id="1218" w:author="Sayali Dev" w:date="2018-02-01T16:33:00Z"/>
        </w:rPr>
        <w:pPrChange w:id="1219" w:author="Sayali Dev" w:date="2018-02-01T16:33:00Z">
          <w:pPr>
            <w:ind w:left="720"/>
          </w:pPr>
        </w:pPrChange>
      </w:pPr>
      <w:del w:id="1220" w:author="Sayali Dev" w:date="2018-02-01T16:33:00Z">
        <w:r w:rsidDel="00FC714C">
          <w:delText xml:space="preserve">The </w:delText>
        </w:r>
        <w:r w:rsidRPr="00C3687A" w:rsidDel="00FC714C">
          <w:rPr>
            <w:b w:val="0"/>
          </w:rPr>
          <w:delText xml:space="preserve">Collect </w:delText>
        </w:r>
        <w:r w:rsidDel="00FC714C">
          <w:delText>window appears.</w:delText>
        </w:r>
      </w:del>
    </w:p>
    <w:p w14:paraId="1EA0263A" w14:textId="491EB1BC" w:rsidR="00F2232B" w:rsidDel="00FC714C" w:rsidRDefault="00F2232B">
      <w:pPr>
        <w:pStyle w:val="Heading3"/>
        <w:rPr>
          <w:del w:id="1221" w:author="Sayali Dev" w:date="2018-02-01T16:33:00Z"/>
        </w:rPr>
        <w:pPrChange w:id="1222" w:author="Sayali Dev" w:date="2018-02-01T16:33:00Z">
          <w:pPr>
            <w:ind w:left="720"/>
          </w:pPr>
        </w:pPrChange>
      </w:pPr>
    </w:p>
    <w:p w14:paraId="00E73A0B" w14:textId="30611A5D" w:rsidR="00F2232B" w:rsidDel="00FC714C" w:rsidRDefault="00F2232B">
      <w:pPr>
        <w:pStyle w:val="Heading3"/>
        <w:rPr>
          <w:del w:id="1223" w:author="Sayali Dev" w:date="2018-02-01T16:33:00Z"/>
        </w:rPr>
        <w:pPrChange w:id="1224" w:author="Sayali Dev" w:date="2018-02-01T16:33:00Z">
          <w:pPr>
            <w:ind w:left="720"/>
          </w:pPr>
        </w:pPrChange>
      </w:pPr>
      <w:del w:id="1225" w:author="Sayali Dev" w:date="2018-02-01T16:33:00Z">
        <w:r w:rsidRPr="00691675" w:rsidDel="00FC714C">
          <w:rPr>
            <w:b w:val="0"/>
            <w:noProof/>
          </w:rPr>
          <w:drawing>
            <wp:inline distT="0" distB="0" distL="0" distR="0" wp14:anchorId="49466C44" wp14:editId="2DB44558">
              <wp:extent cx="3515995" cy="2360930"/>
              <wp:effectExtent l="19050" t="19050" r="27305" b="2032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5995" cy="2360930"/>
                      </a:xfrm>
                      <a:prstGeom prst="rect">
                        <a:avLst/>
                      </a:prstGeom>
                      <a:noFill/>
                      <a:ln w="3175">
                        <a:solidFill>
                          <a:schemeClr val="tx1"/>
                        </a:solidFill>
                      </a:ln>
                    </pic:spPr>
                  </pic:pic>
                </a:graphicData>
              </a:graphic>
            </wp:inline>
          </w:drawing>
        </w:r>
      </w:del>
    </w:p>
    <w:p w14:paraId="41AA6999" w14:textId="2546531D" w:rsidR="00F2232B" w:rsidDel="00FC714C" w:rsidRDefault="00F2232B">
      <w:pPr>
        <w:pStyle w:val="Heading3"/>
        <w:rPr>
          <w:del w:id="1226" w:author="Sayali Dev" w:date="2018-02-01T16:33:00Z"/>
        </w:rPr>
        <w:pPrChange w:id="1227" w:author="Sayali Dev" w:date="2018-02-01T16:33:00Z">
          <w:pPr>
            <w:pStyle w:val="Figure"/>
            <w:tabs>
              <w:tab w:val="clear" w:pos="1710"/>
              <w:tab w:val="num" w:pos="1800"/>
            </w:tabs>
            <w:ind w:left="1152" w:hanging="432"/>
          </w:pPr>
        </w:pPrChange>
      </w:pPr>
      <w:del w:id="1228" w:author="Sayali Dev" w:date="2018-02-01T16:33:00Z">
        <w:r w:rsidDel="00FC714C">
          <w:delText xml:space="preserve"> Collect window</w:delText>
        </w:r>
        <w:r w:rsidDel="00FC714C">
          <w:br/>
        </w:r>
      </w:del>
    </w:p>
    <w:p w14:paraId="41A1F5DD" w14:textId="16EBF017" w:rsidR="00F2232B" w:rsidDel="00FC714C" w:rsidRDefault="00F2232B">
      <w:pPr>
        <w:pStyle w:val="Heading3"/>
        <w:rPr>
          <w:del w:id="1229" w:author="Sayali Dev" w:date="2018-02-01T16:33:00Z"/>
        </w:rPr>
        <w:pPrChange w:id="1230" w:author="Sayali Dev" w:date="2018-02-01T16:33:00Z">
          <w:pPr>
            <w:numPr>
              <w:numId w:val="65"/>
            </w:numPr>
            <w:tabs>
              <w:tab w:val="num" w:pos="720"/>
            </w:tabs>
            <w:ind w:left="720" w:right="540" w:hanging="360"/>
          </w:pPr>
        </w:pPrChange>
      </w:pPr>
      <w:del w:id="1231" w:author="Sayali Dev" w:date="2018-02-01T16:33:00Z">
        <w:r w:rsidDel="00FC714C">
          <w:delText xml:space="preserve">Enter appropriate information in each field. Following table lists each field and its description. </w:delText>
        </w:r>
      </w:del>
    </w:p>
    <w:p w14:paraId="7D61F812" w14:textId="4E15E886" w:rsidR="00F2232B" w:rsidDel="00FC714C" w:rsidRDefault="00F2232B">
      <w:pPr>
        <w:pStyle w:val="Heading3"/>
        <w:rPr>
          <w:del w:id="1232" w:author="Sayali Dev" w:date="2018-02-01T16:33:00Z"/>
        </w:rPr>
        <w:pPrChange w:id="1233" w:author="Sayali Dev" w:date="2018-02-01T16:33:00Z">
          <w:pPr>
            <w:ind w:left="720" w:right="540"/>
          </w:pPr>
        </w:pPrChange>
      </w:pPr>
      <w:del w:id="1234" w:author="Sayali Dev" w:date="2018-02-01T16:33:00Z">
        <w:r w:rsidDel="00FC714C">
          <w:rPr>
            <w:b w:val="0"/>
          </w:rPr>
          <w:br/>
        </w:r>
        <w:r w:rsidRPr="00B23F0A" w:rsidDel="00FC714C">
          <w:rPr>
            <w:b w:val="0"/>
          </w:rPr>
          <w:delText>Note:</w:delText>
        </w:r>
        <w:r w:rsidDel="00FC714C">
          <w:delText xml:space="preserve"> Fields that are marked with the red asterisk (</w:delText>
        </w:r>
        <w:r w:rsidRPr="00B23F0A" w:rsidDel="00FC714C">
          <w:rPr>
            <w:color w:val="FF0000"/>
          </w:rPr>
          <w:delText>*</w:delText>
        </w:r>
        <w:r w:rsidDel="00FC714C">
          <w:delText xml:space="preserve">) are mandatory. </w:delText>
        </w:r>
      </w:del>
    </w:p>
    <w:p w14:paraId="3276D41C" w14:textId="39863758" w:rsidR="00F2232B" w:rsidDel="00FC714C" w:rsidRDefault="00F2232B">
      <w:pPr>
        <w:pStyle w:val="Heading3"/>
        <w:rPr>
          <w:del w:id="1235" w:author="Sayali Dev" w:date="2018-02-01T16:33:00Z"/>
        </w:rPr>
        <w:pPrChange w:id="1236" w:author="Sayali Dev" w:date="2018-02-01T16:33:00Z">
          <w:pPr>
            <w:ind w:left="720" w:right="540"/>
          </w:pPr>
        </w:pPrChange>
      </w:pPr>
    </w:p>
    <w:p w14:paraId="13B3FC88" w14:textId="45F4FF57" w:rsidR="00F2232B" w:rsidDel="00FC714C" w:rsidRDefault="00F2232B">
      <w:pPr>
        <w:pStyle w:val="Heading3"/>
        <w:rPr>
          <w:del w:id="1237" w:author="Sayali Dev" w:date="2018-02-01T16:33:00Z"/>
        </w:rPr>
        <w:pPrChange w:id="1238" w:author="Sayali Dev" w:date="2018-02-01T16:33:00Z">
          <w:pPr>
            <w:pStyle w:val="Caption"/>
            <w:ind w:firstLine="720"/>
          </w:pPr>
        </w:pPrChange>
      </w:pPr>
      <w:del w:id="1239" w:author="Sayali Dev" w:date="2018-02-01T16:33:00Z">
        <w:r w:rsidDel="00FC714C">
          <w:delText xml:space="preserve">Table </w:delText>
        </w:r>
        <w:r w:rsidR="00544A61" w:rsidDel="00FC714C">
          <w:rPr>
            <w:b w:val="0"/>
          </w:rPr>
          <w:fldChar w:fldCharType="begin"/>
        </w:r>
        <w:r w:rsidR="00544A61" w:rsidDel="00FC714C">
          <w:delInstrText xml:space="preserve"> SEQ Figure \* ARABIC </w:delInstrText>
        </w:r>
        <w:r w:rsidR="00544A61" w:rsidDel="00FC714C">
          <w:rPr>
            <w:b w:val="0"/>
          </w:rPr>
          <w:fldChar w:fldCharType="separate"/>
        </w:r>
        <w:r w:rsidDel="00FC714C">
          <w:rPr>
            <w:noProof/>
          </w:rPr>
          <w:delText>9</w:delText>
        </w:r>
        <w:r w:rsidR="00544A61" w:rsidDel="00FC714C">
          <w:rPr>
            <w:b w:val="0"/>
            <w:noProof/>
          </w:rPr>
          <w:fldChar w:fldCharType="end"/>
        </w:r>
        <w:r w:rsidDel="00FC714C">
          <w:delText>: Recording the collection of a subject’s biospecimen</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F2232B" w:rsidRPr="007A152E" w:rsidDel="00FC714C" w14:paraId="622B6F03" w14:textId="0EE9C4F9" w:rsidTr="00F2232B">
        <w:trPr>
          <w:cantSplit/>
          <w:trHeight w:val="288"/>
          <w:tblHeader/>
          <w:del w:id="1240" w:author="Sayali Dev" w:date="2018-02-01T16:33:00Z"/>
        </w:trPr>
        <w:tc>
          <w:tcPr>
            <w:tcW w:w="2790" w:type="dxa"/>
            <w:shd w:val="clear" w:color="auto" w:fill="BFBFBF"/>
            <w:vAlign w:val="center"/>
          </w:tcPr>
          <w:p w14:paraId="7AEBB662" w14:textId="5B3B050C" w:rsidR="00F2232B" w:rsidRPr="007A152E" w:rsidDel="00FC714C" w:rsidRDefault="00F2232B">
            <w:pPr>
              <w:pStyle w:val="Heading3"/>
              <w:rPr>
                <w:del w:id="1241" w:author="Sayali Dev" w:date="2018-02-01T16:33:00Z"/>
              </w:rPr>
              <w:pPrChange w:id="1242" w:author="Sayali Dev" w:date="2018-02-01T16:33:00Z">
                <w:pPr/>
              </w:pPrChange>
            </w:pPr>
            <w:del w:id="1243" w:author="Sayali Dev" w:date="2018-02-01T16:33:00Z">
              <w:r w:rsidDel="00FC714C">
                <w:rPr>
                  <w:b w:val="0"/>
                </w:rPr>
                <w:delText>Field</w:delText>
              </w:r>
            </w:del>
          </w:p>
        </w:tc>
        <w:tc>
          <w:tcPr>
            <w:tcW w:w="7020" w:type="dxa"/>
            <w:shd w:val="clear" w:color="auto" w:fill="BFBFBF"/>
            <w:vAlign w:val="center"/>
          </w:tcPr>
          <w:p w14:paraId="3FC0CAA8" w14:textId="023D90D4" w:rsidR="00F2232B" w:rsidRPr="007A152E" w:rsidDel="00FC714C" w:rsidRDefault="00F2232B">
            <w:pPr>
              <w:pStyle w:val="Heading3"/>
              <w:rPr>
                <w:del w:id="1244" w:author="Sayali Dev" w:date="2018-02-01T16:33:00Z"/>
              </w:rPr>
              <w:pPrChange w:id="1245" w:author="Sayali Dev" w:date="2018-02-01T16:33:00Z">
                <w:pPr/>
              </w:pPrChange>
            </w:pPr>
            <w:del w:id="1246" w:author="Sayali Dev" w:date="2018-02-01T16:33:00Z">
              <w:r w:rsidRPr="007A152E" w:rsidDel="00FC714C">
                <w:rPr>
                  <w:b w:val="0"/>
                </w:rPr>
                <w:delText>Description</w:delText>
              </w:r>
            </w:del>
          </w:p>
        </w:tc>
      </w:tr>
      <w:tr w:rsidR="00F2232B" w:rsidDel="00FC714C" w14:paraId="1D333096" w14:textId="4868FF4D" w:rsidTr="00F2232B">
        <w:trPr>
          <w:cantSplit/>
          <w:trHeight w:val="288"/>
          <w:del w:id="1247" w:author="Sayali Dev" w:date="2018-02-01T16:33:00Z"/>
        </w:trPr>
        <w:tc>
          <w:tcPr>
            <w:tcW w:w="2790" w:type="dxa"/>
            <w:vAlign w:val="center"/>
          </w:tcPr>
          <w:p w14:paraId="374EBA14" w14:textId="55AA54D4" w:rsidR="00F2232B" w:rsidRPr="007A152E" w:rsidDel="00FC714C" w:rsidRDefault="00F2232B">
            <w:pPr>
              <w:pStyle w:val="Heading3"/>
              <w:rPr>
                <w:del w:id="1248" w:author="Sayali Dev" w:date="2018-02-01T16:33:00Z"/>
              </w:rPr>
              <w:pPrChange w:id="1249" w:author="Sayali Dev" w:date="2018-02-01T16:33:00Z">
                <w:pPr/>
              </w:pPrChange>
            </w:pPr>
            <w:del w:id="1250" w:author="Sayali Dev" w:date="2018-02-01T16:33:00Z">
              <w:r w:rsidDel="00FC714C">
                <w:rPr>
                  <w:b w:val="0"/>
                </w:rPr>
                <w:delText>Kit Content Status</w:delText>
              </w:r>
              <w:r w:rsidRPr="00B23F0A" w:rsidDel="00FC714C">
                <w:rPr>
                  <w:color w:val="FF0000"/>
                </w:rPr>
                <w:delText>*</w:delText>
              </w:r>
            </w:del>
          </w:p>
        </w:tc>
        <w:tc>
          <w:tcPr>
            <w:tcW w:w="7020" w:type="dxa"/>
            <w:vAlign w:val="center"/>
          </w:tcPr>
          <w:p w14:paraId="624571FF" w14:textId="028521A9" w:rsidR="00F2232B" w:rsidDel="00FC714C" w:rsidRDefault="00F2232B">
            <w:pPr>
              <w:pStyle w:val="Heading3"/>
              <w:rPr>
                <w:del w:id="1251" w:author="Sayali Dev" w:date="2018-02-01T16:33:00Z"/>
              </w:rPr>
              <w:pPrChange w:id="1252" w:author="Sayali Dev" w:date="2018-02-01T16:33:00Z">
                <w:pPr/>
              </w:pPrChange>
            </w:pPr>
            <w:del w:id="1253" w:author="Sayali Dev" w:date="2018-02-01T16:33:00Z">
              <w:r w:rsidDel="00FC714C">
                <w:delText xml:space="preserve">Click the appropriate status of the kit item. </w:delText>
              </w:r>
            </w:del>
          </w:p>
        </w:tc>
      </w:tr>
      <w:tr w:rsidR="00F2232B" w:rsidDel="00FC714C" w14:paraId="101C7C18" w14:textId="04B4D2A4" w:rsidTr="00F2232B">
        <w:trPr>
          <w:cantSplit/>
          <w:trHeight w:val="288"/>
          <w:del w:id="1254" w:author="Sayali Dev" w:date="2018-02-01T16:33:00Z"/>
        </w:trPr>
        <w:tc>
          <w:tcPr>
            <w:tcW w:w="2790" w:type="dxa"/>
          </w:tcPr>
          <w:p w14:paraId="4FDBA203" w14:textId="2A50E2F6" w:rsidR="00F2232B" w:rsidRPr="007A152E" w:rsidDel="00FC714C" w:rsidRDefault="00F2232B">
            <w:pPr>
              <w:pStyle w:val="Heading3"/>
              <w:rPr>
                <w:del w:id="1255" w:author="Sayali Dev" w:date="2018-02-01T16:33:00Z"/>
              </w:rPr>
              <w:pPrChange w:id="1256" w:author="Sayali Dev" w:date="2018-02-01T16:33:00Z">
                <w:pPr/>
              </w:pPrChange>
            </w:pPr>
            <w:del w:id="1257" w:author="Sayali Dev" w:date="2018-02-01T16:33:00Z">
              <w:r w:rsidDel="00FC714C">
                <w:rPr>
                  <w:b w:val="0"/>
                </w:rPr>
                <w:delText>Sample Collection Date</w:delText>
              </w:r>
            </w:del>
          </w:p>
        </w:tc>
        <w:tc>
          <w:tcPr>
            <w:tcW w:w="7020" w:type="dxa"/>
            <w:vAlign w:val="center"/>
          </w:tcPr>
          <w:p w14:paraId="37E33DC8" w14:textId="7C1FBB8C" w:rsidR="00F2232B" w:rsidDel="00FC714C" w:rsidRDefault="00F2232B">
            <w:pPr>
              <w:pStyle w:val="Heading3"/>
              <w:rPr>
                <w:del w:id="1258" w:author="Sayali Dev" w:date="2018-02-01T16:33:00Z"/>
              </w:rPr>
              <w:pPrChange w:id="1259" w:author="Sayali Dev" w:date="2018-02-01T16:33:00Z">
                <w:pPr/>
              </w:pPrChange>
            </w:pPr>
            <w:del w:id="1260" w:author="Sayali Dev" w:date="2018-02-01T16:33:00Z">
              <w:r w:rsidDel="00FC714C">
                <w:delText>To specify the date and time of collection:</w:delText>
              </w:r>
            </w:del>
          </w:p>
          <w:p w14:paraId="23C602B1" w14:textId="4FC90EE8" w:rsidR="00F2232B" w:rsidDel="00FC714C" w:rsidRDefault="00F2232B">
            <w:pPr>
              <w:pStyle w:val="Heading3"/>
              <w:rPr>
                <w:del w:id="1261" w:author="Sayali Dev" w:date="2018-02-01T16:33:00Z"/>
              </w:rPr>
              <w:pPrChange w:id="1262" w:author="Sayali Dev" w:date="2018-02-01T16:33:00Z">
                <w:pPr>
                  <w:numPr>
                    <w:numId w:val="54"/>
                  </w:numPr>
                  <w:ind w:left="360" w:hanging="360"/>
                </w:pPr>
              </w:pPrChange>
            </w:pPr>
            <w:del w:id="1263" w:author="Sayali Dev" w:date="2018-02-01T16:33:00Z">
              <w:r w:rsidDel="00FC714C">
                <w:delText xml:space="preserve">Click the date icon </w:delText>
              </w:r>
              <w:r w:rsidDel="00FC714C">
                <w:rPr>
                  <w:b w:val="0"/>
                  <w:noProof/>
                </w:rPr>
                <w:drawing>
                  <wp:inline distT="0" distB="0" distL="0" distR="0" wp14:anchorId="77D5163C" wp14:editId="44C2F0C3">
                    <wp:extent cx="166370" cy="166370"/>
                    <wp:effectExtent l="0" t="0" r="5080" b="5080"/>
                    <wp:docPr id="163" name="Picture 163"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earch calenda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6370" cy="166370"/>
                            </a:xfrm>
                            <a:prstGeom prst="rect">
                              <a:avLst/>
                            </a:prstGeom>
                            <a:noFill/>
                            <a:ln>
                              <a:noFill/>
                            </a:ln>
                          </pic:spPr>
                        </pic:pic>
                      </a:graphicData>
                    </a:graphic>
                  </wp:inline>
                </w:drawing>
              </w:r>
              <w:r w:rsidDel="00FC714C">
                <w:delText xml:space="preserve">, and then click the appropriate date. </w:delText>
              </w:r>
              <w:r w:rsidDel="00FC714C">
                <w:br/>
                <w:delText>The date appears in the date box.</w:delText>
              </w:r>
            </w:del>
          </w:p>
          <w:p w14:paraId="7E61FC64" w14:textId="78676234" w:rsidR="00F2232B" w:rsidDel="00FC714C" w:rsidRDefault="00F2232B">
            <w:pPr>
              <w:pStyle w:val="Heading3"/>
              <w:rPr>
                <w:del w:id="1264" w:author="Sayali Dev" w:date="2018-02-01T16:33:00Z"/>
              </w:rPr>
              <w:pPrChange w:id="1265" w:author="Sayali Dev" w:date="2018-02-01T16:33:00Z">
                <w:pPr>
                  <w:numPr>
                    <w:numId w:val="54"/>
                  </w:numPr>
                  <w:ind w:left="360" w:hanging="360"/>
                </w:pPr>
              </w:pPrChange>
            </w:pPr>
            <w:del w:id="1266" w:author="Sayali Dev" w:date="2018-02-01T16:33:00Z">
              <w:r w:rsidDel="00FC714C">
                <w:delText xml:space="preserve">In the time box, click the up and down arrow icons </w:delText>
              </w:r>
              <w:r w:rsidDel="00FC714C">
                <w:rPr>
                  <w:b w:val="0"/>
                  <w:noProof/>
                </w:rPr>
                <w:drawing>
                  <wp:inline distT="0" distB="0" distL="0" distR="0" wp14:anchorId="059B3126" wp14:editId="2DB93D25">
                    <wp:extent cx="132715" cy="199390"/>
                    <wp:effectExtent l="0" t="0" r="635" b="0"/>
                    <wp:docPr id="47" name="Picture 47" descr="up and down arrow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up and down arrow icon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2715" cy="199390"/>
                            </a:xfrm>
                            <a:prstGeom prst="rect">
                              <a:avLst/>
                            </a:prstGeom>
                            <a:noFill/>
                            <a:ln>
                              <a:noFill/>
                            </a:ln>
                          </pic:spPr>
                        </pic:pic>
                      </a:graphicData>
                    </a:graphic>
                  </wp:inline>
                </w:drawing>
              </w:r>
              <w:r w:rsidDel="00FC714C">
                <w:delText xml:space="preserve">. </w:delText>
              </w:r>
              <w:r w:rsidDel="00FC714C">
                <w:br/>
                <w:delText xml:space="preserve">The time appears in the time box. </w:delText>
              </w:r>
            </w:del>
          </w:p>
        </w:tc>
      </w:tr>
      <w:tr w:rsidR="00F2232B" w:rsidDel="00FC714C" w14:paraId="24488E7D" w14:textId="730A0FDA" w:rsidTr="00F2232B">
        <w:trPr>
          <w:cantSplit/>
          <w:trHeight w:val="288"/>
          <w:del w:id="1267" w:author="Sayali Dev" w:date="2018-02-01T16:33:00Z"/>
        </w:trPr>
        <w:tc>
          <w:tcPr>
            <w:tcW w:w="2790" w:type="dxa"/>
            <w:vAlign w:val="center"/>
          </w:tcPr>
          <w:p w14:paraId="2FD1709F" w14:textId="13EBBEBA" w:rsidR="00F2232B" w:rsidRPr="006744E4" w:rsidDel="00FC714C" w:rsidRDefault="00F2232B">
            <w:pPr>
              <w:pStyle w:val="Heading3"/>
              <w:rPr>
                <w:del w:id="1268" w:author="Sayali Dev" w:date="2018-02-01T16:33:00Z"/>
              </w:rPr>
              <w:pPrChange w:id="1269" w:author="Sayali Dev" w:date="2018-02-01T16:33:00Z">
                <w:pPr/>
              </w:pPrChange>
            </w:pPr>
            <w:del w:id="1270" w:author="Sayali Dev" w:date="2018-02-01T16:33:00Z">
              <w:r w:rsidDel="00FC714C">
                <w:rPr>
                  <w:b w:val="0"/>
                </w:rPr>
                <w:delText>Sample Comments</w:delText>
              </w:r>
            </w:del>
          </w:p>
        </w:tc>
        <w:tc>
          <w:tcPr>
            <w:tcW w:w="7020" w:type="dxa"/>
            <w:vAlign w:val="center"/>
          </w:tcPr>
          <w:p w14:paraId="10DA5DAE" w14:textId="5600AD6D" w:rsidR="00F2232B" w:rsidDel="00FC714C" w:rsidRDefault="00F2232B">
            <w:pPr>
              <w:pStyle w:val="Heading3"/>
              <w:rPr>
                <w:del w:id="1271" w:author="Sayali Dev" w:date="2018-02-01T16:33:00Z"/>
              </w:rPr>
              <w:pPrChange w:id="1272" w:author="Sayali Dev" w:date="2018-02-01T16:33:00Z">
                <w:pPr/>
              </w:pPrChange>
            </w:pPr>
            <w:del w:id="1273" w:author="Sayali Dev" w:date="2018-02-01T16:33:00Z">
              <w:r w:rsidDel="00FC714C">
                <w:delText>Type comment, as needed.</w:delText>
              </w:r>
            </w:del>
          </w:p>
        </w:tc>
      </w:tr>
    </w:tbl>
    <w:p w14:paraId="0E8F26AF" w14:textId="640F158E" w:rsidR="00F2232B" w:rsidDel="00FC714C" w:rsidRDefault="00F2232B">
      <w:pPr>
        <w:pStyle w:val="Heading1"/>
        <w:rPr>
          <w:del w:id="1274" w:author="Sayali Dev" w:date="2018-02-01T16:33:00Z"/>
        </w:rPr>
        <w:pPrChange w:id="1275" w:author="Sayali Dev" w:date="2018-02-01T16:33:00Z">
          <w:pPr>
            <w:ind w:left="720" w:right="540"/>
          </w:pPr>
        </w:pPrChange>
      </w:pPr>
    </w:p>
    <w:p w14:paraId="24CBAFD0" w14:textId="31BAD010" w:rsidR="00F2232B" w:rsidDel="00FC714C" w:rsidRDefault="00F2232B">
      <w:pPr>
        <w:pStyle w:val="Heading1"/>
        <w:rPr>
          <w:del w:id="1276" w:author="Sayali Dev" w:date="2018-02-01T16:33:00Z"/>
        </w:rPr>
        <w:pPrChange w:id="1277" w:author="Sayali Dev" w:date="2018-02-01T16:33:00Z">
          <w:pPr>
            <w:ind w:left="720" w:right="540"/>
          </w:pPr>
        </w:pPrChange>
      </w:pPr>
    </w:p>
    <w:p w14:paraId="352486CB" w14:textId="6AD034A1" w:rsidR="00F2232B" w:rsidDel="00FC714C" w:rsidRDefault="00F2232B">
      <w:pPr>
        <w:pStyle w:val="Heading1"/>
        <w:rPr>
          <w:del w:id="1278" w:author="Sayali Dev" w:date="2018-02-01T16:33:00Z"/>
        </w:rPr>
        <w:pPrChange w:id="1279" w:author="Sayali Dev" w:date="2018-02-01T16:33:00Z">
          <w:pPr>
            <w:numPr>
              <w:numId w:val="65"/>
            </w:numPr>
            <w:tabs>
              <w:tab w:val="num" w:pos="720"/>
            </w:tabs>
            <w:ind w:left="720" w:hanging="360"/>
          </w:pPr>
        </w:pPrChange>
      </w:pPr>
      <w:del w:id="1280" w:author="Sayali Dev" w:date="2018-02-01T16:33:00Z">
        <w:r w:rsidDel="00FC714C">
          <w:delText xml:space="preserve">Click </w:delText>
        </w:r>
        <w:r w:rsidRPr="00362E34" w:rsidDel="00FC714C">
          <w:delText>SAVE</w:delText>
        </w:r>
        <w:r w:rsidDel="00FC714C">
          <w:delText>.</w:delText>
        </w:r>
      </w:del>
    </w:p>
    <w:p w14:paraId="5553F77B" w14:textId="5051A058" w:rsidR="00F2232B" w:rsidDel="00FC714C" w:rsidRDefault="00F2232B">
      <w:pPr>
        <w:pStyle w:val="Heading1"/>
        <w:rPr>
          <w:del w:id="1281" w:author="Sayali Dev" w:date="2018-02-01T16:33:00Z"/>
        </w:rPr>
        <w:pPrChange w:id="1282" w:author="Sayali Dev" w:date="2018-02-01T16:33:00Z">
          <w:pPr>
            <w:ind w:left="720"/>
          </w:pPr>
        </w:pPrChange>
      </w:pPr>
      <w:del w:id="1283" w:author="Sayali Dev" w:date="2018-02-01T16:33:00Z">
        <w:r w:rsidDel="00FC714C">
          <w:delText>The Kit Content Status of the kit item appears as</w:delText>
        </w:r>
        <w:r w:rsidRPr="00A52654" w:rsidDel="00FC714C">
          <w:delText xml:space="preserve"> Collected</w:delText>
        </w:r>
        <w:r w:rsidDel="00FC714C">
          <w:delText xml:space="preserve"> </w:delText>
        </w:r>
        <w:r w:rsidRPr="00A52654" w:rsidDel="00FC714C">
          <w:delText>and is</w:delText>
        </w:r>
        <w:r w:rsidDel="00FC714C">
          <w:delText xml:space="preserve"> shown on the </w:delText>
        </w:r>
        <w:r w:rsidRPr="00A52654" w:rsidDel="00FC714C">
          <w:delText>View Kit</w:delText>
        </w:r>
        <w:r w:rsidDel="00FC714C">
          <w:delText xml:space="preserve"> page</w:delText>
        </w:r>
        <w:r w:rsidRPr="00A52654" w:rsidDel="00FC714C">
          <w:delText>.</w:delText>
        </w:r>
      </w:del>
    </w:p>
    <w:p w14:paraId="114A0C71" w14:textId="668142FB" w:rsidR="00F2232B" w:rsidDel="00FC714C" w:rsidRDefault="00F2232B">
      <w:pPr>
        <w:pStyle w:val="Heading1"/>
        <w:rPr>
          <w:del w:id="1284" w:author="Sayali Dev" w:date="2018-02-01T16:33:00Z"/>
        </w:rPr>
        <w:pPrChange w:id="1285" w:author="Sayali Dev" w:date="2018-02-01T16:33:00Z">
          <w:pPr/>
        </w:pPrChange>
      </w:pPr>
    </w:p>
    <w:p w14:paraId="60CC0DF6" w14:textId="3182728D" w:rsidR="00F2232B" w:rsidRPr="00A52654" w:rsidDel="00FC714C" w:rsidRDefault="00F2232B">
      <w:pPr>
        <w:pStyle w:val="Heading1"/>
        <w:rPr>
          <w:del w:id="1286" w:author="Sayali Dev" w:date="2018-02-01T16:33:00Z"/>
        </w:rPr>
        <w:pPrChange w:id="1287" w:author="Sayali Dev" w:date="2018-02-01T16:33:00Z">
          <w:pPr>
            <w:ind w:firstLine="720"/>
          </w:pPr>
        </w:pPrChange>
      </w:pPr>
      <w:del w:id="1288" w:author="Sayali Dev" w:date="2018-02-01T16:33:00Z">
        <w:r w:rsidRPr="00362E34" w:rsidDel="00FC714C">
          <w:delText>Note:</w:delText>
        </w:r>
        <w:r w:rsidDel="00FC714C">
          <w:delText xml:space="preserve"> </w:delText>
        </w:r>
        <w:r w:rsidRPr="00A52654" w:rsidDel="00FC714C">
          <w:delText xml:space="preserve">When the Kit Content Status </w:delText>
        </w:r>
        <w:r w:rsidDel="00FC714C">
          <w:delText xml:space="preserve">for the kit item </w:delText>
        </w:r>
        <w:r w:rsidRPr="00A52654" w:rsidDel="00FC714C">
          <w:delText xml:space="preserve">is </w:delText>
        </w:r>
        <w:r w:rsidDel="00FC714C">
          <w:delText xml:space="preserve">modified, the Kit Status also changes: </w:delText>
        </w:r>
      </w:del>
    </w:p>
    <w:p w14:paraId="0F407814" w14:textId="25355788" w:rsidR="00F2232B" w:rsidDel="00FC714C" w:rsidRDefault="00F2232B">
      <w:pPr>
        <w:pStyle w:val="Heading1"/>
        <w:rPr>
          <w:del w:id="1289" w:author="Sayali Dev" w:date="2018-02-01T16:33:00Z"/>
        </w:rPr>
        <w:pPrChange w:id="1290" w:author="Sayali Dev" w:date="2018-02-01T16:33:00Z">
          <w:pPr>
            <w:numPr>
              <w:numId w:val="52"/>
            </w:numPr>
            <w:ind w:left="1080" w:hanging="360"/>
          </w:pPr>
        </w:pPrChange>
      </w:pPr>
      <w:del w:id="1291" w:author="Sayali Dev" w:date="2018-02-01T16:33:00Z">
        <w:r w:rsidRPr="000B3791" w:rsidDel="00FC714C">
          <w:delText xml:space="preserve">When the </w:delText>
        </w:r>
        <w:r w:rsidDel="00FC714C">
          <w:delText>K</w:delText>
        </w:r>
        <w:r w:rsidRPr="000B3791" w:rsidDel="00FC714C">
          <w:delText xml:space="preserve">it </w:delText>
        </w:r>
        <w:r w:rsidDel="00FC714C">
          <w:delText>Content</w:delText>
        </w:r>
        <w:r w:rsidRPr="000B3791" w:rsidDel="00FC714C">
          <w:delText xml:space="preserve"> </w:delText>
        </w:r>
        <w:r w:rsidDel="00FC714C">
          <w:delText xml:space="preserve">Status </w:delText>
        </w:r>
        <w:r w:rsidRPr="00E26214" w:rsidDel="00FC714C">
          <w:delText>for the first kit</w:delText>
        </w:r>
        <w:r w:rsidDel="00FC714C">
          <w:delText xml:space="preserve"> item is set to </w:delText>
        </w:r>
        <w:r w:rsidRPr="00362E34" w:rsidDel="00FC714C">
          <w:delText>Collected</w:delText>
        </w:r>
        <w:r w:rsidRPr="000B3791" w:rsidDel="00FC714C">
          <w:delText xml:space="preserve">, the kit status changes to </w:delText>
        </w:r>
        <w:r w:rsidRPr="00362E34" w:rsidDel="00FC714C">
          <w:delText>Collection Started</w:delText>
        </w:r>
        <w:r w:rsidRPr="000B3791" w:rsidDel="00FC714C">
          <w:delText>.</w:delText>
        </w:r>
      </w:del>
    </w:p>
    <w:p w14:paraId="374B4559" w14:textId="33D8526C" w:rsidR="00F2232B" w:rsidDel="00FC714C" w:rsidRDefault="00F2232B">
      <w:pPr>
        <w:pStyle w:val="Heading1"/>
        <w:rPr>
          <w:del w:id="1292" w:author="Sayali Dev" w:date="2018-02-01T16:33:00Z"/>
        </w:rPr>
        <w:pPrChange w:id="1293" w:author="Sayali Dev" w:date="2018-02-01T16:33:00Z">
          <w:pPr>
            <w:numPr>
              <w:numId w:val="52"/>
            </w:numPr>
            <w:ind w:left="1080" w:hanging="360"/>
          </w:pPr>
        </w:pPrChange>
      </w:pPr>
      <w:del w:id="1294" w:author="Sayali Dev" w:date="2018-02-01T16:33:00Z">
        <w:r w:rsidRPr="000B3791" w:rsidDel="00FC714C">
          <w:delText xml:space="preserve">When all kit </w:delText>
        </w:r>
        <w:r w:rsidDel="00FC714C">
          <w:delText>item</w:delText>
        </w:r>
        <w:r w:rsidRPr="000B3791" w:rsidDel="00FC714C">
          <w:delText xml:space="preserve">s are designated as </w:delText>
        </w:r>
        <w:r w:rsidRPr="00362E34" w:rsidDel="00FC714C">
          <w:delText>Collected</w:delText>
        </w:r>
        <w:r w:rsidRPr="000B3791" w:rsidDel="00FC714C">
          <w:delText xml:space="preserve"> or </w:delText>
        </w:r>
        <w:r w:rsidRPr="00362E34" w:rsidDel="00FC714C">
          <w:delText>Not Needed</w:delText>
        </w:r>
        <w:r w:rsidRPr="000B3791" w:rsidDel="00FC714C">
          <w:delText xml:space="preserve">, the kit status </w:delText>
        </w:r>
        <w:r w:rsidDel="00FC714C">
          <w:delText xml:space="preserve">appears as </w:delText>
        </w:r>
        <w:r w:rsidRPr="00362E34" w:rsidDel="00FC714C">
          <w:delText>Completed.</w:delText>
        </w:r>
      </w:del>
    </w:p>
    <w:p w14:paraId="5DB03601" w14:textId="77777777" w:rsidR="00F2232B" w:rsidDel="00FC714C" w:rsidRDefault="00F2232B">
      <w:pPr>
        <w:pStyle w:val="Heading1"/>
        <w:rPr>
          <w:del w:id="1295" w:author="Sayali Dev" w:date="2018-02-01T16:33:00Z"/>
        </w:rPr>
        <w:pPrChange w:id="1296" w:author="Sayali Dev" w:date="2018-02-01T16:33:00Z">
          <w:pPr>
            <w:ind w:left="1080"/>
          </w:pPr>
        </w:pPrChange>
      </w:pPr>
    </w:p>
    <w:p w14:paraId="4C14B9ED" w14:textId="77777777" w:rsidR="00F2232B" w:rsidDel="00FC714C" w:rsidRDefault="00F2232B">
      <w:pPr>
        <w:pStyle w:val="Heading1"/>
        <w:rPr>
          <w:del w:id="1297" w:author="Sayali Dev" w:date="2018-02-01T16:33:00Z"/>
        </w:rPr>
        <w:pPrChange w:id="1298" w:author="Sayali Dev" w:date="2018-02-01T16:33:00Z">
          <w:pPr>
            <w:ind w:left="1080"/>
          </w:pPr>
        </w:pPrChange>
      </w:pPr>
    </w:p>
    <w:p w14:paraId="522D92B6" w14:textId="00542EC6" w:rsidR="00F2232B" w:rsidDel="00FC714C" w:rsidRDefault="00F2232B">
      <w:pPr>
        <w:pStyle w:val="Heading1"/>
        <w:rPr>
          <w:del w:id="1299" w:author="Sayali Dev" w:date="2018-02-01T16:33:00Z"/>
        </w:rPr>
        <w:pPrChange w:id="1300" w:author="Sayali Dev" w:date="2018-02-01T16:33:00Z">
          <w:pPr>
            <w:pStyle w:val="Heading2"/>
          </w:pPr>
        </w:pPrChange>
      </w:pPr>
      <w:del w:id="1301" w:author="Sayali Dev" w:date="2018-02-01T16:33:00Z">
        <w:r w:rsidDel="00FC714C">
          <w:br w:type="page"/>
        </w:r>
      </w:del>
    </w:p>
    <w:p w14:paraId="3962333F" w14:textId="60B780E9" w:rsidR="00F2232B" w:rsidRDefault="00315A90">
      <w:pPr>
        <w:pStyle w:val="Heading1"/>
      </w:pPr>
      <w:bookmarkStart w:id="1302" w:name="_Toc507164280"/>
      <w:r>
        <w:t>Create Kits shipment and send to the Collection site</w:t>
      </w:r>
      <w:bookmarkEnd w:id="1302"/>
    </w:p>
    <w:p w14:paraId="7AD94C1F" w14:textId="77777777" w:rsidR="00315A90" w:rsidRDefault="00315A90" w:rsidP="00F2232B"/>
    <w:p w14:paraId="4505AD69" w14:textId="77777777" w:rsidR="00E55723" w:rsidRPr="003C035E" w:rsidRDefault="00E55723" w:rsidP="00E55723">
      <w:pPr>
        <w:pStyle w:val="Heading3"/>
      </w:pPr>
      <w:bookmarkStart w:id="1303" w:name="_Creating_a_Kits"/>
      <w:bookmarkStart w:id="1304" w:name="_Toc507164281"/>
      <w:bookmarkEnd w:id="1303"/>
      <w:r>
        <w:t>Creating a Kit</w:t>
      </w:r>
      <w:r>
        <w:rPr>
          <w:lang w:val="en-US"/>
        </w:rPr>
        <w:t>s</w:t>
      </w:r>
      <w:r>
        <w:t xml:space="preserve"> Shipment</w:t>
      </w:r>
      <w:bookmarkEnd w:id="1304"/>
      <w:r>
        <w:rPr>
          <w:lang w:val="en-US"/>
        </w:rPr>
        <w:br/>
      </w:r>
    </w:p>
    <w:p w14:paraId="05DA6639" w14:textId="77777777" w:rsidR="00E55723" w:rsidRDefault="00E55723" w:rsidP="00E55723">
      <w:r>
        <w:t>To create a kit shipment:</w:t>
      </w:r>
    </w:p>
    <w:p w14:paraId="26903A5A" w14:textId="77777777" w:rsidR="00E55723" w:rsidRDefault="00E55723" w:rsidP="00E55723"/>
    <w:p w14:paraId="061B5788" w14:textId="75A7548C" w:rsidR="00E55723" w:rsidRDefault="00E55723" w:rsidP="00E55723">
      <w:pPr>
        <w:pStyle w:val="BodyText"/>
        <w:numPr>
          <w:ilvl w:val="0"/>
          <w:numId w:val="32"/>
        </w:numPr>
        <w:ind w:left="720" w:right="540" w:hanging="360"/>
      </w:pPr>
      <w:del w:id="1305" w:author="Sayali Dev" w:date="2018-01-31T17:54:00Z">
        <w:r w:rsidDel="009A119E">
          <w:delText>Log on</w:delText>
        </w:r>
      </w:del>
      <w:ins w:id="1306" w:author="Sayali Dev" w:date="2018-01-31T17:54:00Z">
        <w:r w:rsidR="009A119E">
          <w:t>Log in</w:t>
        </w:r>
      </w:ins>
      <w:r>
        <w:t xml:space="preserve"> to the application using your </w:t>
      </w:r>
      <w:del w:id="1307" w:author="Sayali Dev" w:date="2018-01-31T17:55:00Z">
        <w:r w:rsidDel="00A62626">
          <w:delText>logon</w:delText>
        </w:r>
      </w:del>
      <w:ins w:id="1308" w:author="Sayali Dev" w:date="2018-01-31T17:55:00Z">
        <w:r w:rsidR="00A62626">
          <w:t>log in</w:t>
        </w:r>
      </w:ins>
      <w:r>
        <w:t xml:space="preserve"> credentials. </w:t>
      </w:r>
    </w:p>
    <w:p w14:paraId="61F99ECC" w14:textId="77777777" w:rsidR="00E55723" w:rsidRDefault="00E55723" w:rsidP="00E55723">
      <w:pPr>
        <w:pStyle w:val="BodyText"/>
        <w:ind w:left="720" w:right="540"/>
      </w:pPr>
      <w:r>
        <w:t xml:space="preserve">The </w:t>
      </w:r>
      <w:r>
        <w:rPr>
          <w:lang w:val="en-US"/>
        </w:rPr>
        <w:t>CIRRASPEC</w:t>
      </w:r>
      <w:r>
        <w:t xml:space="preserve"> home page appears. </w:t>
      </w:r>
    </w:p>
    <w:p w14:paraId="404DE043" w14:textId="77777777" w:rsidR="00E55723" w:rsidRDefault="00E55723" w:rsidP="00E55723">
      <w:pPr>
        <w:pStyle w:val="BodyText"/>
        <w:ind w:left="720" w:right="540"/>
      </w:pPr>
    </w:p>
    <w:p w14:paraId="06A13040" w14:textId="77777777" w:rsidR="00E55723" w:rsidRDefault="00E55723" w:rsidP="00E55723">
      <w:pPr>
        <w:pStyle w:val="BodyText"/>
        <w:numPr>
          <w:ilvl w:val="0"/>
          <w:numId w:val="32"/>
        </w:numPr>
        <w:ind w:left="720" w:right="540" w:hanging="360"/>
      </w:pPr>
      <w:r>
        <w:t xml:space="preserve">Point to the arrow of the </w:t>
      </w:r>
      <w:r w:rsidRPr="00CA75D4">
        <w:rPr>
          <w:b/>
        </w:rPr>
        <w:t>BMS</w:t>
      </w:r>
      <w:r>
        <w:t xml:space="preserve"> tab, and then click </w:t>
      </w:r>
      <w:r w:rsidRPr="00CA75D4">
        <w:rPr>
          <w:b/>
        </w:rPr>
        <w:t>Kits Shipment</w:t>
      </w:r>
      <w:r>
        <w:t xml:space="preserve">. </w:t>
      </w:r>
    </w:p>
    <w:p w14:paraId="70C4CCC8" w14:textId="77777777" w:rsidR="00E55723" w:rsidRDefault="00E55723" w:rsidP="00E55723">
      <w:pPr>
        <w:pStyle w:val="BodyText"/>
        <w:ind w:left="720" w:right="540"/>
      </w:pPr>
      <w:r>
        <w:t>T</w:t>
      </w:r>
      <w:r w:rsidRPr="00AE5860">
        <w:t xml:space="preserve">he </w:t>
      </w:r>
      <w:r w:rsidRPr="00D7787E">
        <w:rPr>
          <w:b/>
          <w:lang w:val="en-US"/>
        </w:rPr>
        <w:t>K</w:t>
      </w:r>
      <w:r w:rsidRPr="00D7787E">
        <w:rPr>
          <w:b/>
        </w:rPr>
        <w:t xml:space="preserve">it </w:t>
      </w:r>
      <w:r>
        <w:rPr>
          <w:b/>
          <w:lang w:val="en-US"/>
        </w:rPr>
        <w:t>S</w:t>
      </w:r>
      <w:r w:rsidRPr="00D7787E">
        <w:rPr>
          <w:b/>
        </w:rPr>
        <w:t>hipment</w:t>
      </w:r>
      <w:r>
        <w:t xml:space="preserve"> s</w:t>
      </w:r>
      <w:r w:rsidRPr="00AE5860">
        <w:t xml:space="preserve">earch </w:t>
      </w:r>
      <w:r>
        <w:t>page appears</w:t>
      </w:r>
      <w:r w:rsidRPr="00AE5860">
        <w:t>.</w:t>
      </w:r>
      <w:r>
        <w:br/>
      </w:r>
    </w:p>
    <w:p w14:paraId="48F10413" w14:textId="77777777" w:rsidR="00E55723" w:rsidRDefault="00E55723" w:rsidP="00E55723">
      <w:pPr>
        <w:pStyle w:val="BodyText"/>
        <w:numPr>
          <w:ilvl w:val="0"/>
          <w:numId w:val="32"/>
        </w:numPr>
        <w:ind w:left="720" w:right="540" w:hanging="360"/>
      </w:pPr>
      <w:r>
        <w:rPr>
          <w:noProof/>
          <w:lang w:val="en-US" w:eastAsia="en-US"/>
        </w:rPr>
        <mc:AlternateContent>
          <mc:Choice Requires="wpg">
            <w:drawing>
              <wp:anchor distT="0" distB="0" distL="114300" distR="114300" simplePos="0" relativeHeight="251710976" behindDoc="0" locked="0" layoutInCell="1" allowOverlap="1" wp14:anchorId="1E628F66" wp14:editId="4623F84C">
                <wp:simplePos x="0" y="0"/>
                <wp:positionH relativeFrom="column">
                  <wp:posOffset>4513580</wp:posOffset>
                </wp:positionH>
                <wp:positionV relativeFrom="paragraph">
                  <wp:posOffset>22225</wp:posOffset>
                </wp:positionV>
                <wp:extent cx="1163320" cy="1028700"/>
                <wp:effectExtent l="0" t="3175" r="0" b="15875"/>
                <wp:wrapNone/>
                <wp:docPr id="250" name="Group 9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63320" cy="1028700"/>
                          <a:chOff x="7828" y="5000"/>
                          <a:chExt cx="1832" cy="1620"/>
                        </a:xfrm>
                      </wpg:grpSpPr>
                      <wps:wsp>
                        <wps:cNvPr id="251" name="AutoShape 9193"/>
                        <wps:cNvCnPr>
                          <a:cxnSpLocks noChangeShapeType="1"/>
                        </wps:cNvCnPr>
                        <wps:spPr bwMode="auto">
                          <a:xfrm>
                            <a:off x="8700" y="5397"/>
                            <a:ext cx="1" cy="12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Text Box 9194"/>
                        <wps:cNvSpPr txBox="1">
                          <a:spLocks noChangeArrowheads="1"/>
                        </wps:cNvSpPr>
                        <wps:spPr bwMode="auto">
                          <a:xfrm>
                            <a:off x="7828" y="5000"/>
                            <a:ext cx="1832" cy="3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C9FD43" w14:textId="77777777" w:rsidR="00112287" w:rsidRDefault="00112287" w:rsidP="00E55723">
                              <w:r>
                                <w:t>Shipment Cart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E628F66" id="Group 9261" o:spid="_x0000_s1033" style="position:absolute;left:0;text-align:left;margin-left:355.4pt;margin-top:1.75pt;width:91.6pt;height:81pt;z-index:251710976" coordorigin="7828,5000" coordsize="1832,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">
                <v:shapetype id="_x0000_t32" coordsize="21600,21600" o:spt="32" o:oned="t" path="m,l21600,21600e" filled="f">
                  <v:path arrowok="t" fillok="f" o:connecttype="none"/>
                  <o:lock v:ext="edit" shapetype="t"/>
                </v:shapetype>
                <v:shape id="AutoShape 9193" o:spid="_x0000_s1034" type="#_x0000_t32" style="position:absolute;left:8700;top:5397;width:1;height:12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">
                  <v:stroke endarrow="block"/>
                </v:shape>
                <v:shape id="Text Box 9194" o:spid="_x0000_s1035" type="#_x0000_t202" style="position:absolute;left:7828;top:5000;width:1832;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" stroked="f">
                  <v:textbox style="mso-fit-shape-to-text:t">
                    <w:txbxContent>
                      <w:p w14:paraId="29C9FD43" w14:textId="77777777" w:rsidR="00112287" w:rsidRDefault="00112287" w:rsidP="00E55723">
                        <w:r>
                          <w:t>Shipment Cart</w:t>
                        </w:r>
                      </w:p>
                    </w:txbxContent>
                  </v:textbox>
                </v:shape>
              </v:group>
            </w:pict>
          </mc:Fallback>
        </mc:AlternateContent>
      </w:r>
      <w:r>
        <w:t xml:space="preserve">Click the </w:t>
      </w:r>
      <w:r w:rsidRPr="001D09FF">
        <w:rPr>
          <w:b/>
        </w:rPr>
        <w:t>Create New Kit Shipment</w:t>
      </w:r>
      <w:r>
        <w:t xml:space="preserve"> link. </w:t>
      </w:r>
    </w:p>
    <w:p w14:paraId="61362AA3" w14:textId="77777777" w:rsidR="00E55723" w:rsidRDefault="00E55723" w:rsidP="00E55723">
      <w:pPr>
        <w:pStyle w:val="BodyText"/>
        <w:ind w:left="720" w:right="540"/>
        <w:rPr>
          <w:lang w:val="en-US"/>
        </w:rPr>
      </w:pPr>
      <w:r>
        <w:t xml:space="preserve">The </w:t>
      </w:r>
      <w:r w:rsidRPr="00CA75D4">
        <w:rPr>
          <w:b/>
        </w:rPr>
        <w:t>Create Kits Shipment</w:t>
      </w:r>
      <w:r>
        <w:t xml:space="preserve"> page appears.</w:t>
      </w:r>
    </w:p>
    <w:p w14:paraId="760E91F8" w14:textId="77777777" w:rsidR="00E55723" w:rsidRDefault="00E55723" w:rsidP="00E55723">
      <w:pPr>
        <w:pStyle w:val="BodyText"/>
        <w:ind w:left="720" w:right="540"/>
        <w:rPr>
          <w:lang w:val="en-US"/>
        </w:rPr>
      </w:pPr>
    </w:p>
    <w:p w14:paraId="2802C05F" w14:textId="77777777" w:rsidR="00E55723" w:rsidRPr="00BC2329" w:rsidRDefault="00E55723" w:rsidP="00E55723">
      <w:pPr>
        <w:pStyle w:val="BodyText"/>
        <w:ind w:left="720" w:right="540"/>
        <w:rPr>
          <w:lang w:val="en-US"/>
        </w:rPr>
      </w:pPr>
      <w:r w:rsidRPr="005464FE">
        <w:rPr>
          <w:noProof/>
          <w:lang w:val="en-US" w:eastAsia="en-US"/>
        </w:rPr>
        <w:drawing>
          <wp:inline distT="0" distB="0" distL="0" distR="0" wp14:anchorId="6CF956F2" wp14:editId="34896BDD">
            <wp:extent cx="6268085" cy="5062220"/>
            <wp:effectExtent l="19050" t="19050" r="18415" b="2413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68085" cy="5062220"/>
                    </a:xfrm>
                    <a:prstGeom prst="rect">
                      <a:avLst/>
                    </a:prstGeom>
                    <a:noFill/>
                    <a:ln w="3175">
                      <a:solidFill>
                        <a:schemeClr val="tx1"/>
                      </a:solidFill>
                    </a:ln>
                  </pic:spPr>
                </pic:pic>
              </a:graphicData>
            </a:graphic>
          </wp:inline>
        </w:drawing>
      </w:r>
    </w:p>
    <w:p w14:paraId="0C9AB7EF" w14:textId="77777777" w:rsidR="00E55723" w:rsidRDefault="00E55723" w:rsidP="00E55723">
      <w:pPr>
        <w:pStyle w:val="Figure"/>
        <w:tabs>
          <w:tab w:val="clear" w:pos="1710"/>
          <w:tab w:val="num" w:pos="1800"/>
        </w:tabs>
        <w:ind w:left="1152" w:hanging="432"/>
      </w:pPr>
      <w:r>
        <w:t>Create Kits Shipment page</w:t>
      </w:r>
    </w:p>
    <w:p w14:paraId="268F00E0" w14:textId="77777777" w:rsidR="00E55723" w:rsidRDefault="00E55723" w:rsidP="00E55723">
      <w:pPr>
        <w:ind w:left="720"/>
      </w:pPr>
      <w:r w:rsidDel="00F36FD1">
        <w:t xml:space="preserve"> </w:t>
      </w:r>
    </w:p>
    <w:p w14:paraId="57215BED" w14:textId="77777777" w:rsidR="00E55723" w:rsidRDefault="00E55723" w:rsidP="00E55723"/>
    <w:p w14:paraId="35D08909" w14:textId="77777777" w:rsidR="00E55723" w:rsidRDefault="00E55723" w:rsidP="00E55723">
      <w:pPr>
        <w:pStyle w:val="BodyText"/>
        <w:numPr>
          <w:ilvl w:val="0"/>
          <w:numId w:val="32"/>
        </w:numPr>
        <w:ind w:left="720" w:right="540" w:hanging="360"/>
      </w:pPr>
      <w:r>
        <w:t>Enter appropriate information in each field. F</w:t>
      </w:r>
      <w:r w:rsidRPr="00570A91">
        <w:t>ollowing table lists each field and its description.</w:t>
      </w:r>
    </w:p>
    <w:p w14:paraId="1C25F45D" w14:textId="77777777" w:rsidR="00E55723" w:rsidRDefault="00E55723" w:rsidP="00E55723">
      <w:pPr>
        <w:ind w:left="720"/>
      </w:pPr>
      <w:r>
        <w:rPr>
          <w:b/>
        </w:rPr>
        <w:t>N</w:t>
      </w:r>
      <w:r w:rsidRPr="006744E4">
        <w:rPr>
          <w:b/>
        </w:rPr>
        <w:t>ote:</w:t>
      </w:r>
      <w:r>
        <w:rPr>
          <w:b/>
        </w:rPr>
        <w:t xml:space="preserve"> </w:t>
      </w:r>
      <w:r w:rsidRPr="006744E4">
        <w:t>Fields that are marked with the red asterisk (</w:t>
      </w:r>
      <w:r w:rsidRPr="006744E4">
        <w:rPr>
          <w:color w:val="FF0000"/>
        </w:rPr>
        <w:t>*</w:t>
      </w:r>
      <w:r w:rsidRPr="006744E4">
        <w:t>) are ma</w:t>
      </w:r>
      <w:r>
        <w:t>n</w:t>
      </w:r>
      <w:r w:rsidRPr="006744E4">
        <w:t>datory</w:t>
      </w:r>
      <w:r>
        <w:t>.</w:t>
      </w:r>
    </w:p>
    <w:p w14:paraId="771C624F" w14:textId="77777777" w:rsidR="00E55723" w:rsidRDefault="00E55723" w:rsidP="00E55723">
      <w:pPr>
        <w:pStyle w:val="Caption"/>
        <w:ind w:firstLine="720"/>
      </w:pPr>
    </w:p>
    <w:p w14:paraId="16F45854" w14:textId="388F1CD5" w:rsidR="00E55723" w:rsidRDefault="00E55723" w:rsidP="00E55723">
      <w:pPr>
        <w:pStyle w:val="Caption"/>
        <w:ind w:firstLine="720"/>
        <w:rPr>
          <w:i/>
          <w:u w:val="single"/>
        </w:rPr>
      </w:pPr>
      <w:r>
        <w:t xml:space="preserve">Table </w:t>
      </w:r>
      <w:r w:rsidR="00653CE2">
        <w:fldChar w:fldCharType="begin"/>
      </w:r>
      <w:r w:rsidR="00653CE2">
        <w:instrText xml:space="preserve"> SEQ Figure \* ARABIC </w:instrText>
      </w:r>
      <w:r w:rsidR="00653CE2">
        <w:fldChar w:fldCharType="separate"/>
      </w:r>
      <w:ins w:id="1309" w:author="Sayali Dev" w:date="2018-02-02T13:47:00Z">
        <w:r w:rsidR="00EB76E3">
          <w:rPr>
            <w:noProof/>
          </w:rPr>
          <w:t>10</w:t>
        </w:r>
      </w:ins>
      <w:del w:id="1310" w:author="Sayali Dev" w:date="2018-02-02T13:47:00Z">
        <w:r w:rsidDel="00EB76E3">
          <w:rPr>
            <w:noProof/>
          </w:rPr>
          <w:delText>11</w:delText>
        </w:r>
      </w:del>
      <w:r w:rsidR="00653CE2">
        <w:rPr>
          <w:noProof/>
        </w:rPr>
        <w:fldChar w:fldCharType="end"/>
      </w:r>
      <w:r>
        <w:t>: Creating a kit shipment</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0"/>
        <w:gridCol w:w="7470"/>
      </w:tblGrid>
      <w:tr w:rsidR="00E55723" w:rsidRPr="007A152E" w14:paraId="580C8F7E" w14:textId="77777777" w:rsidTr="00AC709E">
        <w:trPr>
          <w:cantSplit/>
          <w:trHeight w:val="288"/>
          <w:tblHeader/>
        </w:trPr>
        <w:tc>
          <w:tcPr>
            <w:tcW w:w="2340" w:type="dxa"/>
            <w:shd w:val="clear" w:color="auto" w:fill="BFBFBF"/>
          </w:tcPr>
          <w:p w14:paraId="36ED4A16" w14:textId="77777777" w:rsidR="00E55723" w:rsidRPr="007A152E" w:rsidRDefault="00E55723" w:rsidP="00AC709E">
            <w:pPr>
              <w:rPr>
                <w:b/>
              </w:rPr>
            </w:pPr>
            <w:r>
              <w:rPr>
                <w:b/>
              </w:rPr>
              <w:t>Field</w:t>
            </w:r>
          </w:p>
        </w:tc>
        <w:tc>
          <w:tcPr>
            <w:tcW w:w="7470" w:type="dxa"/>
            <w:shd w:val="clear" w:color="auto" w:fill="BFBFBF"/>
            <w:vAlign w:val="center"/>
          </w:tcPr>
          <w:p w14:paraId="483FF0FA" w14:textId="77777777" w:rsidR="00E55723" w:rsidRPr="007A152E" w:rsidRDefault="00E55723" w:rsidP="00AC709E">
            <w:pPr>
              <w:rPr>
                <w:b/>
              </w:rPr>
            </w:pPr>
            <w:r w:rsidRPr="007A152E">
              <w:rPr>
                <w:b/>
              </w:rPr>
              <w:t>Description</w:t>
            </w:r>
          </w:p>
        </w:tc>
      </w:tr>
      <w:tr w:rsidR="00E55723" w14:paraId="5740CF1F" w14:textId="77777777" w:rsidTr="00AC709E">
        <w:trPr>
          <w:cantSplit/>
          <w:trHeight w:val="288"/>
        </w:trPr>
        <w:tc>
          <w:tcPr>
            <w:tcW w:w="2340" w:type="dxa"/>
          </w:tcPr>
          <w:p w14:paraId="74E9CB75" w14:textId="77777777" w:rsidR="00E55723" w:rsidRDefault="00E55723" w:rsidP="00AC709E">
            <w:pPr>
              <w:rPr>
                <w:b/>
              </w:rPr>
            </w:pPr>
            <w:r w:rsidRPr="00A04F71">
              <w:rPr>
                <w:b/>
              </w:rPr>
              <w:t>To Site</w:t>
            </w:r>
            <w:r w:rsidRPr="006744E4">
              <w:rPr>
                <w:color w:val="FF0000"/>
              </w:rPr>
              <w:t>*</w:t>
            </w:r>
          </w:p>
        </w:tc>
        <w:tc>
          <w:tcPr>
            <w:tcW w:w="7470" w:type="dxa"/>
            <w:vAlign w:val="center"/>
          </w:tcPr>
          <w:p w14:paraId="482F3CEB" w14:textId="77777777" w:rsidR="00E55723" w:rsidRDefault="00E55723" w:rsidP="00AC709E">
            <w:r>
              <w:t>Click appropriate location to which you want to send the kit shipment</w:t>
            </w:r>
            <w:r w:rsidRPr="00585562">
              <w:t>.</w:t>
            </w:r>
          </w:p>
        </w:tc>
      </w:tr>
      <w:tr w:rsidR="00E55723" w14:paraId="68EE5848" w14:textId="77777777" w:rsidTr="00AC709E">
        <w:trPr>
          <w:cantSplit/>
          <w:trHeight w:val="288"/>
        </w:trPr>
        <w:tc>
          <w:tcPr>
            <w:tcW w:w="2340" w:type="dxa"/>
          </w:tcPr>
          <w:p w14:paraId="6C56CA9A" w14:textId="77777777" w:rsidR="00E55723" w:rsidRDefault="00E55723" w:rsidP="00AC709E">
            <w:pPr>
              <w:rPr>
                <w:b/>
              </w:rPr>
            </w:pPr>
            <w:r>
              <w:rPr>
                <w:b/>
              </w:rPr>
              <w:t>Contact Details</w:t>
            </w:r>
          </w:p>
        </w:tc>
        <w:tc>
          <w:tcPr>
            <w:tcW w:w="7470" w:type="dxa"/>
            <w:vAlign w:val="center"/>
          </w:tcPr>
          <w:p w14:paraId="58A756D4" w14:textId="77777777" w:rsidR="00E55723" w:rsidRDefault="00E55723" w:rsidP="00AC709E">
            <w:pPr>
              <w:rPr>
                <w:b/>
              </w:rPr>
            </w:pPr>
            <w:r>
              <w:t>Click the appropriate contact.</w:t>
            </w:r>
          </w:p>
          <w:p w14:paraId="26BAD79D" w14:textId="77777777" w:rsidR="00E55723" w:rsidRDefault="00E55723" w:rsidP="00AC709E">
            <w:r w:rsidRPr="005C0B6C">
              <w:rPr>
                <w:b/>
              </w:rPr>
              <w:t>Note:</w:t>
            </w:r>
            <w:r>
              <w:t xml:space="preserve"> If you click a known contact, the rest of the fields are populated with data related to this contact.</w:t>
            </w:r>
          </w:p>
        </w:tc>
      </w:tr>
      <w:tr w:rsidR="00E55723" w14:paraId="2EA3D6AA" w14:textId="77777777" w:rsidTr="00AC709E">
        <w:trPr>
          <w:cantSplit/>
          <w:trHeight w:val="288"/>
        </w:trPr>
        <w:tc>
          <w:tcPr>
            <w:tcW w:w="2340" w:type="dxa"/>
          </w:tcPr>
          <w:p w14:paraId="1ABDAF7B" w14:textId="77777777" w:rsidR="00E55723" w:rsidRPr="007A152E" w:rsidRDefault="00E55723" w:rsidP="00AC709E">
            <w:pPr>
              <w:rPr>
                <w:b/>
              </w:rPr>
            </w:pPr>
            <w:r>
              <w:rPr>
                <w:b/>
              </w:rPr>
              <w:t>Organization Name</w:t>
            </w:r>
            <w:r w:rsidRPr="006744E4">
              <w:rPr>
                <w:color w:val="FF0000"/>
              </w:rPr>
              <w:t>*</w:t>
            </w:r>
          </w:p>
        </w:tc>
        <w:tc>
          <w:tcPr>
            <w:tcW w:w="7470" w:type="dxa"/>
            <w:vAlign w:val="center"/>
          </w:tcPr>
          <w:p w14:paraId="7A01B5AE" w14:textId="77777777" w:rsidR="00E55723" w:rsidRDefault="00E55723" w:rsidP="00AC709E">
            <w:r>
              <w:t>Type name of the organization associated with the specified delivery location.</w:t>
            </w:r>
          </w:p>
        </w:tc>
      </w:tr>
      <w:tr w:rsidR="00E55723" w14:paraId="19E901A6" w14:textId="77777777" w:rsidTr="00AC709E">
        <w:trPr>
          <w:cantSplit/>
          <w:trHeight w:val="288"/>
        </w:trPr>
        <w:tc>
          <w:tcPr>
            <w:tcW w:w="2340" w:type="dxa"/>
          </w:tcPr>
          <w:p w14:paraId="5E6EF460" w14:textId="77777777" w:rsidR="00E55723" w:rsidRPr="006744E4" w:rsidRDefault="00E55723" w:rsidP="00AC709E">
            <w:pPr>
              <w:rPr>
                <w:b/>
              </w:rPr>
            </w:pPr>
            <w:r>
              <w:rPr>
                <w:b/>
              </w:rPr>
              <w:t>Contact Person</w:t>
            </w:r>
            <w:r w:rsidRPr="006744E4">
              <w:rPr>
                <w:color w:val="FF0000"/>
              </w:rPr>
              <w:t>*</w:t>
            </w:r>
          </w:p>
        </w:tc>
        <w:tc>
          <w:tcPr>
            <w:tcW w:w="7470" w:type="dxa"/>
            <w:vAlign w:val="center"/>
          </w:tcPr>
          <w:p w14:paraId="61A1DEB0" w14:textId="77777777" w:rsidR="00E55723" w:rsidRDefault="00E55723" w:rsidP="00AC709E">
            <w:r>
              <w:t>Type name of the contact.</w:t>
            </w:r>
          </w:p>
        </w:tc>
      </w:tr>
      <w:tr w:rsidR="00E55723" w14:paraId="5E4FAE23" w14:textId="77777777" w:rsidTr="00AC709E">
        <w:trPr>
          <w:cantSplit/>
          <w:trHeight w:val="288"/>
        </w:trPr>
        <w:tc>
          <w:tcPr>
            <w:tcW w:w="2340" w:type="dxa"/>
          </w:tcPr>
          <w:p w14:paraId="1AF0EC83" w14:textId="77777777" w:rsidR="00E55723" w:rsidRPr="007A152E" w:rsidRDefault="00E55723" w:rsidP="00AC709E">
            <w:pPr>
              <w:rPr>
                <w:b/>
              </w:rPr>
            </w:pPr>
            <w:r>
              <w:rPr>
                <w:b/>
              </w:rPr>
              <w:t>Street and Number</w:t>
            </w:r>
            <w:r w:rsidRPr="006744E4">
              <w:rPr>
                <w:color w:val="FF0000"/>
              </w:rPr>
              <w:t>*</w:t>
            </w:r>
          </w:p>
        </w:tc>
        <w:tc>
          <w:tcPr>
            <w:tcW w:w="7470" w:type="dxa"/>
            <w:vAlign w:val="center"/>
          </w:tcPr>
          <w:p w14:paraId="27AE21B4" w14:textId="77777777" w:rsidR="00E55723" w:rsidRPr="00D515B3" w:rsidRDefault="00E55723" w:rsidP="00AC709E">
            <w:r>
              <w:t>Type street address for the contact.</w:t>
            </w:r>
          </w:p>
        </w:tc>
      </w:tr>
      <w:tr w:rsidR="00E55723" w14:paraId="1068D87F" w14:textId="77777777" w:rsidTr="00AC709E">
        <w:trPr>
          <w:cantSplit/>
          <w:trHeight w:val="288"/>
        </w:trPr>
        <w:tc>
          <w:tcPr>
            <w:tcW w:w="2340" w:type="dxa"/>
          </w:tcPr>
          <w:p w14:paraId="31D853F3" w14:textId="77777777" w:rsidR="00E55723" w:rsidRDefault="00E55723" w:rsidP="00AC709E">
            <w:pPr>
              <w:rPr>
                <w:b/>
              </w:rPr>
            </w:pPr>
            <w:r>
              <w:rPr>
                <w:b/>
              </w:rPr>
              <w:t>Office Box</w:t>
            </w:r>
          </w:p>
        </w:tc>
        <w:tc>
          <w:tcPr>
            <w:tcW w:w="7470" w:type="dxa"/>
            <w:vAlign w:val="center"/>
          </w:tcPr>
          <w:p w14:paraId="531965F2" w14:textId="77777777" w:rsidR="00E55723" w:rsidRPr="00D515B3" w:rsidRDefault="00E55723" w:rsidP="00AC709E">
            <w:r>
              <w:t>Type office box or mail stop for the contact’s mailing address, if applicable.</w:t>
            </w:r>
          </w:p>
        </w:tc>
      </w:tr>
      <w:tr w:rsidR="00E55723" w14:paraId="2B93C7BB" w14:textId="77777777" w:rsidTr="00AC709E">
        <w:trPr>
          <w:cantSplit/>
          <w:trHeight w:val="288"/>
        </w:trPr>
        <w:tc>
          <w:tcPr>
            <w:tcW w:w="2340" w:type="dxa"/>
          </w:tcPr>
          <w:p w14:paraId="214642FA" w14:textId="77777777" w:rsidR="00E55723" w:rsidRDefault="00E55723" w:rsidP="00AC709E">
            <w:pPr>
              <w:rPr>
                <w:b/>
              </w:rPr>
            </w:pPr>
            <w:r>
              <w:rPr>
                <w:b/>
              </w:rPr>
              <w:t>Town</w:t>
            </w:r>
          </w:p>
        </w:tc>
        <w:tc>
          <w:tcPr>
            <w:tcW w:w="7470" w:type="dxa"/>
            <w:vAlign w:val="center"/>
          </w:tcPr>
          <w:p w14:paraId="1F842533" w14:textId="77777777" w:rsidR="00E55723" w:rsidRPr="00D515B3" w:rsidRDefault="00E55723" w:rsidP="00AC709E">
            <w:r>
              <w:t>Type town or city of the contact’s mailing address.</w:t>
            </w:r>
          </w:p>
        </w:tc>
      </w:tr>
      <w:tr w:rsidR="00E55723" w14:paraId="24DA9D2D" w14:textId="77777777" w:rsidTr="00AC709E">
        <w:trPr>
          <w:cantSplit/>
          <w:trHeight w:val="288"/>
        </w:trPr>
        <w:tc>
          <w:tcPr>
            <w:tcW w:w="2340" w:type="dxa"/>
          </w:tcPr>
          <w:p w14:paraId="5F621F3B" w14:textId="77777777" w:rsidR="00E55723" w:rsidRDefault="00E55723" w:rsidP="00AC709E">
            <w:pPr>
              <w:rPr>
                <w:b/>
              </w:rPr>
            </w:pPr>
            <w:r>
              <w:rPr>
                <w:b/>
              </w:rPr>
              <w:t>State / Province</w:t>
            </w:r>
          </w:p>
        </w:tc>
        <w:tc>
          <w:tcPr>
            <w:tcW w:w="7470" w:type="dxa"/>
            <w:vAlign w:val="center"/>
          </w:tcPr>
          <w:p w14:paraId="52551384" w14:textId="77777777" w:rsidR="00E55723" w:rsidRPr="00D515B3" w:rsidRDefault="00E55723" w:rsidP="00AC709E">
            <w:r>
              <w:t>Type state or province of the contact’s mailing address.</w:t>
            </w:r>
          </w:p>
        </w:tc>
      </w:tr>
      <w:tr w:rsidR="00E55723" w14:paraId="0DB6B6CC" w14:textId="77777777" w:rsidTr="00AC709E">
        <w:trPr>
          <w:cantSplit/>
          <w:trHeight w:val="288"/>
        </w:trPr>
        <w:tc>
          <w:tcPr>
            <w:tcW w:w="2340" w:type="dxa"/>
          </w:tcPr>
          <w:p w14:paraId="71CC823D" w14:textId="77777777" w:rsidR="00E55723" w:rsidRDefault="00E55723" w:rsidP="00AC709E">
            <w:pPr>
              <w:rPr>
                <w:b/>
              </w:rPr>
            </w:pPr>
            <w:r>
              <w:rPr>
                <w:b/>
              </w:rPr>
              <w:t>Zip / Postal Code</w:t>
            </w:r>
          </w:p>
        </w:tc>
        <w:tc>
          <w:tcPr>
            <w:tcW w:w="7470" w:type="dxa"/>
            <w:vAlign w:val="center"/>
          </w:tcPr>
          <w:p w14:paraId="4DAD5585" w14:textId="77777777" w:rsidR="00E55723" w:rsidRPr="00D515B3" w:rsidRDefault="00E55723" w:rsidP="00AC709E">
            <w:r>
              <w:t>Type postal code of the contact’s mailing address.</w:t>
            </w:r>
          </w:p>
        </w:tc>
      </w:tr>
      <w:tr w:rsidR="00E55723" w14:paraId="731ECE48" w14:textId="77777777" w:rsidTr="00AC709E">
        <w:trPr>
          <w:cantSplit/>
          <w:trHeight w:val="288"/>
        </w:trPr>
        <w:tc>
          <w:tcPr>
            <w:tcW w:w="2340" w:type="dxa"/>
          </w:tcPr>
          <w:p w14:paraId="358F5DAB" w14:textId="77777777" w:rsidR="00E55723" w:rsidRDefault="00E55723" w:rsidP="00AC709E">
            <w:pPr>
              <w:rPr>
                <w:b/>
              </w:rPr>
            </w:pPr>
            <w:r>
              <w:rPr>
                <w:b/>
              </w:rPr>
              <w:t>Country</w:t>
            </w:r>
          </w:p>
        </w:tc>
        <w:tc>
          <w:tcPr>
            <w:tcW w:w="7470" w:type="dxa"/>
            <w:vAlign w:val="center"/>
          </w:tcPr>
          <w:p w14:paraId="58092D61" w14:textId="77777777" w:rsidR="00E55723" w:rsidRPr="00D515B3" w:rsidRDefault="00E55723" w:rsidP="00AC709E">
            <w:r>
              <w:t>Type country of the contacts mailing address if other than USA.</w:t>
            </w:r>
          </w:p>
        </w:tc>
      </w:tr>
      <w:tr w:rsidR="00E55723" w14:paraId="2EA58936" w14:textId="77777777" w:rsidTr="00AC709E">
        <w:trPr>
          <w:cantSplit/>
          <w:trHeight w:val="288"/>
        </w:trPr>
        <w:tc>
          <w:tcPr>
            <w:tcW w:w="2340" w:type="dxa"/>
          </w:tcPr>
          <w:p w14:paraId="7FDC9D82" w14:textId="77777777" w:rsidR="00E55723" w:rsidRDefault="00E55723" w:rsidP="00AC709E">
            <w:pPr>
              <w:rPr>
                <w:b/>
              </w:rPr>
            </w:pPr>
            <w:r>
              <w:rPr>
                <w:b/>
              </w:rPr>
              <w:t>Telephone Number</w:t>
            </w:r>
          </w:p>
        </w:tc>
        <w:tc>
          <w:tcPr>
            <w:tcW w:w="7470" w:type="dxa"/>
            <w:vAlign w:val="center"/>
          </w:tcPr>
          <w:p w14:paraId="4D938015" w14:textId="77777777" w:rsidR="00E55723" w:rsidRPr="00D515B3" w:rsidRDefault="00E55723" w:rsidP="00AC709E">
            <w:r>
              <w:t>Type contact’s telephone number, if known.</w:t>
            </w:r>
          </w:p>
        </w:tc>
      </w:tr>
      <w:tr w:rsidR="00E55723" w14:paraId="67A7334D" w14:textId="77777777" w:rsidTr="00AC709E">
        <w:trPr>
          <w:cantSplit/>
          <w:trHeight w:val="288"/>
        </w:trPr>
        <w:tc>
          <w:tcPr>
            <w:tcW w:w="2340" w:type="dxa"/>
          </w:tcPr>
          <w:p w14:paraId="1F8D9F75" w14:textId="77777777" w:rsidR="00E55723" w:rsidRDefault="00E55723" w:rsidP="00AC709E">
            <w:pPr>
              <w:rPr>
                <w:b/>
              </w:rPr>
            </w:pPr>
            <w:r>
              <w:rPr>
                <w:b/>
              </w:rPr>
              <w:t>Contact Email</w:t>
            </w:r>
          </w:p>
        </w:tc>
        <w:tc>
          <w:tcPr>
            <w:tcW w:w="7470" w:type="dxa"/>
            <w:vAlign w:val="center"/>
          </w:tcPr>
          <w:p w14:paraId="172AFFE2" w14:textId="77777777" w:rsidR="00E55723" w:rsidRPr="00D515B3" w:rsidRDefault="00E55723" w:rsidP="00AC709E">
            <w:r>
              <w:t>Type contact’s email address, if known.</w:t>
            </w:r>
          </w:p>
        </w:tc>
      </w:tr>
      <w:tr w:rsidR="00E55723" w14:paraId="0B6F8F0C" w14:textId="77777777" w:rsidTr="00AC709E">
        <w:trPr>
          <w:cantSplit/>
          <w:trHeight w:val="288"/>
        </w:trPr>
        <w:tc>
          <w:tcPr>
            <w:tcW w:w="2340" w:type="dxa"/>
          </w:tcPr>
          <w:p w14:paraId="146805A4" w14:textId="77777777" w:rsidR="00E55723" w:rsidRDefault="00E55723" w:rsidP="00AC709E">
            <w:pPr>
              <w:rPr>
                <w:b/>
              </w:rPr>
            </w:pPr>
            <w:r>
              <w:rPr>
                <w:b/>
              </w:rPr>
              <w:t>Kit Shipment Comments</w:t>
            </w:r>
          </w:p>
        </w:tc>
        <w:tc>
          <w:tcPr>
            <w:tcW w:w="7470" w:type="dxa"/>
          </w:tcPr>
          <w:p w14:paraId="75AD10EF" w14:textId="77777777" w:rsidR="00E55723" w:rsidRDefault="00E55723" w:rsidP="00AC709E">
            <w:r>
              <w:t>Type comments, as needed.</w:t>
            </w:r>
          </w:p>
        </w:tc>
      </w:tr>
      <w:tr w:rsidR="00E55723" w14:paraId="7922FE0E" w14:textId="77777777" w:rsidTr="00AC709E">
        <w:trPr>
          <w:cantSplit/>
          <w:trHeight w:val="288"/>
        </w:trPr>
        <w:tc>
          <w:tcPr>
            <w:tcW w:w="2340" w:type="dxa"/>
          </w:tcPr>
          <w:p w14:paraId="51CF7A54" w14:textId="77777777" w:rsidR="00E55723" w:rsidRDefault="00E55723" w:rsidP="00AC709E">
            <w:pPr>
              <w:rPr>
                <w:b/>
              </w:rPr>
            </w:pPr>
            <w:r>
              <w:rPr>
                <w:b/>
              </w:rPr>
              <w:t>Source Identifier</w:t>
            </w:r>
          </w:p>
        </w:tc>
        <w:tc>
          <w:tcPr>
            <w:tcW w:w="7470" w:type="dxa"/>
            <w:vAlign w:val="center"/>
          </w:tcPr>
          <w:p w14:paraId="619BEB2B" w14:textId="77777777" w:rsidR="00EB76E3" w:rsidRDefault="00E55723" w:rsidP="00AC709E">
            <w:pPr>
              <w:rPr>
                <w:ins w:id="1311" w:author="Sayali Dev" w:date="2018-02-02T13:45:00Z"/>
                <w:b/>
              </w:rPr>
            </w:pPr>
            <w:r>
              <w:t xml:space="preserve">Type or scan the Kit Identifier of the kit you want to add to the shipment and click </w:t>
            </w:r>
            <w:r w:rsidRPr="0061591D">
              <w:rPr>
                <w:b/>
              </w:rPr>
              <w:t>ADD</w:t>
            </w:r>
            <w:r>
              <w:rPr>
                <w:b/>
              </w:rPr>
              <w:t xml:space="preserve">. </w:t>
            </w:r>
          </w:p>
          <w:p w14:paraId="1F94C07C" w14:textId="42C6D9BC" w:rsidR="00E55723" w:rsidRDefault="00E55723" w:rsidP="00AC709E">
            <w:r w:rsidRPr="00FE17D2">
              <w:t>Repeat</w:t>
            </w:r>
            <w:r>
              <w:t xml:space="preserve"> for each kit you want added to the shipment (one kit at a time). </w:t>
            </w:r>
          </w:p>
          <w:p w14:paraId="28A911F7" w14:textId="76F176FE" w:rsidR="00B74A40" w:rsidRDefault="00E55723" w:rsidP="00AC709E">
            <w:r>
              <w:t>The specified kits appear in the kit shipment cart (right side).</w:t>
            </w:r>
            <w:r w:rsidRPr="00464B71">
              <w:rPr>
                <w:b/>
              </w:rPr>
              <w:t xml:space="preserve"> </w:t>
            </w:r>
            <w:r>
              <w:rPr>
                <w:b/>
              </w:rPr>
              <w:br/>
            </w:r>
            <w:r w:rsidRPr="00464B71">
              <w:rPr>
                <w:b/>
              </w:rPr>
              <w:t>Note:</w:t>
            </w:r>
            <w:r>
              <w:t xml:space="preserve"> Kit Status must be </w:t>
            </w:r>
            <w:r w:rsidRPr="002A3F0E">
              <w:rPr>
                <w:b/>
              </w:rPr>
              <w:t>In Stock</w:t>
            </w:r>
            <w:r>
              <w:t xml:space="preserve"> to add the kit to the shipment</w:t>
            </w:r>
            <w:r w:rsidRPr="00917CFD">
              <w:t>.</w:t>
            </w:r>
          </w:p>
        </w:tc>
      </w:tr>
    </w:tbl>
    <w:p w14:paraId="4E794A4F" w14:textId="77777777" w:rsidR="00E55723" w:rsidRDefault="00E55723" w:rsidP="00E55723">
      <w:pPr>
        <w:ind w:right="540"/>
      </w:pPr>
    </w:p>
    <w:p w14:paraId="1E248FD8" w14:textId="77777777" w:rsidR="00E55723" w:rsidRDefault="00E55723" w:rsidP="00E55723">
      <w:pPr>
        <w:ind w:right="540"/>
      </w:pPr>
    </w:p>
    <w:p w14:paraId="7BAF0E75" w14:textId="77777777" w:rsidR="00E55723" w:rsidRDefault="00E55723" w:rsidP="00E55723">
      <w:pPr>
        <w:numPr>
          <w:ilvl w:val="0"/>
          <w:numId w:val="33"/>
        </w:numPr>
      </w:pPr>
      <w:r w:rsidRPr="00C60C22">
        <w:t>To delete a</w:t>
      </w:r>
      <w:r>
        <w:t xml:space="preserve"> kit</w:t>
      </w:r>
      <w:r w:rsidRPr="00C60C22">
        <w:t xml:space="preserve"> from the </w:t>
      </w:r>
      <w:r>
        <w:t>s</w:t>
      </w:r>
      <w:r w:rsidRPr="002C1E3B">
        <w:t>hipment cart</w:t>
      </w:r>
      <w:r w:rsidRPr="00C60C22">
        <w:t>:</w:t>
      </w:r>
    </w:p>
    <w:p w14:paraId="05CA992A" w14:textId="77777777" w:rsidR="00E55723" w:rsidRDefault="00E55723" w:rsidP="00E55723">
      <w:pPr>
        <w:ind w:left="720"/>
      </w:pPr>
      <w:r w:rsidRPr="00C60C22">
        <w:t xml:space="preserve">Click the trash can icon </w:t>
      </w:r>
      <w:r w:rsidRPr="00C60C22">
        <w:rPr>
          <w:noProof/>
        </w:rPr>
        <w:drawing>
          <wp:inline distT="0" distB="0" distL="0" distR="0" wp14:anchorId="16FBD122" wp14:editId="5592C2A4">
            <wp:extent cx="241300" cy="224155"/>
            <wp:effectExtent l="0" t="0" r="6350" b="4445"/>
            <wp:docPr id="53" name="Picture 53"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rash can ic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300" cy="224155"/>
                    </a:xfrm>
                    <a:prstGeom prst="rect">
                      <a:avLst/>
                    </a:prstGeom>
                    <a:noFill/>
                    <a:ln>
                      <a:noFill/>
                    </a:ln>
                  </pic:spPr>
                </pic:pic>
              </a:graphicData>
            </a:graphic>
          </wp:inline>
        </w:drawing>
      </w:r>
      <w:r w:rsidRPr="00C60C22">
        <w:t xml:space="preserve"> for the appropriate </w:t>
      </w:r>
      <w:r>
        <w:t>kit.</w:t>
      </w:r>
    </w:p>
    <w:p w14:paraId="4862A112" w14:textId="77777777" w:rsidR="00E55723" w:rsidRDefault="00E55723" w:rsidP="00E55723">
      <w:pPr>
        <w:ind w:left="720"/>
      </w:pPr>
      <w:r w:rsidRPr="00C60C22">
        <w:rPr>
          <w:b/>
        </w:rPr>
        <w:t>Note:</w:t>
      </w:r>
      <w:r w:rsidRPr="00C60C22">
        <w:t xml:space="preserve"> To delete all </w:t>
      </w:r>
      <w:r>
        <w:t>kits</w:t>
      </w:r>
      <w:r w:rsidRPr="00C60C22">
        <w:t xml:space="preserve">, click the </w:t>
      </w:r>
      <w:r>
        <w:t xml:space="preserve">trash can icon </w:t>
      </w:r>
      <w:r w:rsidRPr="00C60C22">
        <w:rPr>
          <w:noProof/>
        </w:rPr>
        <w:drawing>
          <wp:inline distT="0" distB="0" distL="0" distR="0" wp14:anchorId="7A41FDBE" wp14:editId="50B05F01">
            <wp:extent cx="241300" cy="224155"/>
            <wp:effectExtent l="0" t="0" r="6350" b="4445"/>
            <wp:docPr id="54" name="Picture 54"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rash can ic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300" cy="224155"/>
                    </a:xfrm>
                    <a:prstGeom prst="rect">
                      <a:avLst/>
                    </a:prstGeom>
                    <a:noFill/>
                    <a:ln>
                      <a:noFill/>
                    </a:ln>
                  </pic:spPr>
                </pic:pic>
              </a:graphicData>
            </a:graphic>
          </wp:inline>
        </w:drawing>
      </w:r>
      <w:r>
        <w:t xml:space="preserve"> on the blue bar.</w:t>
      </w:r>
    </w:p>
    <w:p w14:paraId="0ACA0DF4" w14:textId="77777777" w:rsidR="00E55723" w:rsidRPr="00C60C22" w:rsidRDefault="00E55723" w:rsidP="00E55723">
      <w:pPr>
        <w:ind w:left="720"/>
      </w:pPr>
    </w:p>
    <w:p w14:paraId="0485F806" w14:textId="77777777" w:rsidR="00E55723" w:rsidRDefault="00E55723" w:rsidP="00E55723">
      <w:pPr>
        <w:pStyle w:val="BodyText"/>
        <w:numPr>
          <w:ilvl w:val="0"/>
          <w:numId w:val="33"/>
        </w:numPr>
        <w:ind w:right="540"/>
      </w:pPr>
      <w:r w:rsidRPr="00C60C22">
        <w:t xml:space="preserve">To add </w:t>
      </w:r>
      <w:r>
        <w:t xml:space="preserve">a </w:t>
      </w:r>
      <w:r w:rsidRPr="00C60C22">
        <w:t xml:space="preserve">comment </w:t>
      </w:r>
      <w:r>
        <w:t>for</w:t>
      </w:r>
      <w:r w:rsidRPr="00C60C22">
        <w:t xml:space="preserve"> </w:t>
      </w:r>
      <w:r>
        <w:t xml:space="preserve">a </w:t>
      </w:r>
      <w:r>
        <w:rPr>
          <w:lang w:val="en-US"/>
        </w:rPr>
        <w:t>kit</w:t>
      </w:r>
      <w:r>
        <w:t xml:space="preserve">: </w:t>
      </w:r>
    </w:p>
    <w:p w14:paraId="2288C25E" w14:textId="77777777" w:rsidR="00E55723" w:rsidRDefault="00E55723" w:rsidP="00E55723">
      <w:pPr>
        <w:numPr>
          <w:ilvl w:val="0"/>
          <w:numId w:val="23"/>
        </w:numPr>
      </w:pPr>
      <w:r>
        <w:t xml:space="preserve">In the </w:t>
      </w:r>
      <w:r w:rsidRPr="00BF4B7D">
        <w:rPr>
          <w:b/>
        </w:rPr>
        <w:t>Total Items</w:t>
      </w:r>
      <w:r>
        <w:t xml:space="preserve"> area, c</w:t>
      </w:r>
      <w:r w:rsidRPr="00C60C22">
        <w:t xml:space="preserve">lick the comments icon </w:t>
      </w:r>
      <w:r>
        <w:rPr>
          <w:noProof/>
        </w:rPr>
        <w:drawing>
          <wp:inline distT="0" distB="0" distL="0" distR="0" wp14:anchorId="1939824E" wp14:editId="4E48B51D">
            <wp:extent cx="241300" cy="207645"/>
            <wp:effectExtent l="0" t="0" r="6350" b="1905"/>
            <wp:docPr id="55" name="Picture 55" descr="commen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mments ic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1300" cy="207645"/>
                    </a:xfrm>
                    <a:prstGeom prst="rect">
                      <a:avLst/>
                    </a:prstGeom>
                    <a:noFill/>
                    <a:ln>
                      <a:noFill/>
                    </a:ln>
                  </pic:spPr>
                </pic:pic>
              </a:graphicData>
            </a:graphic>
          </wp:inline>
        </w:drawing>
      </w:r>
      <w:r>
        <w:t xml:space="preserve"> for the appropriate kit</w:t>
      </w:r>
      <w:r w:rsidRPr="00C60C22">
        <w:t>.</w:t>
      </w:r>
      <w:r w:rsidRPr="00C60C22">
        <w:br/>
      </w:r>
      <w:r>
        <w:t xml:space="preserve">The </w:t>
      </w:r>
      <w:r w:rsidRPr="00D956F7">
        <w:rPr>
          <w:b/>
        </w:rPr>
        <w:t>Comments</w:t>
      </w:r>
      <w:r>
        <w:t xml:space="preserve"> window appears. </w:t>
      </w:r>
    </w:p>
    <w:p w14:paraId="73954EDC" w14:textId="77777777" w:rsidR="00E55723" w:rsidRDefault="00E55723" w:rsidP="00E55723"/>
    <w:p w14:paraId="41FF4F66" w14:textId="77777777" w:rsidR="00E55723" w:rsidRDefault="00E55723" w:rsidP="00E55723">
      <w:pPr>
        <w:ind w:left="720" w:firstLine="720"/>
      </w:pPr>
      <w:r w:rsidRPr="00691675">
        <w:rPr>
          <w:noProof/>
        </w:rPr>
        <w:lastRenderedPageBreak/>
        <w:drawing>
          <wp:inline distT="0" distB="0" distL="0" distR="0" wp14:anchorId="5658FE03" wp14:editId="2F15A92F">
            <wp:extent cx="5610860" cy="2136140"/>
            <wp:effectExtent l="19050" t="19050" r="27940" b="1651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0860" cy="2136140"/>
                    </a:xfrm>
                    <a:prstGeom prst="rect">
                      <a:avLst/>
                    </a:prstGeom>
                    <a:noFill/>
                    <a:ln w="3175">
                      <a:solidFill>
                        <a:schemeClr val="tx1"/>
                      </a:solidFill>
                    </a:ln>
                  </pic:spPr>
                </pic:pic>
              </a:graphicData>
            </a:graphic>
          </wp:inline>
        </w:drawing>
      </w:r>
    </w:p>
    <w:p w14:paraId="7A95D118" w14:textId="2E09D578" w:rsidR="00E55723" w:rsidRDefault="00E55723" w:rsidP="00E55723">
      <w:pPr>
        <w:pStyle w:val="Caption"/>
        <w:ind w:left="720" w:firstLine="720"/>
      </w:pPr>
      <w:r>
        <w:t xml:space="preserve">Figure </w:t>
      </w:r>
      <w:r w:rsidR="00653CE2">
        <w:fldChar w:fldCharType="begin"/>
      </w:r>
      <w:r w:rsidR="00653CE2">
        <w:instrText xml:space="preserve"> SEQ Figure \* ARABIC </w:instrText>
      </w:r>
      <w:r w:rsidR="00653CE2">
        <w:fldChar w:fldCharType="separate"/>
      </w:r>
      <w:ins w:id="1312" w:author="Sayali Dev" w:date="2018-02-02T13:47:00Z">
        <w:r w:rsidR="00EB76E3">
          <w:rPr>
            <w:noProof/>
          </w:rPr>
          <w:t>11</w:t>
        </w:r>
      </w:ins>
      <w:del w:id="1313" w:author="Sayali Dev" w:date="2018-02-02T13:47:00Z">
        <w:r w:rsidDel="00EB76E3">
          <w:rPr>
            <w:noProof/>
          </w:rPr>
          <w:delText>12</w:delText>
        </w:r>
      </w:del>
      <w:r w:rsidR="00653CE2">
        <w:rPr>
          <w:noProof/>
        </w:rPr>
        <w:fldChar w:fldCharType="end"/>
      </w:r>
      <w:r>
        <w:t>: Comments window</w:t>
      </w:r>
    </w:p>
    <w:p w14:paraId="60838C23" w14:textId="77777777" w:rsidR="00E55723" w:rsidRPr="00C60C22" w:rsidRDefault="00E55723" w:rsidP="00E55723">
      <w:pPr>
        <w:ind w:left="720" w:firstLine="720"/>
      </w:pPr>
      <w:r>
        <w:br/>
      </w:r>
    </w:p>
    <w:p w14:paraId="31A415D3" w14:textId="77777777" w:rsidR="00E55723" w:rsidRDefault="00E55723" w:rsidP="00E55723">
      <w:pPr>
        <w:pStyle w:val="BodyText"/>
        <w:numPr>
          <w:ilvl w:val="0"/>
          <w:numId w:val="23"/>
        </w:numPr>
        <w:ind w:right="540"/>
      </w:pPr>
      <w:r>
        <w:t xml:space="preserve">In the </w:t>
      </w:r>
      <w:r w:rsidRPr="00D956F7">
        <w:rPr>
          <w:b/>
        </w:rPr>
        <w:t>Comments</w:t>
      </w:r>
      <w:r>
        <w:t xml:space="preserve"> box, type the appropriate comments for this </w:t>
      </w:r>
      <w:r>
        <w:rPr>
          <w:lang w:val="en-US"/>
        </w:rPr>
        <w:t>kit</w:t>
      </w:r>
      <w:r>
        <w:t xml:space="preserve">. </w:t>
      </w:r>
      <w:r>
        <w:rPr>
          <w:lang w:val="en-US"/>
        </w:rPr>
        <w:br/>
      </w:r>
    </w:p>
    <w:p w14:paraId="7EE603D5" w14:textId="77777777" w:rsidR="00E55723" w:rsidRPr="00C60C22" w:rsidDel="00BF4B7D" w:rsidRDefault="00E55723" w:rsidP="00E55723">
      <w:pPr>
        <w:pStyle w:val="BodyText"/>
        <w:numPr>
          <w:ilvl w:val="0"/>
          <w:numId w:val="23"/>
        </w:numPr>
        <w:ind w:right="540"/>
      </w:pPr>
      <w:r>
        <w:t xml:space="preserve">Click </w:t>
      </w:r>
      <w:r w:rsidRPr="00BF4B7D">
        <w:rPr>
          <w:b/>
        </w:rPr>
        <w:t>SUBMIT</w:t>
      </w:r>
      <w:r>
        <w:t>.</w:t>
      </w:r>
    </w:p>
    <w:p w14:paraId="592E0DD2" w14:textId="77777777" w:rsidR="00E55723" w:rsidRDefault="00E55723" w:rsidP="00E55723">
      <w:pPr>
        <w:pStyle w:val="BodyText"/>
        <w:ind w:left="1440" w:right="540"/>
      </w:pPr>
      <w:r>
        <w:t xml:space="preserve">The comment is saved. </w:t>
      </w:r>
    </w:p>
    <w:p w14:paraId="56D50C7A" w14:textId="77777777" w:rsidR="00E55723" w:rsidRPr="00570A91" w:rsidRDefault="00E55723" w:rsidP="00E55723"/>
    <w:p w14:paraId="464C8055" w14:textId="77777777" w:rsidR="00E55723" w:rsidRDefault="00E55723" w:rsidP="00E55723">
      <w:pPr>
        <w:pStyle w:val="BodyText"/>
        <w:numPr>
          <w:ilvl w:val="0"/>
          <w:numId w:val="33"/>
        </w:numPr>
        <w:ind w:right="540"/>
      </w:pPr>
      <w:r w:rsidRPr="003B32D3">
        <w:t xml:space="preserve">Click </w:t>
      </w:r>
      <w:r w:rsidRPr="006851B0">
        <w:rPr>
          <w:b/>
        </w:rPr>
        <w:t>SAVE</w:t>
      </w:r>
      <w:r w:rsidRPr="003B32D3">
        <w:t xml:space="preserve">. </w:t>
      </w:r>
    </w:p>
    <w:p w14:paraId="028772DC" w14:textId="6010CC3A" w:rsidR="00EB76E3" w:rsidRPr="00EB76E3" w:rsidRDefault="00E55723">
      <w:pPr>
        <w:pStyle w:val="BodyText"/>
        <w:ind w:left="720" w:right="540"/>
        <w:rPr>
          <w:ins w:id="1314" w:author="Sayali Dev" w:date="2018-02-02T13:48:00Z"/>
          <w:lang w:val="en-US"/>
          <w:rPrChange w:id="1315" w:author="Sayali Dev" w:date="2018-02-02T13:48:00Z">
            <w:rPr>
              <w:ins w:id="1316" w:author="Sayali Dev" w:date="2018-02-02T13:48:00Z"/>
            </w:rPr>
          </w:rPrChange>
        </w:rPr>
      </w:pPr>
      <w:r w:rsidRPr="00EF7339">
        <w:t xml:space="preserve">The kit shipment is created. </w:t>
      </w:r>
      <w:ins w:id="1317" w:author="Sayali Dev" w:date="2018-02-02T13:48:00Z">
        <w:r w:rsidR="00EB76E3">
          <w:rPr>
            <w:lang w:val="en-US"/>
          </w:rPr>
          <w:t>View Kits Shipment page appears.</w:t>
        </w:r>
      </w:ins>
    </w:p>
    <w:p w14:paraId="7FE418D0" w14:textId="0FE9F17D" w:rsidR="00E55723" w:rsidRDefault="00E55723" w:rsidP="00E55723">
      <w:pPr>
        <w:pStyle w:val="BodyText"/>
        <w:ind w:left="720" w:right="540"/>
        <w:rPr>
          <w:lang w:val="en-US"/>
        </w:rPr>
      </w:pPr>
      <w:r w:rsidRPr="00EF7339">
        <w:t>The status of all the kits</w:t>
      </w:r>
      <w:ins w:id="1318" w:author="Sayali Dev" w:date="2018-02-02T13:48:00Z">
        <w:r w:rsidR="00DD1C64">
          <w:rPr>
            <w:lang w:val="en-US"/>
          </w:rPr>
          <w:t xml:space="preserve"> in this shipment</w:t>
        </w:r>
      </w:ins>
      <w:r w:rsidRPr="00EF7339">
        <w:t xml:space="preserve"> appears as </w:t>
      </w:r>
      <w:r w:rsidRPr="00EB76E3">
        <w:rPr>
          <w:b/>
          <w:i/>
          <w:lang w:val="en-US"/>
          <w:rPrChange w:id="1319" w:author="Sayali Dev" w:date="2018-02-02T13:47:00Z">
            <w:rPr>
              <w:lang w:val="en-US"/>
            </w:rPr>
          </w:rPrChange>
        </w:rPr>
        <w:t>Ready for Shipment</w:t>
      </w:r>
      <w:r w:rsidRPr="00EF7339">
        <w:t xml:space="preserve"> and the kit shipment status appears as </w:t>
      </w:r>
      <w:r w:rsidRPr="00EB76E3">
        <w:rPr>
          <w:b/>
          <w:i/>
          <w:rPrChange w:id="1320" w:author="Sayali Dev" w:date="2018-02-02T13:47:00Z">
            <w:rPr/>
          </w:rPrChange>
        </w:rPr>
        <w:t>In Preparation</w:t>
      </w:r>
      <w:ins w:id="1321" w:author="Sayali Dev" w:date="2018-02-02T13:49:00Z">
        <w:r w:rsidR="00DD1C64">
          <w:rPr>
            <w:lang w:val="en-US"/>
          </w:rPr>
          <w:t>.</w:t>
        </w:r>
      </w:ins>
      <w:del w:id="1322" w:author="Sayali Dev" w:date="2018-02-02T13:49:00Z">
        <w:r w:rsidRPr="00EF7339" w:rsidDel="00DD1C64">
          <w:delText xml:space="preserve"> on the View Kit</w:delText>
        </w:r>
        <w:r w:rsidRPr="00EF7339" w:rsidDel="00DD1C64">
          <w:rPr>
            <w:lang w:val="en-US"/>
          </w:rPr>
          <w:delText>s</w:delText>
        </w:r>
        <w:r w:rsidRPr="00EF7339" w:rsidDel="00DD1C64">
          <w:delText xml:space="preserve"> Shipment page</w:delText>
        </w:r>
        <w:r w:rsidDel="00DD1C64">
          <w:rPr>
            <w:lang w:val="en-US"/>
          </w:rPr>
          <w:delText>.</w:delText>
        </w:r>
      </w:del>
    </w:p>
    <w:p w14:paraId="6C98DEE4" w14:textId="77777777" w:rsidR="00E55723" w:rsidRPr="00C11BAC" w:rsidRDefault="00E55723" w:rsidP="00E55723">
      <w:pPr>
        <w:pStyle w:val="BodyText"/>
        <w:ind w:left="720" w:right="540"/>
        <w:rPr>
          <w:lang w:val="en-US"/>
        </w:rPr>
      </w:pPr>
    </w:p>
    <w:p w14:paraId="3FABD06E" w14:textId="77777777" w:rsidR="00E55723" w:rsidRPr="00A357A5" w:rsidRDefault="00E55723" w:rsidP="00E55723">
      <w:pPr>
        <w:pStyle w:val="Heading3"/>
      </w:pPr>
      <w:bookmarkStart w:id="1323" w:name="_Toc452993602"/>
      <w:bookmarkStart w:id="1324" w:name="_Toc507164282"/>
      <w:r w:rsidRPr="00CC3E49">
        <w:t>Modifying</w:t>
      </w:r>
      <w:r>
        <w:rPr>
          <w:lang w:val="en-US"/>
        </w:rPr>
        <w:t>/Deleting</w:t>
      </w:r>
      <w:r w:rsidRPr="00CC3E49">
        <w:t xml:space="preserve"> a Kit</w:t>
      </w:r>
      <w:r>
        <w:rPr>
          <w:lang w:val="en-US"/>
        </w:rPr>
        <w:t>s</w:t>
      </w:r>
      <w:r w:rsidRPr="00CC3E49">
        <w:t xml:space="preserve"> Shipment</w:t>
      </w:r>
      <w:bookmarkEnd w:id="1323"/>
      <w:bookmarkEnd w:id="1324"/>
      <w:r>
        <w:rPr>
          <w:lang w:val="en-US"/>
        </w:rPr>
        <w:br/>
      </w:r>
    </w:p>
    <w:p w14:paraId="3D67F2B0" w14:textId="77777777" w:rsidR="00E55723" w:rsidRDefault="00E55723" w:rsidP="00E55723">
      <w:pPr>
        <w:pStyle w:val="BodyText"/>
        <w:ind w:right="540"/>
        <w:rPr>
          <w:lang w:val="en-US"/>
        </w:rPr>
      </w:pPr>
      <w:r>
        <w:t xml:space="preserve">To modify </w:t>
      </w:r>
      <w:r>
        <w:rPr>
          <w:lang w:val="en-US"/>
        </w:rPr>
        <w:t xml:space="preserve">or delete </w:t>
      </w:r>
      <w:r>
        <w:t>a kit</w:t>
      </w:r>
      <w:r>
        <w:rPr>
          <w:lang w:val="en-US"/>
        </w:rPr>
        <w:t>s</w:t>
      </w:r>
      <w:r>
        <w:t xml:space="preserve"> shipment:</w:t>
      </w:r>
    </w:p>
    <w:p w14:paraId="57D624E6" w14:textId="77777777" w:rsidR="00E55723" w:rsidRPr="00951DC7" w:rsidRDefault="00E55723" w:rsidP="00E55723">
      <w:pPr>
        <w:pStyle w:val="BodyText"/>
        <w:ind w:right="540"/>
        <w:rPr>
          <w:lang w:val="en-US"/>
        </w:rPr>
      </w:pPr>
    </w:p>
    <w:p w14:paraId="4D527906" w14:textId="2F636CB5" w:rsidR="00E55723" w:rsidRDefault="00E55723" w:rsidP="00E55723">
      <w:pPr>
        <w:pStyle w:val="BodyText"/>
        <w:numPr>
          <w:ilvl w:val="0"/>
          <w:numId w:val="36"/>
        </w:numPr>
        <w:ind w:left="720" w:right="540" w:hanging="360"/>
      </w:pPr>
      <w:del w:id="1325" w:author="Sayali Dev" w:date="2018-01-31T17:54:00Z">
        <w:r w:rsidDel="009A119E">
          <w:delText>Log on</w:delText>
        </w:r>
      </w:del>
      <w:ins w:id="1326" w:author="Sayali Dev" w:date="2018-01-31T17:54:00Z">
        <w:r w:rsidR="009A119E">
          <w:t>Log in</w:t>
        </w:r>
      </w:ins>
      <w:r>
        <w:t xml:space="preserve"> to the application using your </w:t>
      </w:r>
      <w:del w:id="1327" w:author="Sayali Dev" w:date="2018-01-31T17:55:00Z">
        <w:r w:rsidDel="00A62626">
          <w:delText>logon</w:delText>
        </w:r>
      </w:del>
      <w:ins w:id="1328" w:author="Sayali Dev" w:date="2018-01-31T17:55:00Z">
        <w:r w:rsidR="00A62626">
          <w:t>log in</w:t>
        </w:r>
      </w:ins>
      <w:r>
        <w:t xml:space="preserve"> credentials.</w:t>
      </w:r>
      <w:r w:rsidRPr="00DD0C12">
        <w:t xml:space="preserve"> </w:t>
      </w:r>
    </w:p>
    <w:p w14:paraId="6FF9C37A" w14:textId="77777777" w:rsidR="00E55723" w:rsidRDefault="00E55723" w:rsidP="00E55723">
      <w:pPr>
        <w:pStyle w:val="BodyText"/>
        <w:ind w:left="720" w:right="540"/>
      </w:pPr>
      <w:r>
        <w:t xml:space="preserve">The </w:t>
      </w:r>
      <w:r>
        <w:rPr>
          <w:lang w:val="en-US"/>
        </w:rPr>
        <w:t>CIRRASPEC</w:t>
      </w:r>
      <w:r>
        <w:t xml:space="preserve"> home page appears.</w:t>
      </w:r>
    </w:p>
    <w:p w14:paraId="5BCD1987" w14:textId="77777777" w:rsidR="00E55723" w:rsidRDefault="00E55723" w:rsidP="00E55723">
      <w:pPr>
        <w:pStyle w:val="BodyText"/>
        <w:numPr>
          <w:ilvl w:val="0"/>
          <w:numId w:val="36"/>
        </w:numPr>
        <w:ind w:left="720" w:right="540" w:hanging="360"/>
      </w:pPr>
      <w:r>
        <w:t xml:space="preserve">Point to the arrow of the </w:t>
      </w:r>
      <w:r w:rsidRPr="00CA75D4">
        <w:rPr>
          <w:b/>
        </w:rPr>
        <w:t>BMS</w:t>
      </w:r>
      <w:r>
        <w:t xml:space="preserve"> tab, and then click </w:t>
      </w:r>
      <w:r w:rsidRPr="00CA75D4">
        <w:rPr>
          <w:b/>
        </w:rPr>
        <w:t>Kits Shipment</w:t>
      </w:r>
      <w:r>
        <w:t>.</w:t>
      </w:r>
    </w:p>
    <w:p w14:paraId="665933C5" w14:textId="77777777" w:rsidR="00E55723" w:rsidRDefault="00E55723" w:rsidP="00E55723">
      <w:pPr>
        <w:pStyle w:val="BodyText"/>
        <w:ind w:left="720" w:right="540"/>
      </w:pPr>
      <w:r>
        <w:t>T</w:t>
      </w:r>
      <w:r w:rsidRPr="00AE5860">
        <w:t xml:space="preserve">he </w:t>
      </w:r>
      <w:r>
        <w:rPr>
          <w:b/>
          <w:lang w:val="en-US"/>
        </w:rPr>
        <w:t>K</w:t>
      </w:r>
      <w:r w:rsidRPr="003B72D8">
        <w:rPr>
          <w:b/>
        </w:rPr>
        <w:t xml:space="preserve">it </w:t>
      </w:r>
      <w:r>
        <w:rPr>
          <w:b/>
          <w:lang w:val="en-US"/>
        </w:rPr>
        <w:t>S</w:t>
      </w:r>
      <w:r w:rsidRPr="003B72D8">
        <w:rPr>
          <w:b/>
        </w:rPr>
        <w:t xml:space="preserve">hipment </w:t>
      </w:r>
      <w:r>
        <w:rPr>
          <w:b/>
          <w:lang w:val="en-US"/>
        </w:rPr>
        <w:t>S</w:t>
      </w:r>
      <w:r w:rsidRPr="003B72D8">
        <w:rPr>
          <w:b/>
        </w:rPr>
        <w:t>earch</w:t>
      </w:r>
      <w:r w:rsidRPr="00AE5860">
        <w:t xml:space="preserve"> </w:t>
      </w:r>
      <w:r>
        <w:t>page appears</w:t>
      </w:r>
      <w:r w:rsidRPr="00AE5860">
        <w:t>.</w:t>
      </w:r>
    </w:p>
    <w:p w14:paraId="072403B5" w14:textId="77777777" w:rsidR="00E55723" w:rsidRDefault="00E55723" w:rsidP="00E55723">
      <w:pPr>
        <w:pStyle w:val="BodyText"/>
        <w:numPr>
          <w:ilvl w:val="0"/>
          <w:numId w:val="36"/>
        </w:numPr>
        <w:ind w:left="720" w:right="540" w:hanging="360"/>
      </w:pPr>
      <w:r>
        <w:t xml:space="preserve">Click </w:t>
      </w:r>
      <w:r w:rsidRPr="00466F80">
        <w:rPr>
          <w:b/>
        </w:rPr>
        <w:t>S</w:t>
      </w:r>
      <w:r>
        <w:rPr>
          <w:b/>
        </w:rPr>
        <w:t>EARCH</w:t>
      </w:r>
      <w:r>
        <w:t>.</w:t>
      </w:r>
    </w:p>
    <w:p w14:paraId="0BAEE2E4" w14:textId="77777777" w:rsidR="00E55723" w:rsidRDefault="00E55723" w:rsidP="00E55723">
      <w:pPr>
        <w:pStyle w:val="BodyText"/>
        <w:ind w:left="720" w:right="540"/>
      </w:pPr>
      <w:r>
        <w:t xml:space="preserve">The </w:t>
      </w:r>
      <w:r>
        <w:rPr>
          <w:b/>
          <w:lang w:val="en-US"/>
        </w:rPr>
        <w:t>K</w:t>
      </w:r>
      <w:r w:rsidRPr="006F7B99">
        <w:rPr>
          <w:b/>
        </w:rPr>
        <w:t xml:space="preserve">it </w:t>
      </w:r>
      <w:r>
        <w:rPr>
          <w:b/>
          <w:lang w:val="en-US"/>
        </w:rPr>
        <w:t>S</w:t>
      </w:r>
      <w:r>
        <w:rPr>
          <w:b/>
        </w:rPr>
        <w:t xml:space="preserve">hipment </w:t>
      </w:r>
      <w:r>
        <w:rPr>
          <w:b/>
          <w:lang w:val="en-US"/>
        </w:rPr>
        <w:t>S</w:t>
      </w:r>
      <w:r w:rsidRPr="006F7B99">
        <w:rPr>
          <w:b/>
        </w:rPr>
        <w:t>earch</w:t>
      </w:r>
      <w:r w:rsidRPr="00AE5860">
        <w:t xml:space="preserve"> </w:t>
      </w:r>
      <w:r>
        <w:t>page displays a list of kit shipments</w:t>
      </w:r>
      <w:r w:rsidRPr="00242543">
        <w:t xml:space="preserve"> that are accessible based on your login location</w:t>
      </w:r>
      <w:r>
        <w:t>.</w:t>
      </w:r>
    </w:p>
    <w:p w14:paraId="4F42F7C7" w14:textId="77777777" w:rsidR="00E55723" w:rsidRDefault="00E55723" w:rsidP="00E55723">
      <w:pPr>
        <w:pStyle w:val="BodyText"/>
        <w:numPr>
          <w:ilvl w:val="0"/>
          <w:numId w:val="36"/>
        </w:numPr>
        <w:ind w:left="720" w:right="540" w:hanging="360"/>
      </w:pPr>
      <w:r>
        <w:t>Click the row of the kit shipment that you want to modify.</w:t>
      </w:r>
    </w:p>
    <w:p w14:paraId="57287AE9" w14:textId="77777777" w:rsidR="00E55723" w:rsidRDefault="00E55723" w:rsidP="00E55723">
      <w:pPr>
        <w:pStyle w:val="BodyText"/>
        <w:ind w:left="720" w:right="540"/>
      </w:pPr>
      <w:r w:rsidRPr="00AE5860">
        <w:t xml:space="preserve">The </w:t>
      </w:r>
      <w:r w:rsidRPr="00DB375D">
        <w:rPr>
          <w:b/>
        </w:rPr>
        <w:t>View Kit</w:t>
      </w:r>
      <w:r>
        <w:rPr>
          <w:b/>
        </w:rPr>
        <w:t>s</w:t>
      </w:r>
      <w:r w:rsidRPr="00DB375D">
        <w:rPr>
          <w:b/>
        </w:rPr>
        <w:t xml:space="preserve"> Shipment</w:t>
      </w:r>
      <w:r w:rsidRPr="00AE5860">
        <w:t xml:space="preserve"> </w:t>
      </w:r>
      <w:r>
        <w:t>page appears with the details of the kit</w:t>
      </w:r>
      <w:r>
        <w:rPr>
          <w:lang w:val="en-US"/>
        </w:rPr>
        <w:t>s</w:t>
      </w:r>
      <w:r>
        <w:t xml:space="preserve"> shipment that you selected.</w:t>
      </w:r>
    </w:p>
    <w:p w14:paraId="470032E2" w14:textId="77777777" w:rsidR="00E55723" w:rsidRDefault="00E55723" w:rsidP="00E55723">
      <w:pPr>
        <w:pStyle w:val="BodyText"/>
        <w:ind w:left="720" w:right="540"/>
      </w:pPr>
    </w:p>
    <w:p w14:paraId="6DACD3B4" w14:textId="77777777" w:rsidR="00E55723" w:rsidRPr="00A357A5" w:rsidRDefault="00E55723" w:rsidP="00E55723">
      <w:pPr>
        <w:pStyle w:val="BodyText"/>
        <w:ind w:right="540"/>
        <w:rPr>
          <w:lang w:val="en-US"/>
        </w:rPr>
      </w:pPr>
      <w:r>
        <w:rPr>
          <w:lang w:val="en-US"/>
        </w:rPr>
        <w:t>To modify the kits shipment:</w:t>
      </w:r>
    </w:p>
    <w:p w14:paraId="1A4284CC" w14:textId="77777777" w:rsidR="00E55723" w:rsidRDefault="00E55723" w:rsidP="00E55723">
      <w:pPr>
        <w:pStyle w:val="BodyText"/>
        <w:numPr>
          <w:ilvl w:val="0"/>
          <w:numId w:val="36"/>
        </w:numPr>
        <w:ind w:left="720" w:right="540" w:hanging="360"/>
      </w:pPr>
      <w:r>
        <w:t xml:space="preserve">Click </w:t>
      </w:r>
      <w:r w:rsidRPr="00431513">
        <w:rPr>
          <w:b/>
        </w:rPr>
        <w:t>MODIFY</w:t>
      </w:r>
      <w:r>
        <w:t xml:space="preserve">. </w:t>
      </w:r>
    </w:p>
    <w:p w14:paraId="04ED48E0" w14:textId="77777777" w:rsidR="00E55723" w:rsidRDefault="00E55723" w:rsidP="00E55723">
      <w:pPr>
        <w:pStyle w:val="BodyText"/>
        <w:ind w:left="720" w:right="540"/>
      </w:pPr>
      <w:r>
        <w:t xml:space="preserve">The </w:t>
      </w:r>
      <w:r w:rsidRPr="00971AED">
        <w:rPr>
          <w:b/>
        </w:rPr>
        <w:t>Modify Kit</w:t>
      </w:r>
      <w:r>
        <w:rPr>
          <w:b/>
        </w:rPr>
        <w:t>s</w:t>
      </w:r>
      <w:r w:rsidRPr="00971AED">
        <w:rPr>
          <w:b/>
        </w:rPr>
        <w:t xml:space="preserve"> Shipment</w:t>
      </w:r>
      <w:r>
        <w:t xml:space="preserve"> page appears.</w:t>
      </w:r>
    </w:p>
    <w:p w14:paraId="1E1166C9" w14:textId="77777777" w:rsidR="00E55723" w:rsidRDefault="00E55723" w:rsidP="00E55723">
      <w:pPr>
        <w:pStyle w:val="BodyText"/>
        <w:numPr>
          <w:ilvl w:val="0"/>
          <w:numId w:val="36"/>
        </w:numPr>
        <w:ind w:left="720" w:right="540" w:hanging="360"/>
        <w:rPr>
          <w:lang w:val="en-US"/>
        </w:rPr>
      </w:pPr>
      <w:r>
        <w:t xml:space="preserve">Click </w:t>
      </w:r>
      <w:r w:rsidRPr="00D40AD3">
        <w:rPr>
          <w:b/>
        </w:rPr>
        <w:t>SAVE</w:t>
      </w:r>
      <w:r>
        <w:t>.</w:t>
      </w:r>
      <w:r>
        <w:br/>
        <w:t>The kit shipment is modified.</w:t>
      </w:r>
      <w:r>
        <w:rPr>
          <w:lang w:val="en-US"/>
        </w:rPr>
        <w:t xml:space="preserve">       </w:t>
      </w:r>
    </w:p>
    <w:p w14:paraId="1CA0E358" w14:textId="77777777" w:rsidR="00E55723" w:rsidRPr="00A357A5" w:rsidRDefault="00E55723" w:rsidP="00E55723">
      <w:pPr>
        <w:pStyle w:val="BodyText"/>
        <w:ind w:right="540"/>
        <w:rPr>
          <w:lang w:val="en-US"/>
        </w:rPr>
      </w:pPr>
      <w:r>
        <w:rPr>
          <w:lang w:val="en-US"/>
        </w:rPr>
        <w:t>OR</w:t>
      </w:r>
    </w:p>
    <w:p w14:paraId="633E74E4" w14:textId="77777777" w:rsidR="00E55723" w:rsidRPr="00A357A5" w:rsidRDefault="00E55723" w:rsidP="00E55723">
      <w:pPr>
        <w:ind w:right="180"/>
      </w:pPr>
      <w:r w:rsidRPr="00A357A5">
        <w:rPr>
          <w:lang w:val="x-none"/>
        </w:rPr>
        <w:t>To delete a kits Shipment</w:t>
      </w:r>
      <w:r w:rsidRPr="00A357A5">
        <w:t xml:space="preserve">: </w:t>
      </w:r>
    </w:p>
    <w:p w14:paraId="6E174B6E" w14:textId="77777777" w:rsidR="00E55723" w:rsidRPr="00A357A5" w:rsidRDefault="00E55723" w:rsidP="00E55723">
      <w:pPr>
        <w:pStyle w:val="BodyText"/>
        <w:numPr>
          <w:ilvl w:val="0"/>
          <w:numId w:val="32"/>
        </w:numPr>
        <w:ind w:left="720" w:right="540" w:hanging="360"/>
      </w:pPr>
      <w:r>
        <w:rPr>
          <w:lang w:val="en-US"/>
        </w:rPr>
        <w:t xml:space="preserve"> Click Delete.</w:t>
      </w:r>
    </w:p>
    <w:p w14:paraId="0EB5BDCA" w14:textId="77777777" w:rsidR="00E55723" w:rsidRPr="00A357A5" w:rsidRDefault="00E55723" w:rsidP="00E55723">
      <w:pPr>
        <w:pStyle w:val="BodyText"/>
        <w:ind w:left="720" w:right="540"/>
      </w:pPr>
      <w:r>
        <w:rPr>
          <w:lang w:val="en-US"/>
        </w:rPr>
        <w:t xml:space="preserve"> </w:t>
      </w:r>
      <w:r>
        <w:t>The delete confirmation window appears.</w:t>
      </w:r>
    </w:p>
    <w:p w14:paraId="6D3EA78D" w14:textId="77777777" w:rsidR="00E55723" w:rsidRDefault="00E55723" w:rsidP="00E55723"/>
    <w:p w14:paraId="17AEBCC5" w14:textId="77777777" w:rsidR="00E55723" w:rsidRDefault="00E55723" w:rsidP="00E55723">
      <w:pPr>
        <w:ind w:left="720"/>
      </w:pPr>
      <w:r>
        <w:rPr>
          <w:noProof/>
        </w:rPr>
        <w:lastRenderedPageBreak/>
        <w:drawing>
          <wp:inline distT="0" distB="0" distL="0" distR="0" wp14:anchorId="6D083FB8" wp14:editId="70817944">
            <wp:extent cx="2560320" cy="1221740"/>
            <wp:effectExtent l="19050" t="19050" r="11430"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0320" cy="1221740"/>
                    </a:xfrm>
                    <a:prstGeom prst="rect">
                      <a:avLst/>
                    </a:prstGeom>
                    <a:noFill/>
                    <a:ln w="3175">
                      <a:solidFill>
                        <a:schemeClr val="tx1"/>
                      </a:solidFill>
                    </a:ln>
                  </pic:spPr>
                </pic:pic>
              </a:graphicData>
            </a:graphic>
          </wp:inline>
        </w:drawing>
      </w:r>
    </w:p>
    <w:p w14:paraId="258C7E73" w14:textId="77777777" w:rsidR="00E55723" w:rsidRDefault="00E55723" w:rsidP="00E55723">
      <w:pPr>
        <w:pStyle w:val="Figure"/>
        <w:tabs>
          <w:tab w:val="clear" w:pos="1710"/>
          <w:tab w:val="num" w:pos="1800"/>
        </w:tabs>
        <w:ind w:left="1152" w:hanging="432"/>
      </w:pPr>
      <w:r>
        <w:t>Delete window</w:t>
      </w:r>
      <w:r>
        <w:br/>
      </w:r>
    </w:p>
    <w:p w14:paraId="19DBD40D" w14:textId="77777777" w:rsidR="00E55723" w:rsidRDefault="00E55723" w:rsidP="00E55723">
      <w:pPr>
        <w:ind w:left="720"/>
      </w:pPr>
    </w:p>
    <w:p w14:paraId="2162BB22" w14:textId="77777777" w:rsidR="00E55723" w:rsidRDefault="00E55723" w:rsidP="00E55723">
      <w:pPr>
        <w:pStyle w:val="ListParagraph"/>
        <w:numPr>
          <w:ilvl w:val="0"/>
          <w:numId w:val="32"/>
        </w:numPr>
        <w:tabs>
          <w:tab w:val="clear" w:pos="720"/>
          <w:tab w:val="num" w:pos="1440"/>
        </w:tabs>
        <w:ind w:left="720"/>
      </w:pPr>
      <w:r>
        <w:t xml:space="preserve">Click </w:t>
      </w:r>
      <w:r w:rsidRPr="00A357A5">
        <w:rPr>
          <w:b/>
        </w:rPr>
        <w:t>OK</w:t>
      </w:r>
      <w:r>
        <w:t>.</w:t>
      </w:r>
    </w:p>
    <w:p w14:paraId="63B1DAF8" w14:textId="77777777" w:rsidR="00E55723" w:rsidDel="00DD1C64" w:rsidRDefault="00E55723" w:rsidP="00E55723">
      <w:pPr>
        <w:ind w:left="1440" w:right="270"/>
        <w:rPr>
          <w:del w:id="1329" w:author="Sayali Dev" w:date="2018-02-02T13:50:00Z"/>
        </w:rPr>
      </w:pPr>
      <w:r>
        <w:t xml:space="preserve">The kits shipment is deleted and the status of all kits appears as </w:t>
      </w:r>
      <w:r>
        <w:rPr>
          <w:b/>
        </w:rPr>
        <w:t>In Stock</w:t>
      </w:r>
      <w:r>
        <w:t xml:space="preserve"> on the </w:t>
      </w:r>
      <w:r w:rsidRPr="004068E4">
        <w:rPr>
          <w:b/>
        </w:rPr>
        <w:t xml:space="preserve">Kit </w:t>
      </w:r>
      <w:r w:rsidRPr="000E7EEE">
        <w:rPr>
          <w:b/>
        </w:rPr>
        <w:t>Sea</w:t>
      </w:r>
      <w:r>
        <w:rPr>
          <w:b/>
        </w:rPr>
        <w:t>r</w:t>
      </w:r>
      <w:r w:rsidRPr="000E7EEE">
        <w:rPr>
          <w:b/>
        </w:rPr>
        <w:t>ch</w:t>
      </w:r>
      <w:r>
        <w:t xml:space="preserve"> page.</w:t>
      </w:r>
    </w:p>
    <w:p w14:paraId="392A5135" w14:textId="77777777" w:rsidR="00E55723" w:rsidDel="00DD1C64" w:rsidRDefault="00E55723" w:rsidP="00E55723">
      <w:pPr>
        <w:ind w:left="1440" w:right="270"/>
        <w:rPr>
          <w:del w:id="1330" w:author="Sayali Dev" w:date="2018-02-02T13:50:00Z"/>
        </w:rPr>
      </w:pPr>
    </w:p>
    <w:p w14:paraId="277A346C" w14:textId="77777777" w:rsidR="00E55723" w:rsidRDefault="00E55723">
      <w:pPr>
        <w:ind w:left="1440" w:right="270"/>
      </w:pPr>
    </w:p>
    <w:p w14:paraId="1639E8BB" w14:textId="77777777" w:rsidR="00E55723" w:rsidRDefault="00E55723" w:rsidP="00E55723">
      <w:pPr>
        <w:ind w:left="1440" w:right="270"/>
      </w:pPr>
    </w:p>
    <w:p w14:paraId="46A20B13" w14:textId="77777777" w:rsidR="00E55723" w:rsidRDefault="00E55723" w:rsidP="00E55723">
      <w:pPr>
        <w:pStyle w:val="Heading3"/>
      </w:pPr>
      <w:bookmarkStart w:id="1331" w:name="_Toc507164283"/>
      <w:r>
        <w:t>Viewing a List of Kit Shipments</w:t>
      </w:r>
      <w:bookmarkEnd w:id="1331"/>
    </w:p>
    <w:p w14:paraId="518FBA22" w14:textId="77777777" w:rsidR="00E55723" w:rsidRDefault="00E55723" w:rsidP="00E55723">
      <w:pPr>
        <w:ind w:right="540"/>
      </w:pPr>
    </w:p>
    <w:p w14:paraId="11E48937" w14:textId="77777777" w:rsidR="00E55723" w:rsidRDefault="00E55723" w:rsidP="00E55723">
      <w:pPr>
        <w:ind w:right="540"/>
      </w:pPr>
      <w:bookmarkStart w:id="1332" w:name="GeneratingKitManifest"/>
      <w:bookmarkEnd w:id="1332"/>
      <w:r>
        <w:t xml:space="preserve">To view a list of kit shipments: </w:t>
      </w:r>
    </w:p>
    <w:p w14:paraId="0770B4D0" w14:textId="77777777" w:rsidR="00E55723" w:rsidRDefault="00E55723" w:rsidP="00E55723">
      <w:pPr>
        <w:ind w:right="540"/>
      </w:pPr>
    </w:p>
    <w:p w14:paraId="09D53B06" w14:textId="77777777" w:rsidR="00E55723" w:rsidRDefault="00E55723" w:rsidP="00E55723">
      <w:pPr>
        <w:numPr>
          <w:ilvl w:val="0"/>
          <w:numId w:val="21"/>
        </w:numPr>
        <w:ind w:right="540"/>
      </w:pPr>
      <w:r>
        <w:t>Log in to Cirraspec using your credentials.</w:t>
      </w:r>
    </w:p>
    <w:p w14:paraId="54461624" w14:textId="77777777" w:rsidR="00E55723" w:rsidRDefault="00E55723" w:rsidP="00E55723">
      <w:pPr>
        <w:ind w:left="720" w:right="540"/>
      </w:pPr>
    </w:p>
    <w:p w14:paraId="1FCC4F6D" w14:textId="77777777" w:rsidR="00E55723" w:rsidRDefault="00E55723" w:rsidP="00E55723">
      <w:pPr>
        <w:numPr>
          <w:ilvl w:val="0"/>
          <w:numId w:val="21"/>
        </w:numPr>
        <w:ind w:right="540"/>
      </w:pPr>
      <w:r>
        <w:t xml:space="preserve">Point to the arrow of the </w:t>
      </w:r>
      <w:r w:rsidRPr="00F9517E">
        <w:rPr>
          <w:b/>
        </w:rPr>
        <w:t>BMS</w:t>
      </w:r>
      <w:r>
        <w:t xml:space="preserve"> tab, and then c</w:t>
      </w:r>
      <w:r w:rsidRPr="00585562">
        <w:t xml:space="preserve">lick </w:t>
      </w:r>
      <w:r>
        <w:rPr>
          <w:b/>
        </w:rPr>
        <w:t>Kits Shipment</w:t>
      </w:r>
      <w:r w:rsidRPr="00585562">
        <w:t xml:space="preserve">. </w:t>
      </w:r>
      <w:r>
        <w:br/>
      </w:r>
      <w:r w:rsidRPr="00585562">
        <w:t xml:space="preserve">The </w:t>
      </w:r>
      <w:r>
        <w:rPr>
          <w:b/>
        </w:rPr>
        <w:t>K</w:t>
      </w:r>
      <w:r w:rsidRPr="00FB4A09">
        <w:rPr>
          <w:b/>
        </w:rPr>
        <w:t>it</w:t>
      </w:r>
      <w:r>
        <w:rPr>
          <w:b/>
        </w:rPr>
        <w:t xml:space="preserve"> Shipment S</w:t>
      </w:r>
      <w:r w:rsidRPr="00FB4A09">
        <w:rPr>
          <w:b/>
        </w:rPr>
        <w:t>earch</w:t>
      </w:r>
      <w:r w:rsidRPr="00585562">
        <w:t xml:space="preserve"> </w:t>
      </w:r>
      <w:r>
        <w:t>page appears.</w:t>
      </w:r>
      <w:r>
        <w:br/>
      </w:r>
    </w:p>
    <w:p w14:paraId="7C0FD519" w14:textId="77777777" w:rsidR="00E55723" w:rsidRDefault="00E55723" w:rsidP="00E55723">
      <w:pPr>
        <w:numPr>
          <w:ilvl w:val="0"/>
          <w:numId w:val="21"/>
        </w:numPr>
        <w:ind w:right="540"/>
      </w:pPr>
      <w:r>
        <w:t xml:space="preserve">Click </w:t>
      </w:r>
      <w:r w:rsidRPr="00F40D78">
        <w:rPr>
          <w:b/>
        </w:rPr>
        <w:t>SEARCH</w:t>
      </w:r>
      <w:r>
        <w:t>.</w:t>
      </w:r>
      <w:r>
        <w:br/>
        <w:t>The k</w:t>
      </w:r>
      <w:r w:rsidRPr="00AE5860">
        <w:t xml:space="preserve">it </w:t>
      </w:r>
      <w:r>
        <w:t>shipment s</w:t>
      </w:r>
      <w:r w:rsidRPr="00AE5860">
        <w:t xml:space="preserve">earch </w:t>
      </w:r>
      <w:r>
        <w:t>page displays a list of all kit shipments.</w:t>
      </w:r>
    </w:p>
    <w:p w14:paraId="066F0B62" w14:textId="77777777" w:rsidR="00E55723" w:rsidRDefault="00E55723" w:rsidP="00E55723">
      <w:pPr>
        <w:rPr>
          <w:lang w:eastAsia="x-none"/>
        </w:rPr>
      </w:pPr>
    </w:p>
    <w:p w14:paraId="6D146645" w14:textId="77777777" w:rsidR="00E55723" w:rsidRDefault="00E55723" w:rsidP="00E55723">
      <w:pPr>
        <w:ind w:left="720"/>
        <w:rPr>
          <w:lang w:eastAsia="x-none"/>
        </w:rPr>
      </w:pPr>
      <w:r w:rsidRPr="00F403E4">
        <w:rPr>
          <w:noProof/>
        </w:rPr>
        <w:drawing>
          <wp:inline distT="0" distB="0" distL="0" distR="0" wp14:anchorId="3216169F" wp14:editId="146EA16A">
            <wp:extent cx="6181725" cy="2895600"/>
            <wp:effectExtent l="19050" t="19050" r="28575" b="1905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81725" cy="2895600"/>
                    </a:xfrm>
                    <a:prstGeom prst="rect">
                      <a:avLst/>
                    </a:prstGeom>
                    <a:noFill/>
                    <a:ln w="3175">
                      <a:solidFill>
                        <a:schemeClr val="tx1"/>
                      </a:solidFill>
                    </a:ln>
                  </pic:spPr>
                </pic:pic>
              </a:graphicData>
            </a:graphic>
          </wp:inline>
        </w:drawing>
      </w:r>
    </w:p>
    <w:p w14:paraId="42A463B2" w14:textId="77777777" w:rsidR="00E55723" w:rsidRDefault="00E55723" w:rsidP="00E55723">
      <w:pPr>
        <w:rPr>
          <w:lang w:eastAsia="x-none"/>
        </w:rPr>
      </w:pPr>
    </w:p>
    <w:p w14:paraId="37917C9B" w14:textId="77777777" w:rsidR="00E55723" w:rsidRDefault="00E55723" w:rsidP="00E55723">
      <w:pPr>
        <w:ind w:left="720" w:right="540"/>
      </w:pPr>
    </w:p>
    <w:p w14:paraId="63661116" w14:textId="77777777" w:rsidR="00E55723" w:rsidRDefault="00E55723" w:rsidP="00E55723">
      <w:pPr>
        <w:numPr>
          <w:ilvl w:val="0"/>
          <w:numId w:val="21"/>
        </w:numPr>
        <w:ind w:right="540"/>
      </w:pPr>
      <w:r>
        <w:t xml:space="preserve">To search for a specific shipment, type the Identifier of the kit shipment in the </w:t>
      </w:r>
      <w:r w:rsidRPr="00DD32A2">
        <w:rPr>
          <w:b/>
        </w:rPr>
        <w:t xml:space="preserve">Kit </w:t>
      </w:r>
      <w:r>
        <w:rPr>
          <w:b/>
        </w:rPr>
        <w:t xml:space="preserve">Shipment </w:t>
      </w:r>
      <w:r w:rsidRPr="00DD32A2">
        <w:rPr>
          <w:b/>
        </w:rPr>
        <w:t>Identifier</w:t>
      </w:r>
      <w:r>
        <w:t xml:space="preserve"> box. Or s</w:t>
      </w:r>
      <w:r w:rsidRPr="00E63C3C">
        <w:t xml:space="preserve">pecify </w:t>
      </w:r>
      <w:r>
        <w:t xml:space="preserve">other </w:t>
      </w:r>
      <w:r w:rsidRPr="00E63C3C">
        <w:t xml:space="preserve">search criteria by completing </w:t>
      </w:r>
      <w:r>
        <w:t xml:space="preserve">one or more </w:t>
      </w:r>
      <w:r w:rsidRPr="00E63C3C">
        <w:t>fields</w:t>
      </w:r>
      <w:r>
        <w:t xml:space="preserve"> in the </w:t>
      </w:r>
      <w:r w:rsidRPr="00EC7BEA">
        <w:rPr>
          <w:b/>
        </w:rPr>
        <w:t xml:space="preserve">Kit </w:t>
      </w:r>
      <w:r>
        <w:rPr>
          <w:b/>
        </w:rPr>
        <w:t xml:space="preserve">Shipment </w:t>
      </w:r>
      <w:r w:rsidRPr="00EC7BEA">
        <w:rPr>
          <w:b/>
        </w:rPr>
        <w:t>Search</w:t>
      </w:r>
      <w:r>
        <w:t xml:space="preserve"> pane.</w:t>
      </w:r>
    </w:p>
    <w:p w14:paraId="5DAA5D78" w14:textId="77777777" w:rsidR="00E55723" w:rsidRPr="0070334C" w:rsidRDefault="00E55723" w:rsidP="00E55723">
      <w:pPr>
        <w:ind w:left="720" w:right="540"/>
        <w:rPr>
          <w:b/>
        </w:rPr>
      </w:pPr>
      <w:r>
        <w:rPr>
          <w:b/>
        </w:rPr>
        <w:t>Note:</w:t>
      </w:r>
    </w:p>
    <w:p w14:paraId="6BD0B4AF" w14:textId="77777777" w:rsidR="00E55723" w:rsidRDefault="00E55723" w:rsidP="00E55723">
      <w:pPr>
        <w:numPr>
          <w:ilvl w:val="0"/>
          <w:numId w:val="19"/>
        </w:numPr>
        <w:ind w:left="1440" w:right="540"/>
      </w:pPr>
      <w:r>
        <w:t xml:space="preserve">You can use one field or a combination of fields to search for a kit shipment. </w:t>
      </w:r>
    </w:p>
    <w:p w14:paraId="40B09396" w14:textId="77777777" w:rsidR="00E55723" w:rsidRDefault="00E55723" w:rsidP="00E55723">
      <w:pPr>
        <w:numPr>
          <w:ilvl w:val="0"/>
          <w:numId w:val="19"/>
        </w:numPr>
        <w:ind w:left="1440" w:right="540"/>
      </w:pPr>
      <w:r>
        <w:lastRenderedPageBreak/>
        <w:t xml:space="preserve">You can type the full or partial value in a search field along with an asterisk (*) before or after the partial value. For example, if you type </w:t>
      </w:r>
      <w:r w:rsidRPr="00914542">
        <w:rPr>
          <w:b/>
        </w:rPr>
        <w:t>02*</w:t>
      </w:r>
      <w:r>
        <w:t xml:space="preserve">, you obtain records that begin with 02. If you type </w:t>
      </w:r>
      <w:r w:rsidRPr="00914542">
        <w:rPr>
          <w:b/>
        </w:rPr>
        <w:t>*02</w:t>
      </w:r>
      <w:r>
        <w:t>, you obtain records that end with 02</w:t>
      </w:r>
    </w:p>
    <w:p w14:paraId="511ABEA1" w14:textId="77777777" w:rsidR="00E55723" w:rsidRPr="00E63C3C" w:rsidRDefault="00E55723" w:rsidP="00E55723"/>
    <w:p w14:paraId="3E036C2C" w14:textId="47A25BEB" w:rsidR="00E55723" w:rsidRDefault="00E55723" w:rsidP="00E55723">
      <w:pPr>
        <w:numPr>
          <w:ilvl w:val="0"/>
          <w:numId w:val="21"/>
        </w:numPr>
        <w:ind w:right="270"/>
        <w:rPr>
          <w:ins w:id="1333" w:author="Sayali Dev" w:date="2018-02-02T13:51:00Z"/>
        </w:rPr>
      </w:pPr>
      <w:r w:rsidRPr="002557B0">
        <w:t xml:space="preserve">Click </w:t>
      </w:r>
      <w:r w:rsidRPr="005D24D2">
        <w:rPr>
          <w:b/>
        </w:rPr>
        <w:t>S</w:t>
      </w:r>
      <w:r>
        <w:rPr>
          <w:b/>
        </w:rPr>
        <w:t>EARCH</w:t>
      </w:r>
      <w:r w:rsidRPr="002557B0">
        <w:t>.</w:t>
      </w:r>
      <w:bookmarkStart w:id="1334" w:name="_Toc452993604"/>
    </w:p>
    <w:p w14:paraId="3AAD2023" w14:textId="521A80E7" w:rsidR="00DD1C64" w:rsidRDefault="00DD1C64">
      <w:pPr>
        <w:ind w:left="720" w:right="270"/>
        <w:pPrChange w:id="1335" w:author="Sayali Dev" w:date="2018-02-02T13:51:00Z">
          <w:pPr>
            <w:numPr>
              <w:numId w:val="21"/>
            </w:numPr>
            <w:ind w:left="720" w:right="270" w:hanging="360"/>
          </w:pPr>
        </w:pPrChange>
      </w:pPr>
      <w:ins w:id="1336" w:author="Sayali Dev" w:date="2018-02-02T13:51:00Z">
        <w:r>
          <w:t>The k</w:t>
        </w:r>
        <w:r w:rsidRPr="00AE5860">
          <w:t xml:space="preserve">it </w:t>
        </w:r>
        <w:r>
          <w:t>shipment s</w:t>
        </w:r>
        <w:r w:rsidRPr="00AE5860">
          <w:t xml:space="preserve">earch </w:t>
        </w:r>
        <w:r>
          <w:t xml:space="preserve">page displays required list of all kit shipments as per the search criteria </w:t>
        </w:r>
        <w:r w:rsidR="001A30D8">
          <w:t>entered.</w:t>
        </w:r>
      </w:ins>
    </w:p>
    <w:p w14:paraId="573C2A2F" w14:textId="77777777" w:rsidR="00B56261" w:rsidRDefault="00B56261" w:rsidP="00B56261">
      <w:pPr>
        <w:ind w:left="720" w:right="270"/>
      </w:pPr>
    </w:p>
    <w:p w14:paraId="2459B6F7" w14:textId="77777777" w:rsidR="00E55723" w:rsidRDefault="00E55723" w:rsidP="00E55723">
      <w:pPr>
        <w:pStyle w:val="Heading3"/>
      </w:pPr>
      <w:bookmarkStart w:id="1337" w:name="_Toc507164284"/>
      <w:r>
        <w:t>Sending a Kit</w:t>
      </w:r>
      <w:r>
        <w:rPr>
          <w:lang w:val="en-US"/>
        </w:rPr>
        <w:t>s</w:t>
      </w:r>
      <w:r>
        <w:t xml:space="preserve"> Shipment</w:t>
      </w:r>
      <w:bookmarkEnd w:id="1334"/>
      <w:bookmarkEnd w:id="1337"/>
    </w:p>
    <w:p w14:paraId="20CCF98C" w14:textId="77777777" w:rsidR="00E55723" w:rsidRDefault="00E55723" w:rsidP="00E55723"/>
    <w:p w14:paraId="728E4533" w14:textId="77777777" w:rsidR="00E55723" w:rsidRPr="00E82A33" w:rsidRDefault="00E55723" w:rsidP="00E55723">
      <w:pPr>
        <w:pStyle w:val="BodyText"/>
        <w:ind w:right="180"/>
        <w:rPr>
          <w:lang w:val="en-US"/>
        </w:rPr>
      </w:pPr>
      <w:r w:rsidRPr="00F84DB7">
        <w:rPr>
          <w:b/>
          <w:lang w:val="en-US"/>
        </w:rPr>
        <w:t>Note</w:t>
      </w:r>
      <w:r>
        <w:rPr>
          <w:lang w:val="en-US"/>
        </w:rPr>
        <w:t xml:space="preserve">: </w:t>
      </w:r>
      <w:r>
        <w:t xml:space="preserve">You can </w:t>
      </w:r>
      <w:r>
        <w:rPr>
          <w:lang w:val="en-US"/>
        </w:rPr>
        <w:t>send</w:t>
      </w:r>
      <w:r>
        <w:t xml:space="preserve"> only those kit</w:t>
      </w:r>
      <w:r>
        <w:rPr>
          <w:lang w:val="en-US"/>
        </w:rPr>
        <w:t xml:space="preserve"> </w:t>
      </w:r>
      <w:r>
        <w:t>s</w:t>
      </w:r>
      <w:r>
        <w:rPr>
          <w:lang w:val="en-US"/>
        </w:rPr>
        <w:t>hipments</w:t>
      </w:r>
      <w:r>
        <w:t xml:space="preserve"> that have the status as </w:t>
      </w:r>
      <w:r w:rsidRPr="00E82A33">
        <w:rPr>
          <w:b/>
        </w:rPr>
        <w:t xml:space="preserve">In </w:t>
      </w:r>
      <w:r>
        <w:rPr>
          <w:b/>
          <w:lang w:val="en-US"/>
        </w:rPr>
        <w:t>Preparation</w:t>
      </w:r>
      <w:r w:rsidRPr="00585562">
        <w:t>.</w:t>
      </w:r>
    </w:p>
    <w:p w14:paraId="5701B175" w14:textId="77777777" w:rsidR="00E55723" w:rsidRDefault="00E55723" w:rsidP="00E55723"/>
    <w:p w14:paraId="7701C020" w14:textId="77777777" w:rsidR="00E55723" w:rsidRPr="00035605" w:rsidRDefault="00E55723" w:rsidP="00E55723">
      <w:r>
        <w:t>To send a kits shipment:</w:t>
      </w:r>
      <w:r>
        <w:br/>
      </w:r>
    </w:p>
    <w:p w14:paraId="193477AD" w14:textId="144E1A52" w:rsidR="00E55723" w:rsidRDefault="00E55723" w:rsidP="00E55723">
      <w:pPr>
        <w:pStyle w:val="BodyText"/>
        <w:numPr>
          <w:ilvl w:val="0"/>
          <w:numId w:val="38"/>
        </w:numPr>
        <w:ind w:left="720" w:right="540" w:hanging="360"/>
      </w:pPr>
      <w:bookmarkStart w:id="1338" w:name="_Viewing_Kits"/>
      <w:bookmarkEnd w:id="1338"/>
      <w:del w:id="1339" w:author="Sayali Dev" w:date="2018-01-31T17:54:00Z">
        <w:r w:rsidDel="009A119E">
          <w:delText>Log on</w:delText>
        </w:r>
      </w:del>
      <w:ins w:id="1340" w:author="Sayali Dev" w:date="2018-01-31T17:54:00Z">
        <w:r w:rsidR="009A119E">
          <w:t>Log in</w:t>
        </w:r>
      </w:ins>
      <w:r>
        <w:t xml:space="preserve"> to the application using your </w:t>
      </w:r>
      <w:del w:id="1341" w:author="Sayali Dev" w:date="2018-01-31T17:55:00Z">
        <w:r w:rsidDel="00A62626">
          <w:delText>logon</w:delText>
        </w:r>
      </w:del>
      <w:ins w:id="1342" w:author="Sayali Dev" w:date="2018-01-31T17:55:00Z">
        <w:r w:rsidR="00A62626">
          <w:t>log in</w:t>
        </w:r>
      </w:ins>
      <w:r>
        <w:t xml:space="preserve"> credentials. </w:t>
      </w:r>
    </w:p>
    <w:p w14:paraId="0CDFD8A1" w14:textId="77777777" w:rsidR="00E55723" w:rsidRDefault="00E55723" w:rsidP="00E55723">
      <w:pPr>
        <w:pStyle w:val="BodyText"/>
        <w:ind w:left="720" w:right="540"/>
      </w:pPr>
      <w:r>
        <w:t xml:space="preserve">The </w:t>
      </w:r>
      <w:r>
        <w:rPr>
          <w:lang w:val="en-US"/>
        </w:rPr>
        <w:t>CIRRASPEC</w:t>
      </w:r>
      <w:r>
        <w:t xml:space="preserve"> home page appears. </w:t>
      </w:r>
    </w:p>
    <w:p w14:paraId="0286557C" w14:textId="77777777" w:rsidR="00E55723" w:rsidRPr="00AE5860" w:rsidRDefault="00E55723" w:rsidP="00E55723">
      <w:pPr>
        <w:pStyle w:val="BodyText"/>
        <w:ind w:left="720" w:right="540"/>
      </w:pPr>
    </w:p>
    <w:p w14:paraId="768A23FA" w14:textId="77777777" w:rsidR="00E55723" w:rsidRDefault="00E55723" w:rsidP="00E55723">
      <w:pPr>
        <w:pStyle w:val="BodyText"/>
        <w:numPr>
          <w:ilvl w:val="0"/>
          <w:numId w:val="38"/>
        </w:numPr>
        <w:ind w:left="720" w:right="540" w:hanging="360"/>
      </w:pPr>
      <w:r>
        <w:t xml:space="preserve">Point to the arrow of the </w:t>
      </w:r>
      <w:r w:rsidRPr="00CA75D4">
        <w:rPr>
          <w:b/>
        </w:rPr>
        <w:t>BMS</w:t>
      </w:r>
      <w:r>
        <w:t xml:space="preserve"> tab, and then click </w:t>
      </w:r>
      <w:r w:rsidRPr="00CA75D4">
        <w:rPr>
          <w:b/>
        </w:rPr>
        <w:t>Kits Shipment</w:t>
      </w:r>
      <w:r>
        <w:t xml:space="preserve">. </w:t>
      </w:r>
    </w:p>
    <w:p w14:paraId="2C9314ED" w14:textId="77777777" w:rsidR="00E55723" w:rsidRDefault="00E55723" w:rsidP="00E55723">
      <w:pPr>
        <w:pStyle w:val="BodyText"/>
        <w:ind w:left="720" w:right="540"/>
      </w:pPr>
      <w:r>
        <w:t xml:space="preserve">The </w:t>
      </w:r>
      <w:r>
        <w:rPr>
          <w:b/>
          <w:lang w:val="en-US"/>
        </w:rPr>
        <w:t>K</w:t>
      </w:r>
      <w:r>
        <w:rPr>
          <w:b/>
        </w:rPr>
        <w:t xml:space="preserve">it </w:t>
      </w:r>
      <w:r>
        <w:rPr>
          <w:b/>
          <w:lang w:val="en-US"/>
        </w:rPr>
        <w:t>S</w:t>
      </w:r>
      <w:r>
        <w:rPr>
          <w:b/>
        </w:rPr>
        <w:t xml:space="preserve">hipment </w:t>
      </w:r>
      <w:r>
        <w:rPr>
          <w:b/>
          <w:lang w:val="en-US"/>
        </w:rPr>
        <w:t>S</w:t>
      </w:r>
      <w:r w:rsidRPr="00035605">
        <w:rPr>
          <w:b/>
        </w:rPr>
        <w:t>earch</w:t>
      </w:r>
      <w:r>
        <w:t xml:space="preserve"> page appears. </w:t>
      </w:r>
    </w:p>
    <w:p w14:paraId="21969041" w14:textId="77777777" w:rsidR="00E55723" w:rsidRDefault="00E55723" w:rsidP="00E55723">
      <w:pPr>
        <w:pStyle w:val="BodyText"/>
        <w:ind w:left="720" w:right="540"/>
      </w:pPr>
      <w:r>
        <w:t xml:space="preserve"> </w:t>
      </w:r>
    </w:p>
    <w:p w14:paraId="2828E462" w14:textId="77777777" w:rsidR="00E55723" w:rsidRDefault="00E55723" w:rsidP="00E55723">
      <w:pPr>
        <w:pStyle w:val="BodyText"/>
        <w:numPr>
          <w:ilvl w:val="0"/>
          <w:numId w:val="38"/>
        </w:numPr>
        <w:ind w:left="720" w:right="540" w:hanging="360"/>
      </w:pPr>
      <w:r>
        <w:t xml:space="preserve">Click </w:t>
      </w:r>
      <w:r w:rsidRPr="00466F80">
        <w:rPr>
          <w:b/>
        </w:rPr>
        <w:t>S</w:t>
      </w:r>
      <w:r>
        <w:rPr>
          <w:b/>
        </w:rPr>
        <w:t>EARCH</w:t>
      </w:r>
      <w:r>
        <w:t>.</w:t>
      </w:r>
    </w:p>
    <w:p w14:paraId="43CE441D" w14:textId="77777777" w:rsidR="00E55723" w:rsidRDefault="00E55723" w:rsidP="00E55723">
      <w:pPr>
        <w:pStyle w:val="BodyText"/>
        <w:ind w:left="720" w:right="540"/>
      </w:pPr>
      <w:r>
        <w:t>The k</w:t>
      </w:r>
      <w:r w:rsidRPr="00AE5860">
        <w:t xml:space="preserve">it </w:t>
      </w:r>
      <w:r>
        <w:t>shipment s</w:t>
      </w:r>
      <w:r w:rsidRPr="00AE5860">
        <w:t xml:space="preserve">earch </w:t>
      </w:r>
      <w:r>
        <w:t>page displays a list of kit shipments</w:t>
      </w:r>
      <w:r w:rsidRPr="00242543">
        <w:t xml:space="preserve"> that are accessible based on your login location</w:t>
      </w:r>
      <w:r>
        <w:t>.</w:t>
      </w:r>
      <w:r>
        <w:br/>
      </w:r>
    </w:p>
    <w:p w14:paraId="5B17F56F" w14:textId="77777777" w:rsidR="00E55723" w:rsidRDefault="00E55723" w:rsidP="00E55723">
      <w:pPr>
        <w:pStyle w:val="BodyText"/>
        <w:numPr>
          <w:ilvl w:val="0"/>
          <w:numId w:val="38"/>
        </w:numPr>
        <w:ind w:left="720" w:right="540" w:hanging="360"/>
      </w:pPr>
      <w:r w:rsidRPr="00FA0FC9">
        <w:t>Click the row of the kit</w:t>
      </w:r>
      <w:r>
        <w:rPr>
          <w:lang w:val="en-US"/>
        </w:rPr>
        <w:t>s</w:t>
      </w:r>
      <w:r w:rsidRPr="00FA0FC9">
        <w:t xml:space="preserve"> shipment that you want to </w:t>
      </w:r>
      <w:r>
        <w:t>send.</w:t>
      </w:r>
      <w:r>
        <w:br/>
      </w:r>
      <w:r w:rsidRPr="00FA0FC9">
        <w:t xml:space="preserve">The </w:t>
      </w:r>
      <w:r w:rsidRPr="00DC2071">
        <w:rPr>
          <w:b/>
        </w:rPr>
        <w:t>View Kits Shipment</w:t>
      </w:r>
      <w:r w:rsidRPr="00FA0FC9">
        <w:t xml:space="preserve"> page appears with the details of the kit</w:t>
      </w:r>
      <w:r>
        <w:rPr>
          <w:lang w:val="en-US"/>
        </w:rPr>
        <w:t>s</w:t>
      </w:r>
      <w:r w:rsidRPr="00FA0FC9">
        <w:t xml:space="preserve"> shipment that you selected</w:t>
      </w:r>
      <w:r>
        <w:t>.</w:t>
      </w:r>
      <w:r>
        <w:br/>
      </w:r>
    </w:p>
    <w:p w14:paraId="412F888D" w14:textId="77777777" w:rsidR="00E55723" w:rsidRDefault="00E55723" w:rsidP="00E55723">
      <w:pPr>
        <w:pStyle w:val="BodyText"/>
        <w:numPr>
          <w:ilvl w:val="0"/>
          <w:numId w:val="38"/>
        </w:numPr>
        <w:ind w:left="720" w:right="540" w:hanging="360"/>
      </w:pPr>
      <w:r w:rsidRPr="00C46448">
        <w:t xml:space="preserve">Click </w:t>
      </w:r>
      <w:r w:rsidRPr="00035605">
        <w:rPr>
          <w:b/>
        </w:rPr>
        <w:t>SEND</w:t>
      </w:r>
      <w:r w:rsidRPr="00C46448">
        <w:t>.</w:t>
      </w:r>
      <w:r w:rsidRPr="00EC2C80">
        <w:t xml:space="preserve"> </w:t>
      </w:r>
      <w:r w:rsidRPr="00035605">
        <w:rPr>
          <w:lang w:val="en-US"/>
        </w:rPr>
        <w:br/>
      </w:r>
      <w:r w:rsidRPr="00C46448">
        <w:t xml:space="preserve">The </w:t>
      </w:r>
      <w:r w:rsidRPr="00035605">
        <w:rPr>
          <w:b/>
        </w:rPr>
        <w:t xml:space="preserve">Send Kits Shipment </w:t>
      </w:r>
      <w:r w:rsidRPr="00035605">
        <w:rPr>
          <w:lang w:val="en-US"/>
        </w:rPr>
        <w:t>page</w:t>
      </w:r>
      <w:r w:rsidRPr="00035605">
        <w:t xml:space="preserve"> </w:t>
      </w:r>
      <w:r w:rsidRPr="00C46448">
        <w:t>appears.</w:t>
      </w:r>
      <w:r>
        <w:rPr>
          <w:lang w:val="en-US"/>
        </w:rPr>
        <w:br/>
      </w:r>
    </w:p>
    <w:p w14:paraId="57967245" w14:textId="77777777" w:rsidR="00E55723" w:rsidRDefault="00E55723" w:rsidP="00E55723">
      <w:pPr>
        <w:pStyle w:val="Caption"/>
        <w:ind w:firstLine="720"/>
        <w:rPr>
          <w:sz w:val="22"/>
        </w:rPr>
      </w:pPr>
      <w:r w:rsidRPr="00691675">
        <w:rPr>
          <w:noProof/>
        </w:rPr>
        <w:drawing>
          <wp:inline distT="0" distB="0" distL="0" distR="0" wp14:anchorId="73331634" wp14:editId="09E7B9A9">
            <wp:extent cx="6217920" cy="2971800"/>
            <wp:effectExtent l="19050" t="19050" r="11430" b="1905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17920" cy="2971800"/>
                    </a:xfrm>
                    <a:prstGeom prst="rect">
                      <a:avLst/>
                    </a:prstGeom>
                    <a:noFill/>
                    <a:ln w="3175">
                      <a:solidFill>
                        <a:schemeClr val="tx1"/>
                      </a:solidFill>
                    </a:ln>
                  </pic:spPr>
                </pic:pic>
              </a:graphicData>
            </a:graphic>
          </wp:inline>
        </w:drawing>
      </w:r>
    </w:p>
    <w:p w14:paraId="41AAB43B" w14:textId="77777777" w:rsidR="00E55723" w:rsidRDefault="00E55723" w:rsidP="00E55723">
      <w:pPr>
        <w:pStyle w:val="Figure"/>
        <w:tabs>
          <w:tab w:val="clear" w:pos="1710"/>
          <w:tab w:val="num" w:pos="1800"/>
        </w:tabs>
        <w:ind w:left="1152" w:hanging="432"/>
      </w:pPr>
      <w:r>
        <w:t>Send Kits Shipment page</w:t>
      </w:r>
    </w:p>
    <w:p w14:paraId="4CD11C3E" w14:textId="77777777" w:rsidR="00E55723" w:rsidRPr="008F086B" w:rsidRDefault="00E55723" w:rsidP="00E55723"/>
    <w:p w14:paraId="0D354414" w14:textId="77777777" w:rsidR="00E55723" w:rsidRPr="00F9591B" w:rsidRDefault="00E55723" w:rsidP="00E55723">
      <w:pPr>
        <w:pStyle w:val="BodyText"/>
        <w:numPr>
          <w:ilvl w:val="0"/>
          <w:numId w:val="38"/>
        </w:numPr>
        <w:ind w:left="720" w:right="540" w:hanging="360"/>
      </w:pPr>
      <w:r w:rsidRPr="00A71833">
        <w:t xml:space="preserve">Enter appropriate information in each field. </w:t>
      </w:r>
      <w:r>
        <w:rPr>
          <w:lang w:val="en-US"/>
        </w:rPr>
        <w:t>F</w:t>
      </w:r>
      <w:r w:rsidRPr="00F9591B">
        <w:t xml:space="preserve">ollowing table lists each field and its description. </w:t>
      </w:r>
    </w:p>
    <w:p w14:paraId="4F8166AA" w14:textId="77777777" w:rsidR="00E55723" w:rsidRDefault="00E55723" w:rsidP="00E55723">
      <w:pPr>
        <w:pStyle w:val="ListNumber"/>
        <w:numPr>
          <w:ilvl w:val="0"/>
          <w:numId w:val="0"/>
        </w:numPr>
        <w:spacing w:before="0" w:beforeAutospacing="0" w:afterAutospacing="0"/>
        <w:ind w:right="547" w:firstLine="720"/>
        <w:rPr>
          <w:rFonts w:ascii="Arial" w:hAnsi="Arial"/>
          <w:b/>
          <w:sz w:val="22"/>
        </w:rPr>
      </w:pPr>
    </w:p>
    <w:p w14:paraId="324C78D3" w14:textId="77777777" w:rsidR="00E55723" w:rsidRPr="00F9591B" w:rsidRDefault="00E55723" w:rsidP="00E55723">
      <w:pPr>
        <w:pStyle w:val="ListNumber"/>
        <w:numPr>
          <w:ilvl w:val="0"/>
          <w:numId w:val="0"/>
        </w:numPr>
        <w:spacing w:before="0" w:beforeAutospacing="0" w:afterAutospacing="0"/>
        <w:ind w:right="547" w:firstLine="720"/>
        <w:rPr>
          <w:rFonts w:ascii="Arial" w:hAnsi="Arial"/>
          <w:sz w:val="22"/>
        </w:rPr>
      </w:pPr>
      <w:r w:rsidRPr="00F9591B">
        <w:rPr>
          <w:rFonts w:ascii="Arial" w:hAnsi="Arial"/>
          <w:b/>
          <w:sz w:val="22"/>
        </w:rPr>
        <w:t>Note:</w:t>
      </w:r>
      <w:r w:rsidRPr="00F9591B">
        <w:rPr>
          <w:rFonts w:ascii="Arial" w:hAnsi="Arial"/>
          <w:sz w:val="22"/>
        </w:rPr>
        <w:t xml:space="preserve"> Fields that are marked with the red asterisk (</w:t>
      </w:r>
      <w:r w:rsidRPr="00F9591B">
        <w:rPr>
          <w:rFonts w:ascii="Arial" w:hAnsi="Arial"/>
          <w:color w:val="FF0000"/>
          <w:sz w:val="22"/>
        </w:rPr>
        <w:t>*</w:t>
      </w:r>
      <w:r w:rsidRPr="00F9591B">
        <w:rPr>
          <w:rFonts w:ascii="Arial" w:hAnsi="Arial"/>
          <w:sz w:val="22"/>
        </w:rPr>
        <w:t>) are ma</w:t>
      </w:r>
      <w:r>
        <w:rPr>
          <w:rFonts w:ascii="Arial" w:hAnsi="Arial"/>
          <w:sz w:val="22"/>
        </w:rPr>
        <w:t>n</w:t>
      </w:r>
      <w:r w:rsidRPr="00F9591B">
        <w:rPr>
          <w:rFonts w:ascii="Arial" w:hAnsi="Arial"/>
          <w:sz w:val="22"/>
        </w:rPr>
        <w:t>datory.</w:t>
      </w:r>
    </w:p>
    <w:p w14:paraId="3AC4142A" w14:textId="5367DA1B" w:rsidR="00E55723" w:rsidRDefault="00E55723" w:rsidP="00E55723">
      <w:pPr>
        <w:pStyle w:val="Caption"/>
        <w:ind w:left="720"/>
        <w:rPr>
          <w:sz w:val="22"/>
        </w:rPr>
      </w:pPr>
      <w:r>
        <w:br/>
        <w:t xml:space="preserve">Table </w:t>
      </w:r>
      <w:r w:rsidR="00653CE2">
        <w:fldChar w:fldCharType="begin"/>
      </w:r>
      <w:r w:rsidR="00653CE2">
        <w:instrText xml:space="preserve"> SEQ Figure \* ARABIC </w:instrText>
      </w:r>
      <w:r w:rsidR="00653CE2">
        <w:fldChar w:fldCharType="separate"/>
      </w:r>
      <w:ins w:id="1343" w:author="Sayali Dev" w:date="2018-02-02T13:47:00Z">
        <w:r w:rsidR="00EB76E3">
          <w:rPr>
            <w:noProof/>
          </w:rPr>
          <w:t>12</w:t>
        </w:r>
      </w:ins>
      <w:del w:id="1344" w:author="Sayali Dev" w:date="2018-02-02T13:47:00Z">
        <w:r w:rsidDel="00EB76E3">
          <w:rPr>
            <w:noProof/>
          </w:rPr>
          <w:delText>13</w:delText>
        </w:r>
      </w:del>
      <w:r w:rsidR="00653CE2">
        <w:rPr>
          <w:noProof/>
        </w:rPr>
        <w:fldChar w:fldCharType="end"/>
      </w:r>
      <w:r>
        <w:t>: Sending a kits shipment</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E55723" w:rsidRPr="007A152E" w14:paraId="4A5957FF" w14:textId="77777777" w:rsidTr="00AC709E">
        <w:trPr>
          <w:cantSplit/>
          <w:trHeight w:val="288"/>
          <w:tblHeader/>
        </w:trPr>
        <w:tc>
          <w:tcPr>
            <w:tcW w:w="2790" w:type="dxa"/>
            <w:shd w:val="clear" w:color="auto" w:fill="BFBFBF"/>
            <w:vAlign w:val="center"/>
          </w:tcPr>
          <w:p w14:paraId="0F465D1D" w14:textId="77777777" w:rsidR="00E55723" w:rsidRPr="007A152E" w:rsidRDefault="00E55723" w:rsidP="00AC709E">
            <w:pPr>
              <w:rPr>
                <w:b/>
              </w:rPr>
            </w:pPr>
            <w:r>
              <w:rPr>
                <w:b/>
              </w:rPr>
              <w:t>Field</w:t>
            </w:r>
          </w:p>
        </w:tc>
        <w:tc>
          <w:tcPr>
            <w:tcW w:w="7020" w:type="dxa"/>
            <w:shd w:val="clear" w:color="auto" w:fill="BFBFBF"/>
            <w:vAlign w:val="center"/>
          </w:tcPr>
          <w:p w14:paraId="196ECA73" w14:textId="77777777" w:rsidR="00E55723" w:rsidRPr="007A152E" w:rsidRDefault="00E55723" w:rsidP="00AC709E">
            <w:pPr>
              <w:rPr>
                <w:b/>
              </w:rPr>
            </w:pPr>
            <w:r w:rsidRPr="007A152E">
              <w:rPr>
                <w:b/>
              </w:rPr>
              <w:t>Description</w:t>
            </w:r>
          </w:p>
        </w:tc>
      </w:tr>
      <w:tr w:rsidR="00E55723" w14:paraId="781C82F9" w14:textId="77777777" w:rsidTr="00AC709E">
        <w:trPr>
          <w:cantSplit/>
          <w:trHeight w:val="288"/>
        </w:trPr>
        <w:tc>
          <w:tcPr>
            <w:tcW w:w="2790" w:type="dxa"/>
            <w:vAlign w:val="center"/>
          </w:tcPr>
          <w:p w14:paraId="6091B0A5" w14:textId="77777777" w:rsidR="00E55723" w:rsidRDefault="00E55723" w:rsidP="00AC709E">
            <w:pPr>
              <w:rPr>
                <w:b/>
              </w:rPr>
            </w:pPr>
            <w:r>
              <w:rPr>
                <w:b/>
              </w:rPr>
              <w:t>Date Shipped</w:t>
            </w:r>
            <w:r w:rsidRPr="00A71833">
              <w:rPr>
                <w:color w:val="FF0000"/>
              </w:rPr>
              <w:t>*</w:t>
            </w:r>
          </w:p>
        </w:tc>
        <w:tc>
          <w:tcPr>
            <w:tcW w:w="7020" w:type="dxa"/>
            <w:vAlign w:val="center"/>
          </w:tcPr>
          <w:p w14:paraId="50329011" w14:textId="77777777" w:rsidR="00E55723" w:rsidRDefault="00E55723" w:rsidP="00AC709E">
            <w:r>
              <w:t xml:space="preserve">Click the date icon </w:t>
            </w:r>
            <w:r>
              <w:rPr>
                <w:noProof/>
              </w:rPr>
              <w:drawing>
                <wp:inline distT="0" distB="0" distL="0" distR="0" wp14:anchorId="19CA4A1C" wp14:editId="0089D31E">
                  <wp:extent cx="166370" cy="166370"/>
                  <wp:effectExtent l="0" t="0" r="5080" b="5080"/>
                  <wp:docPr id="60" name="Picture 60"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earch calenda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6370" cy="166370"/>
                          </a:xfrm>
                          <a:prstGeom prst="rect">
                            <a:avLst/>
                          </a:prstGeom>
                          <a:noFill/>
                          <a:ln>
                            <a:noFill/>
                          </a:ln>
                        </pic:spPr>
                      </pic:pic>
                    </a:graphicData>
                  </a:graphic>
                </wp:inline>
              </w:drawing>
            </w:r>
            <w:r>
              <w:t xml:space="preserve">, and then click the date when you want to send the kits shipment. </w:t>
            </w:r>
          </w:p>
          <w:p w14:paraId="3ECDCC1E" w14:textId="77777777" w:rsidR="00E55723" w:rsidRDefault="00E55723" w:rsidP="00AC709E">
            <w:r>
              <w:t xml:space="preserve">The date appears in the </w:t>
            </w:r>
            <w:r w:rsidRPr="00A71833">
              <w:rPr>
                <w:b/>
              </w:rPr>
              <w:t>Date Shipped</w:t>
            </w:r>
            <w:r>
              <w:t xml:space="preserve"> box. </w:t>
            </w:r>
          </w:p>
        </w:tc>
      </w:tr>
      <w:tr w:rsidR="00E55723" w14:paraId="7059B1E4" w14:textId="77777777" w:rsidTr="00AC709E">
        <w:trPr>
          <w:cantSplit/>
          <w:trHeight w:val="288"/>
        </w:trPr>
        <w:tc>
          <w:tcPr>
            <w:tcW w:w="2790" w:type="dxa"/>
            <w:vAlign w:val="center"/>
          </w:tcPr>
          <w:p w14:paraId="78D96FC2" w14:textId="77777777" w:rsidR="00E55723" w:rsidRDefault="00E55723" w:rsidP="00AC709E">
            <w:pPr>
              <w:rPr>
                <w:b/>
              </w:rPr>
            </w:pPr>
            <w:r>
              <w:rPr>
                <w:b/>
              </w:rPr>
              <w:t>Courier</w:t>
            </w:r>
            <w:r w:rsidRPr="00A71833">
              <w:rPr>
                <w:color w:val="FF0000"/>
              </w:rPr>
              <w:t>*</w:t>
            </w:r>
          </w:p>
        </w:tc>
        <w:tc>
          <w:tcPr>
            <w:tcW w:w="7020" w:type="dxa"/>
            <w:vAlign w:val="center"/>
          </w:tcPr>
          <w:p w14:paraId="48A1557F" w14:textId="77777777" w:rsidR="00E55723" w:rsidRDefault="00E55723" w:rsidP="00AC709E">
            <w:r>
              <w:t xml:space="preserve">Click the appropriate shipping courier. </w:t>
            </w:r>
          </w:p>
        </w:tc>
      </w:tr>
      <w:tr w:rsidR="00E55723" w14:paraId="245DABFF" w14:textId="77777777" w:rsidTr="00AC709E">
        <w:trPr>
          <w:cantSplit/>
          <w:trHeight w:val="288"/>
        </w:trPr>
        <w:tc>
          <w:tcPr>
            <w:tcW w:w="2790" w:type="dxa"/>
            <w:vAlign w:val="center"/>
          </w:tcPr>
          <w:p w14:paraId="3C0A5FFB" w14:textId="77777777" w:rsidR="00E55723" w:rsidRDefault="00E55723" w:rsidP="00AC709E">
            <w:pPr>
              <w:rPr>
                <w:b/>
              </w:rPr>
            </w:pPr>
            <w:r>
              <w:rPr>
                <w:b/>
              </w:rPr>
              <w:t>Tracking Resource</w:t>
            </w:r>
            <w:r w:rsidRPr="00A71833">
              <w:rPr>
                <w:color w:val="FF0000"/>
              </w:rPr>
              <w:t>*</w:t>
            </w:r>
          </w:p>
        </w:tc>
        <w:tc>
          <w:tcPr>
            <w:tcW w:w="7020" w:type="dxa"/>
            <w:vAlign w:val="center"/>
          </w:tcPr>
          <w:p w14:paraId="7510E63D" w14:textId="2BA1857A" w:rsidR="00E55723" w:rsidRDefault="00E55723" w:rsidP="00AC709E">
            <w:r>
              <w:t xml:space="preserve">Type </w:t>
            </w:r>
            <w:ins w:id="1345" w:author="Sayali Dev" w:date="2018-02-16T18:08:00Z">
              <w:r w:rsidR="002E112F">
                <w:t xml:space="preserve">or scan </w:t>
              </w:r>
            </w:ins>
            <w:r>
              <w:t>the shipping courier’s tracking number.</w:t>
            </w:r>
          </w:p>
        </w:tc>
      </w:tr>
      <w:tr w:rsidR="00E55723" w14:paraId="623791F6" w14:textId="77777777" w:rsidTr="00AC709E">
        <w:trPr>
          <w:cantSplit/>
          <w:trHeight w:val="288"/>
        </w:trPr>
        <w:tc>
          <w:tcPr>
            <w:tcW w:w="2790" w:type="dxa"/>
            <w:vAlign w:val="center"/>
          </w:tcPr>
          <w:p w14:paraId="389C169A" w14:textId="77777777" w:rsidR="00E55723" w:rsidRDefault="00E55723" w:rsidP="00AC709E">
            <w:pPr>
              <w:rPr>
                <w:b/>
              </w:rPr>
            </w:pPr>
            <w:r>
              <w:rPr>
                <w:b/>
              </w:rPr>
              <w:t>Transport Code</w:t>
            </w:r>
          </w:p>
        </w:tc>
        <w:tc>
          <w:tcPr>
            <w:tcW w:w="7020" w:type="dxa"/>
            <w:vAlign w:val="center"/>
          </w:tcPr>
          <w:p w14:paraId="571BD7ED" w14:textId="77777777" w:rsidR="00E55723" w:rsidRDefault="00E55723" w:rsidP="00AC709E">
            <w:r>
              <w:t>Type the transport code, if applicable.</w:t>
            </w:r>
          </w:p>
        </w:tc>
      </w:tr>
      <w:tr w:rsidR="00E55723" w14:paraId="531EBC03" w14:textId="77777777" w:rsidTr="00AC709E">
        <w:trPr>
          <w:cantSplit/>
          <w:trHeight w:val="288"/>
        </w:trPr>
        <w:tc>
          <w:tcPr>
            <w:tcW w:w="2790" w:type="dxa"/>
            <w:vAlign w:val="center"/>
          </w:tcPr>
          <w:p w14:paraId="08E775AB" w14:textId="77777777" w:rsidR="00E55723" w:rsidRDefault="00E55723" w:rsidP="00AC709E">
            <w:pPr>
              <w:rPr>
                <w:b/>
              </w:rPr>
            </w:pPr>
            <w:r>
              <w:rPr>
                <w:b/>
              </w:rPr>
              <w:t>Kit Shipment Comments</w:t>
            </w:r>
          </w:p>
        </w:tc>
        <w:tc>
          <w:tcPr>
            <w:tcW w:w="7020" w:type="dxa"/>
            <w:vAlign w:val="center"/>
          </w:tcPr>
          <w:p w14:paraId="3299D8CB" w14:textId="77777777" w:rsidR="00E55723" w:rsidRDefault="00E55723" w:rsidP="00AC709E">
            <w:r>
              <w:t>Type comments, as needed.</w:t>
            </w:r>
          </w:p>
        </w:tc>
      </w:tr>
    </w:tbl>
    <w:p w14:paraId="5D1F97E1" w14:textId="77777777" w:rsidR="00E55723" w:rsidRDefault="00E55723" w:rsidP="00E55723">
      <w:pPr>
        <w:pStyle w:val="BodyText"/>
        <w:ind w:right="540"/>
        <w:rPr>
          <w:lang w:val="en-US"/>
        </w:rPr>
      </w:pPr>
    </w:p>
    <w:p w14:paraId="201275F2" w14:textId="77777777" w:rsidR="00E55723" w:rsidRPr="00EC73A8" w:rsidRDefault="00E55723" w:rsidP="00E55723">
      <w:pPr>
        <w:pStyle w:val="BodyText"/>
        <w:ind w:right="540"/>
        <w:rPr>
          <w:lang w:val="en-US"/>
        </w:rPr>
      </w:pPr>
    </w:p>
    <w:p w14:paraId="7F438B45" w14:textId="77777777" w:rsidR="00E55723" w:rsidRDefault="00E55723" w:rsidP="00E55723">
      <w:pPr>
        <w:pStyle w:val="BodyText"/>
        <w:numPr>
          <w:ilvl w:val="0"/>
          <w:numId w:val="38"/>
        </w:numPr>
        <w:ind w:left="720" w:right="720" w:hanging="360"/>
      </w:pPr>
      <w:r w:rsidRPr="00D16090">
        <w:t xml:space="preserve">To add </w:t>
      </w:r>
      <w:r>
        <w:t xml:space="preserve">an </w:t>
      </w:r>
      <w:r w:rsidRPr="00D16090">
        <w:t xml:space="preserve">event </w:t>
      </w:r>
      <w:r>
        <w:t xml:space="preserve">to this shipment, </w:t>
      </w:r>
      <w:r w:rsidRPr="00D16090">
        <w:t xml:space="preserve">click the </w:t>
      </w:r>
      <w:r w:rsidRPr="00A04E89">
        <w:rPr>
          <w:b/>
        </w:rPr>
        <w:t>Manage Events</w:t>
      </w:r>
      <w:r w:rsidRPr="00D16090">
        <w:t xml:space="preserve"> link</w:t>
      </w:r>
      <w:r>
        <w:t xml:space="preserve">. </w:t>
      </w:r>
      <w:r>
        <w:rPr>
          <w:lang w:val="en-US"/>
        </w:rPr>
        <w:br/>
        <w:t xml:space="preserve">The </w:t>
      </w:r>
      <w:r w:rsidRPr="00732542">
        <w:rPr>
          <w:b/>
          <w:lang w:val="en-US"/>
        </w:rPr>
        <w:t>Manage Events</w:t>
      </w:r>
      <w:r>
        <w:rPr>
          <w:lang w:val="en-US"/>
        </w:rPr>
        <w:t xml:space="preserve"> window appears.</w:t>
      </w:r>
      <w:r>
        <w:rPr>
          <w:lang w:val="en-US"/>
        </w:rPr>
        <w:br/>
      </w:r>
      <w:r w:rsidRPr="00732542">
        <w:rPr>
          <w:b/>
          <w:lang w:val="en-US"/>
        </w:rPr>
        <w:t>Note:</w:t>
      </w:r>
      <w:r>
        <w:rPr>
          <w:lang w:val="en-US"/>
        </w:rPr>
        <w:t xml:space="preserve"> </w:t>
      </w:r>
      <w:r>
        <w:t xml:space="preserve">For more information about how to add an event, see </w:t>
      </w:r>
      <w:hyperlink w:anchor="ManagingEvents" w:history="1">
        <w:r w:rsidRPr="00CE3F18">
          <w:rPr>
            <w:rStyle w:val="Hyperlink"/>
            <w:b/>
          </w:rPr>
          <w:t>Managing Events</w:t>
        </w:r>
      </w:hyperlink>
      <w:r w:rsidRPr="00B94701">
        <w:t>.</w:t>
      </w:r>
    </w:p>
    <w:p w14:paraId="5D42C569" w14:textId="77777777" w:rsidR="00E55723" w:rsidRPr="00A04E89" w:rsidRDefault="00E55723" w:rsidP="00E55723">
      <w:pPr>
        <w:pStyle w:val="BodyText"/>
        <w:ind w:left="720" w:right="720"/>
      </w:pPr>
    </w:p>
    <w:p w14:paraId="659C23FC" w14:textId="77777777" w:rsidR="00E55723" w:rsidRDefault="00E55723" w:rsidP="00E55723">
      <w:pPr>
        <w:pStyle w:val="BodyText"/>
        <w:numPr>
          <w:ilvl w:val="0"/>
          <w:numId w:val="38"/>
        </w:numPr>
        <w:ind w:left="720" w:right="720" w:hanging="360"/>
      </w:pPr>
      <w:r w:rsidRPr="00A04E89">
        <w:t xml:space="preserve">To attach </w:t>
      </w:r>
      <w:r>
        <w:t xml:space="preserve">a </w:t>
      </w:r>
      <w:r w:rsidRPr="00A04E89">
        <w:t xml:space="preserve">file to this shipment, click </w:t>
      </w:r>
      <w:r>
        <w:t xml:space="preserve">the </w:t>
      </w:r>
      <w:r>
        <w:rPr>
          <w:b/>
          <w:lang w:val="en-US"/>
        </w:rPr>
        <w:t>Add Attachment</w:t>
      </w:r>
      <w:r w:rsidRPr="00A04E89">
        <w:t xml:space="preserve"> link</w:t>
      </w:r>
      <w:r>
        <w:t xml:space="preserve">. </w:t>
      </w:r>
      <w:r>
        <w:rPr>
          <w:lang w:val="en-US"/>
        </w:rPr>
        <w:br/>
        <w:t xml:space="preserve">The </w:t>
      </w:r>
      <w:r w:rsidRPr="00732542">
        <w:rPr>
          <w:b/>
          <w:lang w:val="en-US"/>
        </w:rPr>
        <w:t xml:space="preserve">Manage </w:t>
      </w:r>
      <w:r>
        <w:rPr>
          <w:b/>
          <w:lang w:val="en-US"/>
        </w:rPr>
        <w:t>Attachments</w:t>
      </w:r>
      <w:r>
        <w:rPr>
          <w:lang w:val="en-US"/>
        </w:rPr>
        <w:t xml:space="preserve"> window appears.</w:t>
      </w:r>
      <w:r>
        <w:rPr>
          <w:lang w:val="en-US"/>
        </w:rPr>
        <w:br/>
      </w:r>
      <w:r w:rsidRPr="00732542">
        <w:rPr>
          <w:b/>
          <w:lang w:val="en-US"/>
        </w:rPr>
        <w:t>Note:</w:t>
      </w:r>
      <w:r>
        <w:rPr>
          <w:lang w:val="en-US"/>
        </w:rPr>
        <w:t xml:space="preserve"> </w:t>
      </w:r>
      <w:r>
        <w:t xml:space="preserve">For more information about how to attach a file, see </w:t>
      </w:r>
      <w:hyperlink w:anchor="CommonFileUpload" w:history="1">
        <w:r w:rsidRPr="00A04E89">
          <w:rPr>
            <w:rStyle w:val="Hyperlink"/>
            <w:b/>
          </w:rPr>
          <w:t>Common File Upload</w:t>
        </w:r>
      </w:hyperlink>
      <w:r>
        <w:t>.</w:t>
      </w:r>
      <w:r>
        <w:br/>
      </w:r>
    </w:p>
    <w:p w14:paraId="07330DCF" w14:textId="63992B9E" w:rsidR="007B25D2" w:rsidRDefault="00E55723">
      <w:pPr>
        <w:pStyle w:val="Caption"/>
        <w:numPr>
          <w:ilvl w:val="0"/>
          <w:numId w:val="38"/>
        </w:numPr>
        <w:rPr>
          <w:ins w:id="1346" w:author="Sayali Dev" w:date="2018-02-02T13:58:00Z"/>
          <w:b w:val="0"/>
          <w:sz w:val="22"/>
          <w:szCs w:val="22"/>
        </w:rPr>
        <w:pPrChange w:id="1347" w:author="Sayali Dev" w:date="2018-02-02T13:58:00Z">
          <w:pPr>
            <w:pStyle w:val="Caption"/>
            <w:ind w:firstLine="720"/>
          </w:pPr>
        </w:pPrChange>
      </w:pPr>
      <w:del w:id="1348" w:author="Sayali Dev" w:date="2018-02-02T13:58:00Z">
        <w:r w:rsidRPr="007B25D2" w:rsidDel="007B25D2">
          <w:rPr>
            <w:b w:val="0"/>
            <w:sz w:val="22"/>
            <w:szCs w:val="22"/>
            <w:rPrChange w:id="1349" w:author="Sayali Dev" w:date="2018-02-02T13:57:00Z">
              <w:rPr/>
            </w:rPrChange>
          </w:rPr>
          <w:delText xml:space="preserve">Click </w:delText>
        </w:r>
        <w:r w:rsidRPr="007B25D2" w:rsidDel="007B25D2">
          <w:rPr>
            <w:b w:val="0"/>
            <w:sz w:val="22"/>
            <w:szCs w:val="22"/>
            <w:rPrChange w:id="1350" w:author="Sayali Dev" w:date="2018-02-02T13:57:00Z">
              <w:rPr>
                <w:b w:val="0"/>
              </w:rPr>
            </w:rPrChange>
          </w:rPr>
          <w:delText>SAVE</w:delText>
        </w:r>
        <w:r w:rsidRPr="007B25D2" w:rsidDel="007B25D2">
          <w:rPr>
            <w:b w:val="0"/>
            <w:sz w:val="22"/>
            <w:szCs w:val="22"/>
            <w:rPrChange w:id="1351" w:author="Sayali Dev" w:date="2018-02-02T13:57:00Z">
              <w:rPr/>
            </w:rPrChange>
          </w:rPr>
          <w:delText xml:space="preserve">. </w:delText>
        </w:r>
      </w:del>
      <w:ins w:id="1352" w:author="Sayali Dev" w:date="2018-02-02T13:58:00Z">
        <w:r w:rsidR="007B25D2">
          <w:rPr>
            <w:b w:val="0"/>
            <w:sz w:val="22"/>
            <w:szCs w:val="22"/>
          </w:rPr>
          <w:t xml:space="preserve">Click </w:t>
        </w:r>
        <w:r w:rsidR="007B25D2" w:rsidRPr="007B25D2">
          <w:rPr>
            <w:sz w:val="22"/>
            <w:szCs w:val="22"/>
            <w:rPrChange w:id="1353" w:author="Sayali Dev" w:date="2018-02-02T13:58:00Z">
              <w:rPr>
                <w:b w:val="0"/>
                <w:sz w:val="22"/>
                <w:szCs w:val="22"/>
              </w:rPr>
            </w:rPrChange>
          </w:rPr>
          <w:t>SAVE</w:t>
        </w:r>
      </w:ins>
    </w:p>
    <w:p w14:paraId="321D6865" w14:textId="2FDB32A7" w:rsidR="00E55723" w:rsidRPr="007B25D2" w:rsidDel="007B25D2" w:rsidRDefault="00E55723">
      <w:pPr>
        <w:pStyle w:val="BodyText"/>
        <w:ind w:left="720" w:right="540"/>
        <w:rPr>
          <w:del w:id="1354" w:author="Sayali Dev" w:date="2018-02-02T13:56:00Z"/>
        </w:rPr>
        <w:pPrChange w:id="1355" w:author="Sayali Dev" w:date="2018-02-02T13:58:00Z">
          <w:pPr>
            <w:pStyle w:val="BodyText"/>
            <w:numPr>
              <w:numId w:val="38"/>
            </w:numPr>
            <w:tabs>
              <w:tab w:val="num" w:pos="1080"/>
            </w:tabs>
            <w:ind w:left="720" w:right="540" w:hanging="360"/>
          </w:pPr>
        </w:pPrChange>
      </w:pPr>
      <w:del w:id="1356" w:author="Sayali Dev" w:date="2018-02-02T13:58:00Z">
        <w:r w:rsidRPr="007B25D2" w:rsidDel="007B25D2">
          <w:br/>
        </w:r>
      </w:del>
      <w:r w:rsidRPr="007B25D2">
        <w:t>The status of all the kits</w:t>
      </w:r>
      <w:ins w:id="1357" w:author="Sayali Dev" w:date="2018-02-02T13:53:00Z">
        <w:r w:rsidR="005B5F90" w:rsidRPr="007B25D2">
          <w:t xml:space="preserve"> of this shipment</w:t>
        </w:r>
      </w:ins>
      <w:r w:rsidRPr="007B25D2">
        <w:t xml:space="preserve"> and the kit shipment appears as </w:t>
      </w:r>
      <w:r w:rsidRPr="007B25D2">
        <w:rPr>
          <w:rPrChange w:id="1358" w:author="Sayali Dev" w:date="2018-02-02T13:57:00Z">
            <w:rPr>
              <w:b/>
            </w:rPr>
          </w:rPrChange>
        </w:rPr>
        <w:t xml:space="preserve">In Transit </w:t>
      </w:r>
      <w:r w:rsidRPr="007B25D2">
        <w:t xml:space="preserve">on the </w:t>
      </w:r>
      <w:r w:rsidRPr="007B25D2">
        <w:rPr>
          <w:rPrChange w:id="1359" w:author="Sayali Dev" w:date="2018-02-02T13:57:00Z">
            <w:rPr>
              <w:b/>
            </w:rPr>
          </w:rPrChange>
        </w:rPr>
        <w:t>View Kits Shipment</w:t>
      </w:r>
      <w:r w:rsidRPr="007B25D2">
        <w:t xml:space="preserve"> page.</w:t>
      </w:r>
    </w:p>
    <w:p w14:paraId="2D3AA91C" w14:textId="5AB89300" w:rsidR="00E55723" w:rsidRPr="007B25D2" w:rsidDel="007B25D2" w:rsidRDefault="00E55723">
      <w:pPr>
        <w:pStyle w:val="BodyText"/>
        <w:ind w:left="720" w:right="540"/>
        <w:rPr>
          <w:del w:id="1360" w:author="Sayali Dev" w:date="2018-02-02T13:56:00Z"/>
          <w:lang w:val="en-US"/>
        </w:rPr>
      </w:pPr>
    </w:p>
    <w:p w14:paraId="3E765669" w14:textId="6A615DFD" w:rsidR="00E55723" w:rsidRPr="007B25D2" w:rsidDel="00C6207D" w:rsidRDefault="00E55723">
      <w:pPr>
        <w:pStyle w:val="Heading3"/>
        <w:ind w:left="720"/>
        <w:rPr>
          <w:del w:id="1361" w:author="Sayali Dev" w:date="2018-02-01T17:59:00Z"/>
          <w:b w:val="0"/>
          <w:rPrChange w:id="1362" w:author="Sayali Dev" w:date="2018-02-02T13:57:00Z">
            <w:rPr>
              <w:del w:id="1363" w:author="Sayali Dev" w:date="2018-02-01T17:59:00Z"/>
            </w:rPr>
          </w:rPrChange>
        </w:rPr>
        <w:pPrChange w:id="1364" w:author="Sayali Dev" w:date="2018-02-02T13:58:00Z">
          <w:pPr>
            <w:pStyle w:val="Heading3"/>
          </w:pPr>
        </w:pPrChange>
      </w:pPr>
      <w:del w:id="1365" w:author="Sayali Dev" w:date="2018-02-02T13:56:00Z">
        <w:r w:rsidRPr="007B25D2" w:rsidDel="007B25D2">
          <w:br w:type="page"/>
        </w:r>
      </w:del>
      <w:bookmarkStart w:id="1366" w:name="_Receiving_a_Kits"/>
      <w:bookmarkStart w:id="1367" w:name="_Receiving_a_Kit"/>
      <w:bookmarkStart w:id="1368" w:name="_Toc452993605"/>
      <w:bookmarkEnd w:id="1366"/>
      <w:bookmarkEnd w:id="1367"/>
      <w:ins w:id="1369" w:author="Sayali Dev" w:date="2018-02-01T17:59:00Z">
        <w:r w:rsidR="00C6207D" w:rsidRPr="007B25D2" w:rsidDel="00C6207D">
          <w:t xml:space="preserve"> </w:t>
        </w:r>
      </w:ins>
      <w:del w:id="1370" w:author="Sayali Dev" w:date="2018-02-01T17:59:00Z">
        <w:r w:rsidRPr="007B25D2" w:rsidDel="00C6207D">
          <w:delText>Receiving a Kits Shipment</w:delText>
        </w:r>
        <w:bookmarkEnd w:id="1368"/>
        <w:r w:rsidRPr="007B25D2" w:rsidDel="00C6207D">
          <w:delText xml:space="preserve"> </w:delText>
        </w:r>
      </w:del>
    </w:p>
    <w:p w14:paraId="5CDDDFAC" w14:textId="6C096C0D" w:rsidR="00E55723" w:rsidRPr="007B25D2" w:rsidDel="00C6207D" w:rsidRDefault="00E55723">
      <w:pPr>
        <w:pStyle w:val="Heading3"/>
        <w:ind w:left="720"/>
        <w:rPr>
          <w:del w:id="1371" w:author="Sayali Dev" w:date="2018-02-01T17:59:00Z"/>
          <w:rPrChange w:id="1372" w:author="Sayali Dev" w:date="2018-02-02T13:57:00Z">
            <w:rPr>
              <w:del w:id="1373" w:author="Sayali Dev" w:date="2018-02-01T17:59:00Z"/>
            </w:rPr>
          </w:rPrChange>
        </w:rPr>
        <w:pPrChange w:id="1374" w:author="Sayali Dev" w:date="2018-02-02T13:58:00Z">
          <w:pPr/>
        </w:pPrChange>
      </w:pPr>
    </w:p>
    <w:p w14:paraId="46DAA80B" w14:textId="02223DA4" w:rsidR="00E55723" w:rsidRPr="007B25D2" w:rsidDel="00C6207D" w:rsidRDefault="00E55723">
      <w:pPr>
        <w:pStyle w:val="Heading3"/>
        <w:ind w:left="720"/>
        <w:rPr>
          <w:del w:id="1375" w:author="Sayali Dev" w:date="2018-02-01T17:59:00Z"/>
          <w:rPrChange w:id="1376" w:author="Sayali Dev" w:date="2018-02-02T13:57:00Z">
            <w:rPr>
              <w:del w:id="1377" w:author="Sayali Dev" w:date="2018-02-01T17:59:00Z"/>
            </w:rPr>
          </w:rPrChange>
        </w:rPr>
        <w:pPrChange w:id="1378" w:author="Sayali Dev" w:date="2018-02-02T13:58:00Z">
          <w:pPr/>
        </w:pPrChange>
      </w:pPr>
      <w:del w:id="1379" w:author="Sayali Dev" w:date="2018-02-01T17:59:00Z">
        <w:r w:rsidRPr="007B25D2" w:rsidDel="00C6207D">
          <w:rPr>
            <w:rPrChange w:id="1380" w:author="Sayali Dev" w:date="2018-02-02T13:57:00Z">
              <w:rPr/>
            </w:rPrChange>
          </w:rPr>
          <w:delText>An authorized user can receive a kits shipment.</w:delText>
        </w:r>
      </w:del>
    </w:p>
    <w:p w14:paraId="4D6D90AD" w14:textId="5154CB57" w:rsidR="00E55723" w:rsidRPr="007B25D2" w:rsidDel="00C6207D" w:rsidRDefault="00E55723">
      <w:pPr>
        <w:pStyle w:val="Heading3"/>
        <w:ind w:left="720"/>
        <w:rPr>
          <w:del w:id="1381" w:author="Sayali Dev" w:date="2018-02-01T17:59:00Z"/>
          <w:lang w:val="en-US"/>
          <w:rPrChange w:id="1382" w:author="Sayali Dev" w:date="2018-02-02T13:57:00Z">
            <w:rPr>
              <w:del w:id="1383" w:author="Sayali Dev" w:date="2018-02-01T17:59:00Z"/>
              <w:lang w:val="en-US"/>
            </w:rPr>
          </w:rPrChange>
        </w:rPr>
        <w:pPrChange w:id="1384" w:author="Sayali Dev" w:date="2018-02-02T13:58:00Z">
          <w:pPr>
            <w:pStyle w:val="BodyText"/>
            <w:ind w:right="180"/>
          </w:pPr>
        </w:pPrChange>
      </w:pPr>
      <w:del w:id="1385" w:author="Sayali Dev" w:date="2018-02-01T17:59:00Z">
        <w:r w:rsidRPr="007B25D2" w:rsidDel="00C6207D">
          <w:rPr>
            <w:b w:val="0"/>
            <w:rPrChange w:id="1386" w:author="Sayali Dev" w:date="2018-02-02T13:57:00Z">
              <w:rPr>
                <w:b/>
              </w:rPr>
            </w:rPrChange>
          </w:rPr>
          <w:br/>
          <w:delText>Note:</w:delText>
        </w:r>
        <w:r w:rsidRPr="007B25D2" w:rsidDel="00C6207D">
          <w:rPr>
            <w:rPrChange w:id="1387" w:author="Sayali Dev" w:date="2018-02-02T13:57:00Z">
              <w:rPr/>
            </w:rPrChange>
          </w:rPr>
          <w:delText xml:space="preserve"> </w:delText>
        </w:r>
      </w:del>
    </w:p>
    <w:p w14:paraId="7F541F26" w14:textId="0622B80A" w:rsidR="00E55723" w:rsidRPr="007B25D2" w:rsidDel="00C6207D" w:rsidRDefault="00E55723">
      <w:pPr>
        <w:pStyle w:val="Heading3"/>
        <w:ind w:left="720"/>
        <w:rPr>
          <w:del w:id="1388" w:author="Sayali Dev" w:date="2018-02-01T17:59:00Z"/>
          <w:lang w:val="en-US"/>
          <w:rPrChange w:id="1389" w:author="Sayali Dev" w:date="2018-02-02T13:57:00Z">
            <w:rPr>
              <w:del w:id="1390" w:author="Sayali Dev" w:date="2018-02-01T17:59:00Z"/>
              <w:lang w:val="en-US"/>
            </w:rPr>
          </w:rPrChange>
        </w:rPr>
        <w:pPrChange w:id="1391" w:author="Sayali Dev" w:date="2018-02-02T13:58:00Z">
          <w:pPr>
            <w:pStyle w:val="BodyText"/>
            <w:numPr>
              <w:numId w:val="35"/>
            </w:numPr>
            <w:ind w:left="720" w:right="180" w:hanging="360"/>
          </w:pPr>
        </w:pPrChange>
      </w:pPr>
      <w:del w:id="1392" w:author="Sayali Dev" w:date="2018-02-01T17:59:00Z">
        <w:r w:rsidRPr="007B25D2" w:rsidDel="00C6207D">
          <w:rPr>
            <w:rPrChange w:id="1393" w:author="Sayali Dev" w:date="2018-02-02T13:57:00Z">
              <w:rPr/>
            </w:rPrChange>
          </w:rPr>
          <w:delText>Only an authorized Collection Site user can receive a kits shipment.</w:delText>
        </w:r>
      </w:del>
    </w:p>
    <w:p w14:paraId="593C00FF" w14:textId="08FB36C0" w:rsidR="00E55723" w:rsidRPr="007B25D2" w:rsidDel="00C6207D" w:rsidRDefault="00E55723">
      <w:pPr>
        <w:pStyle w:val="Heading3"/>
        <w:ind w:left="720"/>
        <w:rPr>
          <w:del w:id="1394" w:author="Sayali Dev" w:date="2018-02-01T17:59:00Z"/>
          <w:lang w:val="en-US"/>
          <w:rPrChange w:id="1395" w:author="Sayali Dev" w:date="2018-02-02T13:57:00Z">
            <w:rPr>
              <w:del w:id="1396" w:author="Sayali Dev" w:date="2018-02-01T17:59:00Z"/>
              <w:lang w:val="en-US"/>
            </w:rPr>
          </w:rPrChange>
        </w:rPr>
        <w:pPrChange w:id="1397" w:author="Sayali Dev" w:date="2018-02-02T13:58:00Z">
          <w:pPr>
            <w:pStyle w:val="BodyText"/>
            <w:numPr>
              <w:numId w:val="34"/>
            </w:numPr>
            <w:ind w:left="720" w:right="180" w:hanging="360"/>
          </w:pPr>
        </w:pPrChange>
      </w:pPr>
      <w:del w:id="1398" w:author="Sayali Dev" w:date="2018-02-01T17:59:00Z">
        <w:r w:rsidRPr="007B25D2" w:rsidDel="00C6207D">
          <w:rPr>
            <w:rPrChange w:id="1399" w:author="Sayali Dev" w:date="2018-02-02T13:57:00Z">
              <w:rPr/>
            </w:rPrChange>
          </w:rPr>
          <w:delText xml:space="preserve">You can receive only those kit shipments that have the status as </w:delText>
        </w:r>
        <w:r w:rsidRPr="007B25D2" w:rsidDel="00C6207D">
          <w:rPr>
            <w:b w:val="0"/>
            <w:rPrChange w:id="1400" w:author="Sayali Dev" w:date="2018-02-02T13:57:00Z">
              <w:rPr>
                <w:b/>
              </w:rPr>
            </w:rPrChange>
          </w:rPr>
          <w:delText>In Transit</w:delText>
        </w:r>
        <w:r w:rsidRPr="007B25D2" w:rsidDel="00C6207D">
          <w:rPr>
            <w:rPrChange w:id="1401" w:author="Sayali Dev" w:date="2018-02-02T13:57:00Z">
              <w:rPr/>
            </w:rPrChange>
          </w:rPr>
          <w:delText>.</w:delText>
        </w:r>
      </w:del>
    </w:p>
    <w:p w14:paraId="6DFF0AC7" w14:textId="28700672" w:rsidR="00E55723" w:rsidRPr="007B25D2" w:rsidDel="00C6207D" w:rsidRDefault="00E55723">
      <w:pPr>
        <w:pStyle w:val="Heading3"/>
        <w:ind w:left="720"/>
        <w:rPr>
          <w:del w:id="1402" w:author="Sayali Dev" w:date="2018-02-01T17:59:00Z"/>
          <w:rPrChange w:id="1403" w:author="Sayali Dev" w:date="2018-02-02T13:57:00Z">
            <w:rPr>
              <w:del w:id="1404" w:author="Sayali Dev" w:date="2018-02-01T17:59:00Z"/>
            </w:rPr>
          </w:rPrChange>
        </w:rPr>
        <w:pPrChange w:id="1405" w:author="Sayali Dev" w:date="2018-02-02T13:58:00Z">
          <w:pPr>
            <w:pStyle w:val="BodyText"/>
          </w:pPr>
        </w:pPrChange>
      </w:pPr>
    </w:p>
    <w:p w14:paraId="6C4D73D2" w14:textId="64B60843" w:rsidR="00E55723" w:rsidRPr="007B25D2" w:rsidDel="00C6207D" w:rsidRDefault="00E55723">
      <w:pPr>
        <w:pStyle w:val="Heading3"/>
        <w:ind w:left="720"/>
        <w:rPr>
          <w:del w:id="1406" w:author="Sayali Dev" w:date="2018-02-01T17:59:00Z"/>
          <w:rPrChange w:id="1407" w:author="Sayali Dev" w:date="2018-02-02T13:57:00Z">
            <w:rPr>
              <w:del w:id="1408" w:author="Sayali Dev" w:date="2018-02-01T17:59:00Z"/>
            </w:rPr>
          </w:rPrChange>
        </w:rPr>
        <w:pPrChange w:id="1409" w:author="Sayali Dev" w:date="2018-02-02T13:58:00Z">
          <w:pPr>
            <w:pStyle w:val="BodyText"/>
          </w:pPr>
        </w:pPrChange>
      </w:pPr>
      <w:del w:id="1410" w:author="Sayali Dev" w:date="2018-02-01T17:59:00Z">
        <w:r w:rsidRPr="007B25D2" w:rsidDel="00C6207D">
          <w:rPr>
            <w:rPrChange w:id="1411" w:author="Sayali Dev" w:date="2018-02-02T13:57:00Z">
              <w:rPr/>
            </w:rPrChange>
          </w:rPr>
          <w:delText>To receive a kits shipment:</w:delText>
        </w:r>
      </w:del>
    </w:p>
    <w:p w14:paraId="72611F1F" w14:textId="3667EC8C" w:rsidR="00E55723" w:rsidRPr="007B25D2" w:rsidDel="00C6207D" w:rsidRDefault="00E55723">
      <w:pPr>
        <w:pStyle w:val="Heading3"/>
        <w:ind w:left="720"/>
        <w:rPr>
          <w:del w:id="1412" w:author="Sayali Dev" w:date="2018-02-01T17:59:00Z"/>
          <w:rPrChange w:id="1413" w:author="Sayali Dev" w:date="2018-02-02T13:57:00Z">
            <w:rPr>
              <w:del w:id="1414" w:author="Sayali Dev" w:date="2018-02-01T17:59:00Z"/>
            </w:rPr>
          </w:rPrChange>
        </w:rPr>
        <w:pPrChange w:id="1415" w:author="Sayali Dev" w:date="2018-02-02T13:58:00Z">
          <w:pPr>
            <w:pStyle w:val="BodyText"/>
          </w:pPr>
        </w:pPrChange>
      </w:pPr>
    </w:p>
    <w:p w14:paraId="12F3CE64" w14:textId="6A63F1A9" w:rsidR="00E55723" w:rsidRPr="007B25D2" w:rsidDel="00C6207D" w:rsidRDefault="00E55723">
      <w:pPr>
        <w:pStyle w:val="Heading3"/>
        <w:ind w:left="720"/>
        <w:rPr>
          <w:del w:id="1416" w:author="Sayali Dev" w:date="2018-02-01T17:59:00Z"/>
          <w:rPrChange w:id="1417" w:author="Sayali Dev" w:date="2018-02-02T13:57:00Z">
            <w:rPr>
              <w:del w:id="1418" w:author="Sayali Dev" w:date="2018-02-01T17:59:00Z"/>
            </w:rPr>
          </w:rPrChange>
        </w:rPr>
        <w:pPrChange w:id="1419" w:author="Sayali Dev" w:date="2018-02-02T13:58:00Z">
          <w:pPr>
            <w:pStyle w:val="BodyText"/>
            <w:numPr>
              <w:numId w:val="37"/>
            </w:numPr>
            <w:ind w:left="720" w:hanging="360"/>
          </w:pPr>
        </w:pPrChange>
      </w:pPr>
      <w:del w:id="1420" w:author="Sayali Dev" w:date="2018-01-31T17:54:00Z">
        <w:r w:rsidRPr="007B25D2" w:rsidDel="009A119E">
          <w:rPr>
            <w:rPrChange w:id="1421" w:author="Sayali Dev" w:date="2018-02-02T13:57:00Z">
              <w:rPr/>
            </w:rPrChange>
          </w:rPr>
          <w:delText>Log on</w:delText>
        </w:r>
      </w:del>
      <w:del w:id="1422" w:author="Sayali Dev" w:date="2018-02-01T17:59:00Z">
        <w:r w:rsidRPr="007B25D2" w:rsidDel="00C6207D">
          <w:rPr>
            <w:rPrChange w:id="1423" w:author="Sayali Dev" w:date="2018-02-02T13:57:00Z">
              <w:rPr/>
            </w:rPrChange>
          </w:rPr>
          <w:delText xml:space="preserve"> to the application using your </w:delText>
        </w:r>
      </w:del>
      <w:del w:id="1424" w:author="Sayali Dev" w:date="2018-01-31T17:55:00Z">
        <w:r w:rsidRPr="007B25D2" w:rsidDel="00A62626">
          <w:rPr>
            <w:rPrChange w:id="1425" w:author="Sayali Dev" w:date="2018-02-02T13:57:00Z">
              <w:rPr/>
            </w:rPrChange>
          </w:rPr>
          <w:delText>logon</w:delText>
        </w:r>
      </w:del>
      <w:del w:id="1426" w:author="Sayali Dev" w:date="2018-02-01T17:59:00Z">
        <w:r w:rsidRPr="007B25D2" w:rsidDel="00C6207D">
          <w:rPr>
            <w:rPrChange w:id="1427" w:author="Sayali Dev" w:date="2018-02-02T13:57:00Z">
              <w:rPr/>
            </w:rPrChange>
          </w:rPr>
          <w:delText xml:space="preserve"> credentials. </w:delText>
        </w:r>
      </w:del>
    </w:p>
    <w:p w14:paraId="2E419BFC" w14:textId="2E2B68AC" w:rsidR="00E55723" w:rsidRPr="007B25D2" w:rsidDel="00C6207D" w:rsidRDefault="00E55723">
      <w:pPr>
        <w:pStyle w:val="Heading3"/>
        <w:ind w:left="720"/>
        <w:rPr>
          <w:del w:id="1428" w:author="Sayali Dev" w:date="2018-02-01T17:59:00Z"/>
          <w:rPrChange w:id="1429" w:author="Sayali Dev" w:date="2018-02-02T13:57:00Z">
            <w:rPr>
              <w:del w:id="1430" w:author="Sayali Dev" w:date="2018-02-01T17:59:00Z"/>
            </w:rPr>
          </w:rPrChange>
        </w:rPr>
        <w:pPrChange w:id="1431" w:author="Sayali Dev" w:date="2018-02-02T13:58:00Z">
          <w:pPr>
            <w:pStyle w:val="BodyText"/>
            <w:ind w:left="720"/>
          </w:pPr>
        </w:pPrChange>
      </w:pPr>
      <w:del w:id="1432" w:author="Sayali Dev" w:date="2018-02-01T17:59:00Z">
        <w:r w:rsidRPr="007B25D2" w:rsidDel="00C6207D">
          <w:rPr>
            <w:rPrChange w:id="1433" w:author="Sayali Dev" w:date="2018-02-02T13:57:00Z">
              <w:rPr/>
            </w:rPrChange>
          </w:rPr>
          <w:delText xml:space="preserve">The CIRRASPEC home page appears. </w:delText>
        </w:r>
      </w:del>
    </w:p>
    <w:p w14:paraId="2609DB3B" w14:textId="525B69F9" w:rsidR="00E55723" w:rsidRPr="007B25D2" w:rsidDel="00C6207D" w:rsidRDefault="00E55723">
      <w:pPr>
        <w:pStyle w:val="Heading3"/>
        <w:ind w:left="720"/>
        <w:rPr>
          <w:del w:id="1434" w:author="Sayali Dev" w:date="2018-02-01T17:59:00Z"/>
          <w:rPrChange w:id="1435" w:author="Sayali Dev" w:date="2018-02-02T13:57:00Z">
            <w:rPr>
              <w:del w:id="1436" w:author="Sayali Dev" w:date="2018-02-01T17:59:00Z"/>
            </w:rPr>
          </w:rPrChange>
        </w:rPr>
        <w:pPrChange w:id="1437" w:author="Sayali Dev" w:date="2018-02-02T13:58:00Z">
          <w:pPr>
            <w:pStyle w:val="BodyText"/>
            <w:ind w:left="720"/>
          </w:pPr>
        </w:pPrChange>
      </w:pPr>
    </w:p>
    <w:p w14:paraId="632C2140" w14:textId="387A3599" w:rsidR="00E55723" w:rsidRPr="007B25D2" w:rsidDel="00C6207D" w:rsidRDefault="00E55723">
      <w:pPr>
        <w:pStyle w:val="Heading3"/>
        <w:ind w:left="720"/>
        <w:rPr>
          <w:del w:id="1438" w:author="Sayali Dev" w:date="2018-02-01T17:59:00Z"/>
          <w:rPrChange w:id="1439" w:author="Sayali Dev" w:date="2018-02-02T13:57:00Z">
            <w:rPr>
              <w:del w:id="1440" w:author="Sayali Dev" w:date="2018-02-01T17:59:00Z"/>
            </w:rPr>
          </w:rPrChange>
        </w:rPr>
        <w:pPrChange w:id="1441" w:author="Sayali Dev" w:date="2018-02-02T13:58:00Z">
          <w:pPr>
            <w:pStyle w:val="BodyText"/>
            <w:numPr>
              <w:numId w:val="37"/>
            </w:numPr>
            <w:ind w:left="720" w:hanging="360"/>
          </w:pPr>
        </w:pPrChange>
      </w:pPr>
      <w:del w:id="1442" w:author="Sayali Dev" w:date="2018-02-01T17:59:00Z">
        <w:r w:rsidRPr="007B25D2" w:rsidDel="00C6207D">
          <w:rPr>
            <w:rPrChange w:id="1443" w:author="Sayali Dev" w:date="2018-02-02T13:57:00Z">
              <w:rPr/>
            </w:rPrChange>
          </w:rPr>
          <w:delText xml:space="preserve">Point to the arrow of the </w:delText>
        </w:r>
        <w:r w:rsidRPr="007B25D2" w:rsidDel="00C6207D">
          <w:rPr>
            <w:b w:val="0"/>
            <w:rPrChange w:id="1444" w:author="Sayali Dev" w:date="2018-02-02T13:57:00Z">
              <w:rPr>
                <w:b/>
              </w:rPr>
            </w:rPrChange>
          </w:rPr>
          <w:delText xml:space="preserve">BMS </w:delText>
        </w:r>
        <w:r w:rsidRPr="007B25D2" w:rsidDel="00C6207D">
          <w:rPr>
            <w:rPrChange w:id="1445" w:author="Sayali Dev" w:date="2018-02-02T13:57:00Z">
              <w:rPr/>
            </w:rPrChange>
          </w:rPr>
          <w:delText xml:space="preserve">tab, and then click </w:delText>
        </w:r>
        <w:r w:rsidRPr="007B25D2" w:rsidDel="00C6207D">
          <w:rPr>
            <w:b w:val="0"/>
            <w:rPrChange w:id="1446" w:author="Sayali Dev" w:date="2018-02-02T13:57:00Z">
              <w:rPr>
                <w:b/>
              </w:rPr>
            </w:rPrChange>
          </w:rPr>
          <w:delText>Kits Shipment</w:delText>
        </w:r>
        <w:r w:rsidRPr="007B25D2" w:rsidDel="00C6207D">
          <w:rPr>
            <w:rPrChange w:id="1447" w:author="Sayali Dev" w:date="2018-02-02T13:57:00Z">
              <w:rPr/>
            </w:rPrChange>
          </w:rPr>
          <w:delText xml:space="preserve">. </w:delText>
        </w:r>
      </w:del>
    </w:p>
    <w:p w14:paraId="2F0484A5" w14:textId="4AC69E7F" w:rsidR="00E55723" w:rsidRPr="007B25D2" w:rsidDel="00C6207D" w:rsidRDefault="00E55723">
      <w:pPr>
        <w:pStyle w:val="Heading3"/>
        <w:ind w:left="720"/>
        <w:rPr>
          <w:del w:id="1448" w:author="Sayali Dev" w:date="2018-02-01T17:59:00Z"/>
          <w:rPrChange w:id="1449" w:author="Sayali Dev" w:date="2018-02-02T13:57:00Z">
            <w:rPr>
              <w:del w:id="1450" w:author="Sayali Dev" w:date="2018-02-01T17:59:00Z"/>
            </w:rPr>
          </w:rPrChange>
        </w:rPr>
        <w:pPrChange w:id="1451" w:author="Sayali Dev" w:date="2018-02-02T13:58:00Z">
          <w:pPr>
            <w:pStyle w:val="BodyText"/>
            <w:ind w:left="720"/>
          </w:pPr>
        </w:pPrChange>
      </w:pPr>
      <w:del w:id="1452" w:author="Sayali Dev" w:date="2018-02-01T17:59:00Z">
        <w:r w:rsidRPr="007B25D2" w:rsidDel="00C6207D">
          <w:rPr>
            <w:rPrChange w:id="1453" w:author="Sayali Dev" w:date="2018-02-02T13:57:00Z">
              <w:rPr/>
            </w:rPrChange>
          </w:rPr>
          <w:delText xml:space="preserve">The </w:delText>
        </w:r>
        <w:r w:rsidRPr="007B25D2" w:rsidDel="00C6207D">
          <w:rPr>
            <w:b w:val="0"/>
            <w:rPrChange w:id="1454" w:author="Sayali Dev" w:date="2018-02-02T13:57:00Z">
              <w:rPr>
                <w:b/>
              </w:rPr>
            </w:rPrChange>
          </w:rPr>
          <w:delText>Kit Shipment</w:delText>
        </w:r>
        <w:r w:rsidRPr="007B25D2" w:rsidDel="00C6207D">
          <w:rPr>
            <w:rPrChange w:id="1455" w:author="Sayali Dev" w:date="2018-02-02T13:57:00Z">
              <w:rPr/>
            </w:rPrChange>
          </w:rPr>
          <w:delText xml:space="preserve"> </w:delText>
        </w:r>
        <w:r w:rsidRPr="007B25D2" w:rsidDel="00C6207D">
          <w:rPr>
            <w:b w:val="0"/>
            <w:rPrChange w:id="1456" w:author="Sayali Dev" w:date="2018-02-02T13:57:00Z">
              <w:rPr>
                <w:b/>
              </w:rPr>
            </w:rPrChange>
          </w:rPr>
          <w:delText>Search</w:delText>
        </w:r>
        <w:r w:rsidRPr="007B25D2" w:rsidDel="00C6207D">
          <w:rPr>
            <w:rPrChange w:id="1457" w:author="Sayali Dev" w:date="2018-02-02T13:57:00Z">
              <w:rPr/>
            </w:rPrChange>
          </w:rPr>
          <w:delText xml:space="preserve"> page appears.</w:delText>
        </w:r>
        <w:r w:rsidRPr="007B25D2" w:rsidDel="00C6207D">
          <w:rPr>
            <w:rPrChange w:id="1458" w:author="Sayali Dev" w:date="2018-02-02T13:57:00Z">
              <w:rPr/>
            </w:rPrChange>
          </w:rPr>
          <w:br/>
        </w:r>
      </w:del>
    </w:p>
    <w:p w14:paraId="5B617319" w14:textId="5182267D" w:rsidR="00E55723" w:rsidRPr="007B25D2" w:rsidDel="00C6207D" w:rsidRDefault="00E55723">
      <w:pPr>
        <w:pStyle w:val="Heading3"/>
        <w:ind w:left="720"/>
        <w:rPr>
          <w:del w:id="1459" w:author="Sayali Dev" w:date="2018-02-01T17:59:00Z"/>
          <w:rPrChange w:id="1460" w:author="Sayali Dev" w:date="2018-02-02T13:57:00Z">
            <w:rPr>
              <w:del w:id="1461" w:author="Sayali Dev" w:date="2018-02-01T17:59:00Z"/>
            </w:rPr>
          </w:rPrChange>
        </w:rPr>
        <w:pPrChange w:id="1462" w:author="Sayali Dev" w:date="2018-02-02T13:58:00Z">
          <w:pPr>
            <w:pStyle w:val="BodyText"/>
            <w:numPr>
              <w:numId w:val="37"/>
            </w:numPr>
            <w:ind w:left="720" w:hanging="360"/>
          </w:pPr>
        </w:pPrChange>
      </w:pPr>
      <w:del w:id="1463" w:author="Sayali Dev" w:date="2018-02-01T17:59:00Z">
        <w:r w:rsidRPr="007B25D2" w:rsidDel="00C6207D">
          <w:rPr>
            <w:rPrChange w:id="1464" w:author="Sayali Dev" w:date="2018-02-02T13:57:00Z">
              <w:rPr/>
            </w:rPrChange>
          </w:rPr>
          <w:delText xml:space="preserve">Click </w:delText>
        </w:r>
        <w:r w:rsidRPr="007B25D2" w:rsidDel="00C6207D">
          <w:rPr>
            <w:b w:val="0"/>
            <w:rPrChange w:id="1465" w:author="Sayali Dev" w:date="2018-02-02T13:57:00Z">
              <w:rPr>
                <w:b/>
              </w:rPr>
            </w:rPrChange>
          </w:rPr>
          <w:delText>SEARCH</w:delText>
        </w:r>
        <w:r w:rsidRPr="007B25D2" w:rsidDel="00C6207D">
          <w:rPr>
            <w:rPrChange w:id="1466" w:author="Sayali Dev" w:date="2018-02-02T13:57:00Z">
              <w:rPr/>
            </w:rPrChange>
          </w:rPr>
          <w:delText xml:space="preserve">. </w:delText>
        </w:r>
        <w:r w:rsidRPr="007B25D2" w:rsidDel="00C6207D">
          <w:rPr>
            <w:rPrChange w:id="1467" w:author="Sayali Dev" w:date="2018-02-02T13:57:00Z">
              <w:rPr/>
            </w:rPrChange>
          </w:rPr>
          <w:br/>
          <w:delText>The kit shipment search page displays a list of kit shipments that are accessible based on your login location.</w:delText>
        </w:r>
      </w:del>
    </w:p>
    <w:p w14:paraId="44897906" w14:textId="090B662D" w:rsidR="00E55723" w:rsidRPr="007B25D2" w:rsidDel="00C6207D" w:rsidRDefault="00E55723">
      <w:pPr>
        <w:pStyle w:val="Heading3"/>
        <w:ind w:left="720"/>
        <w:rPr>
          <w:del w:id="1468" w:author="Sayali Dev" w:date="2018-02-01T17:59:00Z"/>
          <w:rPrChange w:id="1469" w:author="Sayali Dev" w:date="2018-02-02T13:57:00Z">
            <w:rPr>
              <w:del w:id="1470" w:author="Sayali Dev" w:date="2018-02-01T17:59:00Z"/>
            </w:rPr>
          </w:rPrChange>
        </w:rPr>
        <w:pPrChange w:id="1471" w:author="Sayali Dev" w:date="2018-02-02T13:58:00Z">
          <w:pPr>
            <w:pStyle w:val="BodyText"/>
            <w:ind w:left="720"/>
          </w:pPr>
        </w:pPrChange>
      </w:pPr>
    </w:p>
    <w:p w14:paraId="68F4A714" w14:textId="375063C2" w:rsidR="00E55723" w:rsidRPr="007B25D2" w:rsidDel="00C6207D" w:rsidRDefault="00E55723">
      <w:pPr>
        <w:pStyle w:val="Heading3"/>
        <w:ind w:left="720"/>
        <w:rPr>
          <w:del w:id="1472" w:author="Sayali Dev" w:date="2018-02-01T17:59:00Z"/>
          <w:rPrChange w:id="1473" w:author="Sayali Dev" w:date="2018-02-02T13:57:00Z">
            <w:rPr>
              <w:del w:id="1474" w:author="Sayali Dev" w:date="2018-02-01T17:59:00Z"/>
            </w:rPr>
          </w:rPrChange>
        </w:rPr>
        <w:pPrChange w:id="1475" w:author="Sayali Dev" w:date="2018-02-02T13:58:00Z">
          <w:pPr>
            <w:pStyle w:val="BodyText"/>
            <w:numPr>
              <w:numId w:val="37"/>
            </w:numPr>
            <w:ind w:left="720" w:hanging="360"/>
          </w:pPr>
        </w:pPrChange>
      </w:pPr>
      <w:del w:id="1476" w:author="Sayali Dev" w:date="2018-02-01T17:59:00Z">
        <w:r w:rsidRPr="007B25D2" w:rsidDel="00C6207D">
          <w:rPr>
            <w:rPrChange w:id="1477" w:author="Sayali Dev" w:date="2018-02-02T13:57:00Z">
              <w:rPr/>
            </w:rPrChange>
          </w:rPr>
          <w:delText xml:space="preserve">Click the row of the kits shipment that you want to receive. </w:delText>
        </w:r>
      </w:del>
    </w:p>
    <w:p w14:paraId="0CBAAA8C" w14:textId="457384E8" w:rsidR="00E55723" w:rsidRPr="007B25D2" w:rsidDel="00C6207D" w:rsidRDefault="00E55723">
      <w:pPr>
        <w:pStyle w:val="Heading3"/>
        <w:ind w:left="720"/>
        <w:rPr>
          <w:del w:id="1478" w:author="Sayali Dev" w:date="2018-02-01T17:59:00Z"/>
          <w:rPrChange w:id="1479" w:author="Sayali Dev" w:date="2018-02-02T13:57:00Z">
            <w:rPr>
              <w:del w:id="1480" w:author="Sayali Dev" w:date="2018-02-01T17:59:00Z"/>
            </w:rPr>
          </w:rPrChange>
        </w:rPr>
        <w:pPrChange w:id="1481" w:author="Sayali Dev" w:date="2018-02-02T13:58:00Z">
          <w:pPr>
            <w:pStyle w:val="BodyText"/>
            <w:ind w:left="720"/>
          </w:pPr>
        </w:pPrChange>
      </w:pPr>
      <w:del w:id="1482" w:author="Sayali Dev" w:date="2018-02-01T17:59:00Z">
        <w:r w:rsidRPr="007B25D2" w:rsidDel="00C6207D">
          <w:rPr>
            <w:rPrChange w:id="1483" w:author="Sayali Dev" w:date="2018-02-02T13:57:00Z">
              <w:rPr/>
            </w:rPrChange>
          </w:rPr>
          <w:delText xml:space="preserve">The </w:delText>
        </w:r>
        <w:r w:rsidRPr="007B25D2" w:rsidDel="00C6207D">
          <w:rPr>
            <w:b w:val="0"/>
            <w:rPrChange w:id="1484" w:author="Sayali Dev" w:date="2018-02-02T13:57:00Z">
              <w:rPr>
                <w:b/>
              </w:rPr>
            </w:rPrChange>
          </w:rPr>
          <w:delText>View Kits Shipment</w:delText>
        </w:r>
        <w:r w:rsidRPr="007B25D2" w:rsidDel="00C6207D">
          <w:rPr>
            <w:rPrChange w:id="1485" w:author="Sayali Dev" w:date="2018-02-02T13:57:00Z">
              <w:rPr/>
            </w:rPrChange>
          </w:rPr>
          <w:delText xml:space="preserve"> page appears with the details of the kits shipment that you selected.</w:delText>
        </w:r>
      </w:del>
    </w:p>
    <w:p w14:paraId="702D6F22" w14:textId="5B096923" w:rsidR="00E55723" w:rsidRPr="007B25D2" w:rsidDel="00C6207D" w:rsidRDefault="00E55723">
      <w:pPr>
        <w:pStyle w:val="Heading3"/>
        <w:ind w:left="720"/>
        <w:rPr>
          <w:del w:id="1486" w:author="Sayali Dev" w:date="2018-02-01T17:59:00Z"/>
          <w:rPrChange w:id="1487" w:author="Sayali Dev" w:date="2018-02-02T13:57:00Z">
            <w:rPr>
              <w:del w:id="1488" w:author="Sayali Dev" w:date="2018-02-01T17:59:00Z"/>
            </w:rPr>
          </w:rPrChange>
        </w:rPr>
        <w:pPrChange w:id="1489" w:author="Sayali Dev" w:date="2018-02-02T13:58:00Z">
          <w:pPr>
            <w:pStyle w:val="BodyText"/>
            <w:tabs>
              <w:tab w:val="left" w:pos="180"/>
            </w:tabs>
            <w:ind w:left="360"/>
          </w:pPr>
        </w:pPrChange>
      </w:pPr>
      <w:del w:id="1490" w:author="Sayali Dev" w:date="2018-02-01T17:59:00Z">
        <w:r w:rsidRPr="007B25D2" w:rsidDel="00C6207D">
          <w:rPr>
            <w:rPrChange w:id="1491" w:author="Sayali Dev" w:date="2018-02-02T13:57:00Z">
              <w:rPr/>
            </w:rPrChange>
          </w:rPr>
          <w:tab/>
        </w:r>
      </w:del>
    </w:p>
    <w:p w14:paraId="1A0D66FC" w14:textId="2042B6E6" w:rsidR="00E55723" w:rsidRPr="007B25D2" w:rsidDel="00C6207D" w:rsidRDefault="00E55723">
      <w:pPr>
        <w:pStyle w:val="Heading3"/>
        <w:ind w:left="720"/>
        <w:rPr>
          <w:del w:id="1492" w:author="Sayali Dev" w:date="2018-02-01T17:59:00Z"/>
          <w:rPrChange w:id="1493" w:author="Sayali Dev" w:date="2018-02-02T13:57:00Z">
            <w:rPr>
              <w:del w:id="1494" w:author="Sayali Dev" w:date="2018-02-01T17:59:00Z"/>
            </w:rPr>
          </w:rPrChange>
        </w:rPr>
        <w:pPrChange w:id="1495" w:author="Sayali Dev" w:date="2018-02-02T13:58:00Z">
          <w:pPr>
            <w:pStyle w:val="BodyText"/>
            <w:numPr>
              <w:numId w:val="37"/>
            </w:numPr>
            <w:ind w:left="720" w:hanging="360"/>
          </w:pPr>
        </w:pPrChange>
      </w:pPr>
      <w:del w:id="1496" w:author="Sayali Dev" w:date="2018-02-01T17:59:00Z">
        <w:r w:rsidRPr="007B25D2" w:rsidDel="00C6207D">
          <w:rPr>
            <w:rPrChange w:id="1497" w:author="Sayali Dev" w:date="2018-02-02T13:57:00Z">
              <w:rPr/>
            </w:rPrChange>
          </w:rPr>
          <w:delText xml:space="preserve">Click </w:delText>
        </w:r>
        <w:r w:rsidRPr="007B25D2" w:rsidDel="00C6207D">
          <w:rPr>
            <w:b w:val="0"/>
            <w:rPrChange w:id="1498" w:author="Sayali Dev" w:date="2018-02-02T13:57:00Z">
              <w:rPr>
                <w:b/>
              </w:rPr>
            </w:rPrChange>
          </w:rPr>
          <w:delText>RECEIVE</w:delText>
        </w:r>
        <w:r w:rsidRPr="007B25D2" w:rsidDel="00C6207D">
          <w:rPr>
            <w:rPrChange w:id="1499" w:author="Sayali Dev" w:date="2018-02-02T13:57:00Z">
              <w:rPr/>
            </w:rPrChange>
          </w:rPr>
          <w:delText>.</w:delText>
        </w:r>
      </w:del>
    </w:p>
    <w:p w14:paraId="0F34A04D" w14:textId="18425A29" w:rsidR="00E55723" w:rsidRPr="007B25D2" w:rsidDel="00C6207D" w:rsidRDefault="00E55723">
      <w:pPr>
        <w:pStyle w:val="Heading3"/>
        <w:ind w:left="720"/>
        <w:rPr>
          <w:del w:id="1500" w:author="Sayali Dev" w:date="2018-02-01T17:59:00Z"/>
          <w:lang w:val="en-US"/>
          <w:rPrChange w:id="1501" w:author="Sayali Dev" w:date="2018-02-02T13:57:00Z">
            <w:rPr>
              <w:del w:id="1502" w:author="Sayali Dev" w:date="2018-02-01T17:59:00Z"/>
              <w:lang w:val="en-US"/>
            </w:rPr>
          </w:rPrChange>
        </w:rPr>
        <w:pPrChange w:id="1503" w:author="Sayali Dev" w:date="2018-02-02T13:58:00Z">
          <w:pPr>
            <w:pStyle w:val="BodyText"/>
            <w:ind w:left="360" w:firstLine="360"/>
          </w:pPr>
        </w:pPrChange>
      </w:pPr>
      <w:del w:id="1504" w:author="Sayali Dev" w:date="2018-02-01T17:59:00Z">
        <w:r w:rsidRPr="007B25D2" w:rsidDel="00C6207D">
          <w:rPr>
            <w:rPrChange w:id="1505" w:author="Sayali Dev" w:date="2018-02-02T13:57:00Z">
              <w:rPr/>
            </w:rPrChange>
          </w:rPr>
          <w:delText xml:space="preserve">The </w:delText>
        </w:r>
        <w:r w:rsidRPr="007B25D2" w:rsidDel="00C6207D">
          <w:rPr>
            <w:b w:val="0"/>
            <w:rPrChange w:id="1506" w:author="Sayali Dev" w:date="2018-02-02T13:57:00Z">
              <w:rPr>
                <w:b/>
              </w:rPr>
            </w:rPrChange>
          </w:rPr>
          <w:delText>Receive Kits Shipment</w:delText>
        </w:r>
        <w:r w:rsidRPr="007B25D2" w:rsidDel="00C6207D">
          <w:rPr>
            <w:rPrChange w:id="1507" w:author="Sayali Dev" w:date="2018-02-02T13:57:00Z">
              <w:rPr/>
            </w:rPrChange>
          </w:rPr>
          <w:delText xml:space="preserve"> page appears.</w:delText>
        </w:r>
      </w:del>
    </w:p>
    <w:p w14:paraId="70F659C6" w14:textId="4489A8CB" w:rsidR="00E55723" w:rsidRPr="007B25D2" w:rsidDel="00C6207D" w:rsidRDefault="00E55723">
      <w:pPr>
        <w:pStyle w:val="Heading3"/>
        <w:ind w:left="720"/>
        <w:rPr>
          <w:del w:id="1508" w:author="Sayali Dev" w:date="2018-02-01T17:59:00Z"/>
          <w:lang w:val="en-US"/>
          <w:rPrChange w:id="1509" w:author="Sayali Dev" w:date="2018-02-02T13:57:00Z">
            <w:rPr>
              <w:del w:id="1510" w:author="Sayali Dev" w:date="2018-02-01T17:59:00Z"/>
              <w:lang w:val="en-US"/>
            </w:rPr>
          </w:rPrChange>
        </w:rPr>
        <w:pPrChange w:id="1511" w:author="Sayali Dev" w:date="2018-02-02T13:58:00Z">
          <w:pPr>
            <w:pStyle w:val="BodyText"/>
            <w:ind w:left="360" w:firstLine="360"/>
          </w:pPr>
        </w:pPrChange>
      </w:pPr>
    </w:p>
    <w:p w14:paraId="35DEFCC9" w14:textId="2C874413" w:rsidR="00E55723" w:rsidRPr="007B25D2" w:rsidDel="00C6207D" w:rsidRDefault="00E55723">
      <w:pPr>
        <w:pStyle w:val="Heading3"/>
        <w:ind w:left="720"/>
        <w:rPr>
          <w:del w:id="1512" w:author="Sayali Dev" w:date="2018-02-01T17:59:00Z"/>
          <w:b w:val="0"/>
          <w:rPrChange w:id="1513" w:author="Sayali Dev" w:date="2018-02-02T13:57:00Z">
            <w:rPr>
              <w:del w:id="1514" w:author="Sayali Dev" w:date="2018-02-01T17:59:00Z"/>
            </w:rPr>
          </w:rPrChange>
        </w:rPr>
        <w:pPrChange w:id="1515" w:author="Sayali Dev" w:date="2018-02-02T13:58:00Z">
          <w:pPr>
            <w:pStyle w:val="Caption"/>
            <w:ind w:firstLine="720"/>
          </w:pPr>
        </w:pPrChange>
      </w:pPr>
      <w:del w:id="1516" w:author="Sayali Dev" w:date="2018-02-01T17:59:00Z">
        <w:r w:rsidRPr="007B25D2" w:rsidDel="00C6207D">
          <w:rPr>
            <w:b w:val="0"/>
            <w:noProof/>
            <w:rPrChange w:id="1517" w:author="Sayali Dev" w:date="2018-02-02T13:57:00Z">
              <w:rPr>
                <w:b w:val="0"/>
                <w:noProof/>
              </w:rPr>
            </w:rPrChange>
          </w:rPr>
          <w:drawing>
            <wp:inline distT="0" distB="0" distL="0" distR="0" wp14:anchorId="4274C931" wp14:editId="1557257C">
              <wp:extent cx="5946374" cy="3616037"/>
              <wp:effectExtent l="19050" t="19050" r="16510" b="22860"/>
              <wp:docPr id="9247" name="Picture 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14558" cy="3657500"/>
                      </a:xfrm>
                      <a:prstGeom prst="rect">
                        <a:avLst/>
                      </a:prstGeom>
                      <a:noFill/>
                      <a:ln w="3175">
                        <a:solidFill>
                          <a:schemeClr val="tx1"/>
                        </a:solidFill>
                      </a:ln>
                    </pic:spPr>
                  </pic:pic>
                </a:graphicData>
              </a:graphic>
            </wp:inline>
          </w:drawing>
        </w:r>
      </w:del>
    </w:p>
    <w:p w14:paraId="46948E99" w14:textId="62E8EE59" w:rsidR="00E55723" w:rsidRPr="007B25D2" w:rsidDel="00C6207D" w:rsidRDefault="00E55723">
      <w:pPr>
        <w:pStyle w:val="Heading3"/>
        <w:ind w:left="720"/>
        <w:rPr>
          <w:del w:id="1518" w:author="Sayali Dev" w:date="2018-02-01T17:59:00Z"/>
          <w:b w:val="0"/>
          <w:rPrChange w:id="1519" w:author="Sayali Dev" w:date="2018-02-02T13:57:00Z">
            <w:rPr>
              <w:del w:id="1520" w:author="Sayali Dev" w:date="2018-02-01T17:59:00Z"/>
            </w:rPr>
          </w:rPrChange>
        </w:rPr>
        <w:pPrChange w:id="1521" w:author="Sayali Dev" w:date="2018-02-02T13:58:00Z">
          <w:pPr>
            <w:pStyle w:val="Figure"/>
            <w:tabs>
              <w:tab w:val="clear" w:pos="1710"/>
              <w:tab w:val="num" w:pos="1800"/>
            </w:tabs>
            <w:ind w:left="1152" w:hanging="432"/>
          </w:pPr>
        </w:pPrChange>
      </w:pPr>
      <w:del w:id="1522" w:author="Sayali Dev" w:date="2018-02-01T17:59:00Z">
        <w:r w:rsidRPr="007B25D2" w:rsidDel="00C6207D">
          <w:rPr>
            <w:rPrChange w:id="1523" w:author="Sayali Dev" w:date="2018-02-02T13:57:00Z">
              <w:rPr/>
            </w:rPrChange>
          </w:rPr>
          <w:delText xml:space="preserve"> Receive Kits Shipment page</w:delText>
        </w:r>
      </w:del>
    </w:p>
    <w:p w14:paraId="4C2F6CC8" w14:textId="1D0CA713" w:rsidR="00E55723" w:rsidRPr="007B25D2" w:rsidDel="00C6207D" w:rsidRDefault="00E55723">
      <w:pPr>
        <w:pStyle w:val="Heading3"/>
        <w:ind w:left="720"/>
        <w:rPr>
          <w:del w:id="1524" w:author="Sayali Dev" w:date="2018-02-01T17:59:00Z"/>
          <w:rPrChange w:id="1525" w:author="Sayali Dev" w:date="2018-02-02T13:57:00Z">
            <w:rPr>
              <w:del w:id="1526" w:author="Sayali Dev" w:date="2018-02-01T17:59:00Z"/>
            </w:rPr>
          </w:rPrChange>
        </w:rPr>
        <w:pPrChange w:id="1527" w:author="Sayali Dev" w:date="2018-02-02T13:58:00Z">
          <w:pPr>
            <w:pStyle w:val="BodyText"/>
            <w:ind w:firstLine="720"/>
          </w:pPr>
        </w:pPrChange>
      </w:pPr>
      <w:del w:id="1528" w:author="Sayali Dev" w:date="2018-02-01T17:59:00Z">
        <w:r w:rsidRPr="007B25D2" w:rsidDel="00C6207D">
          <w:rPr>
            <w:rPrChange w:id="1529" w:author="Sayali Dev" w:date="2018-02-02T13:57:00Z">
              <w:rPr/>
            </w:rPrChange>
          </w:rPr>
          <w:br w:type="page"/>
        </w:r>
      </w:del>
    </w:p>
    <w:p w14:paraId="526D0F65" w14:textId="3843E7FC" w:rsidR="00E55723" w:rsidRPr="007B25D2" w:rsidDel="00C6207D" w:rsidRDefault="00E55723">
      <w:pPr>
        <w:pStyle w:val="Heading3"/>
        <w:ind w:left="720"/>
        <w:rPr>
          <w:del w:id="1530" w:author="Sayali Dev" w:date="2018-02-01T17:59:00Z"/>
          <w:rPrChange w:id="1531" w:author="Sayali Dev" w:date="2018-02-02T13:57:00Z">
            <w:rPr>
              <w:del w:id="1532" w:author="Sayali Dev" w:date="2018-02-01T17:59:00Z"/>
            </w:rPr>
          </w:rPrChange>
        </w:rPr>
        <w:pPrChange w:id="1533" w:author="Sayali Dev" w:date="2018-02-02T13:58:00Z">
          <w:pPr>
            <w:pStyle w:val="BodyText"/>
            <w:numPr>
              <w:numId w:val="37"/>
            </w:numPr>
            <w:ind w:left="720" w:right="540" w:hanging="360"/>
          </w:pPr>
        </w:pPrChange>
      </w:pPr>
      <w:del w:id="1534" w:author="Sayali Dev" w:date="2018-02-01T17:59:00Z">
        <w:r w:rsidRPr="007B25D2" w:rsidDel="00C6207D">
          <w:rPr>
            <w:rPrChange w:id="1535" w:author="Sayali Dev" w:date="2018-02-02T13:57:00Z">
              <w:rPr/>
            </w:rPrChange>
          </w:rPr>
          <w:delText xml:space="preserve">Enter appropriate information. Following table lists each field and its description. </w:delText>
        </w:r>
        <w:r w:rsidRPr="007B25D2" w:rsidDel="00C6207D">
          <w:rPr>
            <w:rPrChange w:id="1536" w:author="Sayali Dev" w:date="2018-02-02T13:57:00Z">
              <w:rPr/>
            </w:rPrChange>
          </w:rPr>
          <w:br/>
        </w:r>
      </w:del>
    </w:p>
    <w:p w14:paraId="3CF46E42" w14:textId="173380B4" w:rsidR="00E55723" w:rsidRPr="007B25D2" w:rsidDel="00C6207D" w:rsidRDefault="00E55723">
      <w:pPr>
        <w:pStyle w:val="Heading3"/>
        <w:ind w:left="720"/>
        <w:rPr>
          <w:del w:id="1537" w:author="Sayali Dev" w:date="2018-02-01T17:59:00Z"/>
          <w:rPrChange w:id="1538" w:author="Sayali Dev" w:date="2018-02-02T13:57:00Z">
            <w:rPr>
              <w:del w:id="1539" w:author="Sayali Dev" w:date="2018-02-01T17:59:00Z"/>
            </w:rPr>
          </w:rPrChange>
        </w:rPr>
        <w:pPrChange w:id="1540" w:author="Sayali Dev" w:date="2018-02-02T13:58:00Z">
          <w:pPr>
            <w:pStyle w:val="BodyText"/>
            <w:ind w:left="720" w:right="540"/>
          </w:pPr>
        </w:pPrChange>
      </w:pPr>
      <w:del w:id="1541" w:author="Sayali Dev" w:date="2018-02-01T17:59:00Z">
        <w:r w:rsidRPr="007B25D2" w:rsidDel="00C6207D">
          <w:rPr>
            <w:b w:val="0"/>
            <w:rPrChange w:id="1542" w:author="Sayali Dev" w:date="2018-02-02T13:57:00Z">
              <w:rPr>
                <w:b/>
              </w:rPr>
            </w:rPrChange>
          </w:rPr>
          <w:delText>Note:</w:delText>
        </w:r>
        <w:r w:rsidRPr="007B25D2" w:rsidDel="00C6207D">
          <w:rPr>
            <w:rPrChange w:id="1543" w:author="Sayali Dev" w:date="2018-02-02T13:57:00Z">
              <w:rPr/>
            </w:rPrChange>
          </w:rPr>
          <w:delText xml:space="preserve"> Fields that are marked with the red asterisk (</w:delText>
        </w:r>
        <w:r w:rsidRPr="007B25D2" w:rsidDel="00C6207D">
          <w:rPr>
            <w:color w:val="FF0000"/>
            <w:rPrChange w:id="1544" w:author="Sayali Dev" w:date="2018-02-02T13:57:00Z">
              <w:rPr>
                <w:color w:val="FF0000"/>
              </w:rPr>
            </w:rPrChange>
          </w:rPr>
          <w:delText>*</w:delText>
        </w:r>
        <w:r w:rsidRPr="007B25D2" w:rsidDel="00C6207D">
          <w:rPr>
            <w:rPrChange w:id="1545" w:author="Sayali Dev" w:date="2018-02-02T13:57:00Z">
              <w:rPr/>
            </w:rPrChange>
          </w:rPr>
          <w:delText>) are mandatory.</w:delText>
        </w:r>
      </w:del>
    </w:p>
    <w:p w14:paraId="0836A848" w14:textId="2DDD3748" w:rsidR="00E55723" w:rsidRPr="007B25D2" w:rsidDel="00C6207D" w:rsidRDefault="00E55723">
      <w:pPr>
        <w:pStyle w:val="Heading3"/>
        <w:ind w:left="720"/>
        <w:rPr>
          <w:del w:id="1546" w:author="Sayali Dev" w:date="2018-02-01T17:59:00Z"/>
          <w:rPrChange w:id="1547" w:author="Sayali Dev" w:date="2018-02-02T13:57:00Z">
            <w:rPr>
              <w:del w:id="1548" w:author="Sayali Dev" w:date="2018-02-01T17:59:00Z"/>
            </w:rPr>
          </w:rPrChange>
        </w:rPr>
        <w:pPrChange w:id="1549" w:author="Sayali Dev" w:date="2018-02-02T13:58:00Z">
          <w:pPr>
            <w:pStyle w:val="BodyText"/>
            <w:ind w:left="720" w:right="540"/>
          </w:pPr>
        </w:pPrChange>
      </w:pPr>
    </w:p>
    <w:p w14:paraId="33E27E84" w14:textId="1D136A1C" w:rsidR="00E55723" w:rsidRPr="007B25D2" w:rsidDel="00C6207D" w:rsidRDefault="00E55723">
      <w:pPr>
        <w:pStyle w:val="Heading3"/>
        <w:ind w:left="720"/>
        <w:rPr>
          <w:del w:id="1550" w:author="Sayali Dev" w:date="2018-02-01T17:59:00Z"/>
          <w:b w:val="0"/>
          <w:rPrChange w:id="1551" w:author="Sayali Dev" w:date="2018-02-02T13:57:00Z">
            <w:rPr>
              <w:del w:id="1552" w:author="Sayali Dev" w:date="2018-02-01T17:59:00Z"/>
            </w:rPr>
          </w:rPrChange>
        </w:rPr>
        <w:pPrChange w:id="1553" w:author="Sayali Dev" w:date="2018-02-02T13:58:00Z">
          <w:pPr>
            <w:pStyle w:val="Caption"/>
            <w:ind w:firstLine="720"/>
          </w:pPr>
        </w:pPrChange>
      </w:pPr>
      <w:del w:id="1554" w:author="Sayali Dev" w:date="2018-02-01T17:59:00Z">
        <w:r w:rsidRPr="007B25D2" w:rsidDel="00C6207D">
          <w:rPr>
            <w:rPrChange w:id="1555" w:author="Sayali Dev" w:date="2018-02-02T13:57:00Z">
              <w:rPr/>
            </w:rPrChange>
          </w:rPr>
          <w:delText xml:space="preserve">Table </w:delText>
        </w:r>
        <w:r w:rsidR="00544A61" w:rsidRPr="007B25D2" w:rsidDel="00C6207D">
          <w:rPr>
            <w:b w:val="0"/>
            <w:rPrChange w:id="1556" w:author="Sayali Dev" w:date="2018-02-02T13:57:00Z">
              <w:rPr>
                <w:b w:val="0"/>
              </w:rPr>
            </w:rPrChange>
          </w:rPr>
          <w:fldChar w:fldCharType="begin"/>
        </w:r>
        <w:r w:rsidR="00544A61" w:rsidRPr="007B25D2" w:rsidDel="00C6207D">
          <w:rPr>
            <w:rPrChange w:id="1557" w:author="Sayali Dev" w:date="2018-02-02T13:57:00Z">
              <w:rPr/>
            </w:rPrChange>
          </w:rPr>
          <w:delInstrText xml:space="preserve"> SEQ Figure \* ARABIC </w:delInstrText>
        </w:r>
        <w:r w:rsidR="00544A61" w:rsidRPr="007B25D2" w:rsidDel="00C6207D">
          <w:rPr>
            <w:b w:val="0"/>
            <w:rPrChange w:id="1558" w:author="Sayali Dev" w:date="2018-02-02T13:57:00Z">
              <w:rPr>
                <w:b w:val="0"/>
                <w:noProof/>
              </w:rPr>
            </w:rPrChange>
          </w:rPr>
          <w:fldChar w:fldCharType="separate"/>
        </w:r>
        <w:r w:rsidRPr="007B25D2" w:rsidDel="00C6207D">
          <w:rPr>
            <w:noProof/>
            <w:rPrChange w:id="1559" w:author="Sayali Dev" w:date="2018-02-02T13:57:00Z">
              <w:rPr>
                <w:noProof/>
              </w:rPr>
            </w:rPrChange>
          </w:rPr>
          <w:delText>14</w:delText>
        </w:r>
        <w:r w:rsidR="00544A61" w:rsidRPr="007B25D2" w:rsidDel="00C6207D">
          <w:rPr>
            <w:b w:val="0"/>
            <w:noProof/>
            <w:rPrChange w:id="1560" w:author="Sayali Dev" w:date="2018-02-02T13:57:00Z">
              <w:rPr>
                <w:b w:val="0"/>
                <w:noProof/>
              </w:rPr>
            </w:rPrChange>
          </w:rPr>
          <w:fldChar w:fldCharType="end"/>
        </w:r>
        <w:r w:rsidRPr="007B25D2" w:rsidDel="00C6207D">
          <w:rPr>
            <w:rPrChange w:id="1561" w:author="Sayali Dev" w:date="2018-02-02T13:57:00Z">
              <w:rPr/>
            </w:rPrChange>
          </w:rPr>
          <w:delText>: Receiving a kits shipment</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E55723" w:rsidRPr="007B25D2" w:rsidDel="00C6207D" w14:paraId="5534A480" w14:textId="7E2F8219" w:rsidTr="00AC709E">
        <w:trPr>
          <w:cantSplit/>
          <w:trHeight w:val="288"/>
          <w:tblHeader/>
          <w:del w:id="1562" w:author="Sayali Dev" w:date="2018-02-01T17:59:00Z"/>
        </w:trPr>
        <w:tc>
          <w:tcPr>
            <w:tcW w:w="2790" w:type="dxa"/>
            <w:shd w:val="clear" w:color="auto" w:fill="BFBFBF"/>
            <w:vAlign w:val="center"/>
          </w:tcPr>
          <w:p w14:paraId="131C55D0" w14:textId="34733E33" w:rsidR="00E55723" w:rsidRPr="007B25D2" w:rsidDel="00C6207D" w:rsidRDefault="00E55723">
            <w:pPr>
              <w:pStyle w:val="Heading3"/>
              <w:ind w:left="720"/>
              <w:rPr>
                <w:del w:id="1563" w:author="Sayali Dev" w:date="2018-02-01T17:59:00Z"/>
                <w:rPrChange w:id="1564" w:author="Sayali Dev" w:date="2018-02-02T13:57:00Z">
                  <w:rPr>
                    <w:del w:id="1565" w:author="Sayali Dev" w:date="2018-02-01T17:59:00Z"/>
                  </w:rPr>
                </w:rPrChange>
              </w:rPr>
              <w:pPrChange w:id="1566" w:author="Sayali Dev" w:date="2018-02-02T13:58:00Z">
                <w:pPr/>
              </w:pPrChange>
            </w:pPr>
            <w:del w:id="1567" w:author="Sayali Dev" w:date="2018-02-01T17:59:00Z">
              <w:r w:rsidRPr="007B25D2" w:rsidDel="00C6207D">
                <w:rPr>
                  <w:b w:val="0"/>
                  <w:rPrChange w:id="1568" w:author="Sayali Dev" w:date="2018-02-02T13:57:00Z">
                    <w:rPr>
                      <w:b/>
                    </w:rPr>
                  </w:rPrChange>
                </w:rPr>
                <w:delText>Field</w:delText>
              </w:r>
            </w:del>
          </w:p>
        </w:tc>
        <w:tc>
          <w:tcPr>
            <w:tcW w:w="7020" w:type="dxa"/>
            <w:shd w:val="clear" w:color="auto" w:fill="BFBFBF"/>
            <w:vAlign w:val="center"/>
          </w:tcPr>
          <w:p w14:paraId="4114C775" w14:textId="4425EE30" w:rsidR="00E55723" w:rsidRPr="007B25D2" w:rsidDel="00C6207D" w:rsidRDefault="00E55723">
            <w:pPr>
              <w:pStyle w:val="Heading3"/>
              <w:ind w:left="720"/>
              <w:rPr>
                <w:del w:id="1569" w:author="Sayali Dev" w:date="2018-02-01T17:59:00Z"/>
                <w:rPrChange w:id="1570" w:author="Sayali Dev" w:date="2018-02-02T13:57:00Z">
                  <w:rPr>
                    <w:del w:id="1571" w:author="Sayali Dev" w:date="2018-02-01T17:59:00Z"/>
                  </w:rPr>
                </w:rPrChange>
              </w:rPr>
              <w:pPrChange w:id="1572" w:author="Sayali Dev" w:date="2018-02-02T13:58:00Z">
                <w:pPr/>
              </w:pPrChange>
            </w:pPr>
            <w:del w:id="1573" w:author="Sayali Dev" w:date="2018-02-01T17:59:00Z">
              <w:r w:rsidRPr="007B25D2" w:rsidDel="00C6207D">
                <w:rPr>
                  <w:b w:val="0"/>
                  <w:rPrChange w:id="1574" w:author="Sayali Dev" w:date="2018-02-02T13:57:00Z">
                    <w:rPr>
                      <w:b/>
                    </w:rPr>
                  </w:rPrChange>
                </w:rPr>
                <w:delText>Description</w:delText>
              </w:r>
            </w:del>
          </w:p>
        </w:tc>
      </w:tr>
      <w:tr w:rsidR="00E55723" w:rsidDel="00C6207D" w14:paraId="6AF0F5FF" w14:textId="276D46CE" w:rsidTr="00AC709E">
        <w:trPr>
          <w:cantSplit/>
          <w:trHeight w:val="288"/>
          <w:del w:id="1575" w:author="Sayali Dev" w:date="2018-02-01T17:59:00Z"/>
        </w:trPr>
        <w:tc>
          <w:tcPr>
            <w:tcW w:w="2790" w:type="dxa"/>
            <w:vAlign w:val="center"/>
          </w:tcPr>
          <w:p w14:paraId="5F97A9E6" w14:textId="7F9EF10A" w:rsidR="00E55723" w:rsidDel="00C6207D" w:rsidRDefault="00E55723">
            <w:pPr>
              <w:pStyle w:val="Heading3"/>
              <w:ind w:left="720"/>
              <w:rPr>
                <w:del w:id="1576" w:author="Sayali Dev" w:date="2018-02-01T17:59:00Z"/>
              </w:rPr>
              <w:pPrChange w:id="1577" w:author="Sayali Dev" w:date="2018-02-02T13:58:00Z">
                <w:pPr/>
              </w:pPrChange>
            </w:pPr>
            <w:del w:id="1578" w:author="Sayali Dev" w:date="2018-02-01T17:59:00Z">
              <w:r w:rsidDel="00C6207D">
                <w:rPr>
                  <w:b w:val="0"/>
                </w:rPr>
                <w:delText>Received</w:delText>
              </w:r>
            </w:del>
          </w:p>
        </w:tc>
        <w:tc>
          <w:tcPr>
            <w:tcW w:w="7020" w:type="dxa"/>
            <w:vAlign w:val="center"/>
          </w:tcPr>
          <w:p w14:paraId="585DCFDE" w14:textId="0F92057F" w:rsidR="00E55723" w:rsidDel="00C6207D" w:rsidRDefault="00E55723">
            <w:pPr>
              <w:pStyle w:val="Heading3"/>
              <w:ind w:left="720"/>
              <w:rPr>
                <w:del w:id="1579" w:author="Sayali Dev" w:date="2018-02-01T17:59:00Z"/>
              </w:rPr>
              <w:pPrChange w:id="1580" w:author="Sayali Dev" w:date="2018-02-02T13:58:00Z">
                <w:pPr/>
              </w:pPrChange>
            </w:pPr>
            <w:del w:id="1581" w:author="Sayali Dev" w:date="2018-02-01T17:59:00Z">
              <w:r w:rsidDel="00C6207D">
                <w:delText xml:space="preserve">Select checkboxes of the kits that you want to receive. </w:delText>
              </w:r>
            </w:del>
          </w:p>
          <w:p w14:paraId="21FC6665" w14:textId="67F11987" w:rsidR="00E55723" w:rsidDel="00C6207D" w:rsidRDefault="00E55723">
            <w:pPr>
              <w:pStyle w:val="Heading3"/>
              <w:ind w:left="720"/>
              <w:rPr>
                <w:del w:id="1582" w:author="Sayali Dev" w:date="2018-02-01T17:59:00Z"/>
              </w:rPr>
              <w:pPrChange w:id="1583" w:author="Sayali Dev" w:date="2018-02-02T13:58:00Z">
                <w:pPr/>
              </w:pPrChange>
            </w:pPr>
            <w:del w:id="1584" w:author="Sayali Dev" w:date="2018-02-01T17:59:00Z">
              <w:r w:rsidRPr="009C07F3" w:rsidDel="00C6207D">
                <w:rPr>
                  <w:b w:val="0"/>
                </w:rPr>
                <w:delText>Note:</w:delText>
              </w:r>
              <w:r w:rsidDel="00C6207D">
                <w:delText xml:space="preserve"> If you want to receive all the kits, select the checkbox in the header next to </w:delText>
              </w:r>
              <w:r w:rsidRPr="00904EC6" w:rsidDel="00C6207D">
                <w:rPr>
                  <w:b w:val="0"/>
                </w:rPr>
                <w:delText>Received</w:delText>
              </w:r>
              <w:r w:rsidDel="00C6207D">
                <w:delText xml:space="preserve">. </w:delText>
              </w:r>
            </w:del>
          </w:p>
        </w:tc>
      </w:tr>
      <w:tr w:rsidR="00E55723" w:rsidDel="00C6207D" w14:paraId="27341CA0" w14:textId="0AAE8092" w:rsidTr="00AC709E">
        <w:trPr>
          <w:cantSplit/>
          <w:trHeight w:val="288"/>
          <w:del w:id="1585" w:author="Sayali Dev" w:date="2018-02-01T17:59:00Z"/>
        </w:trPr>
        <w:tc>
          <w:tcPr>
            <w:tcW w:w="2790" w:type="dxa"/>
            <w:vAlign w:val="center"/>
          </w:tcPr>
          <w:p w14:paraId="391A3884" w14:textId="7A5E8B47" w:rsidR="00E55723" w:rsidDel="00C6207D" w:rsidRDefault="00E55723">
            <w:pPr>
              <w:pStyle w:val="Heading3"/>
              <w:ind w:left="720"/>
              <w:rPr>
                <w:del w:id="1586" w:author="Sayali Dev" w:date="2018-02-01T17:59:00Z"/>
              </w:rPr>
              <w:pPrChange w:id="1587" w:author="Sayali Dev" w:date="2018-02-02T13:58:00Z">
                <w:pPr/>
              </w:pPrChange>
            </w:pPr>
            <w:del w:id="1588" w:author="Sayali Dev" w:date="2018-02-01T17:59:00Z">
              <w:r w:rsidDel="00C6207D">
                <w:rPr>
                  <w:b w:val="0"/>
                </w:rPr>
                <w:delText>Date Received</w:delText>
              </w:r>
              <w:r w:rsidRPr="00F9591B" w:rsidDel="00C6207D">
                <w:rPr>
                  <w:color w:val="FF0000"/>
                </w:rPr>
                <w:delText>*</w:delText>
              </w:r>
            </w:del>
          </w:p>
        </w:tc>
        <w:tc>
          <w:tcPr>
            <w:tcW w:w="7020" w:type="dxa"/>
            <w:vAlign w:val="center"/>
          </w:tcPr>
          <w:p w14:paraId="3DF6E39D" w14:textId="6E26A38B" w:rsidR="00E55723" w:rsidDel="00C6207D" w:rsidRDefault="00E55723">
            <w:pPr>
              <w:pStyle w:val="Heading3"/>
              <w:ind w:left="720"/>
              <w:rPr>
                <w:del w:id="1589" w:author="Sayali Dev" w:date="2018-02-01T17:59:00Z"/>
              </w:rPr>
              <w:pPrChange w:id="1590" w:author="Sayali Dev" w:date="2018-02-02T13:58:00Z">
                <w:pPr/>
              </w:pPrChange>
            </w:pPr>
            <w:del w:id="1591" w:author="Sayali Dev" w:date="2018-02-01T17:59:00Z">
              <w:r w:rsidDel="00C6207D">
                <w:delText xml:space="preserve">Click the date icon </w:delText>
              </w:r>
              <w:r w:rsidDel="00C6207D">
                <w:rPr>
                  <w:b w:val="0"/>
                  <w:noProof/>
                </w:rPr>
                <w:drawing>
                  <wp:inline distT="0" distB="0" distL="0" distR="0" wp14:anchorId="4B45CC54" wp14:editId="4FBC9AE4">
                    <wp:extent cx="166370" cy="166370"/>
                    <wp:effectExtent l="0" t="0" r="5080" b="5080"/>
                    <wp:docPr id="62" name="Picture 62"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earch calenda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6370" cy="166370"/>
                            </a:xfrm>
                            <a:prstGeom prst="rect">
                              <a:avLst/>
                            </a:prstGeom>
                            <a:noFill/>
                            <a:ln>
                              <a:noFill/>
                            </a:ln>
                          </pic:spPr>
                        </pic:pic>
                      </a:graphicData>
                    </a:graphic>
                  </wp:inline>
                </w:drawing>
              </w:r>
              <w:r w:rsidDel="00C6207D">
                <w:delText xml:space="preserve">, and </w:delText>
              </w:r>
              <w:r w:rsidRPr="00CB058F" w:rsidDel="00C6207D">
                <w:delText>then click</w:delText>
              </w:r>
              <w:r w:rsidDel="00C6207D">
                <w:delText xml:space="preserve"> on the received date.</w:delText>
              </w:r>
            </w:del>
          </w:p>
          <w:p w14:paraId="4386D8B3" w14:textId="40CCC501" w:rsidR="00E55723" w:rsidDel="00C6207D" w:rsidRDefault="00E55723">
            <w:pPr>
              <w:pStyle w:val="Heading3"/>
              <w:ind w:left="720"/>
              <w:rPr>
                <w:del w:id="1592" w:author="Sayali Dev" w:date="2018-02-01T17:59:00Z"/>
              </w:rPr>
              <w:pPrChange w:id="1593" w:author="Sayali Dev" w:date="2018-02-02T13:58:00Z">
                <w:pPr/>
              </w:pPrChange>
            </w:pPr>
            <w:del w:id="1594" w:author="Sayali Dev" w:date="2018-02-01T17:59:00Z">
              <w:r w:rsidDel="00C6207D">
                <w:delText xml:space="preserve">The date appears in the </w:delText>
              </w:r>
              <w:r w:rsidRPr="00CB058F" w:rsidDel="00C6207D">
                <w:rPr>
                  <w:b w:val="0"/>
                </w:rPr>
                <w:delText>Date Received</w:delText>
              </w:r>
              <w:r w:rsidDel="00C6207D">
                <w:delText xml:space="preserve"> box. </w:delText>
              </w:r>
            </w:del>
          </w:p>
        </w:tc>
      </w:tr>
      <w:tr w:rsidR="00E55723" w:rsidDel="00C6207D" w14:paraId="372EEDA2" w14:textId="2EB5249A" w:rsidTr="00AC709E">
        <w:trPr>
          <w:cantSplit/>
          <w:trHeight w:val="288"/>
          <w:del w:id="1595" w:author="Sayali Dev" w:date="2018-02-01T17:59:00Z"/>
        </w:trPr>
        <w:tc>
          <w:tcPr>
            <w:tcW w:w="2790" w:type="dxa"/>
            <w:vAlign w:val="center"/>
          </w:tcPr>
          <w:p w14:paraId="153AF88D" w14:textId="63872645" w:rsidR="00E55723" w:rsidRPr="009C07F3" w:rsidDel="00C6207D" w:rsidRDefault="00E55723">
            <w:pPr>
              <w:pStyle w:val="Heading3"/>
              <w:ind w:left="720"/>
              <w:rPr>
                <w:del w:id="1596" w:author="Sayali Dev" w:date="2018-02-01T17:59:00Z"/>
              </w:rPr>
              <w:pPrChange w:id="1597" w:author="Sayali Dev" w:date="2018-02-02T13:58:00Z">
                <w:pPr/>
              </w:pPrChange>
            </w:pPr>
            <w:del w:id="1598" w:author="Sayali Dev" w:date="2018-02-01T17:59:00Z">
              <w:r w:rsidRPr="009C07F3" w:rsidDel="00C6207D">
                <w:rPr>
                  <w:b w:val="0"/>
                </w:rPr>
                <w:delText>Comments</w:delText>
              </w:r>
            </w:del>
          </w:p>
        </w:tc>
        <w:tc>
          <w:tcPr>
            <w:tcW w:w="7020" w:type="dxa"/>
            <w:vAlign w:val="center"/>
          </w:tcPr>
          <w:p w14:paraId="125DE535" w14:textId="52D41EF9" w:rsidR="00E55723" w:rsidDel="00C6207D" w:rsidRDefault="00E55723">
            <w:pPr>
              <w:pStyle w:val="Heading3"/>
              <w:ind w:left="720"/>
              <w:rPr>
                <w:del w:id="1599" w:author="Sayali Dev" w:date="2018-02-01T17:59:00Z"/>
              </w:rPr>
              <w:pPrChange w:id="1600" w:author="Sayali Dev" w:date="2018-02-02T13:58:00Z">
                <w:pPr/>
              </w:pPrChange>
            </w:pPr>
            <w:del w:id="1601" w:author="Sayali Dev" w:date="2018-02-01T17:59:00Z">
              <w:r w:rsidDel="00C6207D">
                <w:delText>Type comments, as needed.</w:delText>
              </w:r>
            </w:del>
          </w:p>
        </w:tc>
      </w:tr>
    </w:tbl>
    <w:p w14:paraId="1E5F2F5A" w14:textId="764A023B" w:rsidR="00E55723" w:rsidDel="00C6207D" w:rsidRDefault="00E55723">
      <w:pPr>
        <w:pStyle w:val="Heading3"/>
        <w:ind w:left="720"/>
        <w:rPr>
          <w:del w:id="1602" w:author="Sayali Dev" w:date="2018-02-01T17:59:00Z"/>
          <w:lang w:val="en-US"/>
        </w:rPr>
        <w:pPrChange w:id="1603" w:author="Sayali Dev" w:date="2018-02-02T13:58:00Z">
          <w:pPr>
            <w:pStyle w:val="BodyText"/>
            <w:ind w:left="720" w:right="540"/>
          </w:pPr>
        </w:pPrChange>
      </w:pPr>
    </w:p>
    <w:p w14:paraId="44A85ED2" w14:textId="2AB3D153" w:rsidR="00E55723" w:rsidDel="00C6207D" w:rsidRDefault="00E55723">
      <w:pPr>
        <w:pStyle w:val="Heading3"/>
        <w:ind w:left="720"/>
        <w:rPr>
          <w:del w:id="1604" w:author="Sayali Dev" w:date="2018-02-01T17:59:00Z"/>
        </w:rPr>
        <w:pPrChange w:id="1605" w:author="Sayali Dev" w:date="2018-02-02T13:58:00Z">
          <w:pPr>
            <w:ind w:left="720"/>
          </w:pPr>
        </w:pPrChange>
      </w:pPr>
      <w:del w:id="1606" w:author="Sayali Dev" w:date="2018-02-01T17:59:00Z">
        <w:r w:rsidRPr="003B2059" w:rsidDel="00C6207D">
          <w:rPr>
            <w:b w:val="0"/>
          </w:rPr>
          <w:delText>Note:</w:delText>
        </w:r>
        <w:r w:rsidDel="00C6207D">
          <w:delText xml:space="preserve"> To expand the </w:delText>
        </w:r>
        <w:r w:rsidRPr="003B2059" w:rsidDel="00C6207D">
          <w:rPr>
            <w:b w:val="0"/>
          </w:rPr>
          <w:delText>Comments History</w:delText>
        </w:r>
        <w:r w:rsidDel="00C6207D">
          <w:delText xml:space="preserve"> box to display additional lines of previous comments, click the expand icon </w:delText>
        </w:r>
        <w:r w:rsidDel="00C6207D">
          <w:rPr>
            <w:b w:val="0"/>
            <w:noProof/>
          </w:rPr>
          <w:drawing>
            <wp:inline distT="0" distB="0" distL="0" distR="0" wp14:anchorId="118EF7A5" wp14:editId="34BF2E1D">
              <wp:extent cx="207645" cy="191135"/>
              <wp:effectExtent l="0" t="0" r="1905" b="0"/>
              <wp:docPr id="63" name="Picture 63" descr="expan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xpand ic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7645" cy="191135"/>
                      </a:xfrm>
                      <a:prstGeom prst="rect">
                        <a:avLst/>
                      </a:prstGeom>
                      <a:noFill/>
                      <a:ln>
                        <a:noFill/>
                      </a:ln>
                    </pic:spPr>
                  </pic:pic>
                </a:graphicData>
              </a:graphic>
            </wp:inline>
          </w:drawing>
        </w:r>
        <w:r w:rsidDel="00C6207D">
          <w:delText xml:space="preserve">. </w:delText>
        </w:r>
      </w:del>
    </w:p>
    <w:p w14:paraId="0A4A70F0" w14:textId="4CF7B2D8" w:rsidR="00E55723" w:rsidRPr="00FF7267" w:rsidDel="00C6207D" w:rsidRDefault="00E55723">
      <w:pPr>
        <w:pStyle w:val="Heading3"/>
        <w:ind w:left="720"/>
        <w:rPr>
          <w:del w:id="1607" w:author="Sayali Dev" w:date="2018-02-01T17:59:00Z"/>
          <w:lang w:val="en-US"/>
        </w:rPr>
        <w:pPrChange w:id="1608" w:author="Sayali Dev" w:date="2018-02-02T13:58:00Z">
          <w:pPr>
            <w:pStyle w:val="BodyText"/>
            <w:ind w:right="540"/>
          </w:pPr>
        </w:pPrChange>
      </w:pPr>
    </w:p>
    <w:p w14:paraId="64DB6813" w14:textId="4A9E729C" w:rsidR="00E55723" w:rsidDel="00C6207D" w:rsidRDefault="00E55723">
      <w:pPr>
        <w:pStyle w:val="Heading3"/>
        <w:ind w:left="720"/>
        <w:rPr>
          <w:del w:id="1609" w:author="Sayali Dev" w:date="2018-02-01T17:59:00Z"/>
        </w:rPr>
        <w:pPrChange w:id="1610" w:author="Sayali Dev" w:date="2018-02-02T13:58:00Z">
          <w:pPr>
            <w:pStyle w:val="BodyText"/>
            <w:numPr>
              <w:numId w:val="37"/>
            </w:numPr>
            <w:ind w:left="720" w:hanging="360"/>
          </w:pPr>
        </w:pPrChange>
      </w:pPr>
      <w:del w:id="1611" w:author="Sayali Dev" w:date="2018-02-01T17:59:00Z">
        <w:r w:rsidRPr="00E63C3C" w:rsidDel="00C6207D">
          <w:delText xml:space="preserve">Click </w:delText>
        </w:r>
        <w:r w:rsidRPr="00E63C3C" w:rsidDel="00C6207D">
          <w:rPr>
            <w:b w:val="0"/>
          </w:rPr>
          <w:delText>RECEIVE</w:delText>
        </w:r>
        <w:r w:rsidRPr="00E63C3C" w:rsidDel="00C6207D">
          <w:delText xml:space="preserve">. </w:delText>
        </w:r>
      </w:del>
    </w:p>
    <w:p w14:paraId="50348648" w14:textId="112A9683" w:rsidR="00E55723" w:rsidDel="00C6207D" w:rsidRDefault="00E55723">
      <w:pPr>
        <w:pStyle w:val="Heading3"/>
        <w:ind w:left="720"/>
        <w:rPr>
          <w:del w:id="1612" w:author="Sayali Dev" w:date="2018-02-01T17:59:00Z"/>
          <w:lang w:val="en-US"/>
        </w:rPr>
        <w:pPrChange w:id="1613" w:author="Sayali Dev" w:date="2018-02-02T13:58:00Z">
          <w:pPr>
            <w:pStyle w:val="BodyText"/>
            <w:ind w:left="720"/>
          </w:pPr>
        </w:pPrChange>
      </w:pPr>
      <w:del w:id="1614" w:author="Sayali Dev" w:date="2018-02-01T17:59:00Z">
        <w:r w:rsidDel="00C6207D">
          <w:delText xml:space="preserve">The status of the </w:delText>
        </w:r>
        <w:r w:rsidDel="00C6207D">
          <w:rPr>
            <w:lang w:val="en-US"/>
          </w:rPr>
          <w:delText xml:space="preserve">selected </w:delText>
        </w:r>
        <w:r w:rsidDel="00C6207D">
          <w:delText>k</w:delText>
        </w:r>
        <w:r w:rsidRPr="00E63C3C" w:rsidDel="00C6207D">
          <w:delText>it</w:delText>
        </w:r>
        <w:r w:rsidDel="00C6207D">
          <w:rPr>
            <w:lang w:val="en-US"/>
          </w:rPr>
          <w:delText>s</w:delText>
        </w:r>
        <w:r w:rsidRPr="00E63C3C" w:rsidDel="00C6207D">
          <w:delText xml:space="preserve"> </w:delText>
        </w:r>
        <w:r w:rsidDel="00C6207D">
          <w:delText xml:space="preserve">appears as </w:delText>
        </w:r>
        <w:r w:rsidRPr="00197930" w:rsidDel="00C6207D">
          <w:rPr>
            <w:b w:val="0"/>
          </w:rPr>
          <w:delText>Received</w:delText>
        </w:r>
        <w:r w:rsidDel="00C6207D">
          <w:rPr>
            <w:b w:val="0"/>
            <w:lang w:val="en-US"/>
          </w:rPr>
          <w:delText xml:space="preserve"> </w:delText>
        </w:r>
        <w:r w:rsidRPr="00197930" w:rsidDel="00C6207D">
          <w:rPr>
            <w:b w:val="0"/>
          </w:rPr>
          <w:delText>-</w:delText>
        </w:r>
        <w:r w:rsidDel="00C6207D">
          <w:rPr>
            <w:b w:val="0"/>
            <w:lang w:val="en-US"/>
          </w:rPr>
          <w:delText xml:space="preserve"> </w:delText>
        </w:r>
        <w:r w:rsidRPr="00197930" w:rsidDel="00C6207D">
          <w:rPr>
            <w:b w:val="0"/>
          </w:rPr>
          <w:delText>Not Used</w:delText>
        </w:r>
        <w:r w:rsidDel="00C6207D">
          <w:rPr>
            <w:b w:val="0"/>
            <w:lang w:val="en-US"/>
          </w:rPr>
          <w:delText xml:space="preserve">, </w:delText>
        </w:r>
        <w:r w:rsidRPr="005B168A" w:rsidDel="00C6207D">
          <w:rPr>
            <w:lang w:val="en-US"/>
          </w:rPr>
          <w:delText>and t</w:delText>
        </w:r>
        <w:r w:rsidDel="00C6207D">
          <w:delText>he status of the k</w:delText>
        </w:r>
        <w:r w:rsidRPr="003F793D" w:rsidDel="00C6207D">
          <w:delText xml:space="preserve">it </w:delText>
        </w:r>
        <w:r w:rsidDel="00C6207D">
          <w:delText>s</w:delText>
        </w:r>
        <w:r w:rsidRPr="003F793D" w:rsidDel="00C6207D">
          <w:delText xml:space="preserve">hipment </w:delText>
        </w:r>
        <w:r w:rsidDel="00C6207D">
          <w:delText xml:space="preserve">appears as </w:delText>
        </w:r>
        <w:r w:rsidRPr="00197930" w:rsidDel="00C6207D">
          <w:rPr>
            <w:b w:val="0"/>
          </w:rPr>
          <w:delText>Received</w:delText>
        </w:r>
        <w:r w:rsidDel="00C6207D">
          <w:rPr>
            <w:b w:val="0"/>
            <w:lang w:val="en-US"/>
          </w:rPr>
          <w:delText xml:space="preserve"> </w:delText>
        </w:r>
        <w:r w:rsidRPr="005B168A" w:rsidDel="00C6207D">
          <w:rPr>
            <w:lang w:val="en-US"/>
          </w:rPr>
          <w:delText>on the</w:delText>
        </w:r>
        <w:r w:rsidDel="00C6207D">
          <w:rPr>
            <w:b w:val="0"/>
            <w:lang w:val="en-US"/>
          </w:rPr>
          <w:delText xml:space="preserve"> View Kits Shipment </w:delText>
        </w:r>
        <w:r w:rsidRPr="005B168A" w:rsidDel="00C6207D">
          <w:rPr>
            <w:lang w:val="en-US"/>
          </w:rPr>
          <w:delText>page</w:delText>
        </w:r>
        <w:r w:rsidDel="00C6207D">
          <w:delText>.</w:delText>
        </w:r>
      </w:del>
    </w:p>
    <w:p w14:paraId="0A1048C8" w14:textId="29DCE1AE" w:rsidR="00E55723" w:rsidDel="00C6207D" w:rsidRDefault="00E55723">
      <w:pPr>
        <w:pStyle w:val="Heading3"/>
        <w:ind w:left="720"/>
        <w:rPr>
          <w:del w:id="1615" w:author="Sayali Dev" w:date="2018-02-01T17:59:00Z"/>
        </w:rPr>
        <w:pPrChange w:id="1616" w:author="Sayali Dev" w:date="2018-02-02T13:58:00Z">
          <w:pPr>
            <w:ind w:left="720" w:right="270"/>
          </w:pPr>
        </w:pPrChange>
      </w:pPr>
    </w:p>
    <w:p w14:paraId="2DC4E538" w14:textId="19CA8BA2" w:rsidR="00E55723" w:rsidDel="00C6207D" w:rsidRDefault="00E55723">
      <w:pPr>
        <w:pStyle w:val="Heading3"/>
        <w:ind w:left="720"/>
        <w:rPr>
          <w:del w:id="1617" w:author="Sayali Dev" w:date="2018-02-01T17:59:00Z"/>
        </w:rPr>
        <w:pPrChange w:id="1618" w:author="Sayali Dev" w:date="2018-02-02T13:58:00Z">
          <w:pPr>
            <w:ind w:left="720" w:right="270"/>
          </w:pPr>
        </w:pPrChange>
      </w:pPr>
    </w:p>
    <w:p w14:paraId="759A5089" w14:textId="609BF04B" w:rsidR="00E55723" w:rsidDel="007B25D2" w:rsidRDefault="00E55723">
      <w:pPr>
        <w:pStyle w:val="Heading3"/>
        <w:ind w:left="720"/>
        <w:rPr>
          <w:del w:id="1619" w:author="Sayali Dev" w:date="2018-02-02T13:56:00Z"/>
        </w:rPr>
        <w:pPrChange w:id="1620" w:author="Sayali Dev" w:date="2018-02-02T13:58:00Z">
          <w:pPr>
            <w:pStyle w:val="Heading3"/>
          </w:pPr>
        </w:pPrChange>
      </w:pPr>
      <w:del w:id="1621" w:author="Sayali Dev" w:date="2018-02-01T17:59:00Z">
        <w:r w:rsidDel="00C6207D">
          <w:br w:type="page"/>
        </w:r>
      </w:del>
      <w:del w:id="1622" w:author="Sayali Dev" w:date="2018-02-02T13:56:00Z">
        <w:r w:rsidDel="007B25D2">
          <w:delText xml:space="preserve">Recording </w:delText>
        </w:r>
        <w:r w:rsidRPr="005D24D2" w:rsidDel="007B25D2">
          <w:rPr>
            <w:lang w:val="en-US"/>
          </w:rPr>
          <w:delText>R</w:delText>
        </w:r>
        <w:r w:rsidDel="007B25D2">
          <w:delText>eceipt of a Kit</w:delText>
        </w:r>
        <w:r w:rsidRPr="005D24D2" w:rsidDel="007B25D2">
          <w:rPr>
            <w:lang w:val="en-US"/>
          </w:rPr>
          <w:delText>s</w:delText>
        </w:r>
        <w:r w:rsidDel="007B25D2">
          <w:delText xml:space="preserve"> Shipment</w:delText>
        </w:r>
        <w:r w:rsidDel="007B25D2">
          <w:br/>
        </w:r>
      </w:del>
    </w:p>
    <w:p w14:paraId="3C1084A4" w14:textId="5FEB5201" w:rsidR="00E55723" w:rsidRPr="00E63C3C" w:rsidDel="007B25D2" w:rsidRDefault="00E55723">
      <w:pPr>
        <w:pStyle w:val="BodyText"/>
        <w:ind w:left="720"/>
        <w:rPr>
          <w:del w:id="1623" w:author="Sayali Dev" w:date="2018-02-02T13:56:00Z"/>
        </w:rPr>
        <w:pPrChange w:id="1624" w:author="Sayali Dev" w:date="2018-02-02T13:58:00Z">
          <w:pPr>
            <w:pStyle w:val="BodyText"/>
          </w:pPr>
        </w:pPrChange>
      </w:pPr>
      <w:del w:id="1625" w:author="Sayali Dev" w:date="2018-02-02T13:56:00Z">
        <w:r w:rsidDel="007B25D2">
          <w:delText>To receive a kit</w:delText>
        </w:r>
        <w:r w:rsidDel="007B25D2">
          <w:rPr>
            <w:lang w:val="en-US"/>
          </w:rPr>
          <w:delText>s</w:delText>
        </w:r>
        <w:r w:rsidDel="007B25D2">
          <w:delText xml:space="preserve"> shipment</w:delText>
        </w:r>
        <w:r w:rsidRPr="00E63C3C" w:rsidDel="007B25D2">
          <w:delText>:</w:delText>
        </w:r>
      </w:del>
    </w:p>
    <w:p w14:paraId="60BD5E91" w14:textId="61B5DB0F" w:rsidR="00E55723" w:rsidRPr="00904EC6" w:rsidDel="007B25D2" w:rsidRDefault="00E55723">
      <w:pPr>
        <w:pStyle w:val="BodyText"/>
        <w:ind w:left="720"/>
        <w:rPr>
          <w:del w:id="1626" w:author="Sayali Dev" w:date="2018-02-02T13:56:00Z"/>
        </w:rPr>
        <w:pPrChange w:id="1627" w:author="Sayali Dev" w:date="2018-02-02T13:58:00Z">
          <w:pPr>
            <w:pStyle w:val="BodyText"/>
          </w:pPr>
        </w:pPrChange>
      </w:pPr>
    </w:p>
    <w:p w14:paraId="5BE1DC75" w14:textId="185F2519" w:rsidR="00E55723" w:rsidDel="007B25D2" w:rsidRDefault="00E55723">
      <w:pPr>
        <w:pStyle w:val="BodyText"/>
        <w:ind w:left="720"/>
        <w:rPr>
          <w:del w:id="1628" w:author="Sayali Dev" w:date="2018-02-02T13:56:00Z"/>
        </w:rPr>
        <w:pPrChange w:id="1629" w:author="Sayali Dev" w:date="2018-02-02T13:58:00Z">
          <w:pPr>
            <w:pStyle w:val="BodyText"/>
            <w:numPr>
              <w:numId w:val="28"/>
            </w:numPr>
            <w:ind w:left="810" w:hanging="450"/>
          </w:pPr>
        </w:pPrChange>
      </w:pPr>
      <w:del w:id="1630" w:author="Sayali Dev" w:date="2018-02-02T13:56:00Z">
        <w:r w:rsidDel="007B25D2">
          <w:delText xml:space="preserve">On the </w:delText>
        </w:r>
        <w:r w:rsidRPr="00F35070" w:rsidDel="007B25D2">
          <w:rPr>
            <w:b/>
          </w:rPr>
          <w:delText>Kits Shipment Search</w:delText>
        </w:r>
        <w:r w:rsidDel="007B25D2">
          <w:delText xml:space="preserve"> page, click the row of the </w:delText>
        </w:r>
        <w:r w:rsidDel="007B25D2">
          <w:rPr>
            <w:lang w:val="en-US"/>
          </w:rPr>
          <w:delText xml:space="preserve">“In Transit” </w:delText>
        </w:r>
        <w:r w:rsidDel="007B25D2">
          <w:delText xml:space="preserve">kit shipment that you want to receive. </w:delText>
        </w:r>
      </w:del>
    </w:p>
    <w:p w14:paraId="02D3510B" w14:textId="5613BEA6" w:rsidR="00E55723" w:rsidDel="007B25D2" w:rsidRDefault="00E55723">
      <w:pPr>
        <w:pStyle w:val="BodyText"/>
        <w:ind w:left="720"/>
        <w:rPr>
          <w:del w:id="1631" w:author="Sayali Dev" w:date="2018-02-02T13:56:00Z"/>
        </w:rPr>
      </w:pPr>
      <w:del w:id="1632" w:author="Sayali Dev" w:date="2018-02-02T13:56:00Z">
        <w:r w:rsidDel="007B25D2">
          <w:delText xml:space="preserve">The </w:delText>
        </w:r>
        <w:r w:rsidRPr="004B424D" w:rsidDel="007B25D2">
          <w:rPr>
            <w:b/>
          </w:rPr>
          <w:delText>View Kits Shipment</w:delText>
        </w:r>
        <w:r w:rsidDel="007B25D2">
          <w:delText xml:space="preserve"> page appears</w:delText>
        </w:r>
        <w:r w:rsidRPr="004B424D" w:rsidDel="007B25D2">
          <w:delText xml:space="preserve"> </w:delText>
        </w:r>
        <w:r w:rsidRPr="00FA0FC9" w:rsidDel="007B25D2">
          <w:delText>with the details of the kit shipment that you selected</w:delText>
        </w:r>
        <w:r w:rsidDel="007B25D2">
          <w:delText>.</w:delText>
        </w:r>
      </w:del>
    </w:p>
    <w:p w14:paraId="7FD8D2FB" w14:textId="4E85BD72" w:rsidR="00E55723" w:rsidDel="007B25D2" w:rsidRDefault="00E55723">
      <w:pPr>
        <w:pStyle w:val="BodyText"/>
        <w:ind w:left="720"/>
        <w:rPr>
          <w:del w:id="1633" w:author="Sayali Dev" w:date="2018-02-02T13:56:00Z"/>
        </w:rPr>
      </w:pPr>
    </w:p>
    <w:p w14:paraId="3C22EC09" w14:textId="2C59A67E" w:rsidR="00E55723" w:rsidDel="007B25D2" w:rsidRDefault="00E55723">
      <w:pPr>
        <w:pStyle w:val="BodyText"/>
        <w:ind w:left="720"/>
        <w:rPr>
          <w:del w:id="1634" w:author="Sayali Dev" w:date="2018-02-02T13:56:00Z"/>
        </w:rPr>
        <w:pPrChange w:id="1635" w:author="Sayali Dev" w:date="2018-02-02T13:58:00Z">
          <w:pPr>
            <w:pStyle w:val="BodyText"/>
            <w:numPr>
              <w:numId w:val="28"/>
            </w:numPr>
            <w:ind w:left="810" w:hanging="450"/>
          </w:pPr>
        </w:pPrChange>
      </w:pPr>
      <w:del w:id="1636" w:author="Sayali Dev" w:date="2018-02-02T13:56:00Z">
        <w:r w:rsidDel="007B25D2">
          <w:delText xml:space="preserve">Click </w:delText>
        </w:r>
        <w:r w:rsidRPr="003F793D" w:rsidDel="007B25D2">
          <w:rPr>
            <w:b/>
          </w:rPr>
          <w:delText>RECEIVE</w:delText>
        </w:r>
        <w:r w:rsidRPr="00F9591B" w:rsidDel="007B25D2">
          <w:delText>.</w:delText>
        </w:r>
      </w:del>
    </w:p>
    <w:p w14:paraId="22C5E1A0" w14:textId="52C01607" w:rsidR="00E55723" w:rsidRPr="00904EC6" w:rsidDel="007B25D2" w:rsidRDefault="00E55723">
      <w:pPr>
        <w:pStyle w:val="BodyText"/>
        <w:ind w:left="720"/>
        <w:rPr>
          <w:del w:id="1637" w:author="Sayali Dev" w:date="2018-02-02T13:56:00Z"/>
        </w:rPr>
      </w:pPr>
      <w:del w:id="1638" w:author="Sayali Dev" w:date="2018-02-02T13:56:00Z">
        <w:r w:rsidDel="007B25D2">
          <w:delText xml:space="preserve">The </w:delText>
        </w:r>
        <w:r w:rsidRPr="00F9591B" w:rsidDel="007B25D2">
          <w:rPr>
            <w:b/>
          </w:rPr>
          <w:delText>Receive Kit</w:delText>
        </w:r>
        <w:r w:rsidDel="007B25D2">
          <w:rPr>
            <w:b/>
            <w:lang w:val="en-US"/>
          </w:rPr>
          <w:delText>s</w:delText>
        </w:r>
        <w:r w:rsidRPr="00F9591B" w:rsidDel="007B25D2">
          <w:rPr>
            <w:b/>
          </w:rPr>
          <w:delText xml:space="preserve"> Shipment</w:delText>
        </w:r>
        <w:r w:rsidDel="007B25D2">
          <w:delText xml:space="preserve"> page appears.</w:delText>
        </w:r>
        <w:r w:rsidDel="007B25D2">
          <w:br/>
        </w:r>
        <w:r w:rsidRPr="00F9591B" w:rsidDel="007B25D2">
          <w:rPr>
            <w:b/>
          </w:rPr>
          <w:delText>Note:</w:delText>
        </w:r>
        <w:r w:rsidRPr="00F9591B" w:rsidDel="007B25D2">
          <w:delText xml:space="preserve"> Fields that are marked with the red asterisk (</w:delText>
        </w:r>
        <w:r w:rsidRPr="00F9591B" w:rsidDel="007B25D2">
          <w:rPr>
            <w:color w:val="FF0000"/>
          </w:rPr>
          <w:delText>*</w:delText>
        </w:r>
        <w:r w:rsidRPr="00F9591B" w:rsidDel="007B25D2">
          <w:delText>) are ma</w:delText>
        </w:r>
        <w:r w:rsidDel="007B25D2">
          <w:delText>n</w:delText>
        </w:r>
        <w:r w:rsidRPr="00F9591B" w:rsidDel="007B25D2">
          <w:delText>datory</w:delText>
        </w:r>
        <w:r w:rsidDel="007B25D2">
          <w:delText>.</w:delText>
        </w:r>
      </w:del>
    </w:p>
    <w:p w14:paraId="1C6D6E20" w14:textId="2E19DE3D" w:rsidR="00E55723" w:rsidRPr="009B4FB4" w:rsidDel="007B25D2" w:rsidRDefault="00E55723">
      <w:pPr>
        <w:pStyle w:val="BodyText"/>
        <w:ind w:left="720"/>
        <w:rPr>
          <w:del w:id="1639" w:author="Sayali Dev" w:date="2018-02-02T13:56:00Z"/>
        </w:rPr>
        <w:pPrChange w:id="1640" w:author="Sayali Dev" w:date="2018-02-02T13:58:00Z">
          <w:pPr>
            <w:pStyle w:val="BodyText"/>
          </w:pPr>
        </w:pPrChange>
      </w:pPr>
    </w:p>
    <w:p w14:paraId="2D26818A" w14:textId="53B16C6C" w:rsidR="00E55723" w:rsidRDefault="00E55723">
      <w:pPr>
        <w:pStyle w:val="Caption"/>
        <w:ind w:left="720"/>
        <w:rPr>
          <w:noProof/>
        </w:rPr>
        <w:pPrChange w:id="1641" w:author="Sayali Dev" w:date="2018-02-02T13:58:00Z">
          <w:pPr>
            <w:pStyle w:val="Caption"/>
            <w:ind w:firstLine="720"/>
          </w:pPr>
        </w:pPrChange>
      </w:pPr>
      <w:del w:id="1642" w:author="Sayali Dev" w:date="2018-02-02T13:56:00Z">
        <w:r w:rsidDel="007B25D2">
          <w:rPr>
            <w:noProof/>
          </w:rPr>
          <w:drawing>
            <wp:inline distT="0" distB="0" distL="0" distR="0" wp14:anchorId="2558D8B7" wp14:editId="58994D17">
              <wp:extent cx="6257925" cy="3705225"/>
              <wp:effectExtent l="19050" t="19050" r="28575"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57925" cy="3705225"/>
                      </a:xfrm>
                      <a:prstGeom prst="rect">
                        <a:avLst/>
                      </a:prstGeom>
                      <a:noFill/>
                      <a:ln w="3175">
                        <a:solidFill>
                          <a:schemeClr val="tx1"/>
                        </a:solidFill>
                      </a:ln>
                    </pic:spPr>
                  </pic:pic>
                </a:graphicData>
              </a:graphic>
            </wp:inline>
          </w:drawing>
        </w:r>
      </w:del>
    </w:p>
    <w:p w14:paraId="394462A6" w14:textId="77777777" w:rsidR="00E55723" w:rsidRPr="00CD6144" w:rsidRDefault="00E55723" w:rsidP="00E55723"/>
    <w:p w14:paraId="0F895A24" w14:textId="5AB82F40" w:rsidR="00E55723" w:rsidDel="007B25D2" w:rsidRDefault="00E55723" w:rsidP="00E55723">
      <w:pPr>
        <w:numPr>
          <w:ilvl w:val="0"/>
          <w:numId w:val="29"/>
        </w:numPr>
        <w:ind w:left="720"/>
        <w:rPr>
          <w:del w:id="1643" w:author="Sayali Dev" w:date="2018-02-02T13:56:00Z"/>
        </w:rPr>
      </w:pPr>
      <w:del w:id="1644" w:author="Sayali Dev" w:date="2018-02-02T13:56:00Z">
        <w:r w:rsidDel="007B25D2">
          <w:delText xml:space="preserve">Select the check boxes in front of the kits that you want to receive. </w:delText>
        </w:r>
      </w:del>
    </w:p>
    <w:p w14:paraId="2353D6C5" w14:textId="0F2E2526" w:rsidR="00E55723" w:rsidRPr="0042224E" w:rsidDel="007B25D2" w:rsidRDefault="00E55723" w:rsidP="00E55723">
      <w:pPr>
        <w:pStyle w:val="BodyText"/>
        <w:ind w:left="900"/>
        <w:rPr>
          <w:del w:id="1645" w:author="Sayali Dev" w:date="2018-02-02T13:56:00Z"/>
        </w:rPr>
      </w:pPr>
      <w:del w:id="1646" w:author="Sayali Dev" w:date="2018-02-02T13:56:00Z">
        <w:r w:rsidRPr="009C07F3" w:rsidDel="007B25D2">
          <w:rPr>
            <w:b/>
          </w:rPr>
          <w:delText>Note:</w:delText>
        </w:r>
        <w:r w:rsidDel="007B25D2">
          <w:delText xml:space="preserve"> You can record receipt of all kits now, or only selected kit(s) and return later to receive other kits in this shipment. To receive all the kits now, select the checkbox in the header next to </w:delText>
        </w:r>
        <w:r w:rsidRPr="00904EC6" w:rsidDel="007B25D2">
          <w:rPr>
            <w:b/>
          </w:rPr>
          <w:delText>Received</w:delText>
        </w:r>
        <w:r w:rsidDel="007B25D2">
          <w:delText>.</w:delText>
        </w:r>
        <w:r w:rsidDel="007B25D2">
          <w:br/>
        </w:r>
      </w:del>
    </w:p>
    <w:p w14:paraId="6263062D" w14:textId="24E98F1F" w:rsidR="00E55723" w:rsidDel="007B25D2" w:rsidRDefault="00E55723" w:rsidP="00E55723">
      <w:pPr>
        <w:numPr>
          <w:ilvl w:val="0"/>
          <w:numId w:val="29"/>
        </w:numPr>
        <w:ind w:left="720" w:right="540"/>
        <w:rPr>
          <w:del w:id="1647" w:author="Sayali Dev" w:date="2018-02-02T13:56:00Z"/>
        </w:rPr>
      </w:pPr>
      <w:del w:id="1648" w:author="Sayali Dev" w:date="2018-02-02T13:56:00Z">
        <w:r w:rsidDel="007B25D2">
          <w:delText xml:space="preserve">If the kit was received on a date other than the date displayed in the </w:delText>
        </w:r>
        <w:r w:rsidRPr="00BF3680" w:rsidDel="007B25D2">
          <w:rPr>
            <w:b/>
          </w:rPr>
          <w:delText>Date Received</w:delText>
        </w:r>
        <w:r w:rsidDel="007B25D2">
          <w:delText xml:space="preserve"> box, click the date icon </w:delText>
        </w:r>
        <w:r w:rsidDel="007B25D2">
          <w:rPr>
            <w:noProof/>
          </w:rPr>
          <w:drawing>
            <wp:inline distT="0" distB="0" distL="0" distR="0" wp14:anchorId="04556D1B" wp14:editId="5C474B18">
              <wp:extent cx="171450" cy="171450"/>
              <wp:effectExtent l="0" t="0" r="0" b="0"/>
              <wp:docPr id="7" name="Picture 7"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arch calenda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Del="007B25D2">
          <w:delText xml:space="preserve"> and </w:delText>
        </w:r>
        <w:r w:rsidRPr="00CB058F" w:rsidDel="007B25D2">
          <w:delText>then click</w:delText>
        </w:r>
        <w:r w:rsidDel="007B25D2">
          <w:delText xml:space="preserve"> on the date when the kit was received.</w:delText>
        </w:r>
        <w:r w:rsidDel="007B25D2">
          <w:br/>
        </w:r>
      </w:del>
    </w:p>
    <w:p w14:paraId="0BF0D88C" w14:textId="2F2457A7" w:rsidR="00E55723" w:rsidDel="007B25D2" w:rsidRDefault="00E55723" w:rsidP="00E55723">
      <w:pPr>
        <w:numPr>
          <w:ilvl w:val="0"/>
          <w:numId w:val="29"/>
        </w:numPr>
        <w:ind w:left="720" w:right="540"/>
        <w:rPr>
          <w:del w:id="1649" w:author="Sayali Dev" w:date="2018-02-02T13:56:00Z"/>
        </w:rPr>
      </w:pPr>
      <w:del w:id="1650" w:author="Sayali Dev" w:date="2018-02-02T13:56:00Z">
        <w:r w:rsidDel="007B25D2">
          <w:delText>Type Comments, as needed.</w:delText>
        </w:r>
        <w:r w:rsidDel="007B25D2">
          <w:br/>
        </w:r>
      </w:del>
    </w:p>
    <w:p w14:paraId="31B0316D" w14:textId="6374F2AB" w:rsidR="00E55723" w:rsidDel="007B25D2" w:rsidRDefault="00E55723" w:rsidP="00E55723">
      <w:pPr>
        <w:numPr>
          <w:ilvl w:val="0"/>
          <w:numId w:val="29"/>
        </w:numPr>
        <w:ind w:left="720" w:right="540"/>
        <w:rPr>
          <w:del w:id="1651" w:author="Sayali Dev" w:date="2018-02-02T13:56:00Z"/>
        </w:rPr>
      </w:pPr>
      <w:del w:id="1652" w:author="Sayali Dev" w:date="2018-02-02T13:56:00Z">
        <w:r w:rsidRPr="00E63C3C" w:rsidDel="007B25D2">
          <w:delText xml:space="preserve">Click </w:delText>
        </w:r>
        <w:r w:rsidRPr="00E67BA7" w:rsidDel="007B25D2">
          <w:rPr>
            <w:b/>
          </w:rPr>
          <w:delText>RECEIVE</w:delText>
        </w:r>
        <w:r w:rsidRPr="00E63C3C" w:rsidDel="007B25D2">
          <w:delText xml:space="preserve">. </w:delText>
        </w:r>
      </w:del>
    </w:p>
    <w:p w14:paraId="4F64EFC6" w14:textId="0A12F178" w:rsidR="00E55723" w:rsidDel="007B25D2" w:rsidRDefault="00E55723" w:rsidP="00E55723">
      <w:pPr>
        <w:pStyle w:val="BodyText"/>
        <w:ind w:left="720"/>
        <w:rPr>
          <w:del w:id="1653" w:author="Sayali Dev" w:date="2018-02-02T13:56:00Z"/>
        </w:rPr>
      </w:pPr>
      <w:del w:id="1654" w:author="Sayali Dev" w:date="2018-02-02T13:56:00Z">
        <w:r w:rsidDel="007B25D2">
          <w:delText xml:space="preserve">The </w:delText>
        </w:r>
        <w:r w:rsidRPr="00911B8F" w:rsidDel="007B25D2">
          <w:rPr>
            <w:b/>
          </w:rPr>
          <w:delText>View Kits Shipment</w:delText>
        </w:r>
        <w:r w:rsidDel="007B25D2">
          <w:delText xml:space="preserve"> page appears.</w:delText>
        </w:r>
      </w:del>
    </w:p>
    <w:p w14:paraId="6E4F5C37" w14:textId="37998B3F" w:rsidR="00E55723" w:rsidDel="007B25D2" w:rsidRDefault="00E55723" w:rsidP="00E55723">
      <w:pPr>
        <w:pStyle w:val="BodyText"/>
        <w:ind w:left="720"/>
        <w:rPr>
          <w:del w:id="1655" w:author="Sayali Dev" w:date="2018-02-02T13:56:00Z"/>
        </w:rPr>
      </w:pPr>
      <w:del w:id="1656" w:author="Sayali Dev" w:date="2018-02-02T13:56:00Z">
        <w:r w:rsidDel="007B25D2">
          <w:rPr>
            <w:lang w:val="en-US"/>
          </w:rPr>
          <w:delText xml:space="preserve">On right panel, For each kit received, </w:delText>
        </w:r>
        <w:r w:rsidDel="007B25D2">
          <w:delText xml:space="preserve">Kit Status appears as </w:delText>
        </w:r>
        <w:r w:rsidRPr="00197930" w:rsidDel="007B25D2">
          <w:rPr>
            <w:b/>
          </w:rPr>
          <w:delText>Received</w:delText>
        </w:r>
        <w:r w:rsidDel="007B25D2">
          <w:rPr>
            <w:b/>
            <w:lang w:val="en-US"/>
          </w:rPr>
          <w:delText xml:space="preserve"> </w:delText>
        </w:r>
        <w:r w:rsidRPr="00197930" w:rsidDel="007B25D2">
          <w:rPr>
            <w:b/>
          </w:rPr>
          <w:delText>-</w:delText>
        </w:r>
        <w:r w:rsidDel="007B25D2">
          <w:rPr>
            <w:b/>
            <w:lang w:val="en-US"/>
          </w:rPr>
          <w:delText xml:space="preserve"> </w:delText>
        </w:r>
        <w:r w:rsidRPr="00197930" w:rsidDel="007B25D2">
          <w:rPr>
            <w:b/>
          </w:rPr>
          <w:delText>Not Used</w:delText>
        </w:r>
        <w:r w:rsidDel="007B25D2">
          <w:rPr>
            <w:b/>
          </w:rPr>
          <w:delText>.</w:delText>
        </w:r>
      </w:del>
    </w:p>
    <w:p w14:paraId="75918949" w14:textId="4BE4B2FD" w:rsidR="00E55723" w:rsidRPr="007E2A5B" w:rsidDel="007B25D2" w:rsidRDefault="00E55723" w:rsidP="00E55723">
      <w:pPr>
        <w:pStyle w:val="BodyText"/>
        <w:ind w:left="720"/>
        <w:rPr>
          <w:del w:id="1657" w:author="Sayali Dev" w:date="2018-02-02T13:56:00Z"/>
          <w:lang w:val="en-US"/>
        </w:rPr>
      </w:pPr>
      <w:del w:id="1658" w:author="Sayali Dev" w:date="2018-02-02T13:56:00Z">
        <w:r w:rsidDel="007B25D2">
          <w:rPr>
            <w:lang w:val="en-US"/>
          </w:rPr>
          <w:delText xml:space="preserve">Under View Kits Shipment, </w:delText>
        </w:r>
        <w:r w:rsidDel="007B25D2">
          <w:delText xml:space="preserve">Kit Shipment Status appears as </w:delText>
        </w:r>
        <w:r w:rsidRPr="0095255A" w:rsidDel="007B25D2">
          <w:rPr>
            <w:b/>
          </w:rPr>
          <w:delText>Received</w:delText>
        </w:r>
        <w:r w:rsidRPr="0095255A" w:rsidDel="007B25D2">
          <w:rPr>
            <w:b/>
            <w:lang w:val="en-US"/>
          </w:rPr>
          <w:delText xml:space="preserve"> </w:delText>
        </w:r>
        <w:r w:rsidDel="007B25D2">
          <w:rPr>
            <w:b/>
          </w:rPr>
          <w:delText>–</w:delText>
        </w:r>
        <w:r w:rsidRPr="0095255A" w:rsidDel="007B25D2">
          <w:rPr>
            <w:b/>
            <w:lang w:val="en-US"/>
          </w:rPr>
          <w:delText xml:space="preserve"> </w:delText>
        </w:r>
        <w:r w:rsidRPr="0095255A" w:rsidDel="007B25D2">
          <w:rPr>
            <w:b/>
          </w:rPr>
          <w:delText>Partial</w:delText>
        </w:r>
        <w:r w:rsidRPr="0095255A" w:rsidDel="007B25D2">
          <w:rPr>
            <w:lang w:val="en-US"/>
          </w:rPr>
          <w:delText xml:space="preserve"> </w:delText>
        </w:r>
        <w:r w:rsidDel="007B25D2">
          <w:rPr>
            <w:lang w:val="en-US"/>
          </w:rPr>
          <w:delText>if</w:delText>
        </w:r>
        <w:r w:rsidRPr="0095255A" w:rsidDel="007B25D2">
          <w:rPr>
            <w:lang w:val="en-US"/>
          </w:rPr>
          <w:delText xml:space="preserve"> some kits of the shipment are </w:delText>
        </w:r>
        <w:r w:rsidDel="007B25D2">
          <w:rPr>
            <w:lang w:val="en-US"/>
          </w:rPr>
          <w:delText xml:space="preserve">received else </w:delText>
        </w:r>
        <w:r w:rsidRPr="0095255A" w:rsidDel="007B25D2">
          <w:rPr>
            <w:b/>
            <w:lang w:val="en-US"/>
          </w:rPr>
          <w:delText>Received</w:delText>
        </w:r>
        <w:r w:rsidDel="007B25D2">
          <w:rPr>
            <w:b/>
            <w:lang w:val="en-US"/>
          </w:rPr>
          <w:delText xml:space="preserve"> </w:delText>
        </w:r>
        <w:r w:rsidDel="007B25D2">
          <w:rPr>
            <w:lang w:val="en-US"/>
          </w:rPr>
          <w:delText>is shown on receiving all kits of shipment</w:delText>
        </w:r>
        <w:r w:rsidRPr="0095255A" w:rsidDel="007B25D2">
          <w:rPr>
            <w:lang w:val="en-US"/>
          </w:rPr>
          <w:delText>.</w:delText>
        </w:r>
      </w:del>
    </w:p>
    <w:p w14:paraId="6B4CB785" w14:textId="1FB3722C" w:rsidR="00E55723" w:rsidDel="007B25D2" w:rsidRDefault="00E55723" w:rsidP="00E55723">
      <w:pPr>
        <w:pStyle w:val="BodyText"/>
        <w:rPr>
          <w:del w:id="1659" w:author="Sayali Dev" w:date="2018-02-02T13:56:00Z"/>
          <w:b/>
          <w:lang w:val="en-US"/>
        </w:rPr>
      </w:pPr>
    </w:p>
    <w:p w14:paraId="792948D9" w14:textId="422FC8CB" w:rsidR="00E55723" w:rsidRPr="00537A61" w:rsidDel="007B25D2" w:rsidRDefault="00E55723" w:rsidP="00E55723">
      <w:pPr>
        <w:pStyle w:val="BodyText"/>
        <w:rPr>
          <w:del w:id="1660" w:author="Sayali Dev" w:date="2018-02-02T13:56:00Z"/>
          <w:b/>
          <w:lang w:val="en-US"/>
        </w:rPr>
      </w:pPr>
      <w:del w:id="1661" w:author="Sayali Dev" w:date="2018-02-02T13:56:00Z">
        <w:r w:rsidRPr="00537A61" w:rsidDel="007B25D2">
          <w:rPr>
            <w:b/>
            <w:lang w:val="en-US"/>
          </w:rPr>
          <w:delText>Note:</w:delText>
        </w:r>
      </w:del>
    </w:p>
    <w:p w14:paraId="3FDC9D73" w14:textId="520ACB38" w:rsidR="00E55723" w:rsidRPr="007E2A5B" w:rsidDel="007B25D2" w:rsidRDefault="00E55723" w:rsidP="00E55723">
      <w:pPr>
        <w:pStyle w:val="BodyText"/>
        <w:rPr>
          <w:del w:id="1662" w:author="Sayali Dev" w:date="2018-02-02T13:56:00Z"/>
          <w:lang w:val="en-US"/>
        </w:rPr>
      </w:pPr>
      <w:del w:id="1663" w:author="Sayali Dev" w:date="2018-02-02T13:56:00Z">
        <w:r w:rsidDel="007B25D2">
          <w:rPr>
            <w:lang w:val="en-US"/>
          </w:rPr>
          <w:delText>To receive unreceived kits from this shipment, Click Receive and Repeat steps 3 to 5 above.</w:delText>
        </w:r>
      </w:del>
    </w:p>
    <w:p w14:paraId="0D911EEB" w14:textId="3F23489F" w:rsidR="00E55723" w:rsidDel="007B25D2" w:rsidRDefault="00E55723" w:rsidP="00E55723">
      <w:pPr>
        <w:pStyle w:val="BodyText"/>
        <w:numPr>
          <w:ilvl w:val="0"/>
          <w:numId w:val="29"/>
        </w:numPr>
        <w:ind w:left="720"/>
        <w:rPr>
          <w:del w:id="1664" w:author="Sayali Dev" w:date="2018-02-02T13:56:00Z"/>
        </w:rPr>
      </w:pPr>
      <w:del w:id="1665" w:author="Sayali Dev" w:date="2018-02-02T13:56:00Z">
        <w:r w:rsidDel="007B25D2">
          <w:delText xml:space="preserve">To generate a report of the Kit contents, click </w:delText>
        </w:r>
        <w:r w:rsidRPr="00FB39A0" w:rsidDel="007B25D2">
          <w:rPr>
            <w:b/>
          </w:rPr>
          <w:delText>GENERATE REPORT</w:delText>
        </w:r>
        <w:r w:rsidDel="007B25D2">
          <w:delText xml:space="preserve">. </w:delText>
        </w:r>
      </w:del>
    </w:p>
    <w:p w14:paraId="135BE48E" w14:textId="1F7B7FC5" w:rsidR="00E55723" w:rsidRDefault="00E55723" w:rsidP="00E55723">
      <w:pPr>
        <w:pStyle w:val="BodyText"/>
      </w:pPr>
      <w:del w:id="1666" w:author="Sayali Dev" w:date="2018-02-02T13:56:00Z">
        <w:r w:rsidDel="007B25D2">
          <w:rPr>
            <w:noProof/>
            <w:lang w:val="en-US" w:eastAsia="en-US"/>
          </w:rPr>
          <w:drawing>
            <wp:inline distT="0" distB="0" distL="0" distR="0" wp14:anchorId="3618D0F4" wp14:editId="5FE16C4D">
              <wp:extent cx="6696075" cy="32766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8290" r="706" b="5292"/>
                      <a:stretch/>
                    </pic:blipFill>
                    <pic:spPr bwMode="auto">
                      <a:xfrm>
                        <a:off x="0" y="0"/>
                        <a:ext cx="6696075" cy="3276600"/>
                      </a:xfrm>
                      <a:prstGeom prst="rect">
                        <a:avLst/>
                      </a:prstGeom>
                      <a:ln>
                        <a:noFill/>
                      </a:ln>
                      <a:extLst>
                        <a:ext uri="{53640926-AAD7-44D8-BBD7-CCE9431645EC}">
                          <a14:shadowObscured xmlns:a14="http://schemas.microsoft.com/office/drawing/2010/main"/>
                        </a:ext>
                      </a:extLst>
                    </pic:spPr>
                  </pic:pic>
                </a:graphicData>
              </a:graphic>
            </wp:inline>
          </w:drawing>
        </w:r>
      </w:del>
    </w:p>
    <w:p w14:paraId="475BE47E" w14:textId="5C9344CD" w:rsidR="00E55723" w:rsidRDefault="00E55723" w:rsidP="00E55723">
      <w:pPr>
        <w:pStyle w:val="BodyText"/>
        <w:ind w:left="720"/>
        <w:rPr>
          <w:ins w:id="1667" w:author="Sayali Dev" w:date="2018-02-02T13:58:00Z"/>
        </w:rPr>
      </w:pPr>
    </w:p>
    <w:p w14:paraId="18C35945" w14:textId="52F959B0" w:rsidR="007B25D2" w:rsidRDefault="007B25D2" w:rsidP="00E55723">
      <w:pPr>
        <w:pStyle w:val="BodyText"/>
        <w:ind w:left="720"/>
        <w:rPr>
          <w:ins w:id="1668" w:author="Sayali Dev" w:date="2018-02-02T13:58:00Z"/>
        </w:rPr>
      </w:pPr>
    </w:p>
    <w:p w14:paraId="42F28795" w14:textId="1D0D7AEC" w:rsidR="007B25D2" w:rsidRDefault="007B25D2" w:rsidP="00E55723">
      <w:pPr>
        <w:pStyle w:val="BodyText"/>
        <w:ind w:left="720"/>
        <w:rPr>
          <w:ins w:id="1669" w:author="Sayali Dev" w:date="2018-02-02T13:58:00Z"/>
        </w:rPr>
      </w:pPr>
    </w:p>
    <w:p w14:paraId="29317ABD" w14:textId="4D5BEB77" w:rsidR="007B25D2" w:rsidRDefault="007B25D2" w:rsidP="00E55723">
      <w:pPr>
        <w:pStyle w:val="BodyText"/>
        <w:ind w:left="720"/>
        <w:rPr>
          <w:ins w:id="1670" w:author="Sayali Dev" w:date="2018-02-02T13:58:00Z"/>
        </w:rPr>
      </w:pPr>
    </w:p>
    <w:p w14:paraId="5A65132A" w14:textId="6A50292A" w:rsidR="007B25D2" w:rsidRDefault="007B25D2" w:rsidP="00E55723">
      <w:pPr>
        <w:pStyle w:val="BodyText"/>
        <w:ind w:left="720"/>
        <w:rPr>
          <w:ins w:id="1671" w:author="Sayali Dev" w:date="2018-02-02T13:58:00Z"/>
        </w:rPr>
      </w:pPr>
    </w:p>
    <w:p w14:paraId="2048285F" w14:textId="3AA0F736" w:rsidR="007B25D2" w:rsidRDefault="007B25D2" w:rsidP="00E55723">
      <w:pPr>
        <w:pStyle w:val="BodyText"/>
        <w:ind w:left="720"/>
        <w:rPr>
          <w:ins w:id="1672" w:author="Sayali Dev" w:date="2018-02-02T13:58:00Z"/>
        </w:rPr>
      </w:pPr>
    </w:p>
    <w:p w14:paraId="4C38A483" w14:textId="27E31A76" w:rsidR="007B25D2" w:rsidRDefault="007B25D2" w:rsidP="00E55723">
      <w:pPr>
        <w:pStyle w:val="BodyText"/>
        <w:ind w:left="720"/>
        <w:rPr>
          <w:ins w:id="1673" w:author="Sayali Dev" w:date="2018-02-02T13:58:00Z"/>
        </w:rPr>
      </w:pPr>
    </w:p>
    <w:p w14:paraId="4E7AED5E" w14:textId="42FF7268" w:rsidR="007B25D2" w:rsidRDefault="007B25D2" w:rsidP="00E55723">
      <w:pPr>
        <w:pStyle w:val="BodyText"/>
        <w:ind w:left="720"/>
        <w:rPr>
          <w:ins w:id="1674" w:author="Sayali Dev" w:date="2018-02-02T13:58:00Z"/>
        </w:rPr>
      </w:pPr>
    </w:p>
    <w:p w14:paraId="5CD4D3ED" w14:textId="0A2411B6" w:rsidR="007B25D2" w:rsidRDefault="007B25D2" w:rsidP="00E55723">
      <w:pPr>
        <w:pStyle w:val="BodyText"/>
        <w:ind w:left="720"/>
        <w:rPr>
          <w:ins w:id="1675" w:author="Sayali Dev" w:date="2018-02-02T13:58:00Z"/>
        </w:rPr>
      </w:pPr>
    </w:p>
    <w:p w14:paraId="24C834AE" w14:textId="641C426B" w:rsidR="007B25D2" w:rsidRDefault="007B25D2" w:rsidP="00E55723">
      <w:pPr>
        <w:pStyle w:val="BodyText"/>
        <w:ind w:left="720"/>
        <w:rPr>
          <w:ins w:id="1676" w:author="Sayali Dev" w:date="2018-02-02T13:58:00Z"/>
        </w:rPr>
      </w:pPr>
    </w:p>
    <w:p w14:paraId="2B2CF7D6" w14:textId="7ACE9292" w:rsidR="007B25D2" w:rsidRDefault="007B25D2" w:rsidP="00E55723">
      <w:pPr>
        <w:pStyle w:val="BodyText"/>
        <w:ind w:left="720"/>
        <w:rPr>
          <w:ins w:id="1677" w:author="Sayali Dev" w:date="2018-02-02T13:58:00Z"/>
        </w:rPr>
      </w:pPr>
    </w:p>
    <w:p w14:paraId="61D9D7E8" w14:textId="098107C3" w:rsidR="007B25D2" w:rsidRDefault="007B25D2" w:rsidP="00E55723">
      <w:pPr>
        <w:pStyle w:val="BodyText"/>
        <w:ind w:left="720"/>
        <w:rPr>
          <w:ins w:id="1678" w:author="Sayali Dev" w:date="2018-02-02T13:58:00Z"/>
        </w:rPr>
      </w:pPr>
    </w:p>
    <w:p w14:paraId="36136795" w14:textId="27C650D3" w:rsidR="007B25D2" w:rsidRDefault="007B25D2" w:rsidP="00E55723">
      <w:pPr>
        <w:pStyle w:val="BodyText"/>
        <w:ind w:left="720"/>
        <w:rPr>
          <w:ins w:id="1679" w:author="Sayali Dev" w:date="2018-02-02T13:58:00Z"/>
        </w:rPr>
      </w:pPr>
    </w:p>
    <w:p w14:paraId="7E177169" w14:textId="3E0172F4" w:rsidR="007B25D2" w:rsidRDefault="007B25D2" w:rsidP="00E55723">
      <w:pPr>
        <w:pStyle w:val="BodyText"/>
        <w:ind w:left="720"/>
        <w:rPr>
          <w:ins w:id="1680" w:author="Sayali Dev" w:date="2018-02-02T13:58:00Z"/>
        </w:rPr>
      </w:pPr>
    </w:p>
    <w:p w14:paraId="58A3BD2D" w14:textId="3E28FAC5" w:rsidR="007B25D2" w:rsidRDefault="007B25D2" w:rsidP="00E55723">
      <w:pPr>
        <w:pStyle w:val="BodyText"/>
        <w:ind w:left="720"/>
        <w:rPr>
          <w:ins w:id="1681" w:author="Sayali Dev" w:date="2018-02-02T13:58:00Z"/>
        </w:rPr>
      </w:pPr>
    </w:p>
    <w:p w14:paraId="45293F6B" w14:textId="36E0C426" w:rsidR="007B25D2" w:rsidRDefault="007B25D2" w:rsidP="00E55723">
      <w:pPr>
        <w:pStyle w:val="BodyText"/>
        <w:ind w:left="720"/>
        <w:rPr>
          <w:ins w:id="1682" w:author="Sayali Dev" w:date="2018-02-02T13:58:00Z"/>
        </w:rPr>
      </w:pPr>
    </w:p>
    <w:p w14:paraId="67D1B680" w14:textId="365A419E" w:rsidR="007B25D2" w:rsidRDefault="007B25D2" w:rsidP="00E55723">
      <w:pPr>
        <w:pStyle w:val="BodyText"/>
        <w:ind w:left="720"/>
        <w:rPr>
          <w:ins w:id="1683" w:author="Sayali Dev" w:date="2018-02-02T13:58:00Z"/>
        </w:rPr>
      </w:pPr>
    </w:p>
    <w:p w14:paraId="3F940EA9" w14:textId="0745A075" w:rsidR="007B25D2" w:rsidRDefault="007B25D2" w:rsidP="00E55723">
      <w:pPr>
        <w:pStyle w:val="BodyText"/>
        <w:ind w:left="720"/>
        <w:rPr>
          <w:ins w:id="1684" w:author="Sayali Dev" w:date="2018-02-02T13:58:00Z"/>
        </w:rPr>
      </w:pPr>
    </w:p>
    <w:p w14:paraId="15296918" w14:textId="0423769B" w:rsidR="007B25D2" w:rsidRDefault="007B25D2" w:rsidP="00E55723">
      <w:pPr>
        <w:pStyle w:val="BodyText"/>
        <w:ind w:left="720"/>
        <w:rPr>
          <w:ins w:id="1685" w:author="Sayali Dev" w:date="2018-02-02T13:58:00Z"/>
        </w:rPr>
      </w:pPr>
    </w:p>
    <w:p w14:paraId="5F89C770" w14:textId="02CAC08C" w:rsidR="007B25D2" w:rsidRDefault="007B25D2" w:rsidP="00E55723">
      <w:pPr>
        <w:pStyle w:val="BodyText"/>
        <w:ind w:left="720"/>
        <w:rPr>
          <w:ins w:id="1686" w:author="Sayali Dev" w:date="2018-02-02T13:59:00Z"/>
        </w:rPr>
      </w:pPr>
    </w:p>
    <w:p w14:paraId="37497B73" w14:textId="307A9A04" w:rsidR="007B25D2" w:rsidRDefault="007B25D2" w:rsidP="00E55723">
      <w:pPr>
        <w:pStyle w:val="BodyText"/>
        <w:ind w:left="720"/>
        <w:rPr>
          <w:ins w:id="1687" w:author="Sayali Dev" w:date="2018-02-02T13:59:00Z"/>
        </w:rPr>
      </w:pPr>
    </w:p>
    <w:p w14:paraId="6A736BA9" w14:textId="338AAB14" w:rsidR="007B25D2" w:rsidRDefault="007B25D2" w:rsidP="00E55723">
      <w:pPr>
        <w:pStyle w:val="BodyText"/>
        <w:ind w:left="720"/>
        <w:rPr>
          <w:ins w:id="1688" w:author="Sayali Dev" w:date="2018-02-02T13:59:00Z"/>
        </w:rPr>
      </w:pPr>
    </w:p>
    <w:p w14:paraId="69D1E48C" w14:textId="77777777" w:rsidR="007B25D2" w:rsidRDefault="007B25D2" w:rsidP="00E55723">
      <w:pPr>
        <w:pStyle w:val="BodyText"/>
        <w:ind w:left="720"/>
      </w:pPr>
    </w:p>
    <w:p w14:paraId="2B598580" w14:textId="6337270A" w:rsidR="00E55723" w:rsidRPr="00FB39A0" w:rsidDel="007B25D2" w:rsidRDefault="00E55723">
      <w:pPr>
        <w:pStyle w:val="Heading1"/>
        <w:rPr>
          <w:del w:id="1689" w:author="Sayali Dev" w:date="2018-02-02T13:56:00Z"/>
        </w:rPr>
        <w:pPrChange w:id="1690" w:author="Sayali Dev" w:date="2018-02-02T13:59:00Z">
          <w:pPr>
            <w:pStyle w:val="BodyText"/>
            <w:numPr>
              <w:numId w:val="29"/>
            </w:numPr>
            <w:ind w:left="1260" w:hanging="360"/>
          </w:pPr>
        </w:pPrChange>
      </w:pPr>
      <w:del w:id="1691" w:author="Sayali Dev" w:date="2018-02-02T13:56:00Z">
        <w:r w:rsidDel="007B25D2">
          <w:lastRenderedPageBreak/>
          <w:delText xml:space="preserve">On </w:delText>
        </w:r>
        <w:r w:rsidDel="007B25D2">
          <w:rPr>
            <w:lang w:val="en-US"/>
          </w:rPr>
          <w:delText>pop-up shown, s</w:delText>
        </w:r>
        <w:r w:rsidDel="007B25D2">
          <w:delText xml:space="preserve">elect one of the following: </w:delText>
        </w:r>
      </w:del>
    </w:p>
    <w:p w14:paraId="24633D2B" w14:textId="483C40C6" w:rsidR="00E55723" w:rsidDel="007B25D2" w:rsidRDefault="00E55723">
      <w:pPr>
        <w:pStyle w:val="Heading1"/>
        <w:rPr>
          <w:del w:id="1692" w:author="Sayali Dev" w:date="2018-02-02T13:56:00Z"/>
        </w:rPr>
        <w:pPrChange w:id="1693" w:author="Sayali Dev" w:date="2018-02-02T13:59:00Z">
          <w:pPr>
            <w:pStyle w:val="BodyText"/>
            <w:ind w:left="720"/>
          </w:pPr>
        </w:pPrChange>
      </w:pPr>
      <w:del w:id="1694" w:author="Sayali Dev" w:date="2018-02-02T13:56:00Z">
        <w:r w:rsidRPr="00FB39A0" w:rsidDel="007B25D2">
          <w:delText>Kits Shipment List</w:delText>
        </w:r>
        <w:r w:rsidDel="007B25D2">
          <w:delText xml:space="preserve"> to display a report listing the shipment contents.</w:delText>
        </w:r>
      </w:del>
    </w:p>
    <w:p w14:paraId="0E2E60E8" w14:textId="04A41054" w:rsidR="00E55723" w:rsidDel="007B25D2" w:rsidRDefault="00E55723">
      <w:pPr>
        <w:pStyle w:val="Heading1"/>
        <w:rPr>
          <w:del w:id="1695" w:author="Sayali Dev" w:date="2018-02-02T13:56:00Z"/>
        </w:rPr>
        <w:pPrChange w:id="1696" w:author="Sayali Dev" w:date="2018-02-02T13:59:00Z">
          <w:pPr>
            <w:pStyle w:val="BodyText"/>
            <w:ind w:left="720"/>
          </w:pPr>
        </w:pPrChange>
      </w:pPr>
      <w:del w:id="1697" w:author="Sayali Dev" w:date="2018-02-02T13:56:00Z">
        <w:r w:rsidRPr="00FB39A0" w:rsidDel="007B25D2">
          <w:delText xml:space="preserve">Kits </w:delText>
        </w:r>
        <w:r w:rsidDel="007B25D2">
          <w:rPr>
            <w:lang w:val="en-US"/>
          </w:rPr>
          <w:delText xml:space="preserve">Shipment </w:delText>
        </w:r>
        <w:r w:rsidRPr="00FB39A0" w:rsidDel="007B25D2">
          <w:delText>Manifest</w:delText>
        </w:r>
        <w:r w:rsidDel="007B25D2">
          <w:delText xml:space="preserve"> to display a report listing the contents and all shipment details.</w:delText>
        </w:r>
      </w:del>
    </w:p>
    <w:p w14:paraId="2448664C" w14:textId="25130F21" w:rsidR="00E55723" w:rsidRPr="00D20A1E" w:rsidDel="007B25D2" w:rsidRDefault="00E55723">
      <w:pPr>
        <w:pStyle w:val="Heading1"/>
        <w:rPr>
          <w:del w:id="1698" w:author="Sayali Dev" w:date="2018-02-02T13:56:00Z"/>
          <w:lang w:val="en-US"/>
        </w:rPr>
        <w:pPrChange w:id="1699" w:author="Sayali Dev" w:date="2018-02-02T13:59:00Z">
          <w:pPr>
            <w:pStyle w:val="BodyText"/>
          </w:pPr>
        </w:pPrChange>
      </w:pPr>
    </w:p>
    <w:p w14:paraId="08892610" w14:textId="71FBC028" w:rsidR="00E55723" w:rsidRPr="00D20A1E" w:rsidDel="007B25D2" w:rsidRDefault="00E55723">
      <w:pPr>
        <w:pStyle w:val="Heading1"/>
        <w:rPr>
          <w:del w:id="1700" w:author="Sayali Dev" w:date="2018-02-02T13:56:00Z"/>
        </w:rPr>
        <w:pPrChange w:id="1701" w:author="Sayali Dev" w:date="2018-02-02T13:59:00Z">
          <w:pPr>
            <w:pStyle w:val="BodyText"/>
            <w:numPr>
              <w:numId w:val="29"/>
            </w:numPr>
            <w:ind w:left="1260" w:hanging="360"/>
          </w:pPr>
        </w:pPrChange>
      </w:pPr>
      <w:del w:id="1702" w:author="Sayali Dev" w:date="2018-02-02T13:56:00Z">
        <w:r w:rsidRPr="00D20A1E" w:rsidDel="007B25D2">
          <w:delText>Click on CLOSE to return to Home Page.</w:delText>
        </w:r>
      </w:del>
    </w:p>
    <w:p w14:paraId="1085ECFC" w14:textId="6207BCA2" w:rsidR="00E55723" w:rsidDel="007B25D2" w:rsidRDefault="00E55723">
      <w:pPr>
        <w:pStyle w:val="Heading1"/>
        <w:rPr>
          <w:del w:id="1703" w:author="Sayali Dev" w:date="2018-02-02T13:56:00Z"/>
        </w:rPr>
        <w:pPrChange w:id="1704" w:author="Sayali Dev" w:date="2018-02-02T13:59:00Z">
          <w:pPr>
            <w:pStyle w:val="BodyText"/>
          </w:pPr>
        </w:pPrChange>
      </w:pPr>
    </w:p>
    <w:p w14:paraId="7CE149B9" w14:textId="5DDC87AA" w:rsidR="00E55723" w:rsidRPr="00A075E8" w:rsidDel="007B25D2" w:rsidRDefault="00E55723">
      <w:pPr>
        <w:pStyle w:val="Heading1"/>
        <w:rPr>
          <w:del w:id="1705" w:author="Sayali Dev" w:date="2018-02-02T13:56:00Z"/>
          <w:i/>
          <w:sz w:val="24"/>
          <w:szCs w:val="24"/>
        </w:rPr>
        <w:pPrChange w:id="1706" w:author="Sayali Dev" w:date="2018-02-02T13:59:00Z">
          <w:pPr>
            <w:ind w:right="270"/>
          </w:pPr>
        </w:pPrChange>
      </w:pPr>
      <w:del w:id="1707" w:author="Sayali Dev" w:date="2018-02-02T13:56:00Z">
        <w:r w:rsidRPr="00A075E8" w:rsidDel="007B25D2">
          <w:rPr>
            <w:i/>
            <w:sz w:val="24"/>
            <w:szCs w:val="24"/>
          </w:rPr>
          <w:delText>Alternative Path:</w:delText>
        </w:r>
      </w:del>
    </w:p>
    <w:p w14:paraId="69D637AA" w14:textId="704D656A" w:rsidR="00E55723" w:rsidDel="007B25D2" w:rsidRDefault="00E55723">
      <w:pPr>
        <w:pStyle w:val="Heading1"/>
        <w:rPr>
          <w:del w:id="1708" w:author="Sayali Dev" w:date="2018-02-02T13:56:00Z"/>
        </w:rPr>
        <w:pPrChange w:id="1709" w:author="Sayali Dev" w:date="2018-02-02T13:59:00Z">
          <w:pPr>
            <w:ind w:right="540"/>
          </w:pPr>
        </w:pPrChange>
      </w:pPr>
    </w:p>
    <w:p w14:paraId="5A225F88" w14:textId="6438797C" w:rsidR="00E55723" w:rsidDel="007B25D2" w:rsidRDefault="00E55723">
      <w:pPr>
        <w:pStyle w:val="Heading1"/>
        <w:rPr>
          <w:del w:id="1710" w:author="Sayali Dev" w:date="2018-02-02T13:56:00Z"/>
        </w:rPr>
        <w:pPrChange w:id="1711" w:author="Sayali Dev" w:date="2018-02-02T13:59:00Z">
          <w:pPr>
            <w:pStyle w:val="ListParagraph"/>
            <w:numPr>
              <w:numId w:val="31"/>
            </w:numPr>
            <w:ind w:left="360" w:right="540" w:hanging="360"/>
          </w:pPr>
        </w:pPrChange>
      </w:pPr>
      <w:del w:id="1712" w:author="Sayali Dev" w:date="2018-02-02T13:56:00Z">
        <w:r w:rsidDel="007B25D2">
          <w:delText>Log in to Cirraspec using your credentials.</w:delText>
        </w:r>
      </w:del>
    </w:p>
    <w:p w14:paraId="73B7B806" w14:textId="05C5BED1" w:rsidR="00E55723" w:rsidDel="007B25D2" w:rsidRDefault="00E55723">
      <w:pPr>
        <w:pStyle w:val="Heading1"/>
        <w:rPr>
          <w:del w:id="1713" w:author="Sayali Dev" w:date="2018-02-02T13:56:00Z"/>
        </w:rPr>
        <w:pPrChange w:id="1714" w:author="Sayali Dev" w:date="2018-02-02T13:59:00Z">
          <w:pPr>
            <w:pStyle w:val="ListParagraph"/>
            <w:numPr>
              <w:numId w:val="31"/>
            </w:numPr>
            <w:ind w:left="360" w:right="540" w:hanging="360"/>
          </w:pPr>
        </w:pPrChange>
      </w:pPr>
      <w:del w:id="1715" w:author="Sayali Dev" w:date="2018-02-02T13:56:00Z">
        <w:r w:rsidDel="007B25D2">
          <w:delText xml:space="preserve">On Home Page, Click on </w:delText>
        </w:r>
        <w:r w:rsidRPr="00A075E8" w:rsidDel="007B25D2">
          <w:delText xml:space="preserve">Receive </w:delText>
        </w:r>
        <w:r w:rsidDel="007B25D2">
          <w:delText xml:space="preserve">and Register </w:delText>
        </w:r>
        <w:r w:rsidRPr="00A075E8" w:rsidDel="007B25D2">
          <w:delText>Kits</w:delText>
        </w:r>
        <w:r w:rsidDel="007B25D2">
          <w:delText xml:space="preserve"> link on left panel.</w:delText>
        </w:r>
        <w:r w:rsidDel="007B25D2">
          <w:br/>
          <w:delText>The k</w:delText>
        </w:r>
        <w:r w:rsidRPr="00AE5860" w:rsidDel="007B25D2">
          <w:delText xml:space="preserve">it </w:delText>
        </w:r>
        <w:r w:rsidDel="007B25D2">
          <w:delText>shipment s</w:delText>
        </w:r>
        <w:r w:rsidRPr="00AE5860" w:rsidDel="007B25D2">
          <w:delText xml:space="preserve">earch </w:delText>
        </w:r>
        <w:r w:rsidDel="007B25D2">
          <w:delText xml:space="preserve">page displays a list of all kit shipments that are to be received. </w:delText>
        </w:r>
      </w:del>
    </w:p>
    <w:p w14:paraId="6A1BB34A" w14:textId="0E35FA9F" w:rsidR="00E55723" w:rsidDel="007B25D2" w:rsidRDefault="00E55723">
      <w:pPr>
        <w:pStyle w:val="Heading1"/>
        <w:rPr>
          <w:del w:id="1716" w:author="Sayali Dev" w:date="2018-02-02T13:56:00Z"/>
        </w:rPr>
        <w:pPrChange w:id="1717" w:author="Sayali Dev" w:date="2018-02-02T13:59:00Z">
          <w:pPr>
            <w:pStyle w:val="ListParagraph"/>
            <w:ind w:left="360" w:right="540"/>
          </w:pPr>
        </w:pPrChange>
      </w:pPr>
      <w:del w:id="1718" w:author="Sayali Dev" w:date="2018-02-02T13:56:00Z">
        <w:r w:rsidDel="007B25D2">
          <w:delText>As seen in below screenshot.</w:delText>
        </w:r>
      </w:del>
    </w:p>
    <w:p w14:paraId="43BA1A7D" w14:textId="74AD9C21" w:rsidR="00E55723" w:rsidDel="007B25D2" w:rsidRDefault="00E55723">
      <w:pPr>
        <w:pStyle w:val="Heading1"/>
        <w:rPr>
          <w:del w:id="1719" w:author="Sayali Dev" w:date="2018-02-02T13:56:00Z"/>
          <w:rFonts w:cs="Arial"/>
          <w:lang w:val="en-US" w:eastAsia="en-US"/>
        </w:rPr>
        <w:pPrChange w:id="1720" w:author="Sayali Dev" w:date="2018-02-02T13:59:00Z">
          <w:pPr>
            <w:pStyle w:val="BodyText"/>
            <w:numPr>
              <w:numId w:val="31"/>
            </w:numPr>
            <w:ind w:left="360" w:hanging="360"/>
          </w:pPr>
        </w:pPrChange>
      </w:pPr>
      <w:del w:id="1721" w:author="Sayali Dev" w:date="2018-02-02T13:56:00Z">
        <w:r w:rsidRPr="00AA267E" w:rsidDel="007B25D2">
          <w:rPr>
            <w:rFonts w:cs="Arial"/>
            <w:lang w:val="en-US" w:eastAsia="en-US"/>
          </w:rPr>
          <w:delText xml:space="preserve">Click on </w:delText>
        </w:r>
        <w:r w:rsidDel="007B25D2">
          <w:rPr>
            <w:rFonts w:cs="Arial"/>
            <w:lang w:val="en-US" w:eastAsia="en-US"/>
          </w:rPr>
          <w:delText xml:space="preserve">row for kit shipment Status as </w:delText>
        </w:r>
        <w:r w:rsidRPr="00AA267E" w:rsidDel="007B25D2">
          <w:rPr>
            <w:rFonts w:cs="Arial"/>
            <w:lang w:val="en-US" w:eastAsia="en-US"/>
          </w:rPr>
          <w:delText>“Received- Partial”</w:delText>
        </w:r>
        <w:r w:rsidDel="007B25D2">
          <w:rPr>
            <w:rFonts w:cs="Arial"/>
            <w:lang w:val="en-US" w:eastAsia="en-US"/>
          </w:rPr>
          <w:delText xml:space="preserve"> or “In Transit”. </w:delText>
        </w:r>
      </w:del>
    </w:p>
    <w:p w14:paraId="559709DF" w14:textId="36B256D2" w:rsidR="00E55723" w:rsidDel="007B25D2" w:rsidRDefault="00E55723">
      <w:pPr>
        <w:pStyle w:val="Heading1"/>
        <w:rPr>
          <w:del w:id="1722" w:author="Sayali Dev" w:date="2018-02-02T13:56:00Z"/>
          <w:rFonts w:cs="Arial"/>
          <w:lang w:val="en-US" w:eastAsia="en-US"/>
        </w:rPr>
        <w:pPrChange w:id="1723" w:author="Sayali Dev" w:date="2018-02-02T13:59:00Z">
          <w:pPr>
            <w:pStyle w:val="BodyText"/>
            <w:numPr>
              <w:numId w:val="31"/>
            </w:numPr>
            <w:ind w:left="360" w:hanging="360"/>
          </w:pPr>
        </w:pPrChange>
      </w:pPr>
      <w:del w:id="1724" w:author="Sayali Dev" w:date="2018-02-02T13:56:00Z">
        <w:r w:rsidDel="007B25D2">
          <w:rPr>
            <w:rFonts w:cs="Arial"/>
            <w:lang w:val="en-US" w:eastAsia="en-US"/>
          </w:rPr>
          <w:delText xml:space="preserve">Repeat steps 3 to 9 above to Receive kit </w:delText>
        </w:r>
        <w:r w:rsidRPr="00AA267E" w:rsidDel="007B25D2">
          <w:rPr>
            <w:rFonts w:cs="Arial"/>
            <w:lang w:val="en-US" w:eastAsia="en-US"/>
          </w:rPr>
          <w:delText>and generate kit report.</w:delText>
        </w:r>
      </w:del>
    </w:p>
    <w:p w14:paraId="5DC7A9AE" w14:textId="77777777" w:rsidR="00F2232B" w:rsidDel="007B25D2" w:rsidRDefault="00F2232B">
      <w:pPr>
        <w:pStyle w:val="Heading1"/>
        <w:rPr>
          <w:del w:id="1725" w:author="Sayali Dev" w:date="2018-02-02T13:56:00Z"/>
        </w:rPr>
        <w:pPrChange w:id="1726" w:author="Sayali Dev" w:date="2018-02-02T13:59:00Z">
          <w:pPr>
            <w:ind w:right="540"/>
          </w:pPr>
        </w:pPrChange>
      </w:pPr>
    </w:p>
    <w:p w14:paraId="2468E47E" w14:textId="77777777" w:rsidR="00F2232B" w:rsidDel="007B25D2" w:rsidRDefault="00F2232B">
      <w:pPr>
        <w:pStyle w:val="Heading1"/>
        <w:rPr>
          <w:del w:id="1727" w:author="Sayali Dev" w:date="2018-02-02T13:56:00Z"/>
          <w:lang w:val="en-US"/>
        </w:rPr>
        <w:pPrChange w:id="1728" w:author="Sayali Dev" w:date="2018-02-02T13:59:00Z">
          <w:pPr>
            <w:pStyle w:val="Heading3"/>
          </w:pPr>
        </w:pPrChange>
      </w:pPr>
    </w:p>
    <w:p w14:paraId="04F87A5A" w14:textId="77777777" w:rsidR="00F2232B" w:rsidDel="007B25D2" w:rsidRDefault="00F2232B">
      <w:pPr>
        <w:pStyle w:val="Heading1"/>
        <w:rPr>
          <w:del w:id="1729" w:author="Sayali Dev" w:date="2018-02-02T13:56:00Z"/>
        </w:rPr>
        <w:pPrChange w:id="1730" w:author="Sayali Dev" w:date="2018-02-02T13:59:00Z">
          <w:pPr>
            <w:ind w:left="720" w:right="270"/>
          </w:pPr>
        </w:pPrChange>
      </w:pPr>
    </w:p>
    <w:p w14:paraId="39130079" w14:textId="4CF20E8A" w:rsidR="00F2232B" w:rsidRPr="00E55723" w:rsidDel="007B25D2" w:rsidRDefault="00F2232B">
      <w:pPr>
        <w:pStyle w:val="Heading1"/>
        <w:rPr>
          <w:del w:id="1731" w:author="Sayali Dev" w:date="2018-02-02T13:56:00Z"/>
        </w:rPr>
        <w:pPrChange w:id="1732" w:author="Sayali Dev" w:date="2018-02-02T13:59:00Z">
          <w:pPr>
            <w:pStyle w:val="Heading3"/>
          </w:pPr>
        </w:pPrChange>
      </w:pPr>
      <w:bookmarkStart w:id="1733" w:name="_Sending_a_Kits"/>
      <w:bookmarkStart w:id="1734" w:name="_Sending_a_Kit"/>
      <w:bookmarkEnd w:id="1733"/>
      <w:bookmarkEnd w:id="1734"/>
    </w:p>
    <w:p w14:paraId="59E96563" w14:textId="2B291143" w:rsidR="00F2232B" w:rsidRPr="001C3B7A" w:rsidDel="007B25D2" w:rsidRDefault="00F2232B">
      <w:pPr>
        <w:pStyle w:val="Heading1"/>
        <w:rPr>
          <w:del w:id="1735" w:author="Sayali Dev" w:date="2018-02-02T13:56:00Z"/>
        </w:rPr>
        <w:pPrChange w:id="1736" w:author="Sayali Dev" w:date="2018-02-02T13:59:00Z">
          <w:pPr>
            <w:pStyle w:val="Heading2"/>
          </w:pPr>
        </w:pPrChange>
      </w:pPr>
      <w:del w:id="1737" w:author="Sayali Dev" w:date="2018-02-02T13:56:00Z">
        <w:r w:rsidDel="007B25D2">
          <w:br w:type="page"/>
        </w:r>
        <w:bookmarkStart w:id="1738" w:name="_Toc300125729"/>
      </w:del>
    </w:p>
    <w:p w14:paraId="492E3860" w14:textId="74093136" w:rsidR="00E9623A" w:rsidRPr="00E9623A" w:rsidRDefault="0041320B">
      <w:pPr>
        <w:pStyle w:val="Heading1"/>
      </w:pPr>
      <w:bookmarkStart w:id="1739" w:name="_Toc452993607"/>
      <w:del w:id="1740" w:author="Sayali Dev" w:date="2018-02-12T19:28:00Z">
        <w:r w:rsidDel="006C5230">
          <w:delText xml:space="preserve">Create and </w:delText>
        </w:r>
      </w:del>
      <w:bookmarkStart w:id="1741" w:name="_Toc507164285"/>
      <w:r w:rsidR="00E9623A">
        <w:t>Receive</w:t>
      </w:r>
      <w:r>
        <w:rPr>
          <w:lang w:val="en-US"/>
        </w:rPr>
        <w:t xml:space="preserve"> Specimens</w:t>
      </w:r>
      <w:r w:rsidR="00E9623A">
        <w:t xml:space="preserve"> Shipments and Check in samples into the Inventory</w:t>
      </w:r>
      <w:bookmarkEnd w:id="1741"/>
      <w:r w:rsidR="00E9623A">
        <w:t xml:space="preserve"> </w:t>
      </w:r>
    </w:p>
    <w:p w14:paraId="04A40F63" w14:textId="77777777" w:rsidR="00E9623A" w:rsidRDefault="00E9623A" w:rsidP="00F2232B">
      <w:pPr>
        <w:pStyle w:val="Heading3"/>
      </w:pPr>
    </w:p>
    <w:p w14:paraId="69E35E2E" w14:textId="10C585A0" w:rsidR="00F2232B" w:rsidRPr="00882D52" w:rsidRDefault="00F2232B" w:rsidP="00F2232B">
      <w:pPr>
        <w:pStyle w:val="Heading3"/>
      </w:pPr>
      <w:bookmarkStart w:id="1742" w:name="_Toc507164286"/>
      <w:r>
        <w:t>Viewing the Shipment Search Page</w:t>
      </w:r>
      <w:bookmarkEnd w:id="1739"/>
      <w:bookmarkEnd w:id="1742"/>
    </w:p>
    <w:p w14:paraId="03E52A72" w14:textId="49D1C9D2" w:rsidR="00F2232B" w:rsidRDefault="00F2232B" w:rsidP="00F2232B">
      <w:pPr>
        <w:ind w:right="540"/>
      </w:pPr>
      <w:r>
        <w:br/>
      </w:r>
      <w:r w:rsidRPr="00531025">
        <w:rPr>
          <w:b/>
        </w:rPr>
        <w:t>Note:</w:t>
      </w:r>
      <w:r>
        <w:t xml:space="preserve"> You can identify a redistribution shipment by the Identifier, which begins with “R”.</w:t>
      </w:r>
    </w:p>
    <w:p w14:paraId="099A1888" w14:textId="77777777" w:rsidR="00F2232B" w:rsidRDefault="00F2232B" w:rsidP="00F2232B">
      <w:pPr>
        <w:ind w:right="540"/>
      </w:pPr>
    </w:p>
    <w:p w14:paraId="77ABC6F6" w14:textId="77777777" w:rsidR="00F2232B" w:rsidRDefault="00F2232B" w:rsidP="00F2232B">
      <w:pPr>
        <w:ind w:right="540"/>
      </w:pPr>
      <w:r>
        <w:t xml:space="preserve">To view a list of shipments: </w:t>
      </w:r>
      <w:r>
        <w:br/>
        <w:t xml:space="preserve"> </w:t>
      </w:r>
    </w:p>
    <w:p w14:paraId="13FCB5FE" w14:textId="2D174905" w:rsidR="00F2232B" w:rsidRDefault="00F2232B" w:rsidP="00C9791D">
      <w:pPr>
        <w:numPr>
          <w:ilvl w:val="0"/>
          <w:numId w:val="98"/>
        </w:numPr>
        <w:ind w:right="540"/>
      </w:pPr>
      <w:del w:id="1743" w:author="Sayali Dev" w:date="2018-01-31T17:54:00Z">
        <w:r w:rsidDel="009A119E">
          <w:delText>Log on</w:delText>
        </w:r>
      </w:del>
      <w:ins w:id="1744" w:author="Sayali Dev" w:date="2018-01-31T17:54:00Z">
        <w:r w:rsidR="009A119E">
          <w:t>Log in</w:t>
        </w:r>
      </w:ins>
      <w:r>
        <w:t xml:space="preserve"> to the application using your </w:t>
      </w:r>
      <w:del w:id="1745" w:author="Sayali Dev" w:date="2018-01-31T17:55:00Z">
        <w:r w:rsidDel="00A62626">
          <w:delText>logon</w:delText>
        </w:r>
      </w:del>
      <w:ins w:id="1746" w:author="Sayali Dev" w:date="2018-01-31T17:55:00Z">
        <w:r w:rsidR="00A62626">
          <w:t>log in</w:t>
        </w:r>
      </w:ins>
      <w:r>
        <w:t xml:space="preserve"> credentials.</w:t>
      </w:r>
      <w:r>
        <w:br/>
      </w:r>
      <w:r w:rsidRPr="003733AA">
        <w:rPr>
          <w:b/>
        </w:rPr>
        <w:t>Note:</w:t>
      </w:r>
      <w:r w:rsidRPr="003733AA">
        <w:t xml:space="preserve"> If you have more than one assigned location, you are prompted to select the location for which you want to access </w:t>
      </w:r>
      <w:r>
        <w:t>CIRRASPEC</w:t>
      </w:r>
      <w:r w:rsidRPr="003733AA">
        <w:t xml:space="preserve"> data.</w:t>
      </w:r>
    </w:p>
    <w:p w14:paraId="60DE9708" w14:textId="77777777" w:rsidR="00F2232B" w:rsidRDefault="00F2232B" w:rsidP="00F2232B">
      <w:pPr>
        <w:ind w:left="720" w:right="540"/>
      </w:pPr>
    </w:p>
    <w:p w14:paraId="5654EBDE" w14:textId="77777777" w:rsidR="00F2232B" w:rsidRDefault="00F2232B" w:rsidP="00C9791D">
      <w:pPr>
        <w:numPr>
          <w:ilvl w:val="0"/>
          <w:numId w:val="98"/>
        </w:numPr>
        <w:ind w:right="540"/>
      </w:pPr>
      <w:r>
        <w:t xml:space="preserve">Point to the arrow of the </w:t>
      </w:r>
      <w:r w:rsidRPr="00F9517E">
        <w:rPr>
          <w:b/>
        </w:rPr>
        <w:t>BMS</w:t>
      </w:r>
      <w:r>
        <w:t xml:space="preserve"> tab, and then c</w:t>
      </w:r>
      <w:r w:rsidRPr="00585562">
        <w:t xml:space="preserve">lick </w:t>
      </w:r>
      <w:r>
        <w:rPr>
          <w:b/>
        </w:rPr>
        <w:t>Shipments</w:t>
      </w:r>
      <w:r w:rsidRPr="00585562">
        <w:t xml:space="preserve">. </w:t>
      </w:r>
      <w:r>
        <w:br/>
      </w:r>
      <w:r w:rsidRPr="00585562">
        <w:t xml:space="preserve">The </w:t>
      </w:r>
      <w:r>
        <w:rPr>
          <w:b/>
        </w:rPr>
        <w:t>Shipment S</w:t>
      </w:r>
      <w:r w:rsidRPr="00FB4A09">
        <w:rPr>
          <w:b/>
        </w:rPr>
        <w:t>earch</w:t>
      </w:r>
      <w:r w:rsidRPr="00585562">
        <w:t xml:space="preserve"> </w:t>
      </w:r>
      <w:r>
        <w:t>page appears.</w:t>
      </w:r>
      <w:r>
        <w:br/>
      </w:r>
    </w:p>
    <w:p w14:paraId="12E974F3" w14:textId="77777777" w:rsidR="00F2232B" w:rsidRDefault="00F2232B" w:rsidP="00C9791D">
      <w:pPr>
        <w:numPr>
          <w:ilvl w:val="0"/>
          <w:numId w:val="98"/>
        </w:numPr>
        <w:ind w:right="540"/>
      </w:pPr>
      <w:r>
        <w:t xml:space="preserve">Click </w:t>
      </w:r>
      <w:r w:rsidRPr="00F40D78">
        <w:rPr>
          <w:b/>
        </w:rPr>
        <w:t>SEARCH</w:t>
      </w:r>
      <w:r>
        <w:t>.</w:t>
      </w:r>
      <w:r>
        <w:br/>
        <w:t>The s</w:t>
      </w:r>
      <w:r w:rsidRPr="005F151F">
        <w:t xml:space="preserve">hipment </w:t>
      </w:r>
      <w:r>
        <w:t>s</w:t>
      </w:r>
      <w:r w:rsidRPr="005F151F">
        <w:t>earch</w:t>
      </w:r>
      <w:r w:rsidRPr="00AE5860">
        <w:t xml:space="preserve"> </w:t>
      </w:r>
      <w:r>
        <w:t>page displays a list of shipments</w:t>
      </w:r>
      <w:r w:rsidRPr="003733AA">
        <w:t xml:space="preserve"> that are accessible based on your login location</w:t>
      </w:r>
      <w:r>
        <w:t>.</w:t>
      </w:r>
    </w:p>
    <w:p w14:paraId="213844D4" w14:textId="77777777" w:rsidR="00F2232B" w:rsidRPr="00E505E9" w:rsidRDefault="00F2232B" w:rsidP="00F2232B">
      <w:pPr>
        <w:pStyle w:val="Figure"/>
        <w:numPr>
          <w:ilvl w:val="0"/>
          <w:numId w:val="0"/>
        </w:numPr>
        <w:ind w:left="1080" w:hanging="360"/>
        <w:rPr>
          <w:rFonts w:ascii="Arial" w:hAnsi="Arial"/>
          <w:b w:val="0"/>
          <w:i w:val="0"/>
          <w:sz w:val="22"/>
        </w:rPr>
      </w:pPr>
      <w:r>
        <w:rPr>
          <w:noProof/>
        </w:rPr>
        <w:drawing>
          <wp:inline distT="0" distB="0" distL="0" distR="0" wp14:anchorId="64AD4AE9" wp14:editId="671FB5FE">
            <wp:extent cx="6242859" cy="2920388"/>
            <wp:effectExtent l="19050" t="19050" r="24765" b="13335"/>
            <wp:docPr id="9248" name="Picture 9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64345" cy="2930439"/>
                    </a:xfrm>
                    <a:prstGeom prst="rect">
                      <a:avLst/>
                    </a:prstGeom>
                    <a:ln w="3175">
                      <a:solidFill>
                        <a:schemeClr val="tx1"/>
                      </a:solidFill>
                    </a:ln>
                  </pic:spPr>
                </pic:pic>
              </a:graphicData>
            </a:graphic>
          </wp:inline>
        </w:drawing>
      </w:r>
    </w:p>
    <w:p w14:paraId="06B5357D" w14:textId="77777777" w:rsidR="00F2232B" w:rsidRDefault="00F2232B" w:rsidP="00F2232B">
      <w:pPr>
        <w:pStyle w:val="Figure"/>
        <w:tabs>
          <w:tab w:val="clear" w:pos="1710"/>
          <w:tab w:val="num" w:pos="1800"/>
        </w:tabs>
        <w:ind w:left="1152" w:hanging="432"/>
      </w:pPr>
      <w:r>
        <w:t>Shipment</w:t>
      </w:r>
      <w:r w:rsidRPr="00585562">
        <w:t xml:space="preserve"> </w:t>
      </w:r>
      <w:r>
        <w:t>Search page</w:t>
      </w:r>
    </w:p>
    <w:p w14:paraId="70D19FEC" w14:textId="77777777" w:rsidR="00F2232B" w:rsidRDefault="00F2232B" w:rsidP="00F2232B">
      <w:pPr>
        <w:rPr>
          <w:lang w:eastAsia="x-none"/>
        </w:rPr>
      </w:pPr>
    </w:p>
    <w:p w14:paraId="34F124AF" w14:textId="77777777" w:rsidR="00F2232B" w:rsidRDefault="00F2232B">
      <w:pPr>
        <w:ind w:left="720"/>
        <w:rPr>
          <w:lang w:eastAsia="x-none"/>
        </w:rPr>
        <w:pPrChange w:id="1747" w:author="Sayali Dev" w:date="2018-02-02T14:15:00Z">
          <w:pPr/>
        </w:pPrChange>
      </w:pPr>
      <w:r>
        <w:rPr>
          <w:lang w:eastAsia="x-none"/>
        </w:rPr>
        <w:t xml:space="preserve">For information about how to sort the shipments list, change the column display and/or the number of records per page, see </w:t>
      </w:r>
      <w:r w:rsidR="00DD1C64">
        <w:fldChar w:fldCharType="begin"/>
      </w:r>
      <w:r w:rsidR="00DD1C64">
        <w:instrText xml:space="preserve"> HYPERLINK \l "ChangingSearchDisplay" </w:instrText>
      </w:r>
      <w:r w:rsidR="00DD1C64">
        <w:fldChar w:fldCharType="separate"/>
      </w:r>
      <w:r w:rsidRPr="00C72D58">
        <w:rPr>
          <w:rStyle w:val="Hyperlink"/>
          <w:b/>
          <w:lang w:eastAsia="x-none"/>
        </w:rPr>
        <w:t>Changing Search Results Display</w:t>
      </w:r>
      <w:r w:rsidR="00DD1C64">
        <w:rPr>
          <w:rStyle w:val="Hyperlink"/>
          <w:b/>
          <w:lang w:eastAsia="x-none"/>
        </w:rPr>
        <w:fldChar w:fldCharType="end"/>
      </w:r>
      <w:del w:id="1748" w:author="Sayali Dev" w:date="2018-02-12T18:53:00Z">
        <w:r w:rsidDel="00EC05B3">
          <w:rPr>
            <w:b/>
            <w:lang w:eastAsia="x-none"/>
          </w:rPr>
          <w:delText xml:space="preserve"> </w:delText>
        </w:r>
        <w:r w:rsidRPr="00B368A2" w:rsidDel="00EC05B3">
          <w:delText xml:space="preserve">in </w:delText>
        </w:r>
        <w:r w:rsidRPr="0033438F" w:rsidDel="00EC05B3">
          <w:rPr>
            <w:b/>
          </w:rPr>
          <w:delText xml:space="preserve">Managing </w:delText>
        </w:r>
        <w:r w:rsidDel="00EC05B3">
          <w:rPr>
            <w:b/>
          </w:rPr>
          <w:delText xml:space="preserve">the </w:delText>
        </w:r>
        <w:r w:rsidRPr="0033438F" w:rsidDel="00EC05B3">
          <w:rPr>
            <w:b/>
          </w:rPr>
          <w:delText>Common Application Functions</w:delText>
        </w:r>
        <w:r w:rsidDel="00EC05B3">
          <w:delText xml:space="preserve"> section</w:delText>
        </w:r>
        <w:r w:rsidDel="00EC05B3">
          <w:rPr>
            <w:lang w:eastAsia="x-none"/>
          </w:rPr>
          <w:delText>.</w:delText>
        </w:r>
      </w:del>
    </w:p>
    <w:p w14:paraId="22192278" w14:textId="77777777" w:rsidR="00F2232B" w:rsidRDefault="00F2232B" w:rsidP="00F2232B">
      <w:pPr>
        <w:rPr>
          <w:lang w:eastAsia="x-none"/>
        </w:rPr>
      </w:pPr>
    </w:p>
    <w:p w14:paraId="394C27B7" w14:textId="77777777" w:rsidR="00F2232B" w:rsidRDefault="00F2232B" w:rsidP="00F2232B">
      <w:pPr>
        <w:rPr>
          <w:lang w:eastAsia="x-none"/>
        </w:rPr>
      </w:pPr>
    </w:p>
    <w:p w14:paraId="399C7451" w14:textId="67419EA5" w:rsidR="00F2232B" w:rsidRDefault="001E63E2">
      <w:pPr>
        <w:ind w:left="360" w:right="540"/>
        <w:pPrChange w:id="1749" w:author="Sayali Dev" w:date="2018-02-02T14:15:00Z">
          <w:pPr>
            <w:ind w:right="540"/>
          </w:pPr>
        </w:pPrChange>
      </w:pPr>
      <w:r>
        <w:t>On the shipment search page:</w:t>
      </w:r>
      <w:r w:rsidR="00F2232B">
        <w:br/>
      </w:r>
    </w:p>
    <w:p w14:paraId="4227234A" w14:textId="77777777" w:rsidR="00F2232B" w:rsidRDefault="00F2232B" w:rsidP="00E55723">
      <w:pPr>
        <w:numPr>
          <w:ilvl w:val="0"/>
          <w:numId w:val="68"/>
        </w:numPr>
        <w:ind w:right="450"/>
      </w:pPr>
      <w:r w:rsidRPr="00FD36AA">
        <w:rPr>
          <w:b/>
          <w:lang w:eastAsia="x-none"/>
        </w:rPr>
        <w:t xml:space="preserve">Print a </w:t>
      </w:r>
      <w:r>
        <w:rPr>
          <w:b/>
          <w:lang w:eastAsia="x-none"/>
        </w:rPr>
        <w:t>shipment</w:t>
      </w:r>
      <w:r w:rsidRPr="00FD36AA">
        <w:rPr>
          <w:b/>
          <w:lang w:eastAsia="x-none"/>
        </w:rPr>
        <w:t xml:space="preserve"> list as an excel spreadsheet:</w:t>
      </w:r>
      <w:r>
        <w:rPr>
          <w:lang w:eastAsia="x-none"/>
        </w:rPr>
        <w:t xml:space="preserve"> Click the </w:t>
      </w:r>
      <w:r w:rsidRPr="00FF0EA7">
        <w:rPr>
          <w:b/>
          <w:lang w:eastAsia="x-none"/>
        </w:rPr>
        <w:t xml:space="preserve">Export </w:t>
      </w:r>
      <w:r>
        <w:rPr>
          <w:b/>
          <w:lang w:eastAsia="x-none"/>
        </w:rPr>
        <w:t xml:space="preserve">current view </w:t>
      </w:r>
      <w:r w:rsidRPr="00FF0EA7">
        <w:rPr>
          <w:b/>
          <w:lang w:eastAsia="x-none"/>
        </w:rPr>
        <w:t>to CSV</w:t>
      </w:r>
      <w:r>
        <w:rPr>
          <w:lang w:eastAsia="x-none"/>
        </w:rPr>
        <w:t xml:space="preserve"> icon </w:t>
      </w:r>
      <w:r>
        <w:rPr>
          <w:noProof/>
        </w:rPr>
        <w:drawing>
          <wp:inline distT="0" distB="0" distL="0" distR="0" wp14:anchorId="4695B9F3" wp14:editId="790B6F99">
            <wp:extent cx="266065" cy="266065"/>
            <wp:effectExtent l="0" t="0" r="635"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a:extLst>
                        <a:ext uri="{28A0092B-C50C-407E-A947-70E740481C1C}">
                          <a14:useLocalDpi xmlns:a14="http://schemas.microsoft.com/office/drawing/2010/main" val="0"/>
                        </a:ext>
                      </a:extLst>
                    </a:blip>
                    <a:srcRect l="21729" t="28477" r="75697" b="68285"/>
                    <a:stretch>
                      <a:fillRect/>
                    </a:stretch>
                  </pic:blipFill>
                  <pic:spPr bwMode="auto">
                    <a:xfrm>
                      <a:off x="0" y="0"/>
                      <a:ext cx="266065" cy="266065"/>
                    </a:xfrm>
                    <a:prstGeom prst="rect">
                      <a:avLst/>
                    </a:prstGeom>
                    <a:noFill/>
                    <a:ln>
                      <a:noFill/>
                    </a:ln>
                  </pic:spPr>
                </pic:pic>
              </a:graphicData>
            </a:graphic>
          </wp:inline>
        </w:drawing>
      </w:r>
      <w:r>
        <w:t xml:space="preserve">, and then in the </w:t>
      </w:r>
      <w:r w:rsidRPr="00D219DF">
        <w:rPr>
          <w:b/>
        </w:rPr>
        <w:t>File Download</w:t>
      </w:r>
      <w:r>
        <w:t xml:space="preserve"> window, click </w:t>
      </w:r>
      <w:r w:rsidRPr="00FD36AA">
        <w:rPr>
          <w:b/>
        </w:rPr>
        <w:t>Save</w:t>
      </w:r>
      <w:r>
        <w:t xml:space="preserve">. </w:t>
      </w:r>
      <w:r>
        <w:br/>
        <w:t xml:space="preserve">The shipment list file is saved to your machine for viewing/printing. </w:t>
      </w:r>
      <w:r>
        <w:br/>
      </w:r>
    </w:p>
    <w:p w14:paraId="72819BE1" w14:textId="77777777" w:rsidR="00F2232B" w:rsidRPr="00F633DB" w:rsidRDefault="00F2232B" w:rsidP="00E55723">
      <w:pPr>
        <w:numPr>
          <w:ilvl w:val="0"/>
          <w:numId w:val="68"/>
        </w:numPr>
        <w:ind w:right="540"/>
      </w:pPr>
      <w:r w:rsidRPr="00F633DB">
        <w:rPr>
          <w:b/>
        </w:rPr>
        <w:lastRenderedPageBreak/>
        <w:t>Perform a search</w:t>
      </w:r>
      <w:r>
        <w:rPr>
          <w:b/>
        </w:rPr>
        <w:t xml:space="preserve"> for a shipment</w:t>
      </w:r>
      <w:r>
        <w:t xml:space="preserve">: </w:t>
      </w:r>
      <w:r w:rsidRPr="00FD36AA">
        <w:t xml:space="preserve">For more information about how to </w:t>
      </w:r>
      <w:r>
        <w:t>search for</w:t>
      </w:r>
      <w:r w:rsidRPr="00FD36AA">
        <w:t xml:space="preserve"> </w:t>
      </w:r>
      <w:r>
        <w:t>a specific</w:t>
      </w:r>
      <w:r w:rsidRPr="00FD36AA">
        <w:t xml:space="preserve"> </w:t>
      </w:r>
      <w:r>
        <w:t>shipment or a group of shipments</w:t>
      </w:r>
      <w:r w:rsidRPr="00FD36AA">
        <w:t>, see</w:t>
      </w:r>
      <w:r>
        <w:t xml:space="preserve"> </w:t>
      </w:r>
      <w:hyperlink w:anchor="SearchingShipments" w:history="1">
        <w:r w:rsidRPr="00785F80">
          <w:rPr>
            <w:rStyle w:val="Hyperlink"/>
            <w:b/>
          </w:rPr>
          <w:t>Searching for a Shipment</w:t>
        </w:r>
      </w:hyperlink>
      <w:r>
        <w:t>.</w:t>
      </w:r>
      <w:r>
        <w:br/>
      </w:r>
    </w:p>
    <w:p w14:paraId="71460A4F" w14:textId="77777777" w:rsidR="00F2232B" w:rsidDel="00922DB0" w:rsidRDefault="00F2232B" w:rsidP="00E55723">
      <w:pPr>
        <w:numPr>
          <w:ilvl w:val="0"/>
          <w:numId w:val="68"/>
        </w:numPr>
        <w:ind w:right="540"/>
        <w:rPr>
          <w:del w:id="1750" w:author="Sayali Dev" w:date="2018-02-15T18:08:00Z"/>
        </w:rPr>
      </w:pPr>
      <w:r w:rsidRPr="00FD36AA">
        <w:rPr>
          <w:b/>
          <w:lang w:eastAsia="x-none"/>
        </w:rPr>
        <w:t xml:space="preserve">View details of a </w:t>
      </w:r>
      <w:r>
        <w:rPr>
          <w:b/>
          <w:lang w:eastAsia="x-none"/>
        </w:rPr>
        <w:t>shipment</w:t>
      </w:r>
      <w:r w:rsidRPr="00FD36AA">
        <w:rPr>
          <w:b/>
          <w:lang w:eastAsia="x-none"/>
        </w:rPr>
        <w:t>:</w:t>
      </w:r>
      <w:r>
        <w:rPr>
          <w:lang w:eastAsia="x-none"/>
        </w:rPr>
        <w:t xml:space="preserve"> </w:t>
      </w:r>
      <w:r w:rsidRPr="00FD36AA">
        <w:t xml:space="preserve">For more information about how to view the details of a </w:t>
      </w:r>
      <w:r>
        <w:t>shipment</w:t>
      </w:r>
      <w:r w:rsidRPr="00FD36AA">
        <w:t xml:space="preserve">, see </w:t>
      </w:r>
      <w:hyperlink w:anchor="ViewingShipments" w:history="1">
        <w:r w:rsidRPr="00785F80">
          <w:rPr>
            <w:rStyle w:val="Hyperlink"/>
            <w:b/>
          </w:rPr>
          <w:t>Viewing Shipment Details</w:t>
        </w:r>
      </w:hyperlink>
      <w:r>
        <w:t>.</w:t>
      </w:r>
      <w:r>
        <w:br/>
      </w:r>
      <w:r>
        <w:br/>
      </w:r>
    </w:p>
    <w:p w14:paraId="27067768" w14:textId="554B9C09" w:rsidR="00F2232B" w:rsidRPr="00F633DB" w:rsidDel="00922DB0" w:rsidRDefault="00F2232B">
      <w:pPr>
        <w:numPr>
          <w:ilvl w:val="0"/>
          <w:numId w:val="68"/>
        </w:numPr>
        <w:ind w:right="540"/>
        <w:rPr>
          <w:del w:id="1751" w:author="Sayali Dev" w:date="2018-02-15T18:08:00Z"/>
        </w:rPr>
        <w:pPrChange w:id="1752" w:author="Sayali Dev" w:date="2018-02-15T18:08:00Z">
          <w:pPr>
            <w:ind w:right="540"/>
          </w:pPr>
        </w:pPrChange>
      </w:pPr>
      <w:del w:id="1753" w:author="Sayali Dev" w:date="2018-02-15T18:08:00Z">
        <w:r w:rsidRPr="00F633DB" w:rsidDel="00922DB0">
          <w:delText xml:space="preserve">On the </w:delText>
        </w:r>
        <w:r w:rsidDel="00922DB0">
          <w:delText>shipment</w:delText>
        </w:r>
        <w:r w:rsidRPr="00F633DB" w:rsidDel="00922DB0">
          <w:delText xml:space="preserve"> search page, </w:delText>
        </w:r>
        <w:r w:rsidDel="00922DB0">
          <w:delText xml:space="preserve">you can </w:delText>
        </w:r>
        <w:r w:rsidRPr="00F633DB" w:rsidDel="00922DB0">
          <w:delText xml:space="preserve">perform </w:delText>
        </w:r>
        <w:r w:rsidDel="00922DB0">
          <w:delText>t</w:delText>
        </w:r>
        <w:r w:rsidRPr="00F633DB" w:rsidDel="00922DB0">
          <w:delText>he following task</w:delText>
        </w:r>
        <w:r w:rsidRPr="00D30D68" w:rsidDel="00922DB0">
          <w:delText xml:space="preserve"> </w:delText>
        </w:r>
        <w:r w:rsidDel="00922DB0">
          <w:delText xml:space="preserve">as </w:delText>
        </w:r>
        <w:r w:rsidRPr="00F633DB" w:rsidDel="00922DB0">
          <w:delText xml:space="preserve">a </w:delText>
        </w:r>
        <w:r w:rsidDel="00922DB0">
          <w:delText>Collection Site</w:delText>
        </w:r>
        <w:r w:rsidRPr="00F633DB" w:rsidDel="00922DB0">
          <w:delText xml:space="preserve"> user:</w:delText>
        </w:r>
        <w:r w:rsidDel="00922DB0">
          <w:br/>
        </w:r>
      </w:del>
    </w:p>
    <w:p w14:paraId="3E1F8A40" w14:textId="1AB7E287" w:rsidR="00F2232B" w:rsidDel="00922DB0" w:rsidRDefault="00F2232B" w:rsidP="00E55723">
      <w:pPr>
        <w:numPr>
          <w:ilvl w:val="0"/>
          <w:numId w:val="68"/>
        </w:numPr>
        <w:ind w:right="540"/>
        <w:rPr>
          <w:del w:id="1754" w:author="Sayali Dev" w:date="2018-02-15T18:08:00Z"/>
        </w:rPr>
      </w:pPr>
      <w:del w:id="1755" w:author="Sayali Dev" w:date="2018-02-15T18:08:00Z">
        <w:r w:rsidRPr="00CA5771" w:rsidDel="00922DB0">
          <w:rPr>
            <w:b/>
          </w:rPr>
          <w:delText xml:space="preserve">Create a new </w:delText>
        </w:r>
        <w:r w:rsidDel="00922DB0">
          <w:rPr>
            <w:b/>
          </w:rPr>
          <w:delText>shipment of biospecimens</w:delText>
        </w:r>
        <w:r w:rsidRPr="00CA5771" w:rsidDel="00922DB0">
          <w:rPr>
            <w:b/>
          </w:rPr>
          <w:delText>:</w:delText>
        </w:r>
        <w:r w:rsidDel="00922DB0">
          <w:delText xml:space="preserve"> </w:delText>
        </w:r>
        <w:r w:rsidRPr="00FD36AA" w:rsidDel="00922DB0">
          <w:delText xml:space="preserve">For more information about how to </w:delText>
        </w:r>
        <w:r w:rsidDel="00922DB0">
          <w:delText>create a new</w:delText>
        </w:r>
        <w:r w:rsidRPr="00FD36AA" w:rsidDel="00922DB0">
          <w:delText xml:space="preserve"> </w:delText>
        </w:r>
        <w:r w:rsidDel="00922DB0">
          <w:delText>shipment</w:delText>
        </w:r>
        <w:r w:rsidRPr="00FD36AA" w:rsidDel="00922DB0">
          <w:delText>, see</w:delText>
        </w:r>
        <w:r w:rsidDel="00922DB0">
          <w:delText xml:space="preserve"> </w:delText>
        </w:r>
        <w:r w:rsidR="00922DB0" w:rsidDel="00922DB0">
          <w:fldChar w:fldCharType="begin"/>
        </w:r>
        <w:r w:rsidR="00922DB0" w:rsidDel="00922DB0">
          <w:delInstrText xml:space="preserve"> HYPERLINK \l "_Creating_a_Biospecimen" </w:delInstrText>
        </w:r>
        <w:r w:rsidR="00922DB0" w:rsidDel="00922DB0">
          <w:fldChar w:fldCharType="separate"/>
        </w:r>
        <w:r w:rsidDel="00922DB0">
          <w:rPr>
            <w:rStyle w:val="Hyperlink"/>
            <w:b/>
          </w:rPr>
          <w:delText>Creating a Biospecimen Shipment</w:delText>
        </w:r>
        <w:r w:rsidR="00922DB0" w:rsidDel="00922DB0">
          <w:rPr>
            <w:rStyle w:val="Hyperlink"/>
            <w:b/>
          </w:rPr>
          <w:fldChar w:fldCharType="end"/>
        </w:r>
        <w:r w:rsidDel="00922DB0">
          <w:rPr>
            <w:b/>
          </w:rPr>
          <w:delText>.</w:delText>
        </w:r>
        <w:r w:rsidDel="00922DB0">
          <w:rPr>
            <w:b/>
          </w:rPr>
          <w:br/>
        </w:r>
      </w:del>
    </w:p>
    <w:p w14:paraId="5B079F4D" w14:textId="77777777" w:rsidR="00F2232B" w:rsidRPr="00785F80" w:rsidRDefault="00F2232B">
      <w:pPr>
        <w:numPr>
          <w:ilvl w:val="0"/>
          <w:numId w:val="68"/>
        </w:numPr>
        <w:ind w:right="540"/>
        <w:pPrChange w:id="1756" w:author="Sayali Dev" w:date="2018-02-15T18:08:00Z">
          <w:pPr>
            <w:ind w:right="540"/>
          </w:pPr>
        </w:pPrChange>
      </w:pPr>
    </w:p>
    <w:p w14:paraId="4E7735F2" w14:textId="77777777" w:rsidR="00F2232B" w:rsidRDefault="00F2232B" w:rsidP="00F2232B">
      <w:pPr>
        <w:ind w:right="540"/>
      </w:pPr>
      <w:r w:rsidRPr="00F633DB">
        <w:t xml:space="preserve">On the </w:t>
      </w:r>
      <w:r>
        <w:t>shipment</w:t>
      </w:r>
      <w:r w:rsidRPr="00F633DB">
        <w:t xml:space="preserve"> search page, </w:t>
      </w:r>
      <w:r>
        <w:t xml:space="preserve">you </w:t>
      </w:r>
      <w:r w:rsidRPr="00F633DB">
        <w:t xml:space="preserve">can perform </w:t>
      </w:r>
      <w:r>
        <w:t>t</w:t>
      </w:r>
      <w:r w:rsidRPr="00F633DB">
        <w:t>he following task</w:t>
      </w:r>
      <w:r w:rsidRPr="00D30D68">
        <w:t xml:space="preserve"> </w:t>
      </w:r>
      <w:r>
        <w:t xml:space="preserve">as </w:t>
      </w:r>
      <w:r w:rsidRPr="00F633DB">
        <w:t xml:space="preserve">a </w:t>
      </w:r>
      <w:r>
        <w:t>Biobank</w:t>
      </w:r>
      <w:r w:rsidRPr="00F633DB">
        <w:t xml:space="preserve"> user:</w:t>
      </w:r>
    </w:p>
    <w:p w14:paraId="4E5D711C" w14:textId="77777777" w:rsidR="00F2232B" w:rsidRDefault="00F2232B" w:rsidP="00F2232B">
      <w:pPr>
        <w:ind w:right="540"/>
      </w:pPr>
    </w:p>
    <w:p w14:paraId="71C92419" w14:textId="77777777" w:rsidR="00F2232B" w:rsidRDefault="00F2232B" w:rsidP="00E55723">
      <w:pPr>
        <w:numPr>
          <w:ilvl w:val="0"/>
          <w:numId w:val="68"/>
        </w:numPr>
        <w:ind w:right="540"/>
      </w:pPr>
      <w:r w:rsidRPr="00C567CE">
        <w:rPr>
          <w:b/>
        </w:rPr>
        <w:t>Create a redistribution shipment</w:t>
      </w:r>
      <w:r w:rsidRPr="00C567CE">
        <w:t xml:space="preserve">: For more information about how to create a redistribution shipment, see </w:t>
      </w:r>
      <w:hyperlink w:anchor="_Creating_a_Redistribution_1" w:history="1">
        <w:r w:rsidRPr="00C567CE">
          <w:rPr>
            <w:rStyle w:val="Hyperlink"/>
            <w:b/>
          </w:rPr>
          <w:t>Creating a Redistribution Shipment</w:t>
        </w:r>
      </w:hyperlink>
      <w:r w:rsidRPr="00C567CE">
        <w:t>.</w:t>
      </w:r>
    </w:p>
    <w:p w14:paraId="4C7AC69F" w14:textId="77777777" w:rsidR="00F2232B" w:rsidRDefault="00F2232B" w:rsidP="00F2232B">
      <w:pPr>
        <w:ind w:right="540"/>
      </w:pPr>
    </w:p>
    <w:p w14:paraId="1D229F33" w14:textId="77777777" w:rsidR="00F2232B" w:rsidRPr="00882D52" w:rsidRDefault="00F2232B" w:rsidP="00F2232B">
      <w:pPr>
        <w:pStyle w:val="Heading3"/>
        <w:rPr>
          <w:lang w:val="en-US"/>
        </w:rPr>
      </w:pPr>
      <w:r>
        <w:br w:type="page"/>
      </w:r>
      <w:bookmarkStart w:id="1757" w:name="SearchingShipments"/>
      <w:bookmarkStart w:id="1758" w:name="_Toc452993608"/>
      <w:bookmarkStart w:id="1759" w:name="_Toc507164287"/>
      <w:bookmarkEnd w:id="1757"/>
      <w:r>
        <w:lastRenderedPageBreak/>
        <w:t>Searching for a Shipment</w:t>
      </w:r>
      <w:bookmarkEnd w:id="1758"/>
      <w:bookmarkEnd w:id="1759"/>
    </w:p>
    <w:p w14:paraId="54422E69" w14:textId="77777777" w:rsidR="00F2232B" w:rsidRDefault="00F2232B" w:rsidP="00F2232B">
      <w:pPr>
        <w:rPr>
          <w:lang w:eastAsia="x-none"/>
        </w:rPr>
      </w:pPr>
    </w:p>
    <w:p w14:paraId="09FB458B" w14:textId="77777777" w:rsidR="00F2232B" w:rsidRPr="00E63C3C" w:rsidRDefault="00F2232B" w:rsidP="00F2232B">
      <w:r w:rsidRPr="00E63C3C">
        <w:t xml:space="preserve">To search for a </w:t>
      </w:r>
      <w:r>
        <w:t>specific shipment</w:t>
      </w:r>
      <w:r w:rsidRPr="00E63C3C">
        <w:t xml:space="preserve"> </w:t>
      </w:r>
      <w:r>
        <w:t>or a group of shipments</w:t>
      </w:r>
      <w:r w:rsidRPr="00E63C3C">
        <w:t>:</w:t>
      </w:r>
      <w:r>
        <w:br/>
      </w:r>
    </w:p>
    <w:p w14:paraId="07A79F58" w14:textId="0F693CCF" w:rsidR="00F2232B" w:rsidRDefault="00F2232B" w:rsidP="00C9791D">
      <w:pPr>
        <w:numPr>
          <w:ilvl w:val="0"/>
          <w:numId w:val="99"/>
        </w:numPr>
        <w:ind w:right="540"/>
        <w:rPr>
          <w:ins w:id="1760" w:author="Sayali Dev" w:date="2018-02-02T14:17:00Z"/>
        </w:rPr>
      </w:pPr>
      <w:r>
        <w:t xml:space="preserve">Point to the arrow of the </w:t>
      </w:r>
      <w:r w:rsidRPr="00F9517E">
        <w:rPr>
          <w:b/>
        </w:rPr>
        <w:t>BMS</w:t>
      </w:r>
      <w:r>
        <w:t xml:space="preserve"> tab, and then c</w:t>
      </w:r>
      <w:r w:rsidRPr="00585562">
        <w:t xml:space="preserve">lick </w:t>
      </w:r>
      <w:r>
        <w:rPr>
          <w:b/>
        </w:rPr>
        <w:t>Shipments</w:t>
      </w:r>
      <w:r w:rsidRPr="00585562">
        <w:t xml:space="preserve">. </w:t>
      </w:r>
      <w:r>
        <w:br/>
      </w:r>
      <w:r w:rsidRPr="00585562">
        <w:t xml:space="preserve">The </w:t>
      </w:r>
      <w:r>
        <w:rPr>
          <w:b/>
        </w:rPr>
        <w:t>Shipment S</w:t>
      </w:r>
      <w:r w:rsidRPr="00CC786B">
        <w:rPr>
          <w:b/>
        </w:rPr>
        <w:t>earch</w:t>
      </w:r>
      <w:r w:rsidRPr="00585562">
        <w:t xml:space="preserve"> </w:t>
      </w:r>
      <w:r>
        <w:t>page appears.</w:t>
      </w:r>
    </w:p>
    <w:p w14:paraId="534E80B4" w14:textId="4CF35C9A" w:rsidR="004D3369" w:rsidRDefault="004D3369">
      <w:pPr>
        <w:ind w:left="720" w:right="540"/>
        <w:pPrChange w:id="1761" w:author="Sayali Dev" w:date="2018-02-02T14:17:00Z">
          <w:pPr>
            <w:numPr>
              <w:numId w:val="99"/>
            </w:numPr>
            <w:tabs>
              <w:tab w:val="num" w:pos="720"/>
            </w:tabs>
            <w:ind w:left="720" w:right="540" w:hanging="360"/>
          </w:pPr>
        </w:pPrChange>
      </w:pPr>
      <w:ins w:id="1762" w:author="Sayali Dev" w:date="2018-02-02T14:17:00Z">
        <w:r>
          <w:t xml:space="preserve">The search results </w:t>
        </w:r>
        <w:r w:rsidRPr="00D17D50">
          <w:t xml:space="preserve">list displays all </w:t>
        </w:r>
        <w:r>
          <w:t>shipments</w:t>
        </w:r>
        <w:r w:rsidRPr="00D17D50">
          <w:t xml:space="preserve"> that are accessib</w:t>
        </w:r>
        <w:r>
          <w:t>le based on your login location.</w:t>
        </w:r>
      </w:ins>
    </w:p>
    <w:p w14:paraId="4498AF23" w14:textId="77777777" w:rsidR="00F2232B" w:rsidRDefault="00F2232B" w:rsidP="00F2232B"/>
    <w:p w14:paraId="3083A616" w14:textId="77777777" w:rsidR="00F2232B" w:rsidRDefault="00F2232B" w:rsidP="00F2232B">
      <w:r>
        <w:rPr>
          <w:noProof/>
        </w:rPr>
        <mc:AlternateContent>
          <mc:Choice Requires="wps">
            <w:drawing>
              <wp:anchor distT="0" distB="0" distL="114300" distR="114300" simplePos="0" relativeHeight="251704832" behindDoc="0" locked="0" layoutInCell="1" allowOverlap="1" wp14:anchorId="46C535FF" wp14:editId="16B54364">
                <wp:simplePos x="0" y="0"/>
                <wp:positionH relativeFrom="column">
                  <wp:posOffset>375285</wp:posOffset>
                </wp:positionH>
                <wp:positionV relativeFrom="paragraph">
                  <wp:posOffset>40005</wp:posOffset>
                </wp:positionV>
                <wp:extent cx="2038985" cy="443230"/>
                <wp:effectExtent l="3810" t="1270" r="0" b="3175"/>
                <wp:wrapNone/>
                <wp:docPr id="249" name="Text Box 9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985" cy="4432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E5CEA9" w14:textId="77777777" w:rsidR="00112287" w:rsidRDefault="00112287" w:rsidP="00F2232B">
                            <w:r>
                              <w:t>Arrow hides/displays</w:t>
                            </w:r>
                          </w:p>
                          <w:p w14:paraId="0935E87D" w14:textId="77777777" w:rsidR="00112287" w:rsidRPr="002622E4" w:rsidRDefault="00112287" w:rsidP="00F2232B">
                            <w:r>
                              <w:t>the Shipment Search pane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C535FF" id="Text Box 9213" o:spid="_x0000_s1036" type="#_x0000_t202" style="position:absolute;margin-left:29.55pt;margin-top:3.15pt;width:160.55pt;height:34.9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" stroked="f">
                <v:textbox>
                  <w:txbxContent>
                    <w:p w14:paraId="16E5CEA9" w14:textId="77777777" w:rsidR="00112287" w:rsidRDefault="00112287" w:rsidP="00F2232B">
                      <w:r>
                        <w:t>Arrow hides/displays</w:t>
                      </w:r>
                    </w:p>
                    <w:p w14:paraId="0935E87D" w14:textId="77777777" w:rsidR="00112287" w:rsidRPr="002622E4" w:rsidRDefault="00112287" w:rsidP="00F2232B">
                      <w:r>
                        <w:t>the Shipment Search pane</w:t>
                      </w:r>
                    </w:p>
                  </w:txbxContent>
                </v:textbox>
              </v:shape>
            </w:pict>
          </mc:Fallback>
        </mc:AlternateContent>
      </w:r>
    </w:p>
    <w:p w14:paraId="458761B3" w14:textId="77777777" w:rsidR="00F2232B" w:rsidRPr="00A340E8" w:rsidRDefault="00F2232B" w:rsidP="00F2232B"/>
    <w:p w14:paraId="75BBE358" w14:textId="77777777" w:rsidR="00F2232B" w:rsidRDefault="00F2232B" w:rsidP="00F2232B">
      <w:r>
        <w:rPr>
          <w:noProof/>
        </w:rPr>
        <mc:AlternateContent>
          <mc:Choice Requires="wps">
            <w:drawing>
              <wp:anchor distT="0" distB="0" distL="114300" distR="114300" simplePos="0" relativeHeight="251705856" behindDoc="0" locked="0" layoutInCell="1" allowOverlap="1" wp14:anchorId="42E71F4E" wp14:editId="37A8D438">
                <wp:simplePos x="0" y="0"/>
                <wp:positionH relativeFrom="column">
                  <wp:posOffset>1213658</wp:posOffset>
                </wp:positionH>
                <wp:positionV relativeFrom="line">
                  <wp:posOffset>69504</wp:posOffset>
                </wp:positionV>
                <wp:extent cx="228889" cy="730019"/>
                <wp:effectExtent l="0" t="0" r="76200" b="51435"/>
                <wp:wrapNone/>
                <wp:docPr id="248" name="Line 9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889" cy="730019"/>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E2D0B43" id="Line 9214" o:spid="_x0000_s1026" style="position:absolute;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95.55pt,5.45pt" to="113.55pt,6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">
                <v:stroke endarrow="block"/>
                <w10:wrap anchory="line"/>
              </v:line>
            </w:pict>
          </mc:Fallback>
        </mc:AlternateContent>
      </w:r>
    </w:p>
    <w:p w14:paraId="440DA692" w14:textId="77777777" w:rsidR="00F2232B" w:rsidRDefault="00F2232B" w:rsidP="00F2232B">
      <w:pPr>
        <w:rPr>
          <w:lang w:eastAsia="x-none"/>
        </w:rPr>
      </w:pPr>
    </w:p>
    <w:p w14:paraId="5ABC15C4" w14:textId="77777777" w:rsidR="00F2232B" w:rsidRDefault="00F2232B" w:rsidP="00F2232B">
      <w:pPr>
        <w:ind w:left="720"/>
      </w:pPr>
      <w:r>
        <w:rPr>
          <w:noProof/>
        </w:rPr>
        <w:drawing>
          <wp:inline distT="0" distB="0" distL="0" distR="0" wp14:anchorId="62E23CDC" wp14:editId="1C45BFEE">
            <wp:extent cx="6242859" cy="2920388"/>
            <wp:effectExtent l="19050" t="19050" r="24765" b="13335"/>
            <wp:docPr id="9249" name="Picture 9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64345" cy="2930439"/>
                    </a:xfrm>
                    <a:prstGeom prst="rect">
                      <a:avLst/>
                    </a:prstGeom>
                    <a:ln w="3175">
                      <a:solidFill>
                        <a:schemeClr val="tx1"/>
                      </a:solidFill>
                    </a:ln>
                  </pic:spPr>
                </pic:pic>
              </a:graphicData>
            </a:graphic>
          </wp:inline>
        </w:drawing>
      </w:r>
    </w:p>
    <w:p w14:paraId="7C9BDB2A" w14:textId="77777777" w:rsidR="00F2232B" w:rsidRDefault="00F2232B" w:rsidP="00F2232B">
      <w:pPr>
        <w:pStyle w:val="Figure"/>
        <w:tabs>
          <w:tab w:val="clear" w:pos="1710"/>
          <w:tab w:val="num" w:pos="1800"/>
        </w:tabs>
        <w:ind w:left="1152" w:hanging="432"/>
      </w:pPr>
      <w:r>
        <w:t>Shipment</w:t>
      </w:r>
      <w:r w:rsidRPr="00E63C3C">
        <w:t xml:space="preserve"> </w:t>
      </w:r>
      <w:r>
        <w:t>Search page</w:t>
      </w:r>
      <w:r w:rsidRPr="00E63C3C">
        <w:t xml:space="preserve"> </w:t>
      </w:r>
      <w:r>
        <w:br/>
      </w:r>
    </w:p>
    <w:p w14:paraId="0233C7BB" w14:textId="77777777" w:rsidR="00F2232B" w:rsidRDefault="00F2232B" w:rsidP="00F2232B">
      <w:pPr>
        <w:ind w:left="720" w:right="540"/>
      </w:pPr>
    </w:p>
    <w:p w14:paraId="178212F3" w14:textId="77777777" w:rsidR="00F2232B" w:rsidRDefault="00F2232B" w:rsidP="00C9791D">
      <w:pPr>
        <w:numPr>
          <w:ilvl w:val="0"/>
          <w:numId w:val="99"/>
        </w:numPr>
        <w:ind w:right="540"/>
      </w:pPr>
      <w:r w:rsidRPr="00E63C3C">
        <w:t xml:space="preserve">Specify </w:t>
      </w:r>
      <w:r>
        <w:t xml:space="preserve">your </w:t>
      </w:r>
      <w:r w:rsidRPr="00E63C3C">
        <w:t xml:space="preserve">search criteria by completing </w:t>
      </w:r>
      <w:r>
        <w:t xml:space="preserve">one or more </w:t>
      </w:r>
      <w:r w:rsidRPr="00E63C3C">
        <w:t>fields</w:t>
      </w:r>
      <w:r>
        <w:t xml:space="preserve"> in the </w:t>
      </w:r>
      <w:r>
        <w:rPr>
          <w:b/>
        </w:rPr>
        <w:t>Shipment</w:t>
      </w:r>
      <w:r w:rsidRPr="00EC7BEA">
        <w:rPr>
          <w:b/>
        </w:rPr>
        <w:t xml:space="preserve"> Search</w:t>
      </w:r>
      <w:r>
        <w:t xml:space="preserve"> pane. </w:t>
      </w:r>
    </w:p>
    <w:p w14:paraId="741DA8BA" w14:textId="77777777" w:rsidR="00F2232B" w:rsidRPr="0070334C" w:rsidRDefault="00F2232B" w:rsidP="00F2232B">
      <w:pPr>
        <w:ind w:left="720" w:right="540"/>
        <w:rPr>
          <w:b/>
        </w:rPr>
      </w:pPr>
      <w:r>
        <w:rPr>
          <w:b/>
        </w:rPr>
        <w:br/>
      </w:r>
      <w:r w:rsidRPr="0070334C">
        <w:rPr>
          <w:b/>
        </w:rPr>
        <w:t xml:space="preserve">Note: </w:t>
      </w:r>
    </w:p>
    <w:p w14:paraId="30DEDE1C" w14:textId="77777777" w:rsidR="00F2232B" w:rsidRDefault="00F2232B" w:rsidP="00F2232B">
      <w:pPr>
        <w:numPr>
          <w:ilvl w:val="0"/>
          <w:numId w:val="19"/>
        </w:numPr>
        <w:ind w:left="1440" w:right="540"/>
      </w:pPr>
      <w:r>
        <w:t xml:space="preserve">You can use one field or a combination of fields to search for a shipment. </w:t>
      </w:r>
    </w:p>
    <w:p w14:paraId="70FB996F" w14:textId="77777777" w:rsidR="00F2232B" w:rsidRDefault="00F2232B" w:rsidP="00F2232B">
      <w:pPr>
        <w:numPr>
          <w:ilvl w:val="0"/>
          <w:numId w:val="19"/>
        </w:numPr>
        <w:ind w:left="1440" w:right="540"/>
      </w:pPr>
      <w:r>
        <w:t xml:space="preserve">You can type the full or partial value in a search field along with an asterisk (*) before or after the partial value. For example, if you type </w:t>
      </w:r>
      <w:r w:rsidRPr="00914542">
        <w:rPr>
          <w:b/>
        </w:rPr>
        <w:t>02*</w:t>
      </w:r>
      <w:r>
        <w:t xml:space="preserve">, you obtain records that begin with 02. If you type </w:t>
      </w:r>
      <w:r w:rsidRPr="00914542">
        <w:rPr>
          <w:b/>
        </w:rPr>
        <w:t>*02</w:t>
      </w:r>
      <w:r>
        <w:t>, you obtain records that end with 02.</w:t>
      </w:r>
    </w:p>
    <w:p w14:paraId="7F3A192D" w14:textId="77777777" w:rsidR="00F2232B" w:rsidRDefault="00F2232B" w:rsidP="00F2232B">
      <w:pPr>
        <w:ind w:left="720" w:right="540"/>
      </w:pPr>
      <w:r>
        <w:br w:type="page"/>
      </w:r>
    </w:p>
    <w:p w14:paraId="72E4DC3D" w14:textId="77777777" w:rsidR="00F2232B" w:rsidRDefault="00F2232B" w:rsidP="00F2232B">
      <w:pPr>
        <w:ind w:left="720" w:right="540"/>
      </w:pPr>
      <w:r>
        <w:lastRenderedPageBreak/>
        <w:t>Following table lists each search field and its description.</w:t>
      </w:r>
      <w:r>
        <w:br/>
      </w:r>
    </w:p>
    <w:p w14:paraId="50E20AF8" w14:textId="3D16A08F" w:rsidR="00F2232B" w:rsidRDefault="00F2232B" w:rsidP="00F2232B">
      <w:pPr>
        <w:pStyle w:val="Caption"/>
        <w:ind w:firstLine="720"/>
      </w:pPr>
      <w:r>
        <w:t xml:space="preserve">Table </w:t>
      </w:r>
      <w:r w:rsidR="00653CE2">
        <w:fldChar w:fldCharType="begin"/>
      </w:r>
      <w:r w:rsidR="00653CE2">
        <w:instrText xml:space="preserve"> SEQ Figure \* ARABIC </w:instrText>
      </w:r>
      <w:r w:rsidR="00653CE2">
        <w:fldChar w:fldCharType="separate"/>
      </w:r>
      <w:ins w:id="1763" w:author="Sayali Dev" w:date="2018-02-02T13:47:00Z">
        <w:r w:rsidR="00EB76E3">
          <w:rPr>
            <w:noProof/>
          </w:rPr>
          <w:t>13</w:t>
        </w:r>
      </w:ins>
      <w:del w:id="1764" w:author="Sayali Dev" w:date="2018-02-02T13:47:00Z">
        <w:r w:rsidDel="00EB76E3">
          <w:rPr>
            <w:noProof/>
          </w:rPr>
          <w:delText>15</w:delText>
        </w:r>
      </w:del>
      <w:r w:rsidR="00653CE2">
        <w:rPr>
          <w:noProof/>
        </w:rPr>
        <w:fldChar w:fldCharType="end"/>
      </w:r>
      <w:r>
        <w:t>: Shipment Search Fields</w:t>
      </w:r>
    </w:p>
    <w:tbl>
      <w:tblPr>
        <w:tblW w:w="9810" w:type="dxa"/>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0"/>
        <w:gridCol w:w="8010"/>
      </w:tblGrid>
      <w:tr w:rsidR="00F2232B" w:rsidRPr="007A152E" w14:paraId="60D710B5" w14:textId="77777777" w:rsidTr="00F2232B">
        <w:trPr>
          <w:cantSplit/>
          <w:trHeight w:val="288"/>
          <w:tblHeader/>
        </w:trPr>
        <w:tc>
          <w:tcPr>
            <w:tcW w:w="1800" w:type="dxa"/>
            <w:shd w:val="clear" w:color="auto" w:fill="BFBFBF"/>
            <w:vAlign w:val="center"/>
          </w:tcPr>
          <w:p w14:paraId="0ACB9AD9" w14:textId="77777777" w:rsidR="00F2232B" w:rsidRPr="007A152E" w:rsidRDefault="00F2232B" w:rsidP="00F2232B">
            <w:pPr>
              <w:rPr>
                <w:b/>
              </w:rPr>
            </w:pPr>
            <w:r>
              <w:rPr>
                <w:b/>
              </w:rPr>
              <w:t>Field</w:t>
            </w:r>
          </w:p>
        </w:tc>
        <w:tc>
          <w:tcPr>
            <w:tcW w:w="8010" w:type="dxa"/>
            <w:shd w:val="clear" w:color="auto" w:fill="BFBFBF"/>
            <w:vAlign w:val="center"/>
          </w:tcPr>
          <w:p w14:paraId="400026A3" w14:textId="77777777" w:rsidR="00F2232B" w:rsidRPr="007A152E" w:rsidRDefault="00F2232B" w:rsidP="00F2232B">
            <w:pPr>
              <w:rPr>
                <w:b/>
              </w:rPr>
            </w:pPr>
            <w:r w:rsidRPr="007A152E">
              <w:rPr>
                <w:b/>
              </w:rPr>
              <w:t>Description</w:t>
            </w:r>
          </w:p>
        </w:tc>
      </w:tr>
      <w:tr w:rsidR="00F2232B" w14:paraId="0613691E" w14:textId="77777777" w:rsidTr="00F2232B">
        <w:trPr>
          <w:cantSplit/>
          <w:trHeight w:val="288"/>
        </w:trPr>
        <w:tc>
          <w:tcPr>
            <w:tcW w:w="1800" w:type="dxa"/>
            <w:vAlign w:val="center"/>
          </w:tcPr>
          <w:p w14:paraId="35A8D342" w14:textId="77777777" w:rsidR="00F2232B" w:rsidRPr="007A152E" w:rsidRDefault="00F2232B" w:rsidP="00F2232B">
            <w:pPr>
              <w:rPr>
                <w:b/>
              </w:rPr>
            </w:pPr>
            <w:r>
              <w:rPr>
                <w:b/>
              </w:rPr>
              <w:t>Shipment Identifier</w:t>
            </w:r>
          </w:p>
        </w:tc>
        <w:tc>
          <w:tcPr>
            <w:tcW w:w="8010" w:type="dxa"/>
            <w:vAlign w:val="center"/>
          </w:tcPr>
          <w:p w14:paraId="28BD6D36" w14:textId="77777777" w:rsidR="00F2232B" w:rsidRDefault="00F2232B" w:rsidP="00F2232B">
            <w:r>
              <w:t xml:space="preserve">Type or scan identifier of the shipment that you want to search for. </w:t>
            </w:r>
          </w:p>
        </w:tc>
      </w:tr>
      <w:tr w:rsidR="00F2232B" w14:paraId="1781EDA8" w14:textId="77777777" w:rsidTr="00F2232B">
        <w:trPr>
          <w:cantSplit/>
          <w:trHeight w:val="288"/>
        </w:trPr>
        <w:tc>
          <w:tcPr>
            <w:tcW w:w="1800" w:type="dxa"/>
            <w:vAlign w:val="center"/>
          </w:tcPr>
          <w:p w14:paraId="31B455BA" w14:textId="77777777" w:rsidR="00F2232B" w:rsidRPr="007A152E" w:rsidRDefault="00F2232B" w:rsidP="00F2232B">
            <w:pPr>
              <w:rPr>
                <w:b/>
              </w:rPr>
            </w:pPr>
            <w:r>
              <w:rPr>
                <w:b/>
              </w:rPr>
              <w:t>Kit Identifier</w:t>
            </w:r>
          </w:p>
        </w:tc>
        <w:tc>
          <w:tcPr>
            <w:tcW w:w="8010" w:type="dxa"/>
            <w:vAlign w:val="center"/>
          </w:tcPr>
          <w:p w14:paraId="6E499264" w14:textId="77777777" w:rsidR="00F2232B" w:rsidRDefault="00F2232B" w:rsidP="00F2232B">
            <w:r>
              <w:t xml:space="preserve">Type or scan identifier of the kit that you want to search for. </w:t>
            </w:r>
          </w:p>
        </w:tc>
      </w:tr>
      <w:tr w:rsidR="00F2232B" w14:paraId="4A3802FA" w14:textId="77777777" w:rsidTr="00F2232B">
        <w:trPr>
          <w:cantSplit/>
          <w:trHeight w:val="288"/>
        </w:trPr>
        <w:tc>
          <w:tcPr>
            <w:tcW w:w="1800" w:type="dxa"/>
            <w:vAlign w:val="center"/>
          </w:tcPr>
          <w:p w14:paraId="6E870C16" w14:textId="77777777" w:rsidR="00F2232B" w:rsidRDefault="00F2232B" w:rsidP="00F2232B">
            <w:pPr>
              <w:rPr>
                <w:b/>
              </w:rPr>
            </w:pPr>
            <w:r>
              <w:rPr>
                <w:b/>
              </w:rPr>
              <w:t>Tracking Resource</w:t>
            </w:r>
          </w:p>
        </w:tc>
        <w:tc>
          <w:tcPr>
            <w:tcW w:w="8010" w:type="dxa"/>
            <w:vAlign w:val="center"/>
          </w:tcPr>
          <w:p w14:paraId="4DE7A1D3" w14:textId="6E625D5E" w:rsidR="00F2232B" w:rsidRDefault="00F2232B" w:rsidP="00F2232B">
            <w:r>
              <w:t>Type</w:t>
            </w:r>
            <w:ins w:id="1765" w:author="Sayali Dev" w:date="2018-02-16T18:10:00Z">
              <w:r w:rsidR="00283AF6">
                <w:t xml:space="preserve"> or scan</w:t>
              </w:r>
            </w:ins>
            <w:r>
              <w:t xml:space="preserve"> the courier’s tracking number to search for shipments associated with that tracking number.</w:t>
            </w:r>
          </w:p>
        </w:tc>
      </w:tr>
      <w:tr w:rsidR="00F2232B" w14:paraId="1191DB90" w14:textId="77777777" w:rsidTr="00F2232B">
        <w:trPr>
          <w:cantSplit/>
          <w:trHeight w:val="288"/>
        </w:trPr>
        <w:tc>
          <w:tcPr>
            <w:tcW w:w="1800" w:type="dxa"/>
            <w:vAlign w:val="center"/>
          </w:tcPr>
          <w:p w14:paraId="61D71D2A" w14:textId="77777777" w:rsidR="00F2232B" w:rsidRDefault="00F2232B" w:rsidP="00F2232B">
            <w:pPr>
              <w:rPr>
                <w:b/>
              </w:rPr>
            </w:pPr>
            <w:r>
              <w:rPr>
                <w:b/>
              </w:rPr>
              <w:t xml:space="preserve">Created By </w:t>
            </w:r>
          </w:p>
        </w:tc>
        <w:tc>
          <w:tcPr>
            <w:tcW w:w="8010" w:type="dxa"/>
            <w:vAlign w:val="center"/>
          </w:tcPr>
          <w:p w14:paraId="1486C720" w14:textId="7158FDC2" w:rsidR="00F2232B" w:rsidRPr="00D515B3" w:rsidRDefault="00F2232B" w:rsidP="00F2232B">
            <w:r>
              <w:t xml:space="preserve">Type the </w:t>
            </w:r>
            <w:del w:id="1766" w:author="Sayali Dev" w:date="2018-01-31T17:55:00Z">
              <w:r w:rsidDel="00A62626">
                <w:delText>logon</w:delText>
              </w:r>
            </w:del>
            <w:ins w:id="1767" w:author="Sayali Dev" w:date="2018-01-31T17:55:00Z">
              <w:r w:rsidR="00A62626">
                <w:t>log in</w:t>
              </w:r>
            </w:ins>
            <w:r>
              <w:t xml:space="preserve"> ID of the user to search for shipments created by that user.</w:t>
            </w:r>
          </w:p>
        </w:tc>
      </w:tr>
      <w:tr w:rsidR="00F2232B" w14:paraId="5FCD7D5A" w14:textId="77777777" w:rsidTr="00F2232B">
        <w:trPr>
          <w:cantSplit/>
          <w:trHeight w:val="288"/>
        </w:trPr>
        <w:tc>
          <w:tcPr>
            <w:tcW w:w="1800" w:type="dxa"/>
            <w:vAlign w:val="center"/>
          </w:tcPr>
          <w:p w14:paraId="23A0DAFC" w14:textId="77777777" w:rsidR="00F2232B" w:rsidRDefault="00F2232B" w:rsidP="00F2232B">
            <w:pPr>
              <w:rPr>
                <w:b/>
              </w:rPr>
            </w:pPr>
            <w:r>
              <w:rPr>
                <w:b/>
              </w:rPr>
              <w:t>Modified By</w:t>
            </w:r>
          </w:p>
        </w:tc>
        <w:tc>
          <w:tcPr>
            <w:tcW w:w="8010" w:type="dxa"/>
            <w:vAlign w:val="center"/>
          </w:tcPr>
          <w:p w14:paraId="6CFDCDCF" w14:textId="7E0BFD79" w:rsidR="00F2232B" w:rsidRPr="00D515B3" w:rsidRDefault="00F2232B" w:rsidP="00F2232B">
            <w:r>
              <w:t xml:space="preserve">Type the </w:t>
            </w:r>
            <w:del w:id="1768" w:author="Sayali Dev" w:date="2018-01-31T17:55:00Z">
              <w:r w:rsidDel="00A62626">
                <w:delText>logon</w:delText>
              </w:r>
            </w:del>
            <w:ins w:id="1769" w:author="Sayali Dev" w:date="2018-01-31T17:55:00Z">
              <w:r w:rsidR="00A62626">
                <w:t>log in</w:t>
              </w:r>
            </w:ins>
            <w:r>
              <w:t xml:space="preserve"> ID of the user to search for shipments modified by that user.</w:t>
            </w:r>
          </w:p>
        </w:tc>
      </w:tr>
      <w:tr w:rsidR="00F2232B" w14:paraId="53D47AD3" w14:textId="77777777" w:rsidTr="00F2232B">
        <w:trPr>
          <w:cantSplit/>
          <w:trHeight w:val="288"/>
        </w:trPr>
        <w:tc>
          <w:tcPr>
            <w:tcW w:w="1800" w:type="dxa"/>
            <w:vAlign w:val="center"/>
          </w:tcPr>
          <w:p w14:paraId="694EC8F9" w14:textId="77777777" w:rsidR="00F2232B" w:rsidRDefault="00F2232B" w:rsidP="00F2232B">
            <w:pPr>
              <w:rPr>
                <w:b/>
              </w:rPr>
            </w:pPr>
            <w:r>
              <w:rPr>
                <w:b/>
              </w:rPr>
              <w:t>Shipment Status</w:t>
            </w:r>
          </w:p>
        </w:tc>
        <w:tc>
          <w:tcPr>
            <w:tcW w:w="8010" w:type="dxa"/>
            <w:vAlign w:val="center"/>
          </w:tcPr>
          <w:p w14:paraId="0E80EC26" w14:textId="77777777" w:rsidR="00F2232B" w:rsidRDefault="00F2232B" w:rsidP="00F2232B">
            <w:r>
              <w:t>Click appropriate shipment status to search for shipments with this status.</w:t>
            </w:r>
          </w:p>
          <w:p w14:paraId="02F032AB" w14:textId="77777777" w:rsidR="00F2232B" w:rsidRDefault="00F2232B" w:rsidP="00F2232B">
            <w:r w:rsidRPr="00C755B5">
              <w:rPr>
                <w:b/>
              </w:rPr>
              <w:t xml:space="preserve">Note: </w:t>
            </w:r>
            <w:r>
              <w:t xml:space="preserve">To search for shipments with any status, click </w:t>
            </w:r>
            <w:r w:rsidRPr="00C755B5">
              <w:rPr>
                <w:b/>
              </w:rPr>
              <w:t>All</w:t>
            </w:r>
            <w:r>
              <w:t xml:space="preserve">.  </w:t>
            </w:r>
          </w:p>
        </w:tc>
      </w:tr>
      <w:tr w:rsidR="00F2232B" w14:paraId="30294364" w14:textId="77777777" w:rsidTr="00F2232B">
        <w:trPr>
          <w:cantSplit/>
          <w:trHeight w:val="288"/>
        </w:trPr>
        <w:tc>
          <w:tcPr>
            <w:tcW w:w="1800" w:type="dxa"/>
          </w:tcPr>
          <w:p w14:paraId="1978CD0B" w14:textId="77777777" w:rsidR="00F2232B" w:rsidRDefault="00F2232B" w:rsidP="00F2232B">
            <w:pPr>
              <w:rPr>
                <w:b/>
              </w:rPr>
            </w:pPr>
            <w:r>
              <w:rPr>
                <w:b/>
              </w:rPr>
              <w:t>Shipment Type</w:t>
            </w:r>
          </w:p>
        </w:tc>
        <w:tc>
          <w:tcPr>
            <w:tcW w:w="8010" w:type="dxa"/>
            <w:vAlign w:val="center"/>
          </w:tcPr>
          <w:p w14:paraId="4A5EE80D" w14:textId="77777777" w:rsidR="00F2232B" w:rsidRDefault="00F2232B" w:rsidP="00F2232B">
            <w:r>
              <w:t>Click appropriate shipment type to search for shipments of this type.</w:t>
            </w:r>
          </w:p>
          <w:p w14:paraId="35F91862" w14:textId="77777777" w:rsidR="00F2232B" w:rsidRDefault="00F2232B" w:rsidP="00F2232B">
            <w:r w:rsidRPr="00C755B5">
              <w:rPr>
                <w:b/>
              </w:rPr>
              <w:t xml:space="preserve">Note: </w:t>
            </w:r>
            <w:r>
              <w:t xml:space="preserve">To search for shipments with any status, click </w:t>
            </w:r>
            <w:r w:rsidRPr="00C755B5">
              <w:rPr>
                <w:b/>
              </w:rPr>
              <w:t>All</w:t>
            </w:r>
            <w:r>
              <w:t xml:space="preserve">.  </w:t>
            </w:r>
          </w:p>
        </w:tc>
      </w:tr>
      <w:tr w:rsidR="00F2232B" w14:paraId="364D128C" w14:textId="77777777" w:rsidTr="00F2232B">
        <w:trPr>
          <w:cantSplit/>
          <w:trHeight w:val="288"/>
        </w:trPr>
        <w:tc>
          <w:tcPr>
            <w:tcW w:w="1800" w:type="dxa"/>
          </w:tcPr>
          <w:p w14:paraId="3A0B1A5C" w14:textId="77777777" w:rsidR="00F2232B" w:rsidRDefault="00F2232B" w:rsidP="00F2232B">
            <w:pPr>
              <w:rPr>
                <w:b/>
              </w:rPr>
            </w:pPr>
            <w:r>
              <w:rPr>
                <w:b/>
              </w:rPr>
              <w:t>Collections</w:t>
            </w:r>
          </w:p>
        </w:tc>
        <w:tc>
          <w:tcPr>
            <w:tcW w:w="8010" w:type="dxa"/>
            <w:vAlign w:val="center"/>
          </w:tcPr>
          <w:p w14:paraId="56FF1CC1" w14:textId="77777777" w:rsidR="00F2232B" w:rsidRDefault="00F2232B" w:rsidP="00F2232B">
            <w:r>
              <w:t>Click appropriate Collection to search for shipments associated with this Collection.</w:t>
            </w:r>
          </w:p>
          <w:p w14:paraId="13FEF015" w14:textId="77777777" w:rsidR="00F2232B" w:rsidRDefault="00F2232B" w:rsidP="00F2232B">
            <w:r w:rsidRPr="00C755B5">
              <w:rPr>
                <w:b/>
              </w:rPr>
              <w:t xml:space="preserve">Note: </w:t>
            </w:r>
            <w:r>
              <w:t xml:space="preserve">To search for shipments associated with all Collections, click </w:t>
            </w:r>
            <w:r w:rsidRPr="00C755B5">
              <w:rPr>
                <w:b/>
              </w:rPr>
              <w:t>All</w:t>
            </w:r>
            <w:r>
              <w:t xml:space="preserve">.  </w:t>
            </w:r>
          </w:p>
        </w:tc>
      </w:tr>
      <w:tr w:rsidR="00F2232B" w14:paraId="6FEC9B62" w14:textId="77777777" w:rsidTr="00F2232B">
        <w:trPr>
          <w:cantSplit/>
          <w:trHeight w:val="288"/>
        </w:trPr>
        <w:tc>
          <w:tcPr>
            <w:tcW w:w="1800" w:type="dxa"/>
          </w:tcPr>
          <w:p w14:paraId="45CD522F" w14:textId="77777777" w:rsidR="00F2232B" w:rsidRDefault="00F2232B" w:rsidP="00F2232B">
            <w:pPr>
              <w:rPr>
                <w:b/>
              </w:rPr>
            </w:pPr>
            <w:r>
              <w:rPr>
                <w:b/>
              </w:rPr>
              <w:t>Collections Sites</w:t>
            </w:r>
          </w:p>
        </w:tc>
        <w:tc>
          <w:tcPr>
            <w:tcW w:w="8010" w:type="dxa"/>
            <w:vAlign w:val="center"/>
          </w:tcPr>
          <w:p w14:paraId="70D6C04B" w14:textId="77777777" w:rsidR="00F2232B" w:rsidRDefault="00F2232B" w:rsidP="00F2232B">
            <w:r>
              <w:t>Click appropriate Collection Site to search for shipments associated with this Collection Site.</w:t>
            </w:r>
          </w:p>
          <w:p w14:paraId="799BFAAC" w14:textId="77777777" w:rsidR="00F2232B" w:rsidRDefault="00F2232B" w:rsidP="00F2232B">
            <w:r w:rsidRPr="00C755B5">
              <w:rPr>
                <w:b/>
              </w:rPr>
              <w:t xml:space="preserve">Note: </w:t>
            </w:r>
            <w:r>
              <w:t xml:space="preserve">To search for shipments associated with all Collection Sites, click </w:t>
            </w:r>
            <w:r w:rsidRPr="00C755B5">
              <w:rPr>
                <w:b/>
              </w:rPr>
              <w:t>All</w:t>
            </w:r>
            <w:r>
              <w:t xml:space="preserve">.  </w:t>
            </w:r>
          </w:p>
        </w:tc>
      </w:tr>
      <w:tr w:rsidR="00F2232B" w14:paraId="5B2A4819" w14:textId="77777777" w:rsidTr="00F2232B">
        <w:trPr>
          <w:cantSplit/>
          <w:trHeight w:val="288"/>
        </w:trPr>
        <w:tc>
          <w:tcPr>
            <w:tcW w:w="1800" w:type="dxa"/>
          </w:tcPr>
          <w:p w14:paraId="6311E507" w14:textId="77777777" w:rsidR="00F2232B" w:rsidRDefault="00F2232B" w:rsidP="00F2232B">
            <w:pPr>
              <w:rPr>
                <w:b/>
              </w:rPr>
            </w:pPr>
            <w:r>
              <w:rPr>
                <w:b/>
              </w:rPr>
              <w:t>From Location</w:t>
            </w:r>
          </w:p>
        </w:tc>
        <w:tc>
          <w:tcPr>
            <w:tcW w:w="8010" w:type="dxa"/>
            <w:vAlign w:val="center"/>
          </w:tcPr>
          <w:p w14:paraId="408C2312" w14:textId="77777777" w:rsidR="00F2232B" w:rsidRDefault="00F2232B" w:rsidP="00F2232B">
            <w:r>
              <w:t>Click appropriate location to search for shipments sent from this location.</w:t>
            </w:r>
            <w:r>
              <w:br/>
            </w:r>
          </w:p>
        </w:tc>
      </w:tr>
      <w:tr w:rsidR="00F2232B" w14:paraId="075F1146" w14:textId="77777777" w:rsidTr="00F2232B">
        <w:trPr>
          <w:cantSplit/>
          <w:trHeight w:val="288"/>
        </w:trPr>
        <w:tc>
          <w:tcPr>
            <w:tcW w:w="1800" w:type="dxa"/>
          </w:tcPr>
          <w:p w14:paraId="001CC9C4" w14:textId="77777777" w:rsidR="00F2232B" w:rsidRDefault="00F2232B" w:rsidP="00F2232B">
            <w:pPr>
              <w:rPr>
                <w:b/>
              </w:rPr>
            </w:pPr>
            <w:r>
              <w:rPr>
                <w:b/>
              </w:rPr>
              <w:t>To Location</w:t>
            </w:r>
          </w:p>
        </w:tc>
        <w:tc>
          <w:tcPr>
            <w:tcW w:w="8010" w:type="dxa"/>
            <w:vAlign w:val="center"/>
          </w:tcPr>
          <w:p w14:paraId="6B752025" w14:textId="77777777" w:rsidR="00F2232B" w:rsidRDefault="00F2232B" w:rsidP="00F2232B">
            <w:r>
              <w:t>Click appropriate location to search for shipments sent to this location.</w:t>
            </w:r>
            <w:r>
              <w:br/>
            </w:r>
          </w:p>
        </w:tc>
      </w:tr>
      <w:tr w:rsidR="00F2232B" w14:paraId="24488B59" w14:textId="77777777" w:rsidTr="00F2232B">
        <w:trPr>
          <w:cantSplit/>
          <w:trHeight w:val="288"/>
        </w:trPr>
        <w:tc>
          <w:tcPr>
            <w:tcW w:w="1800" w:type="dxa"/>
          </w:tcPr>
          <w:p w14:paraId="65266698" w14:textId="77777777" w:rsidR="00F2232B" w:rsidRDefault="00F2232B" w:rsidP="00F2232B">
            <w:pPr>
              <w:rPr>
                <w:b/>
              </w:rPr>
            </w:pPr>
            <w:r>
              <w:rPr>
                <w:b/>
              </w:rPr>
              <w:t>Date Shipped Range</w:t>
            </w:r>
          </w:p>
        </w:tc>
        <w:tc>
          <w:tcPr>
            <w:tcW w:w="8010" w:type="dxa"/>
            <w:vAlign w:val="center"/>
          </w:tcPr>
          <w:p w14:paraId="0D3ACFF4" w14:textId="77777777" w:rsidR="00F2232B" w:rsidRPr="00D515B3" w:rsidRDefault="00F2232B" w:rsidP="00F2232B">
            <w:r>
              <w:t xml:space="preserve">Click the date icon and then in the pop-up, select appropriate date option to search for shipments shipped in this timeframe.  For more information, see </w:t>
            </w:r>
            <w:hyperlink w:anchor="DateRangeSearches" w:history="1">
              <w:r w:rsidRPr="004F6D37">
                <w:rPr>
                  <w:rStyle w:val="Hyperlink"/>
                  <w:b/>
                </w:rPr>
                <w:t>Understanding the Date Range Options</w:t>
              </w:r>
            </w:hyperlink>
            <w:del w:id="1770" w:author="Sayali Dev" w:date="2018-02-12T18:53:00Z">
              <w:r w:rsidDel="00EC05B3">
                <w:delText xml:space="preserve"> </w:delText>
              </w:r>
              <w:r w:rsidRPr="00B368A2" w:rsidDel="00EC05B3">
                <w:delText xml:space="preserve">in </w:delText>
              </w:r>
              <w:r w:rsidRPr="0033438F" w:rsidDel="00EC05B3">
                <w:rPr>
                  <w:b/>
                </w:rPr>
                <w:delText xml:space="preserve">Managing </w:delText>
              </w:r>
              <w:r w:rsidDel="00EC05B3">
                <w:rPr>
                  <w:b/>
                </w:rPr>
                <w:delText xml:space="preserve">the </w:delText>
              </w:r>
              <w:r w:rsidRPr="0033438F" w:rsidDel="00EC05B3">
                <w:rPr>
                  <w:b/>
                </w:rPr>
                <w:delText>Common Application Functions</w:delText>
              </w:r>
              <w:r w:rsidRPr="00B368A2" w:rsidDel="00EC05B3">
                <w:delText xml:space="preserve"> section.</w:delText>
              </w:r>
            </w:del>
          </w:p>
        </w:tc>
      </w:tr>
      <w:tr w:rsidR="00F2232B" w14:paraId="38DD95EF" w14:textId="77777777" w:rsidTr="00F2232B">
        <w:trPr>
          <w:cantSplit/>
          <w:trHeight w:val="288"/>
        </w:trPr>
        <w:tc>
          <w:tcPr>
            <w:tcW w:w="1800" w:type="dxa"/>
          </w:tcPr>
          <w:p w14:paraId="0E16A8A8" w14:textId="77777777" w:rsidR="00F2232B" w:rsidRDefault="00F2232B" w:rsidP="00F2232B">
            <w:pPr>
              <w:rPr>
                <w:b/>
              </w:rPr>
            </w:pPr>
            <w:r>
              <w:rPr>
                <w:b/>
              </w:rPr>
              <w:t>Date Received Range</w:t>
            </w:r>
          </w:p>
        </w:tc>
        <w:tc>
          <w:tcPr>
            <w:tcW w:w="8010" w:type="dxa"/>
            <w:vAlign w:val="center"/>
          </w:tcPr>
          <w:p w14:paraId="1650E7E9" w14:textId="77777777" w:rsidR="00F2232B" w:rsidRPr="00D515B3" w:rsidRDefault="00F2232B" w:rsidP="00F2232B">
            <w:r>
              <w:t xml:space="preserve">Click the date icon and then in the pop-up, select appropriate date option to search for shipments received in this timeframe.  For more information, see </w:t>
            </w:r>
            <w:hyperlink w:anchor="DateRangeSearches" w:history="1">
              <w:r w:rsidRPr="004F6D37">
                <w:rPr>
                  <w:rStyle w:val="Hyperlink"/>
                  <w:b/>
                </w:rPr>
                <w:t>Understanding the Date Range Options</w:t>
              </w:r>
            </w:hyperlink>
            <w:del w:id="1771" w:author="Sayali Dev" w:date="2018-02-12T18:53:00Z">
              <w:r w:rsidDel="00EC05B3">
                <w:delText xml:space="preserve"> </w:delText>
              </w:r>
              <w:r w:rsidRPr="00B368A2" w:rsidDel="00EC05B3">
                <w:delText xml:space="preserve">in </w:delText>
              </w:r>
              <w:r w:rsidRPr="0033438F" w:rsidDel="00EC05B3">
                <w:rPr>
                  <w:b/>
                </w:rPr>
                <w:delText xml:space="preserve">Managing </w:delText>
              </w:r>
              <w:r w:rsidDel="00EC05B3">
                <w:rPr>
                  <w:b/>
                </w:rPr>
                <w:delText xml:space="preserve">the </w:delText>
              </w:r>
              <w:r w:rsidRPr="0033438F" w:rsidDel="00EC05B3">
                <w:rPr>
                  <w:b/>
                </w:rPr>
                <w:delText>Common Application Functions</w:delText>
              </w:r>
              <w:r w:rsidRPr="00B368A2" w:rsidDel="00EC05B3">
                <w:delText xml:space="preserve"> section.</w:delText>
              </w:r>
            </w:del>
          </w:p>
        </w:tc>
      </w:tr>
    </w:tbl>
    <w:p w14:paraId="27CDC5D2" w14:textId="77777777" w:rsidR="00F2232B" w:rsidRPr="00E63C3C" w:rsidRDefault="00F2232B" w:rsidP="00F2232B"/>
    <w:p w14:paraId="1C2AD485" w14:textId="3A3876BA" w:rsidR="00F2232B" w:rsidRDefault="00F2232B" w:rsidP="00C9791D">
      <w:pPr>
        <w:numPr>
          <w:ilvl w:val="0"/>
          <w:numId w:val="99"/>
        </w:numPr>
      </w:pPr>
      <w:r w:rsidRPr="002557B0">
        <w:t xml:space="preserve">Click </w:t>
      </w:r>
      <w:r w:rsidRPr="00413008">
        <w:rPr>
          <w:b/>
        </w:rPr>
        <w:t>SEARCH</w:t>
      </w:r>
      <w:r w:rsidRPr="002557B0">
        <w:t>.</w:t>
      </w:r>
      <w:r>
        <w:br/>
        <w:t xml:space="preserve">The search results </w:t>
      </w:r>
      <w:r w:rsidRPr="00D17D50">
        <w:t xml:space="preserve">list displays all </w:t>
      </w:r>
      <w:r>
        <w:t>shipments</w:t>
      </w:r>
      <w:r w:rsidRPr="00D17D50">
        <w:t xml:space="preserve"> </w:t>
      </w:r>
      <w:ins w:id="1772" w:author="Sayali Dev" w:date="2018-02-02T14:17:00Z">
        <w:r w:rsidR="004D3369">
          <w:t xml:space="preserve">as per the </w:t>
        </w:r>
      </w:ins>
      <w:del w:id="1773" w:author="Sayali Dev" w:date="2018-02-02T14:17:00Z">
        <w:r w:rsidRPr="00D17D50" w:rsidDel="004D3369">
          <w:delText>that are accessib</w:delText>
        </w:r>
        <w:r w:rsidDel="004D3369">
          <w:delText>le based on your login location</w:delText>
        </w:r>
      </w:del>
      <w:ins w:id="1774" w:author="Sayali Dev" w:date="2018-02-02T14:16:00Z">
        <w:r w:rsidR="004D3369">
          <w:t>search criteria entered.</w:t>
        </w:r>
      </w:ins>
      <w:del w:id="1775" w:author="Sayali Dev" w:date="2018-02-02T14:17:00Z">
        <w:r w:rsidDel="004D3369">
          <w:delText xml:space="preserve">. </w:delText>
        </w:r>
      </w:del>
      <w:r>
        <w:br/>
      </w:r>
      <w:r>
        <w:br/>
      </w:r>
      <w:r w:rsidRPr="00413008">
        <w:rPr>
          <w:b/>
        </w:rPr>
        <w:t>Note:</w:t>
      </w:r>
      <w:r>
        <w:t xml:space="preserve"> Click </w:t>
      </w:r>
      <w:r>
        <w:rPr>
          <w:lang w:eastAsia="x-none"/>
        </w:rPr>
        <w:t xml:space="preserve">the </w:t>
      </w:r>
      <w:r w:rsidRPr="0033438F">
        <w:rPr>
          <w:lang w:eastAsia="x-none"/>
        </w:rPr>
        <w:t>header</w:t>
      </w:r>
      <w:r>
        <w:rPr>
          <w:lang w:eastAsia="x-none"/>
        </w:rPr>
        <w:t xml:space="preserve"> of the column with which you want to sort the results.</w:t>
      </w:r>
      <w:r>
        <w:t xml:space="preserve"> For more information about how to sort the search results, see </w:t>
      </w:r>
      <w:hyperlink w:anchor="_Sorting_Search_Results_2" w:history="1">
        <w:r w:rsidRPr="00413008">
          <w:rPr>
            <w:rStyle w:val="Hyperlink"/>
            <w:b/>
          </w:rPr>
          <w:t>Sorting Search Results</w:t>
        </w:r>
      </w:hyperlink>
      <w:del w:id="1776" w:author="Sayali Dev" w:date="2018-02-12T18:53:00Z">
        <w:r w:rsidDel="00EC05B3">
          <w:delText xml:space="preserve"> </w:delText>
        </w:r>
        <w:r w:rsidRPr="00B368A2" w:rsidDel="00EC05B3">
          <w:delText xml:space="preserve">in </w:delText>
        </w:r>
        <w:r w:rsidRPr="00413008" w:rsidDel="00EC05B3">
          <w:rPr>
            <w:b/>
          </w:rPr>
          <w:delText xml:space="preserve">Managing </w:delText>
        </w:r>
        <w:r w:rsidDel="00EC05B3">
          <w:rPr>
            <w:b/>
          </w:rPr>
          <w:delText xml:space="preserve">the </w:delText>
        </w:r>
        <w:r w:rsidRPr="00413008" w:rsidDel="00EC05B3">
          <w:rPr>
            <w:b/>
          </w:rPr>
          <w:delText>Common Application Functions</w:delText>
        </w:r>
        <w:r w:rsidDel="00EC05B3">
          <w:delText xml:space="preserve"> section.</w:delText>
        </w:r>
      </w:del>
      <w:r>
        <w:t xml:space="preserve"> </w:t>
      </w:r>
    </w:p>
    <w:p w14:paraId="21875BB5" w14:textId="59D6C226" w:rsidR="00F2232B" w:rsidRPr="00FA7565" w:rsidDel="00A25026" w:rsidRDefault="00F2232B">
      <w:pPr>
        <w:pStyle w:val="Heading3"/>
        <w:rPr>
          <w:del w:id="1777" w:author="Sayali Dev" w:date="2018-02-02T14:22:00Z"/>
          <w:lang w:val="en-US"/>
        </w:rPr>
      </w:pPr>
      <w:r>
        <w:br w:type="page"/>
      </w:r>
      <w:bookmarkStart w:id="1778" w:name="_Creating_a_Biospecimens"/>
      <w:bookmarkStart w:id="1779" w:name="_Creating_a_Biospecimen"/>
      <w:bookmarkStart w:id="1780" w:name="_Creating_a_Donor_1"/>
      <w:bookmarkStart w:id="1781" w:name="_Creating_a_Donor"/>
      <w:bookmarkStart w:id="1782" w:name="_Toc452993609"/>
      <w:bookmarkEnd w:id="1778"/>
      <w:bookmarkEnd w:id="1779"/>
      <w:bookmarkEnd w:id="1780"/>
      <w:bookmarkEnd w:id="1781"/>
      <w:del w:id="1783" w:author="Sayali Dev" w:date="2018-02-02T14:22:00Z">
        <w:r w:rsidRPr="00FF2F16" w:rsidDel="00A25026">
          <w:lastRenderedPageBreak/>
          <w:delText xml:space="preserve">Creating a </w:delText>
        </w:r>
        <w:r w:rsidDel="00A25026">
          <w:delText>Biospecimen</w:delText>
        </w:r>
        <w:r w:rsidDel="00A25026">
          <w:rPr>
            <w:lang w:val="en-US"/>
          </w:rPr>
          <w:delText>s</w:delText>
        </w:r>
        <w:r w:rsidDel="00A25026">
          <w:delText xml:space="preserve"> Shipment</w:delText>
        </w:r>
        <w:bookmarkEnd w:id="1738"/>
        <w:bookmarkEnd w:id="1782"/>
        <w:r w:rsidDel="00A25026">
          <w:br/>
        </w:r>
      </w:del>
    </w:p>
    <w:p w14:paraId="60D5F6AF" w14:textId="70E9F185" w:rsidR="00F2232B" w:rsidRPr="00FF2F16" w:rsidDel="00A25026" w:rsidRDefault="00F2232B">
      <w:pPr>
        <w:pStyle w:val="Heading3"/>
        <w:rPr>
          <w:del w:id="1784" w:author="Sayali Dev" w:date="2018-02-02T14:22:00Z"/>
        </w:rPr>
        <w:pPrChange w:id="1785" w:author="Sayali Dev" w:date="2018-02-02T14:22:00Z">
          <w:pPr/>
        </w:pPrChange>
      </w:pPr>
      <w:del w:id="1786" w:author="Sayali Dev" w:date="2018-02-02T14:22:00Z">
        <w:r w:rsidRPr="00B1762A" w:rsidDel="00A25026">
          <w:rPr>
            <w:b w:val="0"/>
          </w:rPr>
          <w:delText>Note:</w:delText>
        </w:r>
        <w:r w:rsidDel="00A25026">
          <w:delText xml:space="preserve"> </w:delText>
        </w:r>
        <w:r w:rsidRPr="00FF2F16" w:rsidDel="00A25026">
          <w:delText xml:space="preserve">Only a </w:delText>
        </w:r>
        <w:r w:rsidDel="00A25026">
          <w:delText xml:space="preserve">Collection Site </w:delText>
        </w:r>
        <w:r w:rsidRPr="00FF2F16" w:rsidDel="00A25026">
          <w:delText xml:space="preserve">user </w:delText>
        </w:r>
        <w:r w:rsidDel="00A25026">
          <w:delText xml:space="preserve">can </w:delText>
        </w:r>
        <w:r w:rsidRPr="00FF2F16" w:rsidDel="00A25026">
          <w:delText xml:space="preserve">create a </w:delText>
        </w:r>
        <w:r w:rsidDel="00A25026">
          <w:delText xml:space="preserve">biospecimens </w:delText>
        </w:r>
        <w:r w:rsidRPr="00FF2F16" w:rsidDel="00A25026">
          <w:delText>shipment.</w:delText>
        </w:r>
      </w:del>
    </w:p>
    <w:p w14:paraId="0B657FCE" w14:textId="59E381A9" w:rsidR="00F2232B" w:rsidRPr="00FF2F16" w:rsidDel="00A25026" w:rsidRDefault="00F2232B">
      <w:pPr>
        <w:pStyle w:val="Heading3"/>
        <w:rPr>
          <w:del w:id="1787" w:author="Sayali Dev" w:date="2018-02-02T14:22:00Z"/>
        </w:rPr>
        <w:pPrChange w:id="1788" w:author="Sayali Dev" w:date="2018-02-02T14:22:00Z">
          <w:pPr/>
        </w:pPrChange>
      </w:pPr>
    </w:p>
    <w:p w14:paraId="4FE4A859" w14:textId="6F6D8434" w:rsidR="00F2232B" w:rsidRPr="00FF2F16" w:rsidDel="00A25026" w:rsidRDefault="00F2232B">
      <w:pPr>
        <w:pStyle w:val="Heading3"/>
        <w:rPr>
          <w:del w:id="1789" w:author="Sayali Dev" w:date="2018-02-02T14:22:00Z"/>
        </w:rPr>
        <w:pPrChange w:id="1790" w:author="Sayali Dev" w:date="2018-02-02T14:22:00Z">
          <w:pPr/>
        </w:pPrChange>
      </w:pPr>
      <w:del w:id="1791" w:author="Sayali Dev" w:date="2018-02-02T14:22:00Z">
        <w:r w:rsidDel="00A25026">
          <w:delText>To create a biospecimens shipment</w:delText>
        </w:r>
        <w:r w:rsidRPr="00FF2F16" w:rsidDel="00A25026">
          <w:delText>:</w:delText>
        </w:r>
      </w:del>
    </w:p>
    <w:p w14:paraId="121B461C" w14:textId="5775A7B7" w:rsidR="00F2232B" w:rsidRPr="00FF2F16" w:rsidDel="00A25026" w:rsidRDefault="00F2232B">
      <w:pPr>
        <w:pStyle w:val="Heading3"/>
        <w:rPr>
          <w:del w:id="1792" w:author="Sayali Dev" w:date="2018-02-02T14:22:00Z"/>
        </w:rPr>
        <w:pPrChange w:id="1793" w:author="Sayali Dev" w:date="2018-02-02T14:22:00Z">
          <w:pPr>
            <w:ind w:left="720"/>
          </w:pPr>
        </w:pPrChange>
      </w:pPr>
    </w:p>
    <w:p w14:paraId="3B5D699A" w14:textId="059DCE5F" w:rsidR="00F2232B" w:rsidDel="00A25026" w:rsidRDefault="00F2232B">
      <w:pPr>
        <w:pStyle w:val="Heading3"/>
        <w:rPr>
          <w:del w:id="1794" w:author="Sayali Dev" w:date="2018-02-02T14:22:00Z"/>
        </w:rPr>
        <w:pPrChange w:id="1795" w:author="Sayali Dev" w:date="2018-02-02T14:22:00Z">
          <w:pPr>
            <w:numPr>
              <w:numId w:val="26"/>
            </w:numPr>
            <w:ind w:left="720" w:hanging="360"/>
          </w:pPr>
        </w:pPrChange>
      </w:pPr>
      <w:del w:id="1796" w:author="Sayali Dev" w:date="2018-01-31T17:54:00Z">
        <w:r w:rsidDel="009A119E">
          <w:delText>Log on</w:delText>
        </w:r>
      </w:del>
      <w:del w:id="1797" w:author="Sayali Dev" w:date="2018-02-02T14:22:00Z">
        <w:r w:rsidDel="00A25026">
          <w:delText xml:space="preserve"> to the application using your </w:delText>
        </w:r>
      </w:del>
      <w:del w:id="1798" w:author="Sayali Dev" w:date="2018-01-31T17:55:00Z">
        <w:r w:rsidDel="00A62626">
          <w:delText>logon</w:delText>
        </w:r>
      </w:del>
      <w:del w:id="1799" w:author="Sayali Dev" w:date="2018-02-02T14:22:00Z">
        <w:r w:rsidDel="00A25026">
          <w:delText xml:space="preserve"> credentials. </w:delText>
        </w:r>
      </w:del>
    </w:p>
    <w:p w14:paraId="09A91316" w14:textId="1202CAC9" w:rsidR="00F2232B" w:rsidDel="00A25026" w:rsidRDefault="00F2232B">
      <w:pPr>
        <w:pStyle w:val="Heading3"/>
        <w:rPr>
          <w:del w:id="1800" w:author="Sayali Dev" w:date="2018-02-02T14:22:00Z"/>
        </w:rPr>
        <w:pPrChange w:id="1801" w:author="Sayali Dev" w:date="2018-02-02T14:22:00Z">
          <w:pPr>
            <w:ind w:left="720"/>
          </w:pPr>
        </w:pPrChange>
      </w:pPr>
      <w:del w:id="1802" w:author="Sayali Dev" w:date="2018-02-02T14:22:00Z">
        <w:r w:rsidDel="00A25026">
          <w:delText xml:space="preserve">The home page appears. </w:delText>
        </w:r>
      </w:del>
    </w:p>
    <w:p w14:paraId="364DFA2D" w14:textId="102A444F" w:rsidR="00F2232B" w:rsidDel="00A25026" w:rsidRDefault="00F2232B">
      <w:pPr>
        <w:pStyle w:val="Heading3"/>
        <w:rPr>
          <w:del w:id="1803" w:author="Sayali Dev" w:date="2018-02-02T14:22:00Z"/>
        </w:rPr>
        <w:pPrChange w:id="1804" w:author="Sayali Dev" w:date="2018-02-02T14:22:00Z">
          <w:pPr>
            <w:ind w:left="720"/>
          </w:pPr>
        </w:pPrChange>
      </w:pPr>
    </w:p>
    <w:p w14:paraId="68835940" w14:textId="76AEB94F" w:rsidR="00F2232B" w:rsidDel="00A25026" w:rsidRDefault="00F2232B">
      <w:pPr>
        <w:pStyle w:val="Heading3"/>
        <w:rPr>
          <w:del w:id="1805" w:author="Sayali Dev" w:date="2018-02-02T14:22:00Z"/>
        </w:rPr>
        <w:pPrChange w:id="1806" w:author="Sayali Dev" w:date="2018-02-02T14:22:00Z">
          <w:pPr>
            <w:numPr>
              <w:numId w:val="26"/>
            </w:numPr>
            <w:ind w:left="720" w:hanging="360"/>
          </w:pPr>
        </w:pPrChange>
      </w:pPr>
      <w:del w:id="1807" w:author="Sayali Dev" w:date="2018-02-02T14:22:00Z">
        <w:r w:rsidDel="00A25026">
          <w:delText xml:space="preserve">Point to the arrow of the </w:delText>
        </w:r>
        <w:r w:rsidRPr="00F2157D" w:rsidDel="00A25026">
          <w:rPr>
            <w:b w:val="0"/>
          </w:rPr>
          <w:delText>BMS</w:delText>
        </w:r>
        <w:r w:rsidDel="00A25026">
          <w:delText xml:space="preserve"> tab, and then click </w:delText>
        </w:r>
        <w:r w:rsidRPr="00FF2F16" w:rsidDel="00A25026">
          <w:rPr>
            <w:b w:val="0"/>
          </w:rPr>
          <w:delText>Shipments</w:delText>
        </w:r>
        <w:r w:rsidRPr="00FF2F16" w:rsidDel="00A25026">
          <w:delText xml:space="preserve">. </w:delText>
        </w:r>
      </w:del>
    </w:p>
    <w:p w14:paraId="1203E257" w14:textId="741916AA" w:rsidR="00F2232B" w:rsidRPr="00FF2F16" w:rsidDel="00A25026" w:rsidRDefault="00F2232B">
      <w:pPr>
        <w:pStyle w:val="Heading3"/>
        <w:rPr>
          <w:del w:id="1808" w:author="Sayali Dev" w:date="2018-02-02T14:22:00Z"/>
        </w:rPr>
        <w:pPrChange w:id="1809" w:author="Sayali Dev" w:date="2018-02-02T14:22:00Z">
          <w:pPr>
            <w:ind w:left="720"/>
          </w:pPr>
        </w:pPrChange>
      </w:pPr>
      <w:del w:id="1810" w:author="Sayali Dev" w:date="2018-02-02T14:22:00Z">
        <w:r w:rsidDel="00A25026">
          <w:delText xml:space="preserve">The </w:delText>
        </w:r>
        <w:r w:rsidDel="00A25026">
          <w:rPr>
            <w:b w:val="0"/>
          </w:rPr>
          <w:delText>S</w:delText>
        </w:r>
        <w:r w:rsidRPr="0070579F" w:rsidDel="00A25026">
          <w:rPr>
            <w:b w:val="0"/>
          </w:rPr>
          <w:delText xml:space="preserve">hipment </w:delText>
        </w:r>
        <w:r w:rsidDel="00A25026">
          <w:rPr>
            <w:b w:val="0"/>
          </w:rPr>
          <w:delText>S</w:delText>
        </w:r>
        <w:r w:rsidRPr="0070579F" w:rsidDel="00A25026">
          <w:rPr>
            <w:b w:val="0"/>
          </w:rPr>
          <w:delText>earch</w:delText>
        </w:r>
        <w:r w:rsidDel="00A25026">
          <w:delText xml:space="preserve"> page appears.</w:delText>
        </w:r>
        <w:r w:rsidDel="00A25026">
          <w:br/>
        </w:r>
      </w:del>
    </w:p>
    <w:p w14:paraId="3A0EE146" w14:textId="5FBB746D" w:rsidR="00F2232B" w:rsidRPr="00FF2F16" w:rsidDel="00A25026" w:rsidRDefault="00F2232B">
      <w:pPr>
        <w:pStyle w:val="Heading3"/>
        <w:rPr>
          <w:del w:id="1811" w:author="Sayali Dev" w:date="2018-02-02T14:22:00Z"/>
        </w:rPr>
        <w:pPrChange w:id="1812" w:author="Sayali Dev" w:date="2018-02-02T14:22:00Z">
          <w:pPr>
            <w:numPr>
              <w:numId w:val="26"/>
            </w:numPr>
            <w:ind w:left="720" w:hanging="360"/>
          </w:pPr>
        </w:pPrChange>
      </w:pPr>
      <w:del w:id="1813" w:author="Sayali Dev" w:date="2018-02-02T14:22:00Z">
        <w:r w:rsidDel="00A25026">
          <w:rPr>
            <w:noProof/>
          </w:rPr>
          <mc:AlternateContent>
            <mc:Choice Requires="wpg">
              <w:drawing>
                <wp:anchor distT="0" distB="0" distL="114300" distR="114300" simplePos="0" relativeHeight="251708928" behindDoc="0" locked="0" layoutInCell="1" allowOverlap="1" wp14:anchorId="3AE0D88A" wp14:editId="3D1B7EF6">
                  <wp:simplePos x="0" y="0"/>
                  <wp:positionH relativeFrom="column">
                    <wp:posOffset>4571365</wp:posOffset>
                  </wp:positionH>
                  <wp:positionV relativeFrom="paragraph">
                    <wp:posOffset>142240</wp:posOffset>
                  </wp:positionV>
                  <wp:extent cx="1163320" cy="1209675"/>
                  <wp:effectExtent l="0" t="0" r="0" b="19685"/>
                  <wp:wrapNone/>
                  <wp:docPr id="245" name="Group 9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63320" cy="1209675"/>
                            <a:chOff x="7919" y="5189"/>
                            <a:chExt cx="1832" cy="1905"/>
                          </a:xfrm>
                        </wpg:grpSpPr>
                        <wps:wsp>
                          <wps:cNvPr id="246" name="AutoShape 9225"/>
                          <wps:cNvCnPr>
                            <a:cxnSpLocks noChangeShapeType="1"/>
                          </wps:cNvCnPr>
                          <wps:spPr bwMode="auto">
                            <a:xfrm>
                              <a:off x="8832" y="5556"/>
                              <a:ext cx="1" cy="153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Text Box 9262"/>
                          <wps:cNvSpPr txBox="1">
                            <a:spLocks noChangeArrowheads="1"/>
                          </wps:cNvSpPr>
                          <wps:spPr bwMode="auto">
                            <a:xfrm>
                              <a:off x="7919" y="5189"/>
                              <a:ext cx="1832" cy="3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32B804" w14:textId="77777777" w:rsidR="00112287" w:rsidRDefault="00112287" w:rsidP="00F2232B">
                                <w:r>
                                  <w:t>Shipment Cart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AE0D88A" id="Group 9263" o:spid="_x0000_s1037" style="position:absolute;margin-left:359.95pt;margin-top:11.2pt;width:91.6pt;height:95.25pt;z-index:251708928" coordorigin="7919,5189" coordsize="1832,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">
                  <v:shape id="AutoShape 9225" o:spid="_x0000_s1038" type="#_x0000_t32" style="position:absolute;left:8832;top:5556;width:1;height:15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">
                    <v:stroke endarrow="block"/>
                  </v:shape>
                  <v:shape id="Text Box 9262" o:spid="_x0000_s1039" type="#_x0000_t202" style="position:absolute;left:7919;top:5189;width:1832;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" stroked="f">
                    <v:textbox style="mso-fit-shape-to-text:t">
                      <w:txbxContent>
                        <w:p w14:paraId="3F32B804" w14:textId="77777777" w:rsidR="00112287" w:rsidRDefault="00112287" w:rsidP="00F2232B">
                          <w:r>
                            <w:t>Shipment Cart</w:t>
                          </w:r>
                        </w:p>
                      </w:txbxContent>
                    </v:textbox>
                  </v:shape>
                </v:group>
              </w:pict>
            </mc:Fallback>
          </mc:AlternateContent>
        </w:r>
        <w:r w:rsidRPr="00FF2F16" w:rsidDel="00A25026">
          <w:delText xml:space="preserve">Click the </w:delText>
        </w:r>
        <w:r w:rsidRPr="00FF2F16" w:rsidDel="00A25026">
          <w:rPr>
            <w:b w:val="0"/>
          </w:rPr>
          <w:delText>Create New Shipment</w:delText>
        </w:r>
        <w:r w:rsidRPr="00FF2F16" w:rsidDel="00A25026">
          <w:delText xml:space="preserve"> link. </w:delText>
        </w:r>
      </w:del>
    </w:p>
    <w:p w14:paraId="67E500B6" w14:textId="3F86CF89" w:rsidR="00F2232B" w:rsidDel="00F27590" w:rsidRDefault="00F2232B">
      <w:pPr>
        <w:pStyle w:val="Heading3"/>
        <w:rPr>
          <w:del w:id="1814" w:author="Sayali Dev" w:date="2018-02-02T14:23:00Z"/>
        </w:rPr>
        <w:pPrChange w:id="1815" w:author="Sayali Dev" w:date="2018-02-02T14:23:00Z">
          <w:pPr>
            <w:ind w:firstLine="720"/>
          </w:pPr>
        </w:pPrChange>
      </w:pPr>
      <w:del w:id="1816" w:author="Sayali Dev" w:date="2018-02-02T14:22:00Z">
        <w:r w:rsidRPr="00FF2F16" w:rsidDel="00A25026">
          <w:delText xml:space="preserve">The </w:delText>
        </w:r>
        <w:r w:rsidRPr="00F2157D" w:rsidDel="00A25026">
          <w:rPr>
            <w:b w:val="0"/>
          </w:rPr>
          <w:delText>Create Shipment</w:delText>
        </w:r>
        <w:r w:rsidDel="00A25026">
          <w:delText xml:space="preserve"> page appears</w:delText>
        </w:r>
        <w:r w:rsidRPr="00FF2F16" w:rsidDel="00A25026">
          <w:delText>.</w:delText>
        </w:r>
      </w:del>
    </w:p>
    <w:p w14:paraId="57592E7E" w14:textId="31D4A40C" w:rsidR="00F2232B" w:rsidDel="00F27590" w:rsidRDefault="00F2232B">
      <w:pPr>
        <w:pStyle w:val="Heading3"/>
        <w:rPr>
          <w:del w:id="1817" w:author="Sayali Dev" w:date="2018-02-02T14:23:00Z"/>
        </w:rPr>
        <w:pPrChange w:id="1818" w:author="Sayali Dev" w:date="2018-02-02T14:23:00Z">
          <w:pPr>
            <w:ind w:firstLine="720"/>
          </w:pPr>
        </w:pPrChange>
      </w:pPr>
    </w:p>
    <w:p w14:paraId="13597297" w14:textId="18D46D63" w:rsidR="00F2232B" w:rsidDel="00A25026" w:rsidRDefault="00F2232B">
      <w:pPr>
        <w:pStyle w:val="Heading3"/>
        <w:rPr>
          <w:del w:id="1819" w:author="Sayali Dev" w:date="2018-02-02T14:22:00Z"/>
        </w:rPr>
        <w:pPrChange w:id="1820" w:author="Sayali Dev" w:date="2018-02-02T14:23:00Z">
          <w:pPr>
            <w:ind w:firstLine="720"/>
          </w:pPr>
        </w:pPrChange>
      </w:pPr>
      <w:del w:id="1821" w:author="Sayali Dev" w:date="2018-02-02T14:22:00Z">
        <w:r w:rsidRPr="00691675" w:rsidDel="00A25026">
          <w:rPr>
            <w:noProof/>
          </w:rPr>
          <w:drawing>
            <wp:inline distT="0" distB="0" distL="0" distR="0" wp14:anchorId="527184DF" wp14:editId="68033028">
              <wp:extent cx="6309360" cy="5128895"/>
              <wp:effectExtent l="19050" t="19050" r="15240" b="14605"/>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09360" cy="5128895"/>
                      </a:xfrm>
                      <a:prstGeom prst="rect">
                        <a:avLst/>
                      </a:prstGeom>
                      <a:noFill/>
                      <a:ln w="3175">
                        <a:solidFill>
                          <a:schemeClr val="tx1"/>
                        </a:solidFill>
                      </a:ln>
                    </pic:spPr>
                  </pic:pic>
                </a:graphicData>
              </a:graphic>
            </wp:inline>
          </w:drawing>
        </w:r>
      </w:del>
    </w:p>
    <w:p w14:paraId="698DC406" w14:textId="510D8E74" w:rsidR="00F2232B" w:rsidDel="00A25026" w:rsidRDefault="00F2232B">
      <w:pPr>
        <w:pStyle w:val="Heading3"/>
        <w:rPr>
          <w:del w:id="1822" w:author="Sayali Dev" w:date="2018-02-02T14:22:00Z"/>
        </w:rPr>
        <w:pPrChange w:id="1823" w:author="Sayali Dev" w:date="2018-02-02T14:23:00Z">
          <w:pPr>
            <w:pStyle w:val="Figure"/>
            <w:tabs>
              <w:tab w:val="clear" w:pos="1710"/>
              <w:tab w:val="num" w:pos="1800"/>
            </w:tabs>
            <w:ind w:left="1152" w:hanging="432"/>
          </w:pPr>
        </w:pPrChange>
      </w:pPr>
      <w:del w:id="1824" w:author="Sayali Dev" w:date="2018-02-02T14:22:00Z">
        <w:r w:rsidDel="00A25026">
          <w:delText>Create Shipment page</w:delText>
        </w:r>
      </w:del>
    </w:p>
    <w:p w14:paraId="7EA60AB8" w14:textId="45A61BB4" w:rsidR="00F2232B" w:rsidDel="00F27590" w:rsidRDefault="00F2232B">
      <w:pPr>
        <w:pStyle w:val="Heading3"/>
        <w:rPr>
          <w:del w:id="1825" w:author="Sayali Dev" w:date="2018-02-02T14:23:00Z"/>
        </w:rPr>
        <w:pPrChange w:id="1826" w:author="Sayali Dev" w:date="2018-02-02T14:23:00Z">
          <w:pPr/>
        </w:pPrChange>
      </w:pPr>
    </w:p>
    <w:p w14:paraId="42F62E4D" w14:textId="10819CD7" w:rsidR="00F2232B" w:rsidRPr="000C6F12" w:rsidDel="00F27590" w:rsidRDefault="00F2232B">
      <w:pPr>
        <w:pStyle w:val="Heading3"/>
        <w:rPr>
          <w:del w:id="1827" w:author="Sayali Dev" w:date="2018-02-02T14:23:00Z"/>
        </w:rPr>
        <w:pPrChange w:id="1828" w:author="Sayali Dev" w:date="2018-02-02T14:23:00Z">
          <w:pPr/>
        </w:pPrChange>
      </w:pPr>
    </w:p>
    <w:p w14:paraId="795B2ABE" w14:textId="6D1CB838" w:rsidR="00F2232B" w:rsidDel="00A25026" w:rsidRDefault="00F2232B">
      <w:pPr>
        <w:pStyle w:val="Heading3"/>
        <w:rPr>
          <w:del w:id="1829" w:author="Sayali Dev" w:date="2018-02-02T14:22:00Z"/>
        </w:rPr>
        <w:pPrChange w:id="1830" w:author="Sayali Dev" w:date="2018-02-02T14:23:00Z">
          <w:pPr>
            <w:pStyle w:val="BodyText"/>
            <w:numPr>
              <w:numId w:val="26"/>
            </w:numPr>
            <w:ind w:left="720" w:right="540" w:hanging="360"/>
          </w:pPr>
        </w:pPrChange>
      </w:pPr>
      <w:del w:id="1831" w:author="Sayali Dev" w:date="2018-02-02T14:22:00Z">
        <w:r w:rsidDel="00A25026">
          <w:delText xml:space="preserve">Enter appropriate information in </w:delText>
        </w:r>
        <w:r w:rsidDel="00A25026">
          <w:rPr>
            <w:lang w:val="en-US"/>
          </w:rPr>
          <w:delText>each</w:delText>
        </w:r>
        <w:r w:rsidDel="00A25026">
          <w:delText xml:space="preserve"> field. </w:delText>
        </w:r>
        <w:r w:rsidDel="00A25026">
          <w:rPr>
            <w:lang w:val="en-US"/>
          </w:rPr>
          <w:delText>F</w:delText>
        </w:r>
        <w:r w:rsidDel="00A25026">
          <w:delText xml:space="preserve">ollowing table lists each field and its description. </w:delText>
        </w:r>
      </w:del>
    </w:p>
    <w:p w14:paraId="3983B502" w14:textId="7EF9823C" w:rsidR="00F2232B" w:rsidDel="00A25026" w:rsidRDefault="00F2232B">
      <w:pPr>
        <w:pStyle w:val="Heading3"/>
        <w:rPr>
          <w:del w:id="1832" w:author="Sayali Dev" w:date="2018-02-02T14:22:00Z"/>
        </w:rPr>
        <w:pPrChange w:id="1833" w:author="Sayali Dev" w:date="2018-02-02T14:23:00Z">
          <w:pPr>
            <w:pStyle w:val="BodyText"/>
            <w:ind w:left="720" w:right="540"/>
          </w:pPr>
        </w:pPrChange>
      </w:pPr>
      <w:del w:id="1834" w:author="Sayali Dev" w:date="2018-02-02T14:22:00Z">
        <w:r w:rsidRPr="00F9591B" w:rsidDel="00A25026">
          <w:rPr>
            <w:b w:val="0"/>
          </w:rPr>
          <w:delText>Note:</w:delText>
        </w:r>
        <w:r w:rsidRPr="00F9591B" w:rsidDel="00A25026">
          <w:delText xml:space="preserve"> Fields that are marked with the red asterisk (</w:delText>
        </w:r>
        <w:r w:rsidRPr="00F9591B" w:rsidDel="00A25026">
          <w:rPr>
            <w:color w:val="FF0000"/>
          </w:rPr>
          <w:delText>*</w:delText>
        </w:r>
        <w:r w:rsidRPr="00F9591B" w:rsidDel="00A25026">
          <w:delText>) are ma</w:delText>
        </w:r>
        <w:r w:rsidDel="00A25026">
          <w:delText>n</w:delText>
        </w:r>
        <w:r w:rsidRPr="00F9591B" w:rsidDel="00A25026">
          <w:delText>datory</w:delText>
        </w:r>
        <w:r w:rsidDel="00A25026">
          <w:delText>.</w:delText>
        </w:r>
      </w:del>
    </w:p>
    <w:p w14:paraId="0CC3DC7B" w14:textId="450639CC" w:rsidR="00F2232B" w:rsidDel="00A25026" w:rsidRDefault="00F2232B">
      <w:pPr>
        <w:pStyle w:val="Heading3"/>
        <w:rPr>
          <w:del w:id="1835" w:author="Sayali Dev" w:date="2018-02-02T14:22:00Z"/>
        </w:rPr>
        <w:pPrChange w:id="1836" w:author="Sayali Dev" w:date="2018-02-02T14:23:00Z">
          <w:pPr>
            <w:pStyle w:val="BodyText"/>
            <w:ind w:left="720" w:right="540"/>
          </w:pPr>
        </w:pPrChange>
      </w:pPr>
    </w:p>
    <w:p w14:paraId="50EE0A7D" w14:textId="21F9347F" w:rsidR="00F2232B" w:rsidRPr="00E63C3C" w:rsidDel="00A25026" w:rsidRDefault="00F2232B">
      <w:pPr>
        <w:pStyle w:val="Heading3"/>
        <w:rPr>
          <w:del w:id="1837" w:author="Sayali Dev" w:date="2018-02-02T14:22:00Z"/>
        </w:rPr>
        <w:pPrChange w:id="1838" w:author="Sayali Dev" w:date="2018-02-02T14:23:00Z">
          <w:pPr>
            <w:pStyle w:val="Caption"/>
            <w:ind w:firstLine="720"/>
          </w:pPr>
        </w:pPrChange>
      </w:pPr>
      <w:del w:id="1839" w:author="Sayali Dev" w:date="2018-02-02T14:22:00Z">
        <w:r w:rsidDel="00A25026">
          <w:delText xml:space="preserve">Table </w:delText>
        </w:r>
        <w:r w:rsidR="00DD1C64" w:rsidDel="00A25026">
          <w:fldChar w:fldCharType="begin"/>
        </w:r>
        <w:r w:rsidR="00DD1C64" w:rsidDel="00A25026">
          <w:delInstrText xml:space="preserve"> SEQ Figure \* ARABIC </w:delInstrText>
        </w:r>
        <w:r w:rsidR="00DD1C64" w:rsidDel="00A25026">
          <w:fldChar w:fldCharType="separate"/>
        </w:r>
      </w:del>
      <w:del w:id="1840" w:author="Sayali Dev" w:date="2018-02-02T13:47:00Z">
        <w:r w:rsidDel="00EB76E3">
          <w:rPr>
            <w:noProof/>
          </w:rPr>
          <w:delText>16</w:delText>
        </w:r>
      </w:del>
      <w:del w:id="1841" w:author="Sayali Dev" w:date="2018-02-02T14:22:00Z">
        <w:r w:rsidR="00DD1C64" w:rsidDel="00A25026">
          <w:rPr>
            <w:noProof/>
          </w:rPr>
          <w:fldChar w:fldCharType="end"/>
        </w:r>
        <w:r w:rsidDel="00A25026">
          <w:delText>: Creating a biospecimens shipment</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7380"/>
      </w:tblGrid>
      <w:tr w:rsidR="00F2232B" w:rsidRPr="007A152E" w:rsidDel="00A25026" w14:paraId="5C133077" w14:textId="5B995353" w:rsidTr="00F2232B">
        <w:trPr>
          <w:cantSplit/>
          <w:trHeight w:val="288"/>
          <w:tblHeader/>
          <w:del w:id="1842" w:author="Sayali Dev" w:date="2018-02-02T14:22:00Z"/>
        </w:trPr>
        <w:tc>
          <w:tcPr>
            <w:tcW w:w="2430" w:type="dxa"/>
            <w:shd w:val="clear" w:color="auto" w:fill="BFBFBF"/>
            <w:vAlign w:val="center"/>
          </w:tcPr>
          <w:p w14:paraId="571532E7" w14:textId="24046776" w:rsidR="00F2232B" w:rsidRPr="007A152E" w:rsidDel="00A25026" w:rsidRDefault="00F2232B">
            <w:pPr>
              <w:pStyle w:val="Heading3"/>
              <w:rPr>
                <w:del w:id="1843" w:author="Sayali Dev" w:date="2018-02-02T14:22:00Z"/>
              </w:rPr>
              <w:pPrChange w:id="1844" w:author="Sayali Dev" w:date="2018-02-02T14:23:00Z">
                <w:pPr/>
              </w:pPrChange>
            </w:pPr>
            <w:del w:id="1845" w:author="Sayali Dev" w:date="2018-02-02T14:22:00Z">
              <w:r w:rsidDel="00A25026">
                <w:rPr>
                  <w:b w:val="0"/>
                </w:rPr>
                <w:delText>Field</w:delText>
              </w:r>
            </w:del>
          </w:p>
        </w:tc>
        <w:tc>
          <w:tcPr>
            <w:tcW w:w="7380" w:type="dxa"/>
            <w:shd w:val="clear" w:color="auto" w:fill="BFBFBF"/>
            <w:vAlign w:val="center"/>
          </w:tcPr>
          <w:p w14:paraId="634EAB6C" w14:textId="5801E41F" w:rsidR="00F2232B" w:rsidRPr="007A152E" w:rsidDel="00A25026" w:rsidRDefault="00F2232B">
            <w:pPr>
              <w:pStyle w:val="Heading3"/>
              <w:rPr>
                <w:del w:id="1846" w:author="Sayali Dev" w:date="2018-02-02T14:22:00Z"/>
              </w:rPr>
              <w:pPrChange w:id="1847" w:author="Sayali Dev" w:date="2018-02-02T14:23:00Z">
                <w:pPr/>
              </w:pPrChange>
            </w:pPr>
            <w:del w:id="1848" w:author="Sayali Dev" w:date="2018-02-02T14:22:00Z">
              <w:r w:rsidRPr="007A152E" w:rsidDel="00A25026">
                <w:rPr>
                  <w:b w:val="0"/>
                </w:rPr>
                <w:delText>Description</w:delText>
              </w:r>
            </w:del>
          </w:p>
        </w:tc>
      </w:tr>
      <w:tr w:rsidR="00F2232B" w:rsidDel="00A25026" w14:paraId="76E7F2AE" w14:textId="3233C4CC" w:rsidTr="00F2232B">
        <w:trPr>
          <w:cantSplit/>
          <w:trHeight w:val="288"/>
          <w:del w:id="1849" w:author="Sayali Dev" w:date="2018-02-02T14:22:00Z"/>
        </w:trPr>
        <w:tc>
          <w:tcPr>
            <w:tcW w:w="2430" w:type="dxa"/>
            <w:vAlign w:val="center"/>
          </w:tcPr>
          <w:p w14:paraId="67372416" w14:textId="296B1BB8" w:rsidR="00F2232B" w:rsidDel="00A25026" w:rsidRDefault="00F2232B">
            <w:pPr>
              <w:pStyle w:val="Heading3"/>
              <w:rPr>
                <w:del w:id="1850" w:author="Sayali Dev" w:date="2018-02-02T14:22:00Z"/>
              </w:rPr>
              <w:pPrChange w:id="1851" w:author="Sayali Dev" w:date="2018-02-02T14:23:00Z">
                <w:pPr/>
              </w:pPrChange>
            </w:pPr>
            <w:del w:id="1852" w:author="Sayali Dev" w:date="2018-02-02T14:22:00Z">
              <w:r w:rsidDel="00A25026">
                <w:rPr>
                  <w:b w:val="0"/>
                </w:rPr>
                <w:delText>To Location</w:delText>
              </w:r>
              <w:r w:rsidRPr="00F9591B" w:rsidDel="00A25026">
                <w:rPr>
                  <w:color w:val="FF0000"/>
                </w:rPr>
                <w:delText>*</w:delText>
              </w:r>
            </w:del>
          </w:p>
        </w:tc>
        <w:tc>
          <w:tcPr>
            <w:tcW w:w="7380" w:type="dxa"/>
            <w:vAlign w:val="center"/>
          </w:tcPr>
          <w:p w14:paraId="49705E8C" w14:textId="0D132309" w:rsidR="00F2232B" w:rsidDel="00A25026" w:rsidRDefault="00F2232B">
            <w:pPr>
              <w:pStyle w:val="Heading3"/>
              <w:rPr>
                <w:del w:id="1853" w:author="Sayali Dev" w:date="2018-02-02T14:22:00Z"/>
              </w:rPr>
              <w:pPrChange w:id="1854" w:author="Sayali Dev" w:date="2018-02-02T14:23:00Z">
                <w:pPr/>
              </w:pPrChange>
            </w:pPr>
            <w:del w:id="1855" w:author="Sayali Dev" w:date="2018-02-02T14:22:00Z">
              <w:r w:rsidDel="00A25026">
                <w:delText>Click the site you want the shipment sent to.</w:delText>
              </w:r>
            </w:del>
          </w:p>
        </w:tc>
      </w:tr>
      <w:tr w:rsidR="00F2232B" w:rsidDel="00A25026" w14:paraId="2A82653F" w14:textId="313D98B7" w:rsidTr="00F2232B">
        <w:trPr>
          <w:cantSplit/>
          <w:trHeight w:val="288"/>
          <w:del w:id="1856" w:author="Sayali Dev" w:date="2018-02-02T14:22:00Z"/>
        </w:trPr>
        <w:tc>
          <w:tcPr>
            <w:tcW w:w="2430" w:type="dxa"/>
            <w:vAlign w:val="center"/>
          </w:tcPr>
          <w:p w14:paraId="3B55E48A" w14:textId="46580B4F" w:rsidR="00F2232B" w:rsidRPr="009C07F3" w:rsidDel="00A25026" w:rsidRDefault="00F2232B">
            <w:pPr>
              <w:pStyle w:val="Heading3"/>
              <w:rPr>
                <w:del w:id="1857" w:author="Sayali Dev" w:date="2018-02-02T14:22:00Z"/>
              </w:rPr>
              <w:pPrChange w:id="1858" w:author="Sayali Dev" w:date="2018-02-02T14:23:00Z">
                <w:pPr/>
              </w:pPrChange>
            </w:pPr>
            <w:del w:id="1859" w:author="Sayali Dev" w:date="2018-02-02T14:22:00Z">
              <w:r w:rsidDel="00A25026">
                <w:rPr>
                  <w:b w:val="0"/>
                </w:rPr>
                <w:delText>Contact Details</w:delText>
              </w:r>
            </w:del>
          </w:p>
        </w:tc>
        <w:tc>
          <w:tcPr>
            <w:tcW w:w="7380" w:type="dxa"/>
            <w:vAlign w:val="center"/>
          </w:tcPr>
          <w:p w14:paraId="692D4830" w14:textId="0C84BDCD" w:rsidR="00F2232B" w:rsidDel="00A25026" w:rsidRDefault="00F2232B">
            <w:pPr>
              <w:pStyle w:val="Heading3"/>
              <w:rPr>
                <w:del w:id="1860" w:author="Sayali Dev" w:date="2018-02-02T14:22:00Z"/>
              </w:rPr>
              <w:pPrChange w:id="1861" w:author="Sayali Dev" w:date="2018-02-02T14:23:00Z">
                <w:pPr/>
              </w:pPrChange>
            </w:pPr>
            <w:del w:id="1862" w:author="Sayali Dev" w:date="2018-02-02T14:22:00Z">
              <w:r w:rsidDel="00A25026">
                <w:delText>Click the appropriate contact.</w:delText>
              </w:r>
            </w:del>
          </w:p>
          <w:p w14:paraId="09375346" w14:textId="02F2A200" w:rsidR="00F2232B" w:rsidDel="00A25026" w:rsidRDefault="00F2232B">
            <w:pPr>
              <w:pStyle w:val="Heading3"/>
              <w:rPr>
                <w:del w:id="1863" w:author="Sayali Dev" w:date="2018-02-02T14:22:00Z"/>
              </w:rPr>
              <w:pPrChange w:id="1864" w:author="Sayali Dev" w:date="2018-02-02T14:23:00Z">
                <w:pPr/>
              </w:pPrChange>
            </w:pPr>
            <w:del w:id="1865" w:author="Sayali Dev" w:date="2018-02-02T14:22:00Z">
              <w:r w:rsidRPr="005C0B6C" w:rsidDel="00A25026">
                <w:rPr>
                  <w:b w:val="0"/>
                </w:rPr>
                <w:delText>Note:</w:delText>
              </w:r>
              <w:r w:rsidDel="00A25026">
                <w:delText xml:space="preserve"> If you click a known contact, the rest of the fields are populated with data related to this contact.</w:delText>
              </w:r>
            </w:del>
          </w:p>
        </w:tc>
      </w:tr>
      <w:tr w:rsidR="00F2232B" w:rsidDel="00A25026" w14:paraId="1EADF73A" w14:textId="2A9BC90A" w:rsidTr="00F2232B">
        <w:trPr>
          <w:cantSplit/>
          <w:trHeight w:val="288"/>
          <w:del w:id="1866" w:author="Sayali Dev" w:date="2018-02-02T14:22:00Z"/>
        </w:trPr>
        <w:tc>
          <w:tcPr>
            <w:tcW w:w="2430" w:type="dxa"/>
            <w:vAlign w:val="center"/>
          </w:tcPr>
          <w:p w14:paraId="6772D9EE" w14:textId="289FC5B2" w:rsidR="00F2232B" w:rsidDel="00A25026" w:rsidRDefault="00F2232B">
            <w:pPr>
              <w:pStyle w:val="Heading3"/>
              <w:rPr>
                <w:del w:id="1867" w:author="Sayali Dev" w:date="2018-02-02T14:22:00Z"/>
              </w:rPr>
              <w:pPrChange w:id="1868" w:author="Sayali Dev" w:date="2018-02-02T14:23:00Z">
                <w:pPr/>
              </w:pPrChange>
            </w:pPr>
            <w:del w:id="1869" w:author="Sayali Dev" w:date="2018-02-02T14:22:00Z">
              <w:r w:rsidDel="00A25026">
                <w:rPr>
                  <w:b w:val="0"/>
                </w:rPr>
                <w:delText>Organization Name</w:delText>
              </w:r>
              <w:r w:rsidRPr="006744E4" w:rsidDel="00A25026">
                <w:rPr>
                  <w:color w:val="FF0000"/>
                </w:rPr>
                <w:delText>*</w:delText>
              </w:r>
            </w:del>
          </w:p>
        </w:tc>
        <w:tc>
          <w:tcPr>
            <w:tcW w:w="7380" w:type="dxa"/>
            <w:vAlign w:val="center"/>
          </w:tcPr>
          <w:p w14:paraId="3C1F7A92" w14:textId="14701329" w:rsidR="00F2232B" w:rsidDel="00A25026" w:rsidRDefault="00F2232B">
            <w:pPr>
              <w:pStyle w:val="Heading3"/>
              <w:rPr>
                <w:del w:id="1870" w:author="Sayali Dev" w:date="2018-02-02T14:22:00Z"/>
              </w:rPr>
              <w:pPrChange w:id="1871" w:author="Sayali Dev" w:date="2018-02-02T14:23:00Z">
                <w:pPr/>
              </w:pPrChange>
            </w:pPr>
            <w:del w:id="1872" w:author="Sayali Dev" w:date="2018-02-02T14:22:00Z">
              <w:r w:rsidDel="00A25026">
                <w:delText>Type name of the organization associated with the specified delivery location.</w:delText>
              </w:r>
            </w:del>
          </w:p>
        </w:tc>
      </w:tr>
      <w:tr w:rsidR="00F2232B" w:rsidDel="00A25026" w14:paraId="59EFB965" w14:textId="5D327AC1" w:rsidTr="00F2232B">
        <w:trPr>
          <w:cantSplit/>
          <w:trHeight w:val="288"/>
          <w:del w:id="1873" w:author="Sayali Dev" w:date="2018-02-02T14:22:00Z"/>
        </w:trPr>
        <w:tc>
          <w:tcPr>
            <w:tcW w:w="2430" w:type="dxa"/>
            <w:vAlign w:val="center"/>
          </w:tcPr>
          <w:p w14:paraId="12F22ACA" w14:textId="317B9A9D" w:rsidR="00F2232B" w:rsidDel="00A25026" w:rsidRDefault="00F2232B">
            <w:pPr>
              <w:pStyle w:val="Heading3"/>
              <w:rPr>
                <w:del w:id="1874" w:author="Sayali Dev" w:date="2018-02-02T14:22:00Z"/>
              </w:rPr>
              <w:pPrChange w:id="1875" w:author="Sayali Dev" w:date="2018-02-02T14:23:00Z">
                <w:pPr/>
              </w:pPrChange>
            </w:pPr>
            <w:del w:id="1876" w:author="Sayali Dev" w:date="2018-02-02T14:22:00Z">
              <w:r w:rsidDel="00A25026">
                <w:rPr>
                  <w:b w:val="0"/>
                </w:rPr>
                <w:delText>Contact Person</w:delText>
              </w:r>
              <w:r w:rsidRPr="006744E4" w:rsidDel="00A25026">
                <w:rPr>
                  <w:color w:val="FF0000"/>
                </w:rPr>
                <w:delText>*</w:delText>
              </w:r>
            </w:del>
          </w:p>
        </w:tc>
        <w:tc>
          <w:tcPr>
            <w:tcW w:w="7380" w:type="dxa"/>
            <w:vAlign w:val="center"/>
          </w:tcPr>
          <w:p w14:paraId="6F603C21" w14:textId="6DE74AEE" w:rsidR="00F2232B" w:rsidDel="00A25026" w:rsidRDefault="00F2232B">
            <w:pPr>
              <w:pStyle w:val="Heading3"/>
              <w:rPr>
                <w:del w:id="1877" w:author="Sayali Dev" w:date="2018-02-02T14:22:00Z"/>
              </w:rPr>
              <w:pPrChange w:id="1878" w:author="Sayali Dev" w:date="2018-02-02T14:23:00Z">
                <w:pPr/>
              </w:pPrChange>
            </w:pPr>
            <w:del w:id="1879" w:author="Sayali Dev" w:date="2018-02-02T14:22:00Z">
              <w:r w:rsidDel="00A25026">
                <w:delText>Type name of the contact.</w:delText>
              </w:r>
            </w:del>
          </w:p>
        </w:tc>
      </w:tr>
      <w:tr w:rsidR="00F2232B" w:rsidDel="00A25026" w14:paraId="0E079779" w14:textId="7DAA3F3F" w:rsidTr="00F2232B">
        <w:trPr>
          <w:cantSplit/>
          <w:trHeight w:val="288"/>
          <w:del w:id="1880" w:author="Sayali Dev" w:date="2018-02-02T14:22:00Z"/>
        </w:trPr>
        <w:tc>
          <w:tcPr>
            <w:tcW w:w="2430" w:type="dxa"/>
            <w:vAlign w:val="center"/>
          </w:tcPr>
          <w:p w14:paraId="5CA837D3" w14:textId="79EDEA9B" w:rsidR="00F2232B" w:rsidDel="00A25026" w:rsidRDefault="00F2232B">
            <w:pPr>
              <w:pStyle w:val="Heading3"/>
              <w:rPr>
                <w:del w:id="1881" w:author="Sayali Dev" w:date="2018-02-02T14:22:00Z"/>
              </w:rPr>
              <w:pPrChange w:id="1882" w:author="Sayali Dev" w:date="2018-02-02T14:23:00Z">
                <w:pPr/>
              </w:pPrChange>
            </w:pPr>
            <w:del w:id="1883" w:author="Sayali Dev" w:date="2018-02-02T14:22:00Z">
              <w:r w:rsidDel="00A25026">
                <w:rPr>
                  <w:b w:val="0"/>
                </w:rPr>
                <w:delText>Street and Number</w:delText>
              </w:r>
              <w:r w:rsidRPr="006744E4" w:rsidDel="00A25026">
                <w:rPr>
                  <w:color w:val="FF0000"/>
                </w:rPr>
                <w:delText>*</w:delText>
              </w:r>
            </w:del>
          </w:p>
        </w:tc>
        <w:tc>
          <w:tcPr>
            <w:tcW w:w="7380" w:type="dxa"/>
            <w:vAlign w:val="center"/>
          </w:tcPr>
          <w:p w14:paraId="3C727537" w14:textId="029DE015" w:rsidR="00F2232B" w:rsidRPr="00D515B3" w:rsidDel="00A25026" w:rsidRDefault="00F2232B">
            <w:pPr>
              <w:pStyle w:val="Heading3"/>
              <w:rPr>
                <w:del w:id="1884" w:author="Sayali Dev" w:date="2018-02-02T14:22:00Z"/>
              </w:rPr>
              <w:pPrChange w:id="1885" w:author="Sayali Dev" w:date="2018-02-02T14:23:00Z">
                <w:pPr/>
              </w:pPrChange>
            </w:pPr>
            <w:del w:id="1886" w:author="Sayali Dev" w:date="2018-02-02T14:22:00Z">
              <w:r w:rsidDel="00A25026">
                <w:delText>Type street address for the contact.</w:delText>
              </w:r>
            </w:del>
          </w:p>
        </w:tc>
      </w:tr>
      <w:tr w:rsidR="00F2232B" w:rsidDel="00A25026" w14:paraId="1D6FA40E" w14:textId="3A632D53" w:rsidTr="00F2232B">
        <w:trPr>
          <w:cantSplit/>
          <w:trHeight w:val="288"/>
          <w:del w:id="1887" w:author="Sayali Dev" w:date="2018-02-02T14:22:00Z"/>
        </w:trPr>
        <w:tc>
          <w:tcPr>
            <w:tcW w:w="2430" w:type="dxa"/>
            <w:vAlign w:val="center"/>
          </w:tcPr>
          <w:p w14:paraId="544AC44A" w14:textId="074947E2" w:rsidR="00F2232B" w:rsidDel="00A25026" w:rsidRDefault="00F2232B">
            <w:pPr>
              <w:pStyle w:val="Heading3"/>
              <w:rPr>
                <w:del w:id="1888" w:author="Sayali Dev" w:date="2018-02-02T14:22:00Z"/>
              </w:rPr>
              <w:pPrChange w:id="1889" w:author="Sayali Dev" w:date="2018-02-02T14:23:00Z">
                <w:pPr/>
              </w:pPrChange>
            </w:pPr>
            <w:del w:id="1890" w:author="Sayali Dev" w:date="2018-02-02T14:22:00Z">
              <w:r w:rsidDel="00A25026">
                <w:rPr>
                  <w:b w:val="0"/>
                </w:rPr>
                <w:delText>Office Box</w:delText>
              </w:r>
            </w:del>
          </w:p>
        </w:tc>
        <w:tc>
          <w:tcPr>
            <w:tcW w:w="7380" w:type="dxa"/>
            <w:vAlign w:val="center"/>
          </w:tcPr>
          <w:p w14:paraId="535921B9" w14:textId="2E4579EC" w:rsidR="00F2232B" w:rsidRPr="00D515B3" w:rsidDel="00A25026" w:rsidRDefault="00F2232B">
            <w:pPr>
              <w:pStyle w:val="Heading3"/>
              <w:rPr>
                <w:del w:id="1891" w:author="Sayali Dev" w:date="2018-02-02T14:22:00Z"/>
              </w:rPr>
              <w:pPrChange w:id="1892" w:author="Sayali Dev" w:date="2018-02-02T14:23:00Z">
                <w:pPr/>
              </w:pPrChange>
            </w:pPr>
            <w:del w:id="1893" w:author="Sayali Dev" w:date="2018-02-02T14:22:00Z">
              <w:r w:rsidDel="00A25026">
                <w:delText>Type office box or mail stop for the contact’s mailing address, if applicable.</w:delText>
              </w:r>
            </w:del>
          </w:p>
        </w:tc>
      </w:tr>
      <w:tr w:rsidR="00F2232B" w:rsidDel="00A25026" w14:paraId="4C6011F9" w14:textId="18634167" w:rsidTr="00F2232B">
        <w:trPr>
          <w:cantSplit/>
          <w:trHeight w:val="288"/>
          <w:del w:id="1894" w:author="Sayali Dev" w:date="2018-02-02T14:22:00Z"/>
        </w:trPr>
        <w:tc>
          <w:tcPr>
            <w:tcW w:w="2430" w:type="dxa"/>
            <w:vAlign w:val="center"/>
          </w:tcPr>
          <w:p w14:paraId="5EF56B80" w14:textId="09CE93C9" w:rsidR="00F2232B" w:rsidDel="00A25026" w:rsidRDefault="00F2232B">
            <w:pPr>
              <w:pStyle w:val="Heading3"/>
              <w:rPr>
                <w:del w:id="1895" w:author="Sayali Dev" w:date="2018-02-02T14:22:00Z"/>
              </w:rPr>
              <w:pPrChange w:id="1896" w:author="Sayali Dev" w:date="2018-02-02T14:23:00Z">
                <w:pPr/>
              </w:pPrChange>
            </w:pPr>
            <w:del w:id="1897" w:author="Sayali Dev" w:date="2018-02-02T14:22:00Z">
              <w:r w:rsidDel="00A25026">
                <w:rPr>
                  <w:b w:val="0"/>
                </w:rPr>
                <w:delText>Town</w:delText>
              </w:r>
            </w:del>
          </w:p>
        </w:tc>
        <w:tc>
          <w:tcPr>
            <w:tcW w:w="7380" w:type="dxa"/>
            <w:vAlign w:val="center"/>
          </w:tcPr>
          <w:p w14:paraId="0829F31B" w14:textId="37141480" w:rsidR="00F2232B" w:rsidRPr="00D515B3" w:rsidDel="00A25026" w:rsidRDefault="00F2232B">
            <w:pPr>
              <w:pStyle w:val="Heading3"/>
              <w:rPr>
                <w:del w:id="1898" w:author="Sayali Dev" w:date="2018-02-02T14:22:00Z"/>
              </w:rPr>
              <w:pPrChange w:id="1899" w:author="Sayali Dev" w:date="2018-02-02T14:23:00Z">
                <w:pPr/>
              </w:pPrChange>
            </w:pPr>
            <w:del w:id="1900" w:author="Sayali Dev" w:date="2018-02-02T14:22:00Z">
              <w:r w:rsidDel="00A25026">
                <w:delText>Type town or city of the contact’s mailing address.</w:delText>
              </w:r>
            </w:del>
          </w:p>
        </w:tc>
      </w:tr>
      <w:tr w:rsidR="00F2232B" w:rsidDel="00A25026" w14:paraId="75A242A8" w14:textId="13C1CEDB" w:rsidTr="00F2232B">
        <w:trPr>
          <w:cantSplit/>
          <w:trHeight w:val="288"/>
          <w:del w:id="1901" w:author="Sayali Dev" w:date="2018-02-02T14:22:00Z"/>
        </w:trPr>
        <w:tc>
          <w:tcPr>
            <w:tcW w:w="2430" w:type="dxa"/>
            <w:vAlign w:val="center"/>
          </w:tcPr>
          <w:p w14:paraId="1C9E5C05" w14:textId="32D0CA29" w:rsidR="00F2232B" w:rsidDel="00A25026" w:rsidRDefault="00F2232B">
            <w:pPr>
              <w:pStyle w:val="Heading3"/>
              <w:rPr>
                <w:del w:id="1902" w:author="Sayali Dev" w:date="2018-02-02T14:22:00Z"/>
              </w:rPr>
              <w:pPrChange w:id="1903" w:author="Sayali Dev" w:date="2018-02-02T14:23:00Z">
                <w:pPr/>
              </w:pPrChange>
            </w:pPr>
            <w:del w:id="1904" w:author="Sayali Dev" w:date="2018-02-02T14:22:00Z">
              <w:r w:rsidDel="00A25026">
                <w:rPr>
                  <w:b w:val="0"/>
                </w:rPr>
                <w:delText>State / Province</w:delText>
              </w:r>
            </w:del>
          </w:p>
        </w:tc>
        <w:tc>
          <w:tcPr>
            <w:tcW w:w="7380" w:type="dxa"/>
            <w:vAlign w:val="center"/>
          </w:tcPr>
          <w:p w14:paraId="023CE823" w14:textId="01F0F3B3" w:rsidR="00F2232B" w:rsidRPr="00D515B3" w:rsidDel="00A25026" w:rsidRDefault="00F2232B">
            <w:pPr>
              <w:pStyle w:val="Heading3"/>
              <w:rPr>
                <w:del w:id="1905" w:author="Sayali Dev" w:date="2018-02-02T14:22:00Z"/>
              </w:rPr>
              <w:pPrChange w:id="1906" w:author="Sayali Dev" w:date="2018-02-02T14:23:00Z">
                <w:pPr/>
              </w:pPrChange>
            </w:pPr>
            <w:del w:id="1907" w:author="Sayali Dev" w:date="2018-02-02T14:22:00Z">
              <w:r w:rsidDel="00A25026">
                <w:delText>Type state or province of the contact’s mailing address.</w:delText>
              </w:r>
            </w:del>
          </w:p>
        </w:tc>
      </w:tr>
      <w:tr w:rsidR="00F2232B" w:rsidDel="00A25026" w14:paraId="1A5385D8" w14:textId="7514D3FE" w:rsidTr="00F2232B">
        <w:trPr>
          <w:cantSplit/>
          <w:trHeight w:val="288"/>
          <w:del w:id="1908" w:author="Sayali Dev" w:date="2018-02-02T14:22:00Z"/>
        </w:trPr>
        <w:tc>
          <w:tcPr>
            <w:tcW w:w="2430" w:type="dxa"/>
            <w:vAlign w:val="center"/>
          </w:tcPr>
          <w:p w14:paraId="6CE40CDC" w14:textId="06E9AD33" w:rsidR="00F2232B" w:rsidDel="00A25026" w:rsidRDefault="00F2232B">
            <w:pPr>
              <w:pStyle w:val="Heading3"/>
              <w:rPr>
                <w:del w:id="1909" w:author="Sayali Dev" w:date="2018-02-02T14:22:00Z"/>
              </w:rPr>
              <w:pPrChange w:id="1910" w:author="Sayali Dev" w:date="2018-02-02T14:23:00Z">
                <w:pPr/>
              </w:pPrChange>
            </w:pPr>
            <w:del w:id="1911" w:author="Sayali Dev" w:date="2018-02-02T14:22:00Z">
              <w:r w:rsidDel="00A25026">
                <w:rPr>
                  <w:b w:val="0"/>
                </w:rPr>
                <w:delText>Zip / Postal Code</w:delText>
              </w:r>
            </w:del>
          </w:p>
        </w:tc>
        <w:tc>
          <w:tcPr>
            <w:tcW w:w="7380" w:type="dxa"/>
            <w:vAlign w:val="center"/>
          </w:tcPr>
          <w:p w14:paraId="03CE3F00" w14:textId="799C1D16" w:rsidR="00F2232B" w:rsidRPr="00D515B3" w:rsidDel="00A25026" w:rsidRDefault="00F2232B">
            <w:pPr>
              <w:pStyle w:val="Heading3"/>
              <w:rPr>
                <w:del w:id="1912" w:author="Sayali Dev" w:date="2018-02-02T14:22:00Z"/>
              </w:rPr>
              <w:pPrChange w:id="1913" w:author="Sayali Dev" w:date="2018-02-02T14:23:00Z">
                <w:pPr/>
              </w:pPrChange>
            </w:pPr>
            <w:del w:id="1914" w:author="Sayali Dev" w:date="2018-02-02T14:22:00Z">
              <w:r w:rsidDel="00A25026">
                <w:delText>Type postal code of the contact’s mailing address.</w:delText>
              </w:r>
            </w:del>
          </w:p>
        </w:tc>
      </w:tr>
      <w:tr w:rsidR="00F2232B" w:rsidDel="00A25026" w14:paraId="09BEEEF9" w14:textId="0EE2BEB6" w:rsidTr="00F2232B">
        <w:trPr>
          <w:cantSplit/>
          <w:trHeight w:val="288"/>
          <w:del w:id="1915" w:author="Sayali Dev" w:date="2018-02-02T14:22:00Z"/>
        </w:trPr>
        <w:tc>
          <w:tcPr>
            <w:tcW w:w="2430" w:type="dxa"/>
            <w:vAlign w:val="center"/>
          </w:tcPr>
          <w:p w14:paraId="114274B5" w14:textId="3B15B2FB" w:rsidR="00F2232B" w:rsidDel="00A25026" w:rsidRDefault="00F2232B">
            <w:pPr>
              <w:pStyle w:val="Heading3"/>
              <w:rPr>
                <w:del w:id="1916" w:author="Sayali Dev" w:date="2018-02-02T14:22:00Z"/>
              </w:rPr>
              <w:pPrChange w:id="1917" w:author="Sayali Dev" w:date="2018-02-02T14:23:00Z">
                <w:pPr/>
              </w:pPrChange>
            </w:pPr>
            <w:del w:id="1918" w:author="Sayali Dev" w:date="2018-02-02T14:22:00Z">
              <w:r w:rsidDel="00A25026">
                <w:rPr>
                  <w:b w:val="0"/>
                </w:rPr>
                <w:delText>Country</w:delText>
              </w:r>
            </w:del>
          </w:p>
        </w:tc>
        <w:tc>
          <w:tcPr>
            <w:tcW w:w="7380" w:type="dxa"/>
            <w:vAlign w:val="center"/>
          </w:tcPr>
          <w:p w14:paraId="3D83F0F0" w14:textId="2FDEBC18" w:rsidR="00F2232B" w:rsidRPr="00D515B3" w:rsidDel="00A25026" w:rsidRDefault="00F2232B">
            <w:pPr>
              <w:pStyle w:val="Heading3"/>
              <w:rPr>
                <w:del w:id="1919" w:author="Sayali Dev" w:date="2018-02-02T14:22:00Z"/>
              </w:rPr>
              <w:pPrChange w:id="1920" w:author="Sayali Dev" w:date="2018-02-02T14:23:00Z">
                <w:pPr/>
              </w:pPrChange>
            </w:pPr>
            <w:del w:id="1921" w:author="Sayali Dev" w:date="2018-02-02T14:22:00Z">
              <w:r w:rsidDel="00A25026">
                <w:delText>Type country of the contacts mailing address if other than USA.</w:delText>
              </w:r>
            </w:del>
          </w:p>
        </w:tc>
      </w:tr>
      <w:tr w:rsidR="00F2232B" w:rsidDel="00A25026" w14:paraId="51A337DF" w14:textId="10BF192F" w:rsidTr="00F2232B">
        <w:trPr>
          <w:cantSplit/>
          <w:trHeight w:val="288"/>
          <w:del w:id="1922" w:author="Sayali Dev" w:date="2018-02-02T14:22:00Z"/>
        </w:trPr>
        <w:tc>
          <w:tcPr>
            <w:tcW w:w="2430" w:type="dxa"/>
            <w:vAlign w:val="center"/>
          </w:tcPr>
          <w:p w14:paraId="7CE27A61" w14:textId="2BBB055D" w:rsidR="00F2232B" w:rsidDel="00A25026" w:rsidRDefault="00F2232B">
            <w:pPr>
              <w:pStyle w:val="Heading3"/>
              <w:rPr>
                <w:del w:id="1923" w:author="Sayali Dev" w:date="2018-02-02T14:22:00Z"/>
              </w:rPr>
              <w:pPrChange w:id="1924" w:author="Sayali Dev" w:date="2018-02-02T14:23:00Z">
                <w:pPr/>
              </w:pPrChange>
            </w:pPr>
            <w:del w:id="1925" w:author="Sayali Dev" w:date="2018-02-02T14:22:00Z">
              <w:r w:rsidDel="00A25026">
                <w:rPr>
                  <w:b w:val="0"/>
                </w:rPr>
                <w:delText>Telephone Number</w:delText>
              </w:r>
            </w:del>
          </w:p>
        </w:tc>
        <w:tc>
          <w:tcPr>
            <w:tcW w:w="7380" w:type="dxa"/>
            <w:vAlign w:val="center"/>
          </w:tcPr>
          <w:p w14:paraId="177DD6B9" w14:textId="0FF04CCD" w:rsidR="00F2232B" w:rsidRPr="00D515B3" w:rsidDel="00A25026" w:rsidRDefault="00F2232B">
            <w:pPr>
              <w:pStyle w:val="Heading3"/>
              <w:rPr>
                <w:del w:id="1926" w:author="Sayali Dev" w:date="2018-02-02T14:22:00Z"/>
              </w:rPr>
              <w:pPrChange w:id="1927" w:author="Sayali Dev" w:date="2018-02-02T14:23:00Z">
                <w:pPr/>
              </w:pPrChange>
            </w:pPr>
            <w:del w:id="1928" w:author="Sayali Dev" w:date="2018-02-02T14:22:00Z">
              <w:r w:rsidDel="00A25026">
                <w:delText>Type contact’s telephone number, if known.</w:delText>
              </w:r>
            </w:del>
          </w:p>
        </w:tc>
      </w:tr>
      <w:tr w:rsidR="00F2232B" w:rsidDel="00A25026" w14:paraId="0E69ECC9" w14:textId="5CDE0FF4" w:rsidTr="00F2232B">
        <w:trPr>
          <w:cantSplit/>
          <w:trHeight w:val="288"/>
          <w:del w:id="1929" w:author="Sayali Dev" w:date="2018-02-02T14:22:00Z"/>
        </w:trPr>
        <w:tc>
          <w:tcPr>
            <w:tcW w:w="2430" w:type="dxa"/>
            <w:vAlign w:val="center"/>
          </w:tcPr>
          <w:p w14:paraId="7DA3367B" w14:textId="0E35E935" w:rsidR="00F2232B" w:rsidDel="00A25026" w:rsidRDefault="00F2232B">
            <w:pPr>
              <w:pStyle w:val="Heading3"/>
              <w:rPr>
                <w:del w:id="1930" w:author="Sayali Dev" w:date="2018-02-02T14:22:00Z"/>
              </w:rPr>
              <w:pPrChange w:id="1931" w:author="Sayali Dev" w:date="2018-02-02T14:23:00Z">
                <w:pPr/>
              </w:pPrChange>
            </w:pPr>
            <w:del w:id="1932" w:author="Sayali Dev" w:date="2018-02-02T14:22:00Z">
              <w:r w:rsidDel="00A25026">
                <w:rPr>
                  <w:b w:val="0"/>
                </w:rPr>
                <w:delText>Contact Email</w:delText>
              </w:r>
            </w:del>
          </w:p>
        </w:tc>
        <w:tc>
          <w:tcPr>
            <w:tcW w:w="7380" w:type="dxa"/>
            <w:vAlign w:val="center"/>
          </w:tcPr>
          <w:p w14:paraId="796E1008" w14:textId="4FF749FB" w:rsidR="00F2232B" w:rsidRPr="00D515B3" w:rsidDel="00A25026" w:rsidRDefault="00F2232B">
            <w:pPr>
              <w:pStyle w:val="Heading3"/>
              <w:rPr>
                <w:del w:id="1933" w:author="Sayali Dev" w:date="2018-02-02T14:22:00Z"/>
              </w:rPr>
              <w:pPrChange w:id="1934" w:author="Sayali Dev" w:date="2018-02-02T14:23:00Z">
                <w:pPr/>
              </w:pPrChange>
            </w:pPr>
            <w:del w:id="1935" w:author="Sayali Dev" w:date="2018-02-02T14:22:00Z">
              <w:r w:rsidDel="00A25026">
                <w:delText>Type contact’s email address, if known.</w:delText>
              </w:r>
            </w:del>
          </w:p>
        </w:tc>
      </w:tr>
      <w:tr w:rsidR="00F2232B" w:rsidDel="00A25026" w14:paraId="6832389C" w14:textId="34F33962" w:rsidTr="00F2232B">
        <w:trPr>
          <w:cantSplit/>
          <w:trHeight w:val="288"/>
          <w:del w:id="1936" w:author="Sayali Dev" w:date="2018-02-02T14:22:00Z"/>
        </w:trPr>
        <w:tc>
          <w:tcPr>
            <w:tcW w:w="2430" w:type="dxa"/>
            <w:vAlign w:val="center"/>
          </w:tcPr>
          <w:p w14:paraId="10AD8176" w14:textId="38D541C0" w:rsidR="00F2232B" w:rsidDel="00A25026" w:rsidRDefault="00F2232B">
            <w:pPr>
              <w:pStyle w:val="Heading3"/>
              <w:rPr>
                <w:del w:id="1937" w:author="Sayali Dev" w:date="2018-02-02T14:22:00Z"/>
              </w:rPr>
              <w:pPrChange w:id="1938" w:author="Sayali Dev" w:date="2018-02-02T14:23:00Z">
                <w:pPr/>
              </w:pPrChange>
            </w:pPr>
            <w:del w:id="1939" w:author="Sayali Dev" w:date="2018-02-02T14:22:00Z">
              <w:r w:rsidDel="00A25026">
                <w:rPr>
                  <w:b w:val="0"/>
                </w:rPr>
                <w:delText>Shipment Type</w:delText>
              </w:r>
              <w:r w:rsidRPr="00F9591B" w:rsidDel="00A25026">
                <w:rPr>
                  <w:color w:val="FF0000"/>
                </w:rPr>
                <w:delText>*</w:delText>
              </w:r>
            </w:del>
          </w:p>
        </w:tc>
        <w:tc>
          <w:tcPr>
            <w:tcW w:w="7380" w:type="dxa"/>
            <w:vAlign w:val="center"/>
          </w:tcPr>
          <w:p w14:paraId="6B4C464F" w14:textId="684833AC" w:rsidR="00F2232B" w:rsidDel="00A25026" w:rsidRDefault="00F2232B">
            <w:pPr>
              <w:pStyle w:val="Heading3"/>
              <w:rPr>
                <w:del w:id="1940" w:author="Sayali Dev" w:date="2018-02-02T14:22:00Z"/>
              </w:rPr>
              <w:pPrChange w:id="1941" w:author="Sayali Dev" w:date="2018-02-02T14:23:00Z">
                <w:pPr/>
              </w:pPrChange>
            </w:pPr>
            <w:del w:id="1942" w:author="Sayali Dev" w:date="2018-02-02T14:22:00Z">
              <w:r w:rsidDel="00A25026">
                <w:delText xml:space="preserve">Click the appropriate shipment type. </w:delText>
              </w:r>
            </w:del>
          </w:p>
        </w:tc>
      </w:tr>
      <w:tr w:rsidR="00F2232B" w:rsidDel="00A25026" w14:paraId="14C514C0" w14:textId="45942114" w:rsidTr="00F2232B">
        <w:trPr>
          <w:cantSplit/>
          <w:trHeight w:val="288"/>
          <w:del w:id="1943" w:author="Sayali Dev" w:date="2018-02-02T14:22:00Z"/>
        </w:trPr>
        <w:tc>
          <w:tcPr>
            <w:tcW w:w="2430" w:type="dxa"/>
            <w:vAlign w:val="center"/>
          </w:tcPr>
          <w:p w14:paraId="69B2B8DF" w14:textId="3DE6593D" w:rsidR="00F2232B" w:rsidDel="00A25026" w:rsidRDefault="00F2232B">
            <w:pPr>
              <w:pStyle w:val="Heading3"/>
              <w:rPr>
                <w:del w:id="1944" w:author="Sayali Dev" w:date="2018-02-02T14:22:00Z"/>
              </w:rPr>
              <w:pPrChange w:id="1945" w:author="Sayali Dev" w:date="2018-02-02T14:23:00Z">
                <w:pPr/>
              </w:pPrChange>
            </w:pPr>
            <w:del w:id="1946" w:author="Sayali Dev" w:date="2018-02-02T14:22:00Z">
              <w:r w:rsidDel="00A25026">
                <w:rPr>
                  <w:b w:val="0"/>
                </w:rPr>
                <w:delText xml:space="preserve">Shipment </w:delText>
              </w:r>
              <w:r w:rsidRPr="009C07F3" w:rsidDel="00A25026">
                <w:rPr>
                  <w:b w:val="0"/>
                </w:rPr>
                <w:delText>Comments</w:delText>
              </w:r>
            </w:del>
          </w:p>
        </w:tc>
        <w:tc>
          <w:tcPr>
            <w:tcW w:w="7380" w:type="dxa"/>
            <w:vAlign w:val="center"/>
          </w:tcPr>
          <w:p w14:paraId="086B3B0D" w14:textId="48FA4E21" w:rsidR="00F2232B" w:rsidDel="00A25026" w:rsidRDefault="00F2232B">
            <w:pPr>
              <w:pStyle w:val="Heading3"/>
              <w:rPr>
                <w:del w:id="1947" w:author="Sayali Dev" w:date="2018-02-02T14:22:00Z"/>
              </w:rPr>
              <w:pPrChange w:id="1948" w:author="Sayali Dev" w:date="2018-02-02T14:23:00Z">
                <w:pPr/>
              </w:pPrChange>
            </w:pPr>
            <w:del w:id="1949" w:author="Sayali Dev" w:date="2018-02-02T14:22:00Z">
              <w:r w:rsidDel="00A25026">
                <w:delText>Type comments, as needed.</w:delText>
              </w:r>
            </w:del>
          </w:p>
        </w:tc>
      </w:tr>
      <w:tr w:rsidR="00F2232B" w:rsidDel="00A25026" w14:paraId="40DD161F" w14:textId="5932DF98" w:rsidTr="00F2232B">
        <w:trPr>
          <w:cantSplit/>
          <w:trHeight w:val="288"/>
          <w:del w:id="1950" w:author="Sayali Dev" w:date="2018-02-02T14:22:00Z"/>
        </w:trPr>
        <w:tc>
          <w:tcPr>
            <w:tcW w:w="2430" w:type="dxa"/>
            <w:tcBorders>
              <w:top w:val="single" w:sz="4" w:space="0" w:color="000000"/>
              <w:left w:val="single" w:sz="4" w:space="0" w:color="000000"/>
              <w:bottom w:val="single" w:sz="4" w:space="0" w:color="000000"/>
              <w:right w:val="single" w:sz="4" w:space="0" w:color="000000"/>
            </w:tcBorders>
            <w:vAlign w:val="center"/>
          </w:tcPr>
          <w:p w14:paraId="67B9D7F9" w14:textId="1D4062B7" w:rsidR="00F2232B" w:rsidDel="00A25026" w:rsidRDefault="00F2232B">
            <w:pPr>
              <w:pStyle w:val="Heading3"/>
              <w:rPr>
                <w:del w:id="1951" w:author="Sayali Dev" w:date="2018-02-02T14:22:00Z"/>
              </w:rPr>
              <w:pPrChange w:id="1952" w:author="Sayali Dev" w:date="2018-02-02T14:23:00Z">
                <w:pPr/>
              </w:pPrChange>
            </w:pPr>
            <w:del w:id="1953" w:author="Sayali Dev" w:date="2018-02-02T14:22:00Z">
              <w:r w:rsidDel="00A25026">
                <w:rPr>
                  <w:b w:val="0"/>
                </w:rPr>
                <w:delText xml:space="preserve"> Identifier</w:delText>
              </w:r>
              <w:r w:rsidRPr="0078353E" w:rsidDel="00A25026">
                <w:rPr>
                  <w:b w:val="0"/>
                  <w:color w:val="FF0000"/>
                </w:rPr>
                <w:delText>*</w:delText>
              </w:r>
            </w:del>
          </w:p>
        </w:tc>
        <w:tc>
          <w:tcPr>
            <w:tcW w:w="7380" w:type="dxa"/>
            <w:tcBorders>
              <w:top w:val="single" w:sz="4" w:space="0" w:color="000000"/>
              <w:left w:val="single" w:sz="4" w:space="0" w:color="000000"/>
              <w:bottom w:val="single" w:sz="4" w:space="0" w:color="000000"/>
              <w:right w:val="single" w:sz="4" w:space="0" w:color="000000"/>
            </w:tcBorders>
            <w:vAlign w:val="center"/>
          </w:tcPr>
          <w:p w14:paraId="5F9F5D92" w14:textId="3C0EBC70" w:rsidR="00F2232B" w:rsidDel="00A25026" w:rsidRDefault="00F2232B">
            <w:pPr>
              <w:pStyle w:val="Heading3"/>
              <w:rPr>
                <w:del w:id="1954" w:author="Sayali Dev" w:date="2018-02-02T14:22:00Z"/>
              </w:rPr>
              <w:pPrChange w:id="1955" w:author="Sayali Dev" w:date="2018-02-02T14:23:00Z">
                <w:pPr/>
              </w:pPrChange>
            </w:pPr>
            <w:del w:id="1956" w:author="Sayali Dev" w:date="2018-02-02T14:22:00Z">
              <w:r w:rsidDel="00A25026">
                <w:delText xml:space="preserve">Type or scan the Identifier of the kit or the biospecimen you want to add to the shipment and click </w:delText>
              </w:r>
              <w:r w:rsidRPr="00C554B0" w:rsidDel="00A25026">
                <w:rPr>
                  <w:b w:val="0"/>
                </w:rPr>
                <w:delText>ADD</w:delText>
              </w:r>
              <w:r w:rsidRPr="0078353E" w:rsidDel="00A25026">
                <w:delText xml:space="preserve">. </w:delText>
              </w:r>
              <w:r w:rsidRPr="00FE17D2" w:rsidDel="00A25026">
                <w:delText>Repeat</w:delText>
              </w:r>
              <w:r w:rsidDel="00A25026">
                <w:delText xml:space="preserve"> for each kit or biospecimen you want added to the shipment (one kit or biospecimen at a time). </w:delText>
              </w:r>
            </w:del>
          </w:p>
          <w:p w14:paraId="7FD59C60" w14:textId="3282A64E" w:rsidR="00F2232B" w:rsidDel="00A25026" w:rsidRDefault="00F2232B">
            <w:pPr>
              <w:pStyle w:val="Heading3"/>
              <w:rPr>
                <w:del w:id="1957" w:author="Sayali Dev" w:date="2018-02-02T14:22:00Z"/>
              </w:rPr>
              <w:pPrChange w:id="1958" w:author="Sayali Dev" w:date="2018-02-02T14:23:00Z">
                <w:pPr/>
              </w:pPrChange>
            </w:pPr>
            <w:del w:id="1959" w:author="Sayali Dev" w:date="2018-02-02T14:22:00Z">
              <w:r w:rsidDel="00A25026">
                <w:delText>The specified biospecimens appear in the shipment cart (right side).</w:delText>
              </w:r>
              <w:r w:rsidRPr="0078353E" w:rsidDel="00A25026">
                <w:delText xml:space="preserve"> </w:delText>
              </w:r>
              <w:r w:rsidRPr="0078353E" w:rsidDel="00A25026">
                <w:br/>
              </w:r>
              <w:r w:rsidRPr="00C554B0" w:rsidDel="00A25026">
                <w:rPr>
                  <w:b w:val="0"/>
                </w:rPr>
                <w:delText>Note:</w:delText>
              </w:r>
              <w:r w:rsidDel="00A25026">
                <w:delText xml:space="preserve"> If a Kit Identifier is used, all biospecimens associated with this kit appear the shipment cart</w:delText>
              </w:r>
              <w:r w:rsidRPr="00917CFD" w:rsidDel="00A25026">
                <w:delText>.</w:delText>
              </w:r>
            </w:del>
          </w:p>
        </w:tc>
      </w:tr>
    </w:tbl>
    <w:p w14:paraId="7CA677DA" w14:textId="77777777" w:rsidR="00F2232B" w:rsidDel="00A25026" w:rsidRDefault="00F2232B">
      <w:pPr>
        <w:pStyle w:val="Heading3"/>
        <w:rPr>
          <w:del w:id="1960" w:author="Sayali Dev" w:date="2018-02-02T14:23:00Z"/>
        </w:rPr>
        <w:pPrChange w:id="1961" w:author="Sayali Dev" w:date="2018-02-02T14:23:00Z">
          <w:pPr>
            <w:ind w:right="540"/>
          </w:pPr>
        </w:pPrChange>
      </w:pPr>
    </w:p>
    <w:p w14:paraId="1950E92C" w14:textId="77777777" w:rsidR="00F2232B" w:rsidRDefault="00F2232B">
      <w:pPr>
        <w:pStyle w:val="Heading3"/>
        <w:pPrChange w:id="1962" w:author="Sayali Dev" w:date="2018-02-02T14:23:00Z">
          <w:pPr>
            <w:ind w:right="540"/>
          </w:pPr>
        </w:pPrChange>
      </w:pPr>
    </w:p>
    <w:p w14:paraId="500E03F1" w14:textId="47E2878A" w:rsidR="00F2232B" w:rsidDel="00A25026" w:rsidRDefault="00F2232B" w:rsidP="00E55723">
      <w:pPr>
        <w:numPr>
          <w:ilvl w:val="0"/>
          <w:numId w:val="26"/>
        </w:numPr>
        <w:ind w:right="540"/>
        <w:rPr>
          <w:del w:id="1963" w:author="Sayali Dev" w:date="2018-02-02T14:22:00Z"/>
        </w:rPr>
      </w:pPr>
      <w:del w:id="1964" w:author="Sayali Dev" w:date="2018-02-02T14:22:00Z">
        <w:r w:rsidDel="00A25026">
          <w:delText>To add a biospecimen to the shipment with an identifier that is not currently in the system:</w:delText>
        </w:r>
      </w:del>
    </w:p>
    <w:p w14:paraId="44BA0EEA" w14:textId="2BF1F0E3" w:rsidR="00F2232B" w:rsidDel="00A25026" w:rsidRDefault="00F2232B" w:rsidP="00F2232B">
      <w:pPr>
        <w:numPr>
          <w:ilvl w:val="0"/>
          <w:numId w:val="22"/>
        </w:numPr>
        <w:rPr>
          <w:del w:id="1965" w:author="Sayali Dev" w:date="2018-02-02T14:22:00Z"/>
        </w:rPr>
      </w:pPr>
      <w:del w:id="1966" w:author="Sayali Dev" w:date="2018-02-02T14:22:00Z">
        <w:r w:rsidDel="00A25026">
          <w:delText xml:space="preserve">In the </w:delText>
        </w:r>
        <w:r w:rsidRPr="002E3A75" w:rsidDel="00A25026">
          <w:rPr>
            <w:b/>
          </w:rPr>
          <w:delText>Identifier</w:delText>
        </w:r>
        <w:r w:rsidDel="00A25026">
          <w:delText xml:space="preserve"> box, type the appropriate identifier number and click </w:delText>
        </w:r>
        <w:r w:rsidRPr="001A2ACE" w:rsidDel="00A25026">
          <w:rPr>
            <w:b/>
          </w:rPr>
          <w:delText>ADD</w:delText>
        </w:r>
        <w:r w:rsidDel="00A25026">
          <w:delText xml:space="preserve">. </w:delText>
        </w:r>
      </w:del>
    </w:p>
    <w:p w14:paraId="30DB0319" w14:textId="417FE1AD" w:rsidR="00F2232B" w:rsidDel="00A25026" w:rsidRDefault="00F2232B" w:rsidP="00F2232B">
      <w:pPr>
        <w:ind w:left="1440"/>
        <w:rPr>
          <w:del w:id="1967" w:author="Sayali Dev" w:date="2018-02-02T14:22:00Z"/>
        </w:rPr>
      </w:pPr>
      <w:del w:id="1968" w:author="Sayali Dev" w:date="2018-02-02T14:22:00Z">
        <w:r w:rsidDel="00A25026">
          <w:delText xml:space="preserve">The </w:delText>
        </w:r>
        <w:r w:rsidRPr="002E3A75" w:rsidDel="00A25026">
          <w:rPr>
            <w:b/>
          </w:rPr>
          <w:delText>Create Inventory</w:delText>
        </w:r>
        <w:r w:rsidDel="00A25026">
          <w:delText xml:space="preserve"> window appears.</w:delText>
        </w:r>
      </w:del>
    </w:p>
    <w:p w14:paraId="5D12929F" w14:textId="620187A8" w:rsidR="00F2232B" w:rsidDel="00A25026" w:rsidRDefault="00F2232B" w:rsidP="00F2232B">
      <w:pPr>
        <w:ind w:left="1440"/>
        <w:rPr>
          <w:del w:id="1969" w:author="Sayali Dev" w:date="2018-02-02T14:22:00Z"/>
        </w:rPr>
      </w:pPr>
    </w:p>
    <w:p w14:paraId="2C8FD4F9" w14:textId="6C21CE44" w:rsidR="00F2232B" w:rsidDel="00A25026" w:rsidRDefault="00F2232B" w:rsidP="00F2232B">
      <w:pPr>
        <w:ind w:left="720" w:firstLine="720"/>
        <w:rPr>
          <w:del w:id="1970" w:author="Sayali Dev" w:date="2018-02-02T14:22:00Z"/>
        </w:rPr>
      </w:pPr>
      <w:del w:id="1971" w:author="Sayali Dev" w:date="2018-02-02T14:22:00Z">
        <w:r w:rsidRPr="00691675" w:rsidDel="00A25026">
          <w:rPr>
            <w:noProof/>
          </w:rPr>
          <w:drawing>
            <wp:inline distT="0" distB="0" distL="0" distR="0" wp14:anchorId="5D5B63DE" wp14:editId="161326B9">
              <wp:extent cx="5212080" cy="2153285"/>
              <wp:effectExtent l="19050" t="19050" r="26670" b="18415"/>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12080" cy="2153285"/>
                      </a:xfrm>
                      <a:prstGeom prst="rect">
                        <a:avLst/>
                      </a:prstGeom>
                      <a:noFill/>
                      <a:ln w="3175">
                        <a:solidFill>
                          <a:schemeClr val="tx1"/>
                        </a:solidFill>
                      </a:ln>
                    </pic:spPr>
                  </pic:pic>
                </a:graphicData>
              </a:graphic>
            </wp:inline>
          </w:drawing>
        </w:r>
      </w:del>
    </w:p>
    <w:p w14:paraId="24EA2DEC" w14:textId="7E85D672" w:rsidR="00F2232B" w:rsidDel="00A25026" w:rsidRDefault="00F2232B" w:rsidP="00F2232B">
      <w:pPr>
        <w:pStyle w:val="Figure"/>
        <w:tabs>
          <w:tab w:val="clear" w:pos="1710"/>
          <w:tab w:val="num" w:pos="1800"/>
          <w:tab w:val="num" w:pos="2430"/>
        </w:tabs>
        <w:ind w:left="1800" w:hanging="432"/>
        <w:rPr>
          <w:del w:id="1972" w:author="Sayali Dev" w:date="2018-02-02T14:22:00Z"/>
        </w:rPr>
      </w:pPr>
      <w:del w:id="1973" w:author="Sayali Dev" w:date="2018-02-02T14:22:00Z">
        <w:r w:rsidDel="00A25026">
          <w:delText>Create Inventory window</w:delText>
        </w:r>
      </w:del>
    </w:p>
    <w:p w14:paraId="46F08BEE" w14:textId="6F80DA5B" w:rsidR="00F2232B" w:rsidDel="00A25026" w:rsidRDefault="00F2232B" w:rsidP="00F2232B">
      <w:pPr>
        <w:ind w:left="1440"/>
        <w:rPr>
          <w:del w:id="1974" w:author="Sayali Dev" w:date="2018-02-02T14:22:00Z"/>
        </w:rPr>
      </w:pPr>
    </w:p>
    <w:p w14:paraId="1534F118" w14:textId="10AD68C0" w:rsidR="00F2232B" w:rsidDel="00A25026" w:rsidRDefault="00F2232B" w:rsidP="00F2232B">
      <w:pPr>
        <w:pStyle w:val="BodyText"/>
        <w:numPr>
          <w:ilvl w:val="0"/>
          <w:numId w:val="22"/>
        </w:numPr>
        <w:ind w:right="540"/>
        <w:rPr>
          <w:del w:id="1975" w:author="Sayali Dev" w:date="2018-02-02T14:22:00Z"/>
        </w:rPr>
      </w:pPr>
      <w:del w:id="1976" w:author="Sayali Dev" w:date="2018-02-02T14:22:00Z">
        <w:r w:rsidDel="00A25026">
          <w:delText xml:space="preserve">Enter appropriate information in </w:delText>
        </w:r>
        <w:r w:rsidDel="00A25026">
          <w:rPr>
            <w:lang w:val="en-US"/>
          </w:rPr>
          <w:delText>each</w:delText>
        </w:r>
        <w:r w:rsidDel="00A25026">
          <w:delText xml:space="preserve"> field. </w:delText>
        </w:r>
        <w:r w:rsidDel="00A25026">
          <w:rPr>
            <w:lang w:val="en-US"/>
          </w:rPr>
          <w:delText>F</w:delText>
        </w:r>
        <w:r w:rsidDel="00A25026">
          <w:delText xml:space="preserve">ollowing table lists each field and its description. </w:delText>
        </w:r>
      </w:del>
    </w:p>
    <w:p w14:paraId="2B11F213" w14:textId="15DEEB36" w:rsidR="00F2232B" w:rsidDel="00A25026" w:rsidRDefault="00F2232B" w:rsidP="00F2232B">
      <w:pPr>
        <w:pStyle w:val="BodyText"/>
        <w:ind w:left="720" w:right="540" w:firstLine="720"/>
        <w:rPr>
          <w:del w:id="1977" w:author="Sayali Dev" w:date="2018-02-02T14:22:00Z"/>
        </w:rPr>
      </w:pPr>
      <w:del w:id="1978" w:author="Sayali Dev" w:date="2018-02-02T14:22:00Z">
        <w:r w:rsidRPr="00F9591B" w:rsidDel="00A25026">
          <w:rPr>
            <w:b/>
          </w:rPr>
          <w:delText>Note:</w:delText>
        </w:r>
        <w:r w:rsidRPr="00F9591B" w:rsidDel="00A25026">
          <w:delText xml:space="preserve"> Fields that are marked with the red asterisk (</w:delText>
        </w:r>
        <w:r w:rsidRPr="00F9591B" w:rsidDel="00A25026">
          <w:rPr>
            <w:color w:val="FF0000"/>
          </w:rPr>
          <w:delText>*</w:delText>
        </w:r>
        <w:r w:rsidRPr="00F9591B" w:rsidDel="00A25026">
          <w:delText>) are ma</w:delText>
        </w:r>
        <w:r w:rsidDel="00A25026">
          <w:delText>n</w:delText>
        </w:r>
        <w:r w:rsidRPr="00F9591B" w:rsidDel="00A25026">
          <w:delText>datory</w:delText>
        </w:r>
        <w:r w:rsidDel="00A25026">
          <w:delText>.</w:delText>
        </w:r>
      </w:del>
    </w:p>
    <w:p w14:paraId="6A8079E6" w14:textId="23F22A18" w:rsidR="00F2232B" w:rsidDel="00A25026" w:rsidRDefault="00F2232B" w:rsidP="00F2232B">
      <w:pPr>
        <w:pStyle w:val="BodyText"/>
        <w:ind w:left="720" w:right="540"/>
        <w:rPr>
          <w:del w:id="1979" w:author="Sayali Dev" w:date="2018-02-02T14:22:00Z"/>
        </w:rPr>
      </w:pPr>
    </w:p>
    <w:p w14:paraId="5DD152D5" w14:textId="43C05173" w:rsidR="00F2232B" w:rsidRPr="00E63C3C" w:rsidDel="00A25026" w:rsidRDefault="00F2232B" w:rsidP="00F2232B">
      <w:pPr>
        <w:pStyle w:val="Caption"/>
        <w:ind w:left="720" w:firstLine="720"/>
        <w:rPr>
          <w:del w:id="1980" w:author="Sayali Dev" w:date="2018-02-02T14:22:00Z"/>
        </w:rPr>
      </w:pPr>
      <w:del w:id="1981" w:author="Sayali Dev" w:date="2018-02-02T14:22:00Z">
        <w:r w:rsidDel="00A25026">
          <w:delText xml:space="preserve">Table </w:delText>
        </w:r>
        <w:r w:rsidR="00DD1C64" w:rsidDel="00A25026">
          <w:fldChar w:fldCharType="begin"/>
        </w:r>
        <w:r w:rsidR="00DD1C64" w:rsidDel="00A25026">
          <w:delInstrText xml:space="preserve"> SEQ Figure \* ARABIC </w:delInstrText>
        </w:r>
        <w:r w:rsidR="00DD1C64" w:rsidDel="00A25026">
          <w:fldChar w:fldCharType="separate"/>
        </w:r>
      </w:del>
      <w:del w:id="1982" w:author="Sayali Dev" w:date="2018-02-02T13:47:00Z">
        <w:r w:rsidDel="00EB76E3">
          <w:rPr>
            <w:noProof/>
          </w:rPr>
          <w:delText>17</w:delText>
        </w:r>
      </w:del>
      <w:del w:id="1983" w:author="Sayali Dev" w:date="2018-02-02T14:22:00Z">
        <w:r w:rsidR="00DD1C64" w:rsidDel="00A25026">
          <w:rPr>
            <w:noProof/>
          </w:rPr>
          <w:fldChar w:fldCharType="end"/>
        </w:r>
        <w:r w:rsidDel="00A25026">
          <w:delText>: Adding a biospecimen with an identifier not in the system</w:delText>
        </w:r>
      </w:del>
    </w:p>
    <w:tbl>
      <w:tblPr>
        <w:tblW w:w="909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70"/>
        <w:gridCol w:w="7020"/>
      </w:tblGrid>
      <w:tr w:rsidR="00F2232B" w:rsidRPr="007A152E" w:rsidDel="00A25026" w14:paraId="0EFD853C" w14:textId="687A38AF" w:rsidTr="00F2232B">
        <w:trPr>
          <w:cantSplit/>
          <w:trHeight w:val="288"/>
          <w:tblHeader/>
          <w:del w:id="1984" w:author="Sayali Dev" w:date="2018-02-02T14:22:00Z"/>
        </w:trPr>
        <w:tc>
          <w:tcPr>
            <w:tcW w:w="2070" w:type="dxa"/>
            <w:shd w:val="clear" w:color="auto" w:fill="BFBFBF"/>
            <w:vAlign w:val="center"/>
          </w:tcPr>
          <w:p w14:paraId="42638CE5" w14:textId="08FCB913" w:rsidR="00F2232B" w:rsidRPr="007A152E" w:rsidDel="00A25026" w:rsidRDefault="00F2232B" w:rsidP="00F2232B">
            <w:pPr>
              <w:rPr>
                <w:del w:id="1985" w:author="Sayali Dev" w:date="2018-02-02T14:22:00Z"/>
                <w:b/>
              </w:rPr>
            </w:pPr>
            <w:del w:id="1986" w:author="Sayali Dev" w:date="2018-02-02T14:22:00Z">
              <w:r w:rsidDel="00A25026">
                <w:rPr>
                  <w:b/>
                </w:rPr>
                <w:delText>Field</w:delText>
              </w:r>
            </w:del>
          </w:p>
        </w:tc>
        <w:tc>
          <w:tcPr>
            <w:tcW w:w="7020" w:type="dxa"/>
            <w:shd w:val="clear" w:color="auto" w:fill="BFBFBF"/>
            <w:vAlign w:val="center"/>
          </w:tcPr>
          <w:p w14:paraId="00210D07" w14:textId="6254C0ED" w:rsidR="00F2232B" w:rsidRPr="007A152E" w:rsidDel="00A25026" w:rsidRDefault="00F2232B" w:rsidP="00F2232B">
            <w:pPr>
              <w:rPr>
                <w:del w:id="1987" w:author="Sayali Dev" w:date="2018-02-02T14:22:00Z"/>
                <w:b/>
              </w:rPr>
            </w:pPr>
            <w:del w:id="1988" w:author="Sayali Dev" w:date="2018-02-02T14:22:00Z">
              <w:r w:rsidRPr="007A152E" w:rsidDel="00A25026">
                <w:rPr>
                  <w:b/>
                </w:rPr>
                <w:delText>Description</w:delText>
              </w:r>
            </w:del>
          </w:p>
        </w:tc>
      </w:tr>
      <w:tr w:rsidR="00F2232B" w:rsidDel="00A25026" w14:paraId="3E89C0F8" w14:textId="09B2EBD5" w:rsidTr="00F2232B">
        <w:trPr>
          <w:cantSplit/>
          <w:trHeight w:val="288"/>
          <w:del w:id="1989" w:author="Sayali Dev" w:date="2018-02-02T14:22:00Z"/>
        </w:trPr>
        <w:tc>
          <w:tcPr>
            <w:tcW w:w="2070" w:type="dxa"/>
          </w:tcPr>
          <w:p w14:paraId="2EED1169" w14:textId="025EA65F" w:rsidR="00F2232B" w:rsidDel="00A25026" w:rsidRDefault="00F2232B" w:rsidP="00F2232B">
            <w:pPr>
              <w:rPr>
                <w:del w:id="1990" w:author="Sayali Dev" w:date="2018-02-02T14:22:00Z"/>
                <w:b/>
              </w:rPr>
            </w:pPr>
            <w:del w:id="1991" w:author="Sayali Dev" w:date="2018-02-02T14:22:00Z">
              <w:r w:rsidDel="00A25026">
                <w:rPr>
                  <w:b/>
                </w:rPr>
                <w:delText>Source Identifier</w:delText>
              </w:r>
              <w:r w:rsidRPr="00F9591B" w:rsidDel="00A25026">
                <w:rPr>
                  <w:color w:val="FF0000"/>
                </w:rPr>
                <w:delText>*</w:delText>
              </w:r>
            </w:del>
          </w:p>
        </w:tc>
        <w:tc>
          <w:tcPr>
            <w:tcW w:w="7020" w:type="dxa"/>
            <w:vAlign w:val="center"/>
          </w:tcPr>
          <w:p w14:paraId="57C1BD58" w14:textId="042139CC" w:rsidR="00F2232B" w:rsidDel="00A25026" w:rsidRDefault="00F2232B" w:rsidP="00F2232B">
            <w:pPr>
              <w:rPr>
                <w:del w:id="1992" w:author="Sayali Dev" w:date="2018-02-02T14:22:00Z"/>
              </w:rPr>
            </w:pPr>
            <w:del w:id="1993" w:author="Sayali Dev" w:date="2018-02-02T14:22:00Z">
              <w:r w:rsidDel="00A25026">
                <w:delText xml:space="preserve">The identifier that you typed in the Source Identifier field on Create Shipment screen appears here. </w:delText>
              </w:r>
            </w:del>
          </w:p>
        </w:tc>
      </w:tr>
      <w:tr w:rsidR="00F2232B" w:rsidDel="00A25026" w14:paraId="2683A7F8" w14:textId="192D95E7" w:rsidTr="00F2232B">
        <w:trPr>
          <w:cantSplit/>
          <w:trHeight w:val="288"/>
          <w:del w:id="1994" w:author="Sayali Dev" w:date="2018-02-02T14:22:00Z"/>
        </w:trPr>
        <w:tc>
          <w:tcPr>
            <w:tcW w:w="2070" w:type="dxa"/>
          </w:tcPr>
          <w:p w14:paraId="45BCC86E" w14:textId="1301C7CB" w:rsidR="00F2232B" w:rsidDel="00A25026" w:rsidRDefault="00F2232B" w:rsidP="00F2232B">
            <w:pPr>
              <w:rPr>
                <w:del w:id="1995" w:author="Sayali Dev" w:date="2018-02-02T14:22:00Z"/>
                <w:b/>
              </w:rPr>
            </w:pPr>
            <w:del w:id="1996" w:author="Sayali Dev" w:date="2018-02-02T14:22:00Z">
              <w:r w:rsidDel="00A25026">
                <w:rPr>
                  <w:b/>
                </w:rPr>
                <w:delText>Collections</w:delText>
              </w:r>
              <w:r w:rsidRPr="00F9591B" w:rsidDel="00A25026">
                <w:rPr>
                  <w:color w:val="FF0000"/>
                </w:rPr>
                <w:delText>*</w:delText>
              </w:r>
            </w:del>
          </w:p>
        </w:tc>
        <w:tc>
          <w:tcPr>
            <w:tcW w:w="7020" w:type="dxa"/>
            <w:vAlign w:val="center"/>
          </w:tcPr>
          <w:p w14:paraId="7661F1BC" w14:textId="465A81AD" w:rsidR="00F2232B" w:rsidDel="00A25026" w:rsidRDefault="00F2232B" w:rsidP="00F2232B">
            <w:pPr>
              <w:rPr>
                <w:del w:id="1997" w:author="Sayali Dev" w:date="2018-02-02T14:22:00Z"/>
              </w:rPr>
            </w:pPr>
            <w:del w:id="1998" w:author="Sayali Dev" w:date="2018-02-02T14:22:00Z">
              <w:r w:rsidDel="00A25026">
                <w:delText>Click appropriate Collection to which this biospecimen should be assigned.</w:delText>
              </w:r>
            </w:del>
          </w:p>
        </w:tc>
      </w:tr>
      <w:tr w:rsidR="00F2232B" w:rsidDel="00A25026" w14:paraId="4EB0F58B" w14:textId="09CCE804" w:rsidTr="00F2232B">
        <w:trPr>
          <w:cantSplit/>
          <w:trHeight w:val="288"/>
          <w:del w:id="1999" w:author="Sayali Dev" w:date="2018-02-02T14:22:00Z"/>
        </w:trPr>
        <w:tc>
          <w:tcPr>
            <w:tcW w:w="2070" w:type="dxa"/>
            <w:vAlign w:val="center"/>
          </w:tcPr>
          <w:p w14:paraId="23CF9383" w14:textId="472948BA" w:rsidR="00F2232B" w:rsidDel="00A25026" w:rsidRDefault="00F2232B" w:rsidP="00F2232B">
            <w:pPr>
              <w:rPr>
                <w:del w:id="2000" w:author="Sayali Dev" w:date="2018-02-02T14:22:00Z"/>
                <w:b/>
              </w:rPr>
            </w:pPr>
            <w:del w:id="2001" w:author="Sayali Dev" w:date="2018-02-02T14:22:00Z">
              <w:r w:rsidDel="00A25026">
                <w:rPr>
                  <w:b/>
                </w:rPr>
                <w:delText>Specimen Type</w:delText>
              </w:r>
              <w:r w:rsidRPr="00F9591B" w:rsidDel="00A25026">
                <w:rPr>
                  <w:color w:val="FF0000"/>
                </w:rPr>
                <w:delText>*</w:delText>
              </w:r>
            </w:del>
          </w:p>
        </w:tc>
        <w:tc>
          <w:tcPr>
            <w:tcW w:w="7020" w:type="dxa"/>
            <w:vAlign w:val="center"/>
          </w:tcPr>
          <w:p w14:paraId="6D5AC7D4" w14:textId="18F1A829" w:rsidR="00F2232B" w:rsidDel="00A25026" w:rsidRDefault="00F2232B" w:rsidP="00F2232B">
            <w:pPr>
              <w:rPr>
                <w:del w:id="2002" w:author="Sayali Dev" w:date="2018-02-02T14:22:00Z"/>
              </w:rPr>
            </w:pPr>
            <w:del w:id="2003" w:author="Sayali Dev" w:date="2018-02-02T14:22:00Z">
              <w:r w:rsidDel="00A25026">
                <w:delText>Click appropriate specimen type for this biospecimen.</w:delText>
              </w:r>
            </w:del>
          </w:p>
        </w:tc>
      </w:tr>
      <w:tr w:rsidR="00F2232B" w:rsidDel="00A25026" w14:paraId="0A9D2E8E" w14:textId="5D23D927" w:rsidTr="00F2232B">
        <w:trPr>
          <w:cantSplit/>
          <w:trHeight w:val="288"/>
          <w:del w:id="2004" w:author="Sayali Dev" w:date="2018-02-02T14:22:00Z"/>
        </w:trPr>
        <w:tc>
          <w:tcPr>
            <w:tcW w:w="2070" w:type="dxa"/>
            <w:vAlign w:val="center"/>
          </w:tcPr>
          <w:p w14:paraId="75C8B421" w14:textId="492CCA23" w:rsidR="00F2232B" w:rsidDel="00A25026" w:rsidRDefault="00F2232B" w:rsidP="00F2232B">
            <w:pPr>
              <w:rPr>
                <w:del w:id="2005" w:author="Sayali Dev" w:date="2018-02-02T14:22:00Z"/>
                <w:b/>
              </w:rPr>
            </w:pPr>
            <w:del w:id="2006" w:author="Sayali Dev" w:date="2018-02-02T14:22:00Z">
              <w:r w:rsidDel="00A25026">
                <w:rPr>
                  <w:b/>
                </w:rPr>
                <w:delText>Sample Type</w:delText>
              </w:r>
              <w:r w:rsidRPr="00F9591B" w:rsidDel="00A25026">
                <w:rPr>
                  <w:color w:val="FF0000"/>
                </w:rPr>
                <w:delText>*</w:delText>
              </w:r>
            </w:del>
          </w:p>
        </w:tc>
        <w:tc>
          <w:tcPr>
            <w:tcW w:w="7020" w:type="dxa"/>
            <w:vAlign w:val="center"/>
          </w:tcPr>
          <w:p w14:paraId="2FB33FA3" w14:textId="5653850B" w:rsidR="00F2232B" w:rsidDel="00A25026" w:rsidRDefault="00F2232B" w:rsidP="00F2232B">
            <w:pPr>
              <w:rPr>
                <w:del w:id="2007" w:author="Sayali Dev" w:date="2018-02-02T14:22:00Z"/>
              </w:rPr>
            </w:pPr>
            <w:del w:id="2008" w:author="Sayali Dev" w:date="2018-02-02T14:22:00Z">
              <w:r w:rsidDel="00A25026">
                <w:delText>Click appropriate sample type for this biospecimen.</w:delText>
              </w:r>
            </w:del>
          </w:p>
        </w:tc>
      </w:tr>
      <w:tr w:rsidR="00F2232B" w:rsidDel="00A25026" w14:paraId="6B86CA0A" w14:textId="10AC75BD" w:rsidTr="00F2232B">
        <w:trPr>
          <w:cantSplit/>
          <w:trHeight w:val="288"/>
          <w:del w:id="2009" w:author="Sayali Dev" w:date="2018-02-02T14:22:00Z"/>
        </w:trPr>
        <w:tc>
          <w:tcPr>
            <w:tcW w:w="2070" w:type="dxa"/>
            <w:vAlign w:val="center"/>
          </w:tcPr>
          <w:p w14:paraId="4B0FA4FF" w14:textId="3980464A" w:rsidR="00F2232B" w:rsidDel="00A25026" w:rsidRDefault="00F2232B" w:rsidP="00F2232B">
            <w:pPr>
              <w:rPr>
                <w:del w:id="2010" w:author="Sayali Dev" w:date="2018-02-02T14:22:00Z"/>
                <w:b/>
              </w:rPr>
            </w:pPr>
            <w:del w:id="2011" w:author="Sayali Dev" w:date="2018-02-02T14:22:00Z">
              <w:r w:rsidDel="00A25026">
                <w:rPr>
                  <w:b/>
                </w:rPr>
                <w:delText>Container Type</w:delText>
              </w:r>
              <w:r w:rsidRPr="00F9591B" w:rsidDel="00A25026">
                <w:rPr>
                  <w:color w:val="FF0000"/>
                </w:rPr>
                <w:delText>*</w:delText>
              </w:r>
            </w:del>
          </w:p>
        </w:tc>
        <w:tc>
          <w:tcPr>
            <w:tcW w:w="7020" w:type="dxa"/>
            <w:vAlign w:val="center"/>
          </w:tcPr>
          <w:p w14:paraId="3239B94F" w14:textId="0915495F" w:rsidR="00F2232B" w:rsidDel="00A25026" w:rsidRDefault="00F2232B" w:rsidP="00F2232B">
            <w:pPr>
              <w:rPr>
                <w:del w:id="2012" w:author="Sayali Dev" w:date="2018-02-02T14:22:00Z"/>
              </w:rPr>
            </w:pPr>
            <w:del w:id="2013" w:author="Sayali Dev" w:date="2018-02-02T14:22:00Z">
              <w:r w:rsidDel="00A25026">
                <w:delText>Click appropriate container type for this biospecimen.</w:delText>
              </w:r>
            </w:del>
          </w:p>
        </w:tc>
      </w:tr>
    </w:tbl>
    <w:p w14:paraId="2D01C045" w14:textId="432D9E4A" w:rsidR="00F2232B" w:rsidDel="00A25026" w:rsidRDefault="00F2232B" w:rsidP="00F2232B">
      <w:pPr>
        <w:ind w:left="1440"/>
        <w:rPr>
          <w:del w:id="2014" w:author="Sayali Dev" w:date="2018-02-02T14:22:00Z"/>
        </w:rPr>
      </w:pPr>
    </w:p>
    <w:p w14:paraId="3739DA6E" w14:textId="389A05F0" w:rsidR="00F2232B" w:rsidDel="00A25026" w:rsidRDefault="00F2232B" w:rsidP="00F2232B">
      <w:pPr>
        <w:numPr>
          <w:ilvl w:val="0"/>
          <w:numId w:val="22"/>
        </w:numPr>
        <w:rPr>
          <w:del w:id="2015" w:author="Sayali Dev" w:date="2018-02-02T14:22:00Z"/>
        </w:rPr>
      </w:pPr>
      <w:del w:id="2016" w:author="Sayali Dev" w:date="2018-02-02T14:22:00Z">
        <w:r w:rsidDel="00A25026">
          <w:delText xml:space="preserve">Click </w:delText>
        </w:r>
        <w:r w:rsidRPr="002E3A75" w:rsidDel="00A25026">
          <w:rPr>
            <w:b/>
          </w:rPr>
          <w:delText>SAVE</w:delText>
        </w:r>
        <w:r w:rsidDel="00A25026">
          <w:delText xml:space="preserve">. </w:delText>
        </w:r>
      </w:del>
    </w:p>
    <w:p w14:paraId="417D6CC0" w14:textId="07E2AC4C" w:rsidR="00F2232B" w:rsidDel="00A25026" w:rsidRDefault="00F2232B" w:rsidP="00F2232B">
      <w:pPr>
        <w:ind w:left="1440"/>
        <w:rPr>
          <w:del w:id="2017" w:author="Sayali Dev" w:date="2018-02-02T14:22:00Z"/>
        </w:rPr>
      </w:pPr>
      <w:del w:id="2018" w:author="Sayali Dev" w:date="2018-02-02T14:22:00Z">
        <w:r w:rsidDel="00A25026">
          <w:delText xml:space="preserve">The biospecimen appears in the shipment cart. </w:delText>
        </w:r>
      </w:del>
    </w:p>
    <w:p w14:paraId="03C1E3D6" w14:textId="175D6004" w:rsidR="00F2232B" w:rsidRPr="001A5612" w:rsidDel="00A25026" w:rsidRDefault="00F2232B" w:rsidP="00F2232B">
      <w:pPr>
        <w:ind w:right="540"/>
        <w:rPr>
          <w:del w:id="2019" w:author="Sayali Dev" w:date="2018-02-02T14:22:00Z"/>
        </w:rPr>
      </w:pPr>
      <w:bookmarkStart w:id="2020" w:name="AddSamplesWithExistingIdentifier"/>
      <w:bookmarkStart w:id="2021" w:name="AddSamplesWithNewIdentifier"/>
      <w:bookmarkEnd w:id="2020"/>
      <w:bookmarkEnd w:id="2021"/>
    </w:p>
    <w:p w14:paraId="404E334D" w14:textId="2A0EE5D9" w:rsidR="00F2232B" w:rsidRPr="00C60C22" w:rsidDel="00A25026" w:rsidRDefault="00F2232B" w:rsidP="00E55723">
      <w:pPr>
        <w:numPr>
          <w:ilvl w:val="0"/>
          <w:numId w:val="26"/>
        </w:numPr>
        <w:rPr>
          <w:del w:id="2022" w:author="Sayali Dev" w:date="2018-02-02T14:22:00Z"/>
        </w:rPr>
      </w:pPr>
      <w:del w:id="2023" w:author="Sayali Dev" w:date="2018-02-02T14:22:00Z">
        <w:r w:rsidRPr="00C60C22" w:rsidDel="00A25026">
          <w:delText xml:space="preserve">To delete a </w:delText>
        </w:r>
        <w:r w:rsidDel="00A25026">
          <w:delText>biospecimen</w:delText>
        </w:r>
        <w:r w:rsidRPr="00C60C22" w:rsidDel="00A25026">
          <w:delText xml:space="preserve"> from the </w:delText>
        </w:r>
        <w:r w:rsidRPr="00253F4A" w:rsidDel="00A25026">
          <w:delText>shipment cart</w:delText>
        </w:r>
        <w:r w:rsidRPr="00C60C22" w:rsidDel="00A25026">
          <w:delText>:</w:delText>
        </w:r>
      </w:del>
    </w:p>
    <w:p w14:paraId="1312F169" w14:textId="29F39B7C" w:rsidR="00F2232B" w:rsidDel="00A25026" w:rsidRDefault="00F2232B" w:rsidP="00C9791D">
      <w:pPr>
        <w:numPr>
          <w:ilvl w:val="0"/>
          <w:numId w:val="229"/>
        </w:numPr>
        <w:rPr>
          <w:del w:id="2024" w:author="Sayali Dev" w:date="2018-02-02T14:22:00Z"/>
        </w:rPr>
      </w:pPr>
      <w:del w:id="2025" w:author="Sayali Dev" w:date="2018-02-02T14:22:00Z">
        <w:r w:rsidRPr="00C60C22" w:rsidDel="00A25026">
          <w:delText xml:space="preserve">Click the trash can icon </w:delText>
        </w:r>
        <w:r w:rsidRPr="00C60C22" w:rsidDel="00A25026">
          <w:rPr>
            <w:noProof/>
          </w:rPr>
          <w:drawing>
            <wp:inline distT="0" distB="0" distL="0" distR="0" wp14:anchorId="77C15055" wp14:editId="4E33D7DF">
              <wp:extent cx="241300" cy="224155"/>
              <wp:effectExtent l="0" t="0" r="6350" b="4445"/>
              <wp:docPr id="69" name="Picture 69"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rash can ic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300" cy="224155"/>
                      </a:xfrm>
                      <a:prstGeom prst="rect">
                        <a:avLst/>
                      </a:prstGeom>
                      <a:noFill/>
                      <a:ln>
                        <a:noFill/>
                      </a:ln>
                    </pic:spPr>
                  </pic:pic>
                </a:graphicData>
              </a:graphic>
            </wp:inline>
          </w:drawing>
        </w:r>
        <w:r w:rsidRPr="00C60C22" w:rsidDel="00A25026">
          <w:delText xml:space="preserve"> for the appropriate </w:delText>
        </w:r>
        <w:r w:rsidDel="00A25026">
          <w:delText>biospecimen.</w:delText>
        </w:r>
      </w:del>
    </w:p>
    <w:p w14:paraId="58C3F3DA" w14:textId="0B743F6C" w:rsidR="00F2232B" w:rsidDel="00A25026" w:rsidRDefault="00F2232B" w:rsidP="00F2232B">
      <w:pPr>
        <w:rPr>
          <w:del w:id="2026" w:author="Sayali Dev" w:date="2018-02-02T14:22:00Z"/>
        </w:rPr>
      </w:pPr>
      <w:del w:id="2027" w:author="Sayali Dev" w:date="2018-02-02T14:22:00Z">
        <w:r w:rsidDel="00A25026">
          <w:tab/>
        </w:r>
        <w:r w:rsidDel="00A25026">
          <w:tab/>
        </w:r>
        <w:r w:rsidRPr="00C60C22" w:rsidDel="00A25026">
          <w:rPr>
            <w:b/>
          </w:rPr>
          <w:delText>Note:</w:delText>
        </w:r>
        <w:r w:rsidRPr="00C60C22" w:rsidDel="00A25026">
          <w:delText xml:space="preserve"> To delete all the </w:delText>
        </w:r>
        <w:r w:rsidDel="00A25026">
          <w:delText>biospecimen</w:delText>
        </w:r>
        <w:r w:rsidRPr="00C60C22" w:rsidDel="00A25026">
          <w:delText xml:space="preserve">s, click the </w:delText>
        </w:r>
        <w:r w:rsidDel="00A25026">
          <w:delText xml:space="preserve">trash can icon </w:delText>
        </w:r>
        <w:r w:rsidRPr="00C60C22" w:rsidDel="00A25026">
          <w:rPr>
            <w:noProof/>
          </w:rPr>
          <w:drawing>
            <wp:inline distT="0" distB="0" distL="0" distR="0" wp14:anchorId="35ED5DC1" wp14:editId="6E32837C">
              <wp:extent cx="241300" cy="224155"/>
              <wp:effectExtent l="0" t="0" r="6350" b="4445"/>
              <wp:docPr id="70" name="Picture 70"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rash can ic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300" cy="224155"/>
                      </a:xfrm>
                      <a:prstGeom prst="rect">
                        <a:avLst/>
                      </a:prstGeom>
                      <a:noFill/>
                      <a:ln>
                        <a:noFill/>
                      </a:ln>
                    </pic:spPr>
                  </pic:pic>
                </a:graphicData>
              </a:graphic>
            </wp:inline>
          </w:drawing>
        </w:r>
        <w:r w:rsidDel="00A25026">
          <w:delText xml:space="preserve"> on the blue bar.</w:delText>
        </w:r>
      </w:del>
    </w:p>
    <w:p w14:paraId="706EE090" w14:textId="2C09BD32" w:rsidR="00F2232B" w:rsidDel="00A25026" w:rsidRDefault="00F2232B" w:rsidP="00F2232B">
      <w:pPr>
        <w:pStyle w:val="ListParagraph"/>
        <w:ind w:left="1440" w:right="540"/>
        <w:rPr>
          <w:del w:id="2028" w:author="Sayali Dev" w:date="2018-02-02T14:22:00Z"/>
        </w:rPr>
      </w:pPr>
      <w:del w:id="2029" w:author="Sayali Dev" w:date="2018-02-02T14:22:00Z">
        <w:r w:rsidDel="00A25026">
          <w:delText>A confirmation window appears.</w:delText>
        </w:r>
      </w:del>
    </w:p>
    <w:p w14:paraId="68A9E381" w14:textId="0CABE0F0" w:rsidR="00F2232B" w:rsidDel="00A25026" w:rsidRDefault="00F2232B" w:rsidP="00F2232B">
      <w:pPr>
        <w:pStyle w:val="ListParagraph"/>
        <w:ind w:left="1440" w:right="540"/>
        <w:rPr>
          <w:del w:id="2030" w:author="Sayali Dev" w:date="2018-02-02T14:22:00Z"/>
        </w:rPr>
      </w:pPr>
    </w:p>
    <w:p w14:paraId="5889BAFB" w14:textId="528EF1D6" w:rsidR="00F2232B" w:rsidDel="00A25026" w:rsidRDefault="00F2232B" w:rsidP="00C9791D">
      <w:pPr>
        <w:numPr>
          <w:ilvl w:val="0"/>
          <w:numId w:val="229"/>
        </w:numPr>
        <w:rPr>
          <w:del w:id="2031" w:author="Sayali Dev" w:date="2018-02-02T14:22:00Z"/>
        </w:rPr>
      </w:pPr>
      <w:del w:id="2032" w:author="Sayali Dev" w:date="2018-02-02T14:22:00Z">
        <w:r w:rsidDel="00A25026">
          <w:delText xml:space="preserve">Click </w:delText>
        </w:r>
        <w:r w:rsidRPr="00C60C22" w:rsidDel="00A25026">
          <w:rPr>
            <w:b/>
          </w:rPr>
          <w:delText>OK</w:delText>
        </w:r>
        <w:r w:rsidDel="00A25026">
          <w:delText>.</w:delText>
        </w:r>
      </w:del>
    </w:p>
    <w:p w14:paraId="36D71756" w14:textId="4E0BC2F9" w:rsidR="00F2232B" w:rsidRPr="00C60C22" w:rsidDel="00A25026" w:rsidRDefault="00F2232B" w:rsidP="00F2232B">
      <w:pPr>
        <w:pStyle w:val="ListParagraph"/>
        <w:ind w:left="1440" w:right="540"/>
        <w:rPr>
          <w:del w:id="2033" w:author="Sayali Dev" w:date="2018-02-02T14:22:00Z"/>
        </w:rPr>
      </w:pPr>
      <w:del w:id="2034" w:author="Sayali Dev" w:date="2018-02-02T14:22:00Z">
        <w:r w:rsidDel="00A25026">
          <w:delText xml:space="preserve">The biospecimen is deleted. </w:delText>
        </w:r>
      </w:del>
    </w:p>
    <w:p w14:paraId="74A70426" w14:textId="3443AF3D" w:rsidR="00F2232B" w:rsidRPr="00C60C22" w:rsidDel="00A25026" w:rsidRDefault="00F2232B" w:rsidP="00F2232B">
      <w:pPr>
        <w:pStyle w:val="ListParagraph"/>
        <w:ind w:left="0"/>
        <w:rPr>
          <w:del w:id="2035" w:author="Sayali Dev" w:date="2018-02-02T14:22:00Z"/>
        </w:rPr>
      </w:pPr>
    </w:p>
    <w:p w14:paraId="465711B4" w14:textId="2420BA6A" w:rsidR="00F2232B" w:rsidDel="00A25026" w:rsidRDefault="00F2232B" w:rsidP="00E55723">
      <w:pPr>
        <w:pStyle w:val="BodyText"/>
        <w:numPr>
          <w:ilvl w:val="0"/>
          <w:numId w:val="26"/>
        </w:numPr>
        <w:ind w:right="540"/>
        <w:rPr>
          <w:del w:id="2036" w:author="Sayali Dev" w:date="2018-02-02T14:22:00Z"/>
        </w:rPr>
      </w:pPr>
      <w:del w:id="2037" w:author="Sayali Dev" w:date="2018-02-02T14:22:00Z">
        <w:r w:rsidRPr="00C60C22" w:rsidDel="00A25026">
          <w:delText xml:space="preserve">To add </w:delText>
        </w:r>
        <w:r w:rsidDel="00A25026">
          <w:delText xml:space="preserve">a </w:delText>
        </w:r>
        <w:r w:rsidRPr="00C60C22" w:rsidDel="00A25026">
          <w:delText xml:space="preserve">comment </w:delText>
        </w:r>
        <w:r w:rsidDel="00A25026">
          <w:delText>for</w:delText>
        </w:r>
        <w:r w:rsidRPr="00C60C22" w:rsidDel="00A25026">
          <w:delText xml:space="preserve"> </w:delText>
        </w:r>
        <w:r w:rsidDel="00A25026">
          <w:delText xml:space="preserve">a biospecimen: </w:delText>
        </w:r>
      </w:del>
    </w:p>
    <w:p w14:paraId="154EEF73" w14:textId="08B04882" w:rsidR="00F2232B" w:rsidRPr="00C60C22" w:rsidDel="00A25026" w:rsidRDefault="00F2232B" w:rsidP="00C9791D">
      <w:pPr>
        <w:numPr>
          <w:ilvl w:val="0"/>
          <w:numId w:val="230"/>
        </w:numPr>
        <w:rPr>
          <w:del w:id="2038" w:author="Sayali Dev" w:date="2018-02-02T14:22:00Z"/>
        </w:rPr>
      </w:pPr>
      <w:del w:id="2039" w:author="Sayali Dev" w:date="2018-02-02T14:22:00Z">
        <w:r w:rsidDel="00A25026">
          <w:delText xml:space="preserve">In the </w:delText>
        </w:r>
        <w:r w:rsidRPr="00BF4B7D" w:rsidDel="00A25026">
          <w:rPr>
            <w:b/>
          </w:rPr>
          <w:delText>Total Items</w:delText>
        </w:r>
        <w:r w:rsidDel="00A25026">
          <w:delText xml:space="preserve"> area, c</w:delText>
        </w:r>
        <w:r w:rsidRPr="00C60C22" w:rsidDel="00A25026">
          <w:delText xml:space="preserve">lick the comments icon </w:delText>
        </w:r>
        <w:r w:rsidDel="00A25026">
          <w:rPr>
            <w:noProof/>
          </w:rPr>
          <w:drawing>
            <wp:inline distT="0" distB="0" distL="0" distR="0" wp14:anchorId="22EB2C1A" wp14:editId="3307A542">
              <wp:extent cx="241300" cy="207645"/>
              <wp:effectExtent l="0" t="0" r="6350" b="1905"/>
              <wp:docPr id="71" name="Picture 71" descr="commen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omments ic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1300" cy="207645"/>
                      </a:xfrm>
                      <a:prstGeom prst="rect">
                        <a:avLst/>
                      </a:prstGeom>
                      <a:noFill/>
                      <a:ln>
                        <a:noFill/>
                      </a:ln>
                    </pic:spPr>
                  </pic:pic>
                </a:graphicData>
              </a:graphic>
            </wp:inline>
          </w:drawing>
        </w:r>
        <w:r w:rsidDel="00A25026">
          <w:delText xml:space="preserve"> for the appropriate biospecimen</w:delText>
        </w:r>
        <w:r w:rsidRPr="00C60C22" w:rsidDel="00A25026">
          <w:delText>.</w:delText>
        </w:r>
        <w:r w:rsidRPr="00C60C22" w:rsidDel="00A25026">
          <w:br/>
        </w:r>
        <w:r w:rsidDel="00A25026">
          <w:delText xml:space="preserve">The </w:delText>
        </w:r>
        <w:r w:rsidRPr="00D956F7" w:rsidDel="00A25026">
          <w:rPr>
            <w:b/>
          </w:rPr>
          <w:delText>Comments</w:delText>
        </w:r>
        <w:r w:rsidDel="00A25026">
          <w:delText xml:space="preserve"> window appears. </w:delText>
        </w:r>
      </w:del>
    </w:p>
    <w:p w14:paraId="1044C614" w14:textId="005F4C7C" w:rsidR="00F2232B" w:rsidDel="00A25026" w:rsidRDefault="00F2232B" w:rsidP="00C9791D">
      <w:pPr>
        <w:pStyle w:val="BodyText"/>
        <w:numPr>
          <w:ilvl w:val="0"/>
          <w:numId w:val="230"/>
        </w:numPr>
        <w:ind w:right="540"/>
        <w:rPr>
          <w:del w:id="2040" w:author="Sayali Dev" w:date="2018-02-02T14:22:00Z"/>
        </w:rPr>
      </w:pPr>
      <w:del w:id="2041" w:author="Sayali Dev" w:date="2018-02-02T14:22:00Z">
        <w:r w:rsidDel="00A25026">
          <w:delText xml:space="preserve">In the </w:delText>
        </w:r>
        <w:r w:rsidRPr="00D956F7" w:rsidDel="00A25026">
          <w:rPr>
            <w:b/>
          </w:rPr>
          <w:delText>Comments</w:delText>
        </w:r>
        <w:r w:rsidDel="00A25026">
          <w:delText xml:space="preserve"> box, type the appropriate comments for this biospecimen. </w:delText>
        </w:r>
      </w:del>
    </w:p>
    <w:p w14:paraId="396FA2B1" w14:textId="78A7B120" w:rsidR="00F2232B" w:rsidRPr="00C60C22" w:rsidDel="00A25026" w:rsidRDefault="00F2232B" w:rsidP="00C9791D">
      <w:pPr>
        <w:pStyle w:val="BodyText"/>
        <w:numPr>
          <w:ilvl w:val="0"/>
          <w:numId w:val="230"/>
        </w:numPr>
        <w:ind w:right="540"/>
        <w:rPr>
          <w:del w:id="2042" w:author="Sayali Dev" w:date="2018-02-02T14:22:00Z"/>
        </w:rPr>
      </w:pPr>
      <w:del w:id="2043" w:author="Sayali Dev" w:date="2018-02-02T14:22:00Z">
        <w:r w:rsidDel="00A25026">
          <w:delText xml:space="preserve">Click </w:delText>
        </w:r>
        <w:r w:rsidRPr="00BF4B7D" w:rsidDel="00A25026">
          <w:rPr>
            <w:b/>
          </w:rPr>
          <w:delText>SUBMIT</w:delText>
        </w:r>
        <w:r w:rsidDel="00A25026">
          <w:delText>.</w:delText>
        </w:r>
      </w:del>
    </w:p>
    <w:p w14:paraId="0AC12756" w14:textId="544320B2" w:rsidR="00F2232B" w:rsidDel="00A25026" w:rsidRDefault="00F2232B" w:rsidP="00F2232B">
      <w:pPr>
        <w:pStyle w:val="BodyText"/>
        <w:ind w:left="1440" w:right="540"/>
        <w:rPr>
          <w:del w:id="2044" w:author="Sayali Dev" w:date="2018-02-02T14:22:00Z"/>
        </w:rPr>
      </w:pPr>
      <w:del w:id="2045" w:author="Sayali Dev" w:date="2018-02-02T14:22:00Z">
        <w:r w:rsidDel="00A25026">
          <w:delText xml:space="preserve">The comment is saved. </w:delText>
        </w:r>
      </w:del>
    </w:p>
    <w:p w14:paraId="2F0EC936" w14:textId="2E4A211C" w:rsidR="00F2232B" w:rsidDel="00A25026" w:rsidRDefault="00F2232B" w:rsidP="00F2232B">
      <w:pPr>
        <w:pStyle w:val="BodyText"/>
        <w:ind w:right="540"/>
        <w:rPr>
          <w:del w:id="2046" w:author="Sayali Dev" w:date="2018-02-02T14:22:00Z"/>
        </w:rPr>
      </w:pPr>
    </w:p>
    <w:p w14:paraId="6549F495" w14:textId="06913599" w:rsidR="00F2232B" w:rsidDel="00A25026" w:rsidRDefault="00F2232B" w:rsidP="00E55723">
      <w:pPr>
        <w:pStyle w:val="BodyText"/>
        <w:numPr>
          <w:ilvl w:val="0"/>
          <w:numId w:val="26"/>
        </w:numPr>
        <w:ind w:right="540"/>
        <w:rPr>
          <w:del w:id="2047" w:author="Sayali Dev" w:date="2018-02-02T14:22:00Z"/>
        </w:rPr>
      </w:pPr>
      <w:del w:id="2048" w:author="Sayali Dev" w:date="2018-02-02T14:22:00Z">
        <w:r w:rsidDel="00A25026">
          <w:delText xml:space="preserve">Click </w:delText>
        </w:r>
        <w:r w:rsidRPr="00174A1D" w:rsidDel="00A25026">
          <w:rPr>
            <w:b/>
            <w:caps/>
          </w:rPr>
          <w:delText>Save</w:delText>
        </w:r>
        <w:r w:rsidDel="00A25026">
          <w:delText>.</w:delText>
        </w:r>
      </w:del>
    </w:p>
    <w:p w14:paraId="6138DB68" w14:textId="4AD24B42" w:rsidR="00F2232B" w:rsidDel="00A25026" w:rsidRDefault="00F2232B" w:rsidP="00F2232B">
      <w:pPr>
        <w:ind w:left="720"/>
        <w:rPr>
          <w:del w:id="2049" w:author="Sayali Dev" w:date="2018-02-02T14:22:00Z"/>
        </w:rPr>
      </w:pPr>
      <w:del w:id="2050" w:author="Sayali Dev" w:date="2018-02-02T14:22:00Z">
        <w:r w:rsidDel="00A25026">
          <w:delText>The shipment is created.</w:delText>
        </w:r>
        <w:r w:rsidRPr="00ED4F17" w:rsidDel="00A25026">
          <w:delText xml:space="preserve"> </w:delText>
        </w:r>
        <w:r w:rsidDel="00A25026">
          <w:delText>T</w:delText>
        </w:r>
        <w:r w:rsidRPr="003B32D3" w:rsidDel="00A25026">
          <w:delText xml:space="preserve">he status of </w:delText>
        </w:r>
        <w:r w:rsidDel="00A25026">
          <w:delText xml:space="preserve">all </w:delText>
        </w:r>
        <w:r w:rsidRPr="003B32D3" w:rsidDel="00A25026">
          <w:delText xml:space="preserve">the </w:delText>
        </w:r>
        <w:r w:rsidDel="00A25026">
          <w:delText>biospecimens</w:delText>
        </w:r>
        <w:r w:rsidRPr="003B32D3" w:rsidDel="00A25026">
          <w:delText xml:space="preserve"> </w:delText>
        </w:r>
        <w:r w:rsidDel="00A25026">
          <w:delText>appears as</w:delText>
        </w:r>
        <w:r w:rsidRPr="003B32D3" w:rsidDel="00A25026">
          <w:delText xml:space="preserve"> </w:delText>
        </w:r>
        <w:r w:rsidDel="00A25026">
          <w:rPr>
            <w:b/>
          </w:rPr>
          <w:delText>Pre-s</w:delText>
        </w:r>
        <w:r w:rsidRPr="00520ADC" w:rsidDel="00A25026">
          <w:rPr>
            <w:b/>
          </w:rPr>
          <w:delText>hipment</w:delText>
        </w:r>
        <w:r w:rsidDel="00A25026">
          <w:rPr>
            <w:b/>
          </w:rPr>
          <w:delText xml:space="preserve"> </w:delText>
        </w:r>
        <w:r w:rsidRPr="00111D1E" w:rsidDel="00A25026">
          <w:delText>and</w:delText>
        </w:r>
        <w:r w:rsidDel="00A25026">
          <w:rPr>
            <w:b/>
          </w:rPr>
          <w:delText xml:space="preserve"> </w:delText>
        </w:r>
        <w:r w:rsidRPr="00D54457" w:rsidDel="00A25026">
          <w:delText>the</w:delText>
        </w:r>
        <w:r w:rsidRPr="003B32D3" w:rsidDel="00A25026">
          <w:delText xml:space="preserve"> </w:delText>
        </w:r>
        <w:r w:rsidDel="00A25026">
          <w:delText>s</w:delText>
        </w:r>
        <w:r w:rsidRPr="003B32D3" w:rsidDel="00A25026">
          <w:delText xml:space="preserve">hipment </w:delText>
        </w:r>
        <w:r w:rsidDel="00A25026">
          <w:delText>s</w:delText>
        </w:r>
        <w:r w:rsidRPr="003B32D3" w:rsidDel="00A25026">
          <w:delText xml:space="preserve">tatus </w:delText>
        </w:r>
        <w:r w:rsidDel="00A25026">
          <w:delText>appears as</w:delText>
        </w:r>
        <w:r w:rsidRPr="003B32D3" w:rsidDel="00A25026">
          <w:delText xml:space="preserve"> </w:delText>
        </w:r>
        <w:r w:rsidRPr="00520ADC" w:rsidDel="00A25026">
          <w:rPr>
            <w:b/>
          </w:rPr>
          <w:delText xml:space="preserve">In </w:delText>
        </w:r>
        <w:r w:rsidDel="00A25026">
          <w:rPr>
            <w:b/>
          </w:rPr>
          <w:delText>P</w:delText>
        </w:r>
        <w:r w:rsidRPr="00520ADC" w:rsidDel="00A25026">
          <w:rPr>
            <w:b/>
          </w:rPr>
          <w:delText>reparation</w:delText>
        </w:r>
        <w:r w:rsidRPr="009F56AD" w:rsidDel="00A25026">
          <w:delText xml:space="preserve"> </w:delText>
        </w:r>
        <w:r w:rsidRPr="00466F80" w:rsidDel="00A25026">
          <w:delText xml:space="preserve">on the </w:delText>
        </w:r>
        <w:r w:rsidDel="00A25026">
          <w:rPr>
            <w:b/>
          </w:rPr>
          <w:delText xml:space="preserve">View </w:delText>
        </w:r>
        <w:r w:rsidRPr="00111D1E" w:rsidDel="00A25026">
          <w:rPr>
            <w:b/>
          </w:rPr>
          <w:delText>Shipment</w:delText>
        </w:r>
        <w:r w:rsidRPr="00466F80" w:rsidDel="00A25026">
          <w:delText xml:space="preserve"> page</w:delText>
        </w:r>
        <w:r w:rsidDel="00A25026">
          <w:delText>.</w:delText>
        </w:r>
      </w:del>
    </w:p>
    <w:p w14:paraId="5D461878" w14:textId="3D45DA82" w:rsidR="00F2232B" w:rsidDel="00A25026" w:rsidRDefault="00F2232B" w:rsidP="00F2232B">
      <w:pPr>
        <w:ind w:left="720"/>
        <w:rPr>
          <w:del w:id="2051" w:author="Sayali Dev" w:date="2018-02-02T14:22:00Z"/>
        </w:rPr>
      </w:pPr>
    </w:p>
    <w:p w14:paraId="65259ED0" w14:textId="3BDC7409" w:rsidR="00F2232B" w:rsidRPr="00C975AE" w:rsidRDefault="00F2232B" w:rsidP="00F2232B">
      <w:pPr>
        <w:pStyle w:val="Heading3"/>
      </w:pPr>
      <w:del w:id="2052" w:author="Sayali Dev" w:date="2018-02-02T14:22:00Z">
        <w:r w:rsidDel="00A25026">
          <w:br w:type="page"/>
        </w:r>
      </w:del>
      <w:bookmarkStart w:id="2053" w:name="ViewingShipments"/>
      <w:bookmarkStart w:id="2054" w:name="_Toc300125730"/>
      <w:bookmarkStart w:id="2055" w:name="_Toc452993610"/>
      <w:bookmarkStart w:id="2056" w:name="_Toc507164288"/>
      <w:bookmarkEnd w:id="2053"/>
      <w:r>
        <w:t>Viewing Shipment</w:t>
      </w:r>
      <w:bookmarkEnd w:id="2054"/>
      <w:r>
        <w:rPr>
          <w:lang w:val="en-US"/>
        </w:rPr>
        <w:t xml:space="preserve"> Details</w:t>
      </w:r>
      <w:bookmarkEnd w:id="2055"/>
      <w:bookmarkEnd w:id="2056"/>
      <w:r>
        <w:br/>
      </w:r>
    </w:p>
    <w:p w14:paraId="6F4A8EFD" w14:textId="77777777" w:rsidR="00F2232B" w:rsidRDefault="00F2232B" w:rsidP="00F2232B">
      <w:pPr>
        <w:pStyle w:val="BodyText"/>
      </w:pPr>
      <w:r w:rsidRPr="00AA26F9">
        <w:t xml:space="preserve">To view </w:t>
      </w:r>
      <w:r>
        <w:t xml:space="preserve">a </w:t>
      </w:r>
      <w:r w:rsidRPr="00AA26F9">
        <w:t>shipment</w:t>
      </w:r>
      <w:r>
        <w:t>:</w:t>
      </w:r>
    </w:p>
    <w:p w14:paraId="1A5C82AA" w14:textId="77777777" w:rsidR="00F2232B" w:rsidRDefault="00F2232B" w:rsidP="00F2232B">
      <w:pPr>
        <w:pStyle w:val="BodyText"/>
      </w:pPr>
    </w:p>
    <w:p w14:paraId="6A0D65E2" w14:textId="53D027C9" w:rsidR="00F2232B" w:rsidRDefault="00F2232B" w:rsidP="00E55723">
      <w:pPr>
        <w:numPr>
          <w:ilvl w:val="0"/>
          <w:numId w:val="84"/>
        </w:numPr>
      </w:pPr>
      <w:del w:id="2057" w:author="Sayali Dev" w:date="2018-01-31T17:54:00Z">
        <w:r w:rsidDel="009A119E">
          <w:delText>Log on</w:delText>
        </w:r>
      </w:del>
      <w:ins w:id="2058" w:author="Sayali Dev" w:date="2018-01-31T17:54:00Z">
        <w:r w:rsidR="009A119E">
          <w:t>Log in</w:t>
        </w:r>
      </w:ins>
      <w:r>
        <w:t xml:space="preserve"> to the application using your </w:t>
      </w:r>
      <w:del w:id="2059" w:author="Sayali Dev" w:date="2018-01-31T17:55:00Z">
        <w:r w:rsidDel="00A62626">
          <w:delText>logon</w:delText>
        </w:r>
      </w:del>
      <w:ins w:id="2060" w:author="Sayali Dev" w:date="2018-01-31T17:55:00Z">
        <w:r w:rsidR="00A62626">
          <w:t>log in</w:t>
        </w:r>
      </w:ins>
      <w:r>
        <w:t xml:space="preserve"> credentials. </w:t>
      </w:r>
    </w:p>
    <w:p w14:paraId="1F0A7CCD" w14:textId="77777777" w:rsidR="00F2232B" w:rsidRDefault="00F2232B" w:rsidP="00F2232B">
      <w:pPr>
        <w:ind w:left="720"/>
      </w:pPr>
      <w:r w:rsidRPr="004D6323">
        <w:rPr>
          <w:b/>
        </w:rPr>
        <w:t>Note:</w:t>
      </w:r>
      <w:r w:rsidRPr="004D6323">
        <w:t xml:space="preserve"> If you have more than one assigned location, you are prompted to select the location for which you want to access </w:t>
      </w:r>
      <w:r>
        <w:t>CIRRASPEC</w:t>
      </w:r>
      <w:r w:rsidRPr="004D6323">
        <w:t xml:space="preserve"> data.</w:t>
      </w:r>
      <w:r>
        <w:br/>
        <w:t xml:space="preserve">The CIRRASPEC home page appears. </w:t>
      </w:r>
    </w:p>
    <w:p w14:paraId="706274F3" w14:textId="77777777" w:rsidR="00F2232B" w:rsidRDefault="00F2232B" w:rsidP="00F2232B">
      <w:pPr>
        <w:ind w:left="720"/>
      </w:pPr>
    </w:p>
    <w:p w14:paraId="0C2D7C20" w14:textId="77777777" w:rsidR="00F2232B" w:rsidRDefault="00F2232B" w:rsidP="00F2232B">
      <w:pPr>
        <w:ind w:left="720" w:hanging="360"/>
      </w:pPr>
      <w:r>
        <w:t>2.</w:t>
      </w:r>
      <w:r>
        <w:tab/>
        <w:t xml:space="preserve">Point to the arrow of the </w:t>
      </w:r>
      <w:r w:rsidRPr="00F2157D">
        <w:rPr>
          <w:b/>
        </w:rPr>
        <w:t>BMS</w:t>
      </w:r>
      <w:r>
        <w:t xml:space="preserve"> tab, and then click </w:t>
      </w:r>
      <w:r w:rsidRPr="00FF2F16">
        <w:rPr>
          <w:b/>
        </w:rPr>
        <w:t>Shipments</w:t>
      </w:r>
      <w:r w:rsidRPr="00FF2F16">
        <w:t xml:space="preserve">. </w:t>
      </w:r>
    </w:p>
    <w:p w14:paraId="47FF9631" w14:textId="77777777" w:rsidR="00F2232B" w:rsidRDefault="00F2232B" w:rsidP="00F2232B">
      <w:pPr>
        <w:ind w:left="720"/>
      </w:pPr>
      <w:r>
        <w:t xml:space="preserve">The </w:t>
      </w:r>
      <w:r>
        <w:rPr>
          <w:b/>
        </w:rPr>
        <w:t>S</w:t>
      </w:r>
      <w:r w:rsidRPr="00F02170">
        <w:rPr>
          <w:b/>
        </w:rPr>
        <w:t xml:space="preserve">hipment </w:t>
      </w:r>
      <w:r>
        <w:rPr>
          <w:b/>
        </w:rPr>
        <w:t>S</w:t>
      </w:r>
      <w:r w:rsidRPr="00F02170">
        <w:rPr>
          <w:b/>
        </w:rPr>
        <w:t>earch</w:t>
      </w:r>
      <w:r>
        <w:t xml:space="preserve"> page appears.</w:t>
      </w:r>
      <w:r>
        <w:br/>
      </w:r>
    </w:p>
    <w:p w14:paraId="3331A2FA" w14:textId="77777777" w:rsidR="00F2232B" w:rsidRPr="00FF2F16" w:rsidRDefault="00F2232B" w:rsidP="00C9791D">
      <w:pPr>
        <w:numPr>
          <w:ilvl w:val="0"/>
          <w:numId w:val="234"/>
        </w:numPr>
      </w:pPr>
      <w:r w:rsidRPr="00FF2F16">
        <w:t xml:space="preserve">Click </w:t>
      </w:r>
      <w:r w:rsidRPr="0064347F">
        <w:rPr>
          <w:b/>
        </w:rPr>
        <w:t>SEARCH</w:t>
      </w:r>
      <w:r w:rsidRPr="00FF2F16">
        <w:t xml:space="preserve">. </w:t>
      </w:r>
    </w:p>
    <w:p w14:paraId="12462E1C" w14:textId="77777777" w:rsidR="00F2232B" w:rsidRPr="0064347F" w:rsidRDefault="00F2232B" w:rsidP="00F2232B">
      <w:pPr>
        <w:pStyle w:val="BodyText"/>
        <w:ind w:left="720"/>
      </w:pPr>
      <w:r w:rsidRPr="0064347F">
        <w:t>The shipment search page displays a list of shipments</w:t>
      </w:r>
      <w:r w:rsidRPr="004D6323">
        <w:t xml:space="preserve"> that are accessible based on your login location</w:t>
      </w:r>
      <w:r w:rsidRPr="0064347F">
        <w:t xml:space="preserve">. </w:t>
      </w:r>
    </w:p>
    <w:p w14:paraId="2963A11E" w14:textId="77777777" w:rsidR="00F2232B" w:rsidRPr="0064347F" w:rsidRDefault="00F2232B" w:rsidP="00F2232B">
      <w:pPr>
        <w:pStyle w:val="BodyText"/>
        <w:ind w:left="720"/>
      </w:pPr>
    </w:p>
    <w:p w14:paraId="6E28D789" w14:textId="77777777" w:rsidR="00F2232B" w:rsidRPr="0064347F" w:rsidRDefault="00F2232B" w:rsidP="00C9791D">
      <w:pPr>
        <w:pStyle w:val="BodyText"/>
        <w:numPr>
          <w:ilvl w:val="0"/>
          <w:numId w:val="233"/>
        </w:numPr>
      </w:pPr>
      <w:r w:rsidRPr="0064347F">
        <w:t xml:space="preserve">Click </w:t>
      </w:r>
      <w:r>
        <w:t xml:space="preserve">the row of the shipment for which you want to view the details. </w:t>
      </w:r>
    </w:p>
    <w:p w14:paraId="2FE1823B" w14:textId="77777777" w:rsidR="00F2232B" w:rsidRPr="004D6323" w:rsidRDefault="00F2232B" w:rsidP="00F2232B">
      <w:pPr>
        <w:pStyle w:val="BodyText"/>
        <w:ind w:left="720"/>
        <w:rPr>
          <w:lang w:val="en-US"/>
        </w:rPr>
      </w:pPr>
      <w:r w:rsidRPr="0064347F">
        <w:t xml:space="preserve">The </w:t>
      </w:r>
      <w:r w:rsidRPr="0064347F">
        <w:rPr>
          <w:b/>
        </w:rPr>
        <w:t>View Shipment</w:t>
      </w:r>
      <w:r w:rsidRPr="0064347F">
        <w:t xml:space="preserve"> page appears. </w:t>
      </w:r>
      <w:r>
        <w:rPr>
          <w:lang w:val="en-US"/>
        </w:rPr>
        <w:br/>
      </w:r>
    </w:p>
    <w:p w14:paraId="794DD4CA" w14:textId="77777777" w:rsidR="00F2232B" w:rsidRDefault="00F2232B" w:rsidP="00F2232B">
      <w:pPr>
        <w:pStyle w:val="BodyText"/>
        <w:ind w:left="720"/>
      </w:pPr>
      <w:r w:rsidRPr="00D10DBB">
        <w:rPr>
          <w:noProof/>
          <w:lang w:val="en-US" w:eastAsia="en-US"/>
        </w:rPr>
        <w:drawing>
          <wp:inline distT="0" distB="0" distL="0" distR="0" wp14:anchorId="475B9737" wp14:editId="1FC4E256">
            <wp:extent cx="6234430" cy="3674110"/>
            <wp:effectExtent l="19050" t="19050" r="13970" b="2159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34430" cy="3674110"/>
                    </a:xfrm>
                    <a:prstGeom prst="rect">
                      <a:avLst/>
                    </a:prstGeom>
                    <a:noFill/>
                    <a:ln w="3175">
                      <a:solidFill>
                        <a:schemeClr val="tx1"/>
                      </a:solidFill>
                    </a:ln>
                  </pic:spPr>
                </pic:pic>
              </a:graphicData>
            </a:graphic>
          </wp:inline>
        </w:drawing>
      </w:r>
    </w:p>
    <w:p w14:paraId="39E954E6" w14:textId="77777777" w:rsidR="00F2232B" w:rsidRPr="0064347F" w:rsidRDefault="00F2232B" w:rsidP="00F2232B">
      <w:pPr>
        <w:pStyle w:val="Figure"/>
        <w:tabs>
          <w:tab w:val="clear" w:pos="1710"/>
          <w:tab w:val="num" w:pos="1800"/>
        </w:tabs>
        <w:ind w:left="1152" w:hanging="432"/>
      </w:pPr>
      <w:r>
        <w:t xml:space="preserve"> View Shipment page</w:t>
      </w:r>
    </w:p>
    <w:p w14:paraId="476ADDC9" w14:textId="0B9EC797" w:rsidR="00F2232B" w:rsidRPr="005756A3" w:rsidDel="00BE0C3D" w:rsidRDefault="00F2232B">
      <w:pPr>
        <w:pStyle w:val="BodyText"/>
        <w:rPr>
          <w:del w:id="2061" w:author="Sayali Dev" w:date="2018-02-02T15:13:00Z"/>
          <w:lang w:val="en-US"/>
        </w:rPr>
      </w:pPr>
      <w:r>
        <w:br w:type="page"/>
      </w:r>
      <w:del w:id="2062" w:author="Sayali Dev" w:date="2018-02-02T15:13:00Z">
        <w:r w:rsidDel="00BE0C3D">
          <w:lastRenderedPageBreak/>
          <w:delText xml:space="preserve">On the </w:delText>
        </w:r>
        <w:r w:rsidRPr="0090405D" w:rsidDel="00BE0C3D">
          <w:rPr>
            <w:b/>
          </w:rPr>
          <w:delText>View Shipment</w:delText>
        </w:r>
        <w:r w:rsidDel="00BE0C3D">
          <w:delText xml:space="preserve"> page, you can </w:delText>
        </w:r>
        <w:r w:rsidDel="00BE0C3D">
          <w:rPr>
            <w:lang w:val="en-US"/>
          </w:rPr>
          <w:delText xml:space="preserve">initiate </w:delText>
        </w:r>
        <w:r w:rsidDel="00BE0C3D">
          <w:delText xml:space="preserve">the following tasks as a </w:delText>
        </w:r>
        <w:r w:rsidDel="00BE0C3D">
          <w:rPr>
            <w:lang w:val="en-US"/>
          </w:rPr>
          <w:delText>Collection Site</w:delText>
        </w:r>
        <w:r w:rsidDel="00BE0C3D">
          <w:delText xml:space="preserve"> user</w:delText>
        </w:r>
        <w:r w:rsidRPr="00AA26F9" w:rsidDel="00BE0C3D">
          <w:delText>:</w:delText>
        </w:r>
      </w:del>
    </w:p>
    <w:p w14:paraId="69CB46E0" w14:textId="655B9F54" w:rsidR="00F2232B" w:rsidRPr="00074A30" w:rsidDel="00BE0C3D" w:rsidRDefault="00F2232B">
      <w:pPr>
        <w:pStyle w:val="BodyText"/>
        <w:rPr>
          <w:del w:id="2063" w:author="Sayali Dev" w:date="2018-02-02T15:13:00Z"/>
        </w:rPr>
        <w:pPrChange w:id="2064" w:author="Sayali Dev" w:date="2018-02-02T15:13:00Z">
          <w:pPr>
            <w:ind w:left="720" w:right="540"/>
          </w:pPr>
        </w:pPrChange>
      </w:pPr>
    </w:p>
    <w:p w14:paraId="366AFDEE" w14:textId="1E9A135D" w:rsidR="00F2232B" w:rsidDel="00BE0C3D" w:rsidRDefault="00F2232B">
      <w:pPr>
        <w:pStyle w:val="BodyText"/>
        <w:rPr>
          <w:del w:id="2065" w:author="Sayali Dev" w:date="2018-02-02T15:13:00Z"/>
        </w:rPr>
        <w:pPrChange w:id="2066" w:author="Sayali Dev" w:date="2018-02-02T15:13:00Z">
          <w:pPr>
            <w:numPr>
              <w:numId w:val="68"/>
            </w:numPr>
            <w:ind w:left="720" w:right="540" w:hanging="360"/>
          </w:pPr>
        </w:pPrChange>
      </w:pPr>
      <w:del w:id="2067" w:author="Sayali Dev" w:date="2018-02-02T15:13:00Z">
        <w:r w:rsidRPr="005756A3" w:rsidDel="00BE0C3D">
          <w:rPr>
            <w:b/>
          </w:rPr>
          <w:delText>Manage events</w:delText>
        </w:r>
        <w:r w:rsidRPr="001A5612" w:rsidDel="00BE0C3D">
          <w:delText>:</w:delText>
        </w:r>
        <w:r w:rsidDel="00BE0C3D">
          <w:delText xml:space="preserve"> You can view and add events to a shipment by clicking the </w:delText>
        </w:r>
        <w:r w:rsidRPr="00C50810" w:rsidDel="00BE0C3D">
          <w:rPr>
            <w:b/>
          </w:rPr>
          <w:delText>Manage Events</w:delText>
        </w:r>
        <w:r w:rsidDel="00BE0C3D">
          <w:delText xml:space="preserve"> link. For more information about managing events, see </w:delText>
        </w:r>
        <w:r w:rsidR="00DD1C64" w:rsidDel="00BE0C3D">
          <w:fldChar w:fldCharType="begin"/>
        </w:r>
        <w:r w:rsidR="00DD1C64" w:rsidDel="00BE0C3D">
          <w:delInstrText xml:space="preserve"> HYPERLINK \l "ManagingEvents" </w:delInstrText>
        </w:r>
        <w:r w:rsidR="00DD1C64" w:rsidDel="00BE0C3D">
          <w:fldChar w:fldCharType="separate"/>
        </w:r>
        <w:r w:rsidRPr="005756A3" w:rsidDel="00BE0C3D">
          <w:rPr>
            <w:rStyle w:val="Hyperlink"/>
            <w:b/>
          </w:rPr>
          <w:delText>Managing Events</w:delText>
        </w:r>
        <w:r w:rsidR="00DD1C64" w:rsidDel="00BE0C3D">
          <w:rPr>
            <w:rStyle w:val="Hyperlink"/>
            <w:b/>
          </w:rPr>
          <w:fldChar w:fldCharType="end"/>
        </w:r>
        <w:r w:rsidDel="00BE0C3D">
          <w:delText>.</w:delText>
        </w:r>
      </w:del>
    </w:p>
    <w:p w14:paraId="419C6548" w14:textId="17E5A5C3" w:rsidR="00F2232B" w:rsidDel="00BE0C3D" w:rsidRDefault="00F2232B">
      <w:pPr>
        <w:pStyle w:val="BodyText"/>
        <w:rPr>
          <w:del w:id="2068" w:author="Sayali Dev" w:date="2018-02-02T15:13:00Z"/>
        </w:rPr>
        <w:pPrChange w:id="2069" w:author="Sayali Dev" w:date="2018-02-02T15:13:00Z">
          <w:pPr>
            <w:pStyle w:val="BodyText"/>
            <w:ind w:left="720" w:right="540"/>
          </w:pPr>
        </w:pPrChange>
      </w:pPr>
    </w:p>
    <w:p w14:paraId="27E6627C" w14:textId="60E2A6CA" w:rsidR="00F2232B" w:rsidDel="00BE0C3D" w:rsidRDefault="00F2232B">
      <w:pPr>
        <w:pStyle w:val="BodyText"/>
        <w:rPr>
          <w:del w:id="2070" w:author="Sayali Dev" w:date="2018-02-02T15:13:00Z"/>
        </w:rPr>
        <w:pPrChange w:id="2071" w:author="Sayali Dev" w:date="2018-02-02T15:13:00Z">
          <w:pPr>
            <w:pStyle w:val="BodyText"/>
            <w:numPr>
              <w:numId w:val="78"/>
            </w:numPr>
            <w:ind w:left="720" w:right="540" w:hanging="360"/>
          </w:pPr>
        </w:pPrChange>
      </w:pPr>
      <w:del w:id="2072" w:author="Sayali Dev" w:date="2018-02-02T15:13:00Z">
        <w:r w:rsidDel="00BE0C3D">
          <w:rPr>
            <w:b/>
            <w:lang w:val="en-US"/>
          </w:rPr>
          <w:delText>Add Attachment</w:delText>
        </w:r>
        <w:r w:rsidRPr="00DF70F0" w:rsidDel="00BE0C3D">
          <w:rPr>
            <w:b/>
          </w:rPr>
          <w:delText>:</w:delText>
        </w:r>
        <w:r w:rsidDel="00BE0C3D">
          <w:delText xml:space="preserve"> You can  upload, download, and delete files that are attached to a shipment</w:delText>
        </w:r>
        <w:r w:rsidRPr="00BB1F46" w:rsidDel="00BE0C3D">
          <w:delText xml:space="preserve"> </w:delText>
        </w:r>
        <w:r w:rsidDel="00BE0C3D">
          <w:delText xml:space="preserve">by clicking the </w:delText>
        </w:r>
        <w:r w:rsidDel="00BE0C3D">
          <w:rPr>
            <w:b/>
            <w:lang w:val="en-US"/>
          </w:rPr>
          <w:delText>Add Attachment</w:delText>
        </w:r>
        <w:r w:rsidDel="00BE0C3D">
          <w:delText xml:space="preserve"> link. For more information about how to manage files, see </w:delText>
        </w:r>
        <w:r w:rsidR="00DD1C64" w:rsidDel="00BE0C3D">
          <w:fldChar w:fldCharType="begin"/>
        </w:r>
        <w:r w:rsidR="00DD1C64" w:rsidDel="00BE0C3D">
          <w:delInstrText xml:space="preserve"> HYPERLINK \l "CommonFileUpload" </w:delInstrText>
        </w:r>
        <w:r w:rsidR="00DD1C64" w:rsidDel="00BE0C3D">
          <w:fldChar w:fldCharType="separate"/>
        </w:r>
        <w:r w:rsidRPr="009E0640" w:rsidDel="00BE0C3D">
          <w:rPr>
            <w:rStyle w:val="Hyperlink"/>
            <w:b/>
          </w:rPr>
          <w:delText>Common File Upload</w:delText>
        </w:r>
        <w:r w:rsidR="00DD1C64" w:rsidDel="00BE0C3D">
          <w:rPr>
            <w:rStyle w:val="Hyperlink"/>
            <w:b/>
          </w:rPr>
          <w:fldChar w:fldCharType="end"/>
        </w:r>
        <w:r w:rsidDel="00BE0C3D">
          <w:delText>.</w:delText>
        </w:r>
      </w:del>
    </w:p>
    <w:p w14:paraId="4C5CF508" w14:textId="72256BDF" w:rsidR="00F2232B" w:rsidDel="00BE0C3D" w:rsidRDefault="00F2232B">
      <w:pPr>
        <w:pStyle w:val="BodyText"/>
        <w:rPr>
          <w:del w:id="2073" w:author="Sayali Dev" w:date="2018-02-02T15:13:00Z"/>
        </w:rPr>
        <w:pPrChange w:id="2074" w:author="Sayali Dev" w:date="2018-02-02T15:13:00Z">
          <w:pPr>
            <w:pStyle w:val="BodyText"/>
            <w:ind w:left="720" w:right="540"/>
          </w:pPr>
        </w:pPrChange>
      </w:pPr>
    </w:p>
    <w:p w14:paraId="25310069" w14:textId="2E76ED04" w:rsidR="00F2232B" w:rsidRPr="00AA26F9" w:rsidDel="00BE0C3D" w:rsidRDefault="00F2232B">
      <w:pPr>
        <w:pStyle w:val="BodyText"/>
        <w:rPr>
          <w:del w:id="2075" w:author="Sayali Dev" w:date="2018-02-02T15:13:00Z"/>
        </w:rPr>
        <w:pPrChange w:id="2076" w:author="Sayali Dev" w:date="2018-02-02T15:13:00Z">
          <w:pPr>
            <w:pStyle w:val="BodyText"/>
            <w:numPr>
              <w:numId w:val="78"/>
            </w:numPr>
            <w:ind w:left="720" w:right="540" w:hanging="360"/>
          </w:pPr>
        </w:pPrChange>
      </w:pPr>
      <w:del w:id="2077" w:author="Sayali Dev" w:date="2018-02-02T15:13:00Z">
        <w:r w:rsidRPr="001A5612" w:rsidDel="00BE0C3D">
          <w:rPr>
            <w:b/>
          </w:rPr>
          <w:delText>Send a shipment:</w:delText>
        </w:r>
        <w:r w:rsidDel="00BE0C3D">
          <w:delText xml:space="preserve"> For more information about how to send</w:delText>
        </w:r>
        <w:r w:rsidRPr="00AA26F9" w:rsidDel="00BE0C3D">
          <w:delText xml:space="preserve"> </w:delText>
        </w:r>
        <w:r w:rsidDel="00BE0C3D">
          <w:delText xml:space="preserve">a </w:delText>
        </w:r>
        <w:r w:rsidRPr="00AA26F9" w:rsidDel="00BE0C3D">
          <w:delText>shipment</w:delText>
        </w:r>
        <w:r w:rsidDel="00BE0C3D">
          <w:delText xml:space="preserve">, see </w:delText>
        </w:r>
        <w:r w:rsidR="00DD1C64" w:rsidDel="00BE0C3D">
          <w:fldChar w:fldCharType="begin"/>
        </w:r>
        <w:r w:rsidR="00DD1C64" w:rsidDel="00BE0C3D">
          <w:delInstrText xml:space="preserve"> HYPERLINK \l "_Sending_a_Biospecimens" </w:delInstrText>
        </w:r>
        <w:r w:rsidR="00DD1C64" w:rsidDel="00BE0C3D">
          <w:fldChar w:fldCharType="separate"/>
        </w:r>
        <w:r w:rsidDel="00BE0C3D">
          <w:rPr>
            <w:rStyle w:val="Hyperlink"/>
            <w:b/>
          </w:rPr>
          <w:delText>Sending a Biospecimens Shipment</w:delText>
        </w:r>
        <w:r w:rsidR="00DD1C64" w:rsidDel="00BE0C3D">
          <w:rPr>
            <w:rStyle w:val="Hyperlink"/>
            <w:b/>
          </w:rPr>
          <w:fldChar w:fldCharType="end"/>
        </w:r>
        <w:r w:rsidDel="00BE0C3D">
          <w:delText>.</w:delText>
        </w:r>
        <w:r w:rsidDel="00BE0C3D">
          <w:br/>
        </w:r>
      </w:del>
    </w:p>
    <w:p w14:paraId="63E98114" w14:textId="7F25B3B5" w:rsidR="00F2232B" w:rsidDel="00BE0C3D" w:rsidRDefault="00F2232B">
      <w:pPr>
        <w:pStyle w:val="BodyText"/>
        <w:rPr>
          <w:del w:id="2078" w:author="Sayali Dev" w:date="2018-02-02T15:13:00Z"/>
        </w:rPr>
        <w:pPrChange w:id="2079" w:author="Sayali Dev" w:date="2018-02-02T15:13:00Z">
          <w:pPr>
            <w:pStyle w:val="BodyText"/>
            <w:numPr>
              <w:numId w:val="78"/>
            </w:numPr>
            <w:ind w:left="720" w:right="540" w:hanging="360"/>
          </w:pPr>
        </w:pPrChange>
      </w:pPr>
      <w:del w:id="2080" w:author="Sayali Dev" w:date="2018-02-02T15:13:00Z">
        <w:r w:rsidRPr="00DF70F0" w:rsidDel="00BE0C3D">
          <w:rPr>
            <w:b/>
          </w:rPr>
          <w:delText>Modify a shipment:</w:delText>
        </w:r>
        <w:r w:rsidDel="00BE0C3D">
          <w:delText xml:space="preserve"> You can modify a shipment or the biospecimens associated with the shipment. For more information about how to modify a shipment, see</w:delText>
        </w:r>
        <w:r w:rsidDel="00BE0C3D">
          <w:rPr>
            <w:b/>
          </w:rPr>
          <w:delText xml:space="preserve"> </w:delText>
        </w:r>
        <w:r w:rsidR="00DD1C64" w:rsidDel="00BE0C3D">
          <w:fldChar w:fldCharType="begin"/>
        </w:r>
        <w:r w:rsidR="00DD1C64" w:rsidDel="00BE0C3D">
          <w:delInstrText xml:space="preserve"> HYPERLINK \l "_Modifying_a_Biospecimens" </w:delInstrText>
        </w:r>
        <w:r w:rsidR="00DD1C64" w:rsidDel="00BE0C3D">
          <w:fldChar w:fldCharType="separate"/>
        </w:r>
        <w:r w:rsidDel="00BE0C3D">
          <w:rPr>
            <w:rStyle w:val="Hyperlink"/>
            <w:b/>
          </w:rPr>
          <w:delText>Modifying a Biospecimens Shipment</w:delText>
        </w:r>
        <w:r w:rsidR="00DD1C64" w:rsidDel="00BE0C3D">
          <w:rPr>
            <w:rStyle w:val="Hyperlink"/>
            <w:b/>
          </w:rPr>
          <w:fldChar w:fldCharType="end"/>
        </w:r>
        <w:r w:rsidDel="00BE0C3D">
          <w:delText>.</w:delText>
        </w:r>
      </w:del>
    </w:p>
    <w:p w14:paraId="1009BA4E" w14:textId="646C332B" w:rsidR="00F2232B" w:rsidRPr="00AA26F9" w:rsidDel="00BE0C3D" w:rsidRDefault="00F2232B">
      <w:pPr>
        <w:pStyle w:val="BodyText"/>
        <w:rPr>
          <w:del w:id="2081" w:author="Sayali Dev" w:date="2018-02-02T15:13:00Z"/>
        </w:rPr>
        <w:pPrChange w:id="2082" w:author="Sayali Dev" w:date="2018-02-02T15:13:00Z">
          <w:pPr>
            <w:pStyle w:val="ListParagraph"/>
          </w:pPr>
        </w:pPrChange>
      </w:pPr>
    </w:p>
    <w:p w14:paraId="603CF43D" w14:textId="64265D08" w:rsidR="00F2232B" w:rsidRPr="00DC1783" w:rsidDel="00BE0C3D" w:rsidRDefault="00F2232B">
      <w:pPr>
        <w:pStyle w:val="BodyText"/>
        <w:rPr>
          <w:del w:id="2083" w:author="Sayali Dev" w:date="2018-02-02T15:13:00Z"/>
          <w:b/>
        </w:rPr>
        <w:pPrChange w:id="2084" w:author="Sayali Dev" w:date="2018-02-02T15:13:00Z">
          <w:pPr>
            <w:pStyle w:val="ListParagraph"/>
            <w:numPr>
              <w:numId w:val="78"/>
            </w:numPr>
            <w:ind w:hanging="360"/>
          </w:pPr>
        </w:pPrChange>
      </w:pPr>
      <w:del w:id="2085" w:author="Sayali Dev" w:date="2018-02-02T15:13:00Z">
        <w:r w:rsidRPr="00DF70F0" w:rsidDel="00BE0C3D">
          <w:rPr>
            <w:b/>
          </w:rPr>
          <w:delText>Delete a shipment:</w:delText>
        </w:r>
        <w:r w:rsidDel="00BE0C3D">
          <w:delText xml:space="preserve"> For more information about how</w:delText>
        </w:r>
        <w:r w:rsidRPr="001A5612" w:rsidDel="00BE0C3D">
          <w:delText xml:space="preserve"> to d</w:delText>
        </w:r>
        <w:r w:rsidDel="00BE0C3D">
          <w:delText>elete a shipmen</w:delText>
        </w:r>
        <w:r w:rsidRPr="001A5612" w:rsidDel="00BE0C3D">
          <w:delText xml:space="preserve">t, see </w:delText>
        </w:r>
        <w:r w:rsidR="00DD1C64" w:rsidDel="00BE0C3D">
          <w:fldChar w:fldCharType="begin"/>
        </w:r>
        <w:r w:rsidR="00DD1C64" w:rsidDel="00BE0C3D">
          <w:delInstrText xml:space="preserve"> HYPERLINK \l "_Deleting_a_Biospecimens" </w:delInstrText>
        </w:r>
        <w:r w:rsidR="00DD1C64" w:rsidDel="00BE0C3D">
          <w:fldChar w:fldCharType="separate"/>
        </w:r>
        <w:r w:rsidDel="00BE0C3D">
          <w:rPr>
            <w:rStyle w:val="Hyperlink"/>
            <w:b/>
          </w:rPr>
          <w:delText>Deleting a Biospecimens Shipment</w:delText>
        </w:r>
        <w:r w:rsidR="00DD1C64" w:rsidDel="00BE0C3D">
          <w:rPr>
            <w:rStyle w:val="Hyperlink"/>
            <w:b/>
          </w:rPr>
          <w:fldChar w:fldCharType="end"/>
        </w:r>
        <w:r w:rsidDel="00BE0C3D">
          <w:delText>.</w:delText>
        </w:r>
      </w:del>
    </w:p>
    <w:p w14:paraId="1D72A0F4" w14:textId="2ECBF824" w:rsidR="00F2232B" w:rsidRPr="00DC1783" w:rsidDel="00BE0C3D" w:rsidRDefault="00F2232B">
      <w:pPr>
        <w:pStyle w:val="BodyText"/>
        <w:rPr>
          <w:del w:id="2086" w:author="Sayali Dev" w:date="2018-02-02T15:13:00Z"/>
          <w:b/>
        </w:rPr>
        <w:pPrChange w:id="2087" w:author="Sayali Dev" w:date="2018-02-02T15:13:00Z">
          <w:pPr>
            <w:pStyle w:val="BodyText"/>
            <w:ind w:left="720" w:right="360"/>
          </w:pPr>
        </w:pPrChange>
      </w:pPr>
    </w:p>
    <w:p w14:paraId="51956D7B" w14:textId="3BFB74B3" w:rsidR="00F2232B" w:rsidDel="00BE0C3D" w:rsidRDefault="00F2232B">
      <w:pPr>
        <w:pStyle w:val="BodyText"/>
        <w:rPr>
          <w:del w:id="2088" w:author="Sayali Dev" w:date="2018-02-02T15:13:00Z"/>
        </w:rPr>
        <w:pPrChange w:id="2089" w:author="Sayali Dev" w:date="2018-02-02T15:13:00Z">
          <w:pPr>
            <w:pStyle w:val="BodyText"/>
            <w:numPr>
              <w:numId w:val="78"/>
            </w:numPr>
            <w:ind w:left="720" w:right="360" w:hanging="360"/>
          </w:pPr>
        </w:pPrChange>
      </w:pPr>
      <w:del w:id="2090" w:author="Sayali Dev" w:date="2018-02-02T15:13:00Z">
        <w:r w:rsidRPr="00DF70F0" w:rsidDel="00BE0C3D">
          <w:rPr>
            <w:b/>
          </w:rPr>
          <w:delText>Print a shipment manifest</w:delText>
        </w:r>
        <w:r w:rsidDel="00BE0C3D">
          <w:rPr>
            <w:b/>
            <w:lang w:val="en-US"/>
          </w:rPr>
          <w:delText xml:space="preserve">:  </w:delText>
        </w:r>
        <w:r w:rsidRPr="0013430E" w:rsidDel="00BE0C3D">
          <w:rPr>
            <w:lang w:val="en-US"/>
          </w:rPr>
          <w:delText xml:space="preserve">You can print a </w:delText>
        </w:r>
        <w:r w:rsidDel="00BE0C3D">
          <w:rPr>
            <w:lang w:val="en-US"/>
          </w:rPr>
          <w:delText xml:space="preserve">list of the shipment contents or a detailed </w:delText>
        </w:r>
        <w:r w:rsidRPr="0013430E" w:rsidDel="00BE0C3D">
          <w:rPr>
            <w:lang w:val="en-US"/>
          </w:rPr>
          <w:delText>shipment manifest</w:delText>
        </w:r>
        <w:r w:rsidDel="00BE0C3D">
          <w:rPr>
            <w:lang w:val="en-US"/>
          </w:rPr>
          <w:delText xml:space="preserve">. </w:delText>
        </w:r>
        <w:r w:rsidRPr="0013430E" w:rsidDel="00BE0C3D">
          <w:rPr>
            <w:lang w:val="en-US"/>
          </w:rPr>
          <w:delText xml:space="preserve"> </w:delText>
        </w:r>
        <w:r w:rsidDel="00BE0C3D">
          <w:delText xml:space="preserve">For more information about how to </w:delText>
        </w:r>
        <w:r w:rsidDel="00BE0C3D">
          <w:rPr>
            <w:lang w:val="en-US"/>
          </w:rPr>
          <w:delText>print</w:delText>
        </w:r>
        <w:r w:rsidDel="00BE0C3D">
          <w:delText xml:space="preserve"> a shipment, see</w:delText>
        </w:r>
        <w:r w:rsidDel="00BE0C3D">
          <w:rPr>
            <w:lang w:val="en-US"/>
          </w:rPr>
          <w:delText xml:space="preserve"> </w:delText>
        </w:r>
        <w:r w:rsidR="00DD1C64" w:rsidDel="00BE0C3D">
          <w:fldChar w:fldCharType="begin"/>
        </w:r>
        <w:r w:rsidR="00DD1C64" w:rsidDel="00BE0C3D">
          <w:delInstrText xml:space="preserve"> HYPERLINK \l "PrintingShippingReport" </w:delInstrText>
        </w:r>
        <w:r w:rsidR="00DD1C64" w:rsidDel="00BE0C3D">
          <w:fldChar w:fldCharType="separate"/>
        </w:r>
        <w:r w:rsidRPr="00AE1745" w:rsidDel="00BE0C3D">
          <w:rPr>
            <w:rStyle w:val="Hyperlink"/>
            <w:b/>
            <w:lang w:val="en-US"/>
          </w:rPr>
          <w:delText>Printing a Shipment Report</w:delText>
        </w:r>
        <w:r w:rsidR="00DD1C64" w:rsidDel="00BE0C3D">
          <w:rPr>
            <w:rStyle w:val="Hyperlink"/>
            <w:b/>
          </w:rPr>
          <w:fldChar w:fldCharType="end"/>
        </w:r>
        <w:r w:rsidRPr="00AE1745" w:rsidDel="00BE0C3D">
          <w:rPr>
            <w:b/>
            <w:lang w:val="en-US"/>
          </w:rPr>
          <w:delText>.</w:delText>
        </w:r>
      </w:del>
    </w:p>
    <w:p w14:paraId="6C95F467" w14:textId="77777777" w:rsidR="00F2232B" w:rsidDel="00BE0C3D" w:rsidRDefault="00F2232B" w:rsidP="00F2232B">
      <w:pPr>
        <w:pStyle w:val="ListParagraph"/>
        <w:ind w:left="0" w:right="360"/>
        <w:rPr>
          <w:del w:id="2091" w:author="Sayali Dev" w:date="2018-02-02T15:13:00Z"/>
        </w:rPr>
      </w:pPr>
    </w:p>
    <w:p w14:paraId="4FCE02C3" w14:textId="77777777" w:rsidR="00F2232B" w:rsidRDefault="00F2232B">
      <w:pPr>
        <w:pStyle w:val="BodyText"/>
        <w:pPrChange w:id="2092" w:author="Sayali Dev" w:date="2018-02-02T15:13:00Z">
          <w:pPr>
            <w:pStyle w:val="BodyText"/>
            <w:ind w:right="540"/>
          </w:pPr>
        </w:pPrChange>
      </w:pPr>
    </w:p>
    <w:p w14:paraId="4F6C6B5F" w14:textId="1D754CB9" w:rsidR="0082508D" w:rsidRDefault="00F2232B">
      <w:pPr>
        <w:pStyle w:val="BodyText"/>
        <w:ind w:right="540"/>
        <w:rPr>
          <w:ins w:id="2093" w:author="Sayali Dev" w:date="2018-02-02T15:24:00Z"/>
        </w:rPr>
        <w:pPrChange w:id="2094" w:author="Sayali Dev" w:date="2018-02-02T15:24:00Z">
          <w:pPr>
            <w:pStyle w:val="ListParagraph"/>
            <w:ind w:left="0" w:right="360"/>
          </w:pPr>
        </w:pPrChange>
      </w:pPr>
      <w:r>
        <w:t xml:space="preserve">On the </w:t>
      </w:r>
      <w:r w:rsidRPr="009D7200">
        <w:rPr>
          <w:b/>
        </w:rPr>
        <w:t>View Shipment</w:t>
      </w:r>
      <w:r>
        <w:t xml:space="preserve"> page, you can </w:t>
      </w:r>
      <w:r>
        <w:rPr>
          <w:lang w:val="en-US"/>
        </w:rPr>
        <w:t>initiate</w:t>
      </w:r>
      <w:r>
        <w:t xml:space="preserve"> the following tasks </w:t>
      </w:r>
      <w:ins w:id="2095" w:author="Sayali Dev" w:date="2018-02-02T15:13:00Z">
        <w:r w:rsidR="00BE0C3D">
          <w:rPr>
            <w:lang w:val="en-US"/>
          </w:rPr>
          <w:t>:</w:t>
        </w:r>
      </w:ins>
    </w:p>
    <w:p w14:paraId="380D18B8" w14:textId="77777777" w:rsidR="0082508D" w:rsidRDefault="0082508D">
      <w:pPr>
        <w:pStyle w:val="BodyText"/>
        <w:ind w:right="540"/>
        <w:rPr>
          <w:ins w:id="2096" w:author="Sayali Dev" w:date="2018-02-02T15:24:00Z"/>
        </w:rPr>
        <w:pPrChange w:id="2097" w:author="Sayali Dev" w:date="2018-02-02T15:24:00Z">
          <w:pPr>
            <w:pStyle w:val="ListParagraph"/>
            <w:ind w:left="0" w:right="360"/>
          </w:pPr>
        </w:pPrChange>
      </w:pPr>
    </w:p>
    <w:p w14:paraId="63A0C410" w14:textId="77777777" w:rsidR="0082508D" w:rsidRDefault="0082508D" w:rsidP="0082508D">
      <w:pPr>
        <w:pStyle w:val="BodyText"/>
        <w:numPr>
          <w:ilvl w:val="0"/>
          <w:numId w:val="78"/>
        </w:numPr>
        <w:rPr>
          <w:ins w:id="2098" w:author="Sayali Dev" w:date="2018-02-02T15:24:00Z"/>
        </w:rPr>
      </w:pPr>
      <w:ins w:id="2099" w:author="Sayali Dev" w:date="2018-02-02T15:24:00Z">
        <w:r w:rsidRPr="003B4335">
          <w:rPr>
            <w:b/>
          </w:rPr>
          <w:t>Print a shipment manifest</w:t>
        </w:r>
        <w:r>
          <w:rPr>
            <w:b/>
            <w:lang w:val="en-US"/>
          </w:rPr>
          <w:t xml:space="preserve">:  </w:t>
        </w:r>
        <w:r w:rsidRPr="0013430E">
          <w:rPr>
            <w:lang w:val="en-US"/>
          </w:rPr>
          <w:t xml:space="preserve">You can print a </w:t>
        </w:r>
        <w:r>
          <w:rPr>
            <w:lang w:val="en-US"/>
          </w:rPr>
          <w:t xml:space="preserve">list of the shipment contents or a detailed </w:t>
        </w:r>
        <w:r w:rsidRPr="0013430E">
          <w:rPr>
            <w:lang w:val="en-US"/>
          </w:rPr>
          <w:t>shipment manifest</w:t>
        </w:r>
        <w:r>
          <w:rPr>
            <w:lang w:val="en-US"/>
          </w:rPr>
          <w:t xml:space="preserve">. </w:t>
        </w:r>
        <w:r w:rsidRPr="0013430E">
          <w:rPr>
            <w:lang w:val="en-US"/>
          </w:rPr>
          <w:t xml:space="preserve"> </w:t>
        </w:r>
        <w:r>
          <w:t xml:space="preserve">For more information about how to </w:t>
        </w:r>
        <w:r>
          <w:rPr>
            <w:lang w:val="en-US"/>
          </w:rPr>
          <w:t>print</w:t>
        </w:r>
        <w:r>
          <w:t xml:space="preserve"> a shipment, see</w:t>
        </w:r>
        <w:r>
          <w:rPr>
            <w:lang w:val="en-US"/>
          </w:rPr>
          <w:t xml:space="preserve"> </w:t>
        </w:r>
        <w:r>
          <w:fldChar w:fldCharType="begin"/>
        </w:r>
        <w:r>
          <w:instrText xml:space="preserve"> HYPERLINK \l "_Printing_a_Shipment" </w:instrText>
        </w:r>
        <w:r>
          <w:fldChar w:fldCharType="separate"/>
        </w:r>
        <w:r w:rsidRPr="000F1DBE">
          <w:rPr>
            <w:rStyle w:val="Hyperlink"/>
            <w:b/>
            <w:lang w:val="en-US"/>
          </w:rPr>
          <w:t>Printing a Shipment Report</w:t>
        </w:r>
        <w:r>
          <w:rPr>
            <w:rStyle w:val="Hyperlink"/>
            <w:b/>
            <w:lang w:val="en-US"/>
          </w:rPr>
          <w:fldChar w:fldCharType="end"/>
        </w:r>
        <w:r>
          <w:rPr>
            <w:lang w:val="en-US"/>
          </w:rPr>
          <w:t>.</w:t>
        </w:r>
      </w:ins>
    </w:p>
    <w:p w14:paraId="2D4CC9AF" w14:textId="2EBACD8D" w:rsidR="00F2232B" w:rsidRPr="00074A30" w:rsidDel="0082508D" w:rsidRDefault="00F2232B" w:rsidP="00F2232B">
      <w:pPr>
        <w:pStyle w:val="BodyText"/>
        <w:ind w:right="540"/>
        <w:rPr>
          <w:del w:id="2100" w:author="Sayali Dev" w:date="2018-02-02T15:24:00Z"/>
          <w:lang w:val="en-US"/>
        </w:rPr>
      </w:pPr>
      <w:del w:id="2101" w:author="Sayali Dev" w:date="2018-02-02T15:13:00Z">
        <w:r w:rsidDel="00BE0C3D">
          <w:delText>as a Biobank user:</w:delText>
        </w:r>
      </w:del>
      <w:del w:id="2102" w:author="Sayali Dev" w:date="2018-02-02T15:24:00Z">
        <w:r w:rsidDel="0082508D">
          <w:rPr>
            <w:lang w:val="en-US"/>
          </w:rPr>
          <w:br/>
        </w:r>
      </w:del>
    </w:p>
    <w:p w14:paraId="75E2060E" w14:textId="51D40D4B" w:rsidR="00F2232B" w:rsidDel="0082508D" w:rsidRDefault="00F2232B" w:rsidP="00E55723">
      <w:pPr>
        <w:pStyle w:val="BodyText"/>
        <w:numPr>
          <w:ilvl w:val="0"/>
          <w:numId w:val="78"/>
        </w:numPr>
        <w:ind w:right="540"/>
        <w:rPr>
          <w:moveFrom w:id="2103" w:author="Sayali Dev" w:date="2018-02-02T15:24:00Z"/>
        </w:rPr>
      </w:pPr>
      <w:moveFromRangeStart w:id="2104" w:author="Sayali Dev" w:date="2018-02-02T15:24:00Z" w:name="move505348388"/>
      <w:moveFrom w:id="2105" w:author="Sayali Dev" w:date="2018-02-02T15:24:00Z">
        <w:r w:rsidRPr="00DF70F0" w:rsidDel="0082508D">
          <w:rPr>
            <w:b/>
          </w:rPr>
          <w:t>Manage events:</w:t>
        </w:r>
        <w:r w:rsidDel="0082508D">
          <w:t xml:space="preserve"> You can view and add events to a </w:t>
        </w:r>
        <w:r w:rsidDel="0082508D">
          <w:rPr>
            <w:lang w:val="en-US"/>
          </w:rPr>
          <w:t>shipment</w:t>
        </w:r>
        <w:r w:rsidDel="0082508D">
          <w:t xml:space="preserve"> by clicking the </w:t>
        </w:r>
        <w:r w:rsidRPr="00C50810" w:rsidDel="0082508D">
          <w:rPr>
            <w:b/>
          </w:rPr>
          <w:t>Manage Events</w:t>
        </w:r>
        <w:r w:rsidDel="0082508D">
          <w:t xml:space="preserve"> link. For more information about managing events, see </w:t>
        </w:r>
        <w:r w:rsidR="00DD1C64" w:rsidDel="0082508D">
          <w:fldChar w:fldCharType="begin"/>
        </w:r>
        <w:r w:rsidR="00DD1C64" w:rsidDel="0082508D">
          <w:instrText xml:space="preserve"> HYPERLINK \l "ManagingEvents" </w:instrText>
        </w:r>
        <w:r w:rsidR="00DD1C64" w:rsidDel="0082508D">
          <w:fldChar w:fldCharType="separate"/>
        </w:r>
        <w:r w:rsidDel="0082508D">
          <w:rPr>
            <w:rStyle w:val="Hyperlink"/>
            <w:b/>
          </w:rPr>
          <w:t>Managing Event</w:t>
        </w:r>
        <w:r w:rsidRPr="00324664" w:rsidDel="0082508D">
          <w:rPr>
            <w:rStyle w:val="Hyperlink"/>
            <w:b/>
          </w:rPr>
          <w:t>s</w:t>
        </w:r>
        <w:r w:rsidR="00DD1C64" w:rsidDel="0082508D">
          <w:rPr>
            <w:rStyle w:val="Hyperlink"/>
            <w:b/>
          </w:rPr>
          <w:fldChar w:fldCharType="end"/>
        </w:r>
        <w:r w:rsidDel="0082508D">
          <w:t xml:space="preserve"> in </w:t>
        </w:r>
        <w:r w:rsidRPr="00780C5E" w:rsidDel="0082508D">
          <w:rPr>
            <w:b/>
            <w:lang w:val="en-US"/>
          </w:rPr>
          <w:t>Managing the</w:t>
        </w:r>
        <w:r w:rsidDel="0082508D">
          <w:rPr>
            <w:lang w:val="en-US"/>
          </w:rPr>
          <w:t xml:space="preserve"> </w:t>
        </w:r>
        <w:r w:rsidRPr="00C37A26" w:rsidDel="0082508D">
          <w:rPr>
            <w:b/>
          </w:rPr>
          <w:t>Common System Functions</w:t>
        </w:r>
        <w:r w:rsidDel="0082508D">
          <w:t xml:space="preserve"> section.</w:t>
        </w:r>
      </w:moveFrom>
    </w:p>
    <w:p w14:paraId="7B0F2BDC" w14:textId="4F0ECD63" w:rsidR="00F2232B" w:rsidDel="0082508D" w:rsidRDefault="00F2232B" w:rsidP="00F2232B">
      <w:pPr>
        <w:pStyle w:val="BodyText"/>
        <w:ind w:left="720" w:right="540"/>
        <w:rPr>
          <w:moveFrom w:id="2106" w:author="Sayali Dev" w:date="2018-02-02T15:24:00Z"/>
        </w:rPr>
      </w:pPr>
    </w:p>
    <w:p w14:paraId="1012A2F7" w14:textId="25A80BE8" w:rsidR="00F2232B" w:rsidDel="0082508D" w:rsidRDefault="00F2232B" w:rsidP="00E55723">
      <w:pPr>
        <w:pStyle w:val="BodyText"/>
        <w:numPr>
          <w:ilvl w:val="0"/>
          <w:numId w:val="78"/>
        </w:numPr>
        <w:ind w:right="540"/>
        <w:rPr>
          <w:moveFrom w:id="2107" w:author="Sayali Dev" w:date="2018-02-02T15:24:00Z"/>
        </w:rPr>
      </w:pPr>
      <w:moveFrom w:id="2108" w:author="Sayali Dev" w:date="2018-02-02T15:24:00Z">
        <w:r w:rsidDel="0082508D">
          <w:rPr>
            <w:b/>
            <w:lang w:val="en-US"/>
          </w:rPr>
          <w:t>Add Attachment</w:t>
        </w:r>
        <w:r w:rsidRPr="00DF70F0" w:rsidDel="0082508D">
          <w:rPr>
            <w:b/>
          </w:rPr>
          <w:t>:</w:t>
        </w:r>
        <w:r w:rsidDel="0082508D">
          <w:t xml:space="preserve"> You can upload, download, and delete files that are attached to a shipment</w:t>
        </w:r>
        <w:r w:rsidDel="0082508D">
          <w:rPr>
            <w:lang w:val="en-US"/>
          </w:rPr>
          <w:t xml:space="preserve"> </w:t>
        </w:r>
        <w:r w:rsidDel="0082508D">
          <w:t xml:space="preserve">by clicking the </w:t>
        </w:r>
        <w:r w:rsidDel="0082508D">
          <w:rPr>
            <w:b/>
            <w:lang w:val="en-US"/>
          </w:rPr>
          <w:t>Add Attachment</w:t>
        </w:r>
        <w:r w:rsidDel="0082508D">
          <w:t xml:space="preserve"> link. For more information about how to manage files, see </w:t>
        </w:r>
        <w:r w:rsidR="00DD1C64" w:rsidDel="0082508D">
          <w:fldChar w:fldCharType="begin"/>
        </w:r>
        <w:r w:rsidR="00DD1C64" w:rsidDel="0082508D">
          <w:instrText xml:space="preserve"> HYPERLINK \l "CommonFileUpload" </w:instrText>
        </w:r>
        <w:r w:rsidR="00DD1C64" w:rsidDel="0082508D">
          <w:fldChar w:fldCharType="separate"/>
        </w:r>
        <w:r w:rsidRPr="009E0640" w:rsidDel="0082508D">
          <w:rPr>
            <w:rStyle w:val="Hyperlink"/>
            <w:b/>
          </w:rPr>
          <w:t>Common File Upload</w:t>
        </w:r>
        <w:r w:rsidR="00DD1C64" w:rsidDel="0082508D">
          <w:rPr>
            <w:rStyle w:val="Hyperlink"/>
            <w:b/>
          </w:rPr>
          <w:fldChar w:fldCharType="end"/>
        </w:r>
        <w:r w:rsidDel="0082508D">
          <w:t>.</w:t>
        </w:r>
      </w:moveFrom>
    </w:p>
    <w:p w14:paraId="3602A3F0" w14:textId="3ADD897D" w:rsidR="00F2232B" w:rsidRPr="00D30D68" w:rsidDel="0082508D" w:rsidRDefault="00F2232B" w:rsidP="00F2232B">
      <w:pPr>
        <w:pStyle w:val="BodyText"/>
        <w:ind w:left="720" w:right="540"/>
        <w:rPr>
          <w:moveFrom w:id="2109" w:author="Sayali Dev" w:date="2018-02-02T15:24:00Z"/>
        </w:rPr>
      </w:pPr>
    </w:p>
    <w:p w14:paraId="1E580F99" w14:textId="328811F2" w:rsidR="00F2232B" w:rsidDel="0082508D" w:rsidRDefault="00F2232B" w:rsidP="00E55723">
      <w:pPr>
        <w:pStyle w:val="BodyText"/>
        <w:numPr>
          <w:ilvl w:val="0"/>
          <w:numId w:val="78"/>
        </w:numPr>
        <w:ind w:right="540"/>
        <w:rPr>
          <w:moveFrom w:id="2110" w:author="Sayali Dev" w:date="2018-02-02T15:24:00Z"/>
        </w:rPr>
      </w:pPr>
      <w:moveFrom w:id="2111" w:author="Sayali Dev" w:date="2018-02-02T15:24:00Z">
        <w:r w:rsidRPr="000856A7" w:rsidDel="0082508D">
          <w:rPr>
            <w:b/>
          </w:rPr>
          <w:t xml:space="preserve">Check in </w:t>
        </w:r>
        <w:r w:rsidDel="0082508D">
          <w:rPr>
            <w:b/>
          </w:rPr>
          <w:t>biospecimen</w:t>
        </w:r>
        <w:r w:rsidRPr="000856A7" w:rsidDel="0082508D">
          <w:rPr>
            <w:b/>
          </w:rPr>
          <w:t>s:</w:t>
        </w:r>
        <w:r w:rsidDel="0082508D">
          <w:t xml:space="preserve"> For more information about how to check in biospecimens, see </w:t>
        </w:r>
        <w:r w:rsidR="00DD1C64" w:rsidDel="0082508D">
          <w:fldChar w:fldCharType="begin"/>
        </w:r>
        <w:r w:rsidR="00DD1C64" w:rsidDel="0082508D">
          <w:instrText xml:space="preserve"> HYPERLINK \l "_Checking_In_a" </w:instrText>
        </w:r>
        <w:r w:rsidR="00DD1C64" w:rsidDel="0082508D">
          <w:fldChar w:fldCharType="separate"/>
        </w:r>
        <w:r w:rsidDel="0082508D">
          <w:rPr>
            <w:rStyle w:val="Hyperlink"/>
            <w:b/>
          </w:rPr>
          <w:t>Checking In a Biospecimens Shipment</w:t>
        </w:r>
        <w:r w:rsidR="00DD1C64" w:rsidDel="0082508D">
          <w:rPr>
            <w:rStyle w:val="Hyperlink"/>
            <w:b/>
          </w:rPr>
          <w:fldChar w:fldCharType="end"/>
        </w:r>
        <w:r w:rsidDel="0082508D">
          <w:t>.</w:t>
        </w:r>
      </w:moveFrom>
    </w:p>
    <w:p w14:paraId="335B1927" w14:textId="29252CB5" w:rsidR="00F2232B" w:rsidDel="0082508D" w:rsidRDefault="00F2232B" w:rsidP="00F2232B">
      <w:pPr>
        <w:pStyle w:val="BodyText"/>
        <w:ind w:left="720" w:right="540"/>
        <w:rPr>
          <w:moveFrom w:id="2112" w:author="Sayali Dev" w:date="2018-02-02T15:24:00Z"/>
        </w:rPr>
      </w:pPr>
    </w:p>
    <w:p w14:paraId="48E0CC54" w14:textId="3B6E79C6" w:rsidR="00F2232B" w:rsidDel="0082508D" w:rsidRDefault="00F2232B" w:rsidP="00E55723">
      <w:pPr>
        <w:pStyle w:val="BodyText"/>
        <w:numPr>
          <w:ilvl w:val="0"/>
          <w:numId w:val="78"/>
        </w:numPr>
        <w:ind w:right="540"/>
        <w:rPr>
          <w:moveFrom w:id="2113" w:author="Sayali Dev" w:date="2018-02-02T15:24:00Z"/>
        </w:rPr>
      </w:pPr>
      <w:moveFrom w:id="2114" w:author="Sayali Dev" w:date="2018-02-02T15:24:00Z">
        <w:r w:rsidRPr="0095799B" w:rsidDel="0082508D">
          <w:rPr>
            <w:b/>
          </w:rPr>
          <w:t xml:space="preserve">Check in multiple </w:t>
        </w:r>
        <w:r w:rsidDel="0082508D">
          <w:rPr>
            <w:b/>
          </w:rPr>
          <w:t>biospecimen</w:t>
        </w:r>
        <w:r w:rsidRPr="0095799B" w:rsidDel="0082508D">
          <w:rPr>
            <w:b/>
          </w:rPr>
          <w:t>s:</w:t>
        </w:r>
        <w:r w:rsidDel="0082508D">
          <w:t xml:space="preserve"> For more information about how to check in multiple biospecimens, see </w:t>
        </w:r>
        <w:r w:rsidR="00DD1C64" w:rsidDel="0082508D">
          <w:fldChar w:fldCharType="begin"/>
        </w:r>
        <w:r w:rsidR="00DD1C64" w:rsidDel="0082508D">
          <w:instrText xml:space="preserve"> HYPERLINK \l "ShipmentsBulkCheckIn" </w:instrText>
        </w:r>
        <w:r w:rsidR="00DD1C64" w:rsidDel="0082508D">
          <w:fldChar w:fldCharType="separate"/>
        </w:r>
        <w:r w:rsidDel="0082508D">
          <w:rPr>
            <w:rStyle w:val="Hyperlink"/>
            <w:b/>
            <w:lang w:val="en-US"/>
          </w:rPr>
          <w:t xml:space="preserve">Checking In </w:t>
        </w:r>
        <w:r w:rsidDel="0082508D">
          <w:rPr>
            <w:rStyle w:val="Hyperlink"/>
            <w:b/>
          </w:rPr>
          <w:t>Biospecimen</w:t>
        </w:r>
        <w:r w:rsidRPr="00DF70F0" w:rsidDel="0082508D">
          <w:rPr>
            <w:rStyle w:val="Hyperlink"/>
            <w:b/>
          </w:rPr>
          <w:t xml:space="preserve">s </w:t>
        </w:r>
        <w:r w:rsidDel="0082508D">
          <w:rPr>
            <w:rStyle w:val="Hyperlink"/>
            <w:b/>
            <w:lang w:val="en-US"/>
          </w:rPr>
          <w:t>In Bulk</w:t>
        </w:r>
        <w:r w:rsidR="00DD1C64" w:rsidDel="0082508D">
          <w:rPr>
            <w:rStyle w:val="Hyperlink"/>
            <w:b/>
          </w:rPr>
          <w:fldChar w:fldCharType="end"/>
        </w:r>
        <w:r w:rsidDel="0082508D">
          <w:t>.</w:t>
        </w:r>
        <w:r w:rsidDel="0082508D">
          <w:br/>
        </w:r>
      </w:moveFrom>
    </w:p>
    <w:p w14:paraId="730B8037" w14:textId="1960A754" w:rsidR="00F2232B" w:rsidRPr="00AA26F9" w:rsidDel="0082508D" w:rsidRDefault="00F2232B" w:rsidP="00E55723">
      <w:pPr>
        <w:pStyle w:val="BodyText"/>
        <w:numPr>
          <w:ilvl w:val="0"/>
          <w:numId w:val="78"/>
        </w:numPr>
        <w:ind w:right="540"/>
        <w:rPr>
          <w:moveFrom w:id="2115" w:author="Sayali Dev" w:date="2018-02-02T15:24:00Z"/>
        </w:rPr>
      </w:pPr>
      <w:moveFrom w:id="2116" w:author="Sayali Dev" w:date="2018-02-02T15:24:00Z">
        <w:r w:rsidRPr="00DF70F0" w:rsidDel="0082508D">
          <w:rPr>
            <w:b/>
          </w:rPr>
          <w:t xml:space="preserve">Make bulk </w:t>
        </w:r>
        <w:r w:rsidDel="0082508D">
          <w:rPr>
            <w:b/>
            <w:lang w:val="en-US"/>
          </w:rPr>
          <w:t>modifications</w:t>
        </w:r>
        <w:r w:rsidRPr="00DF70F0" w:rsidDel="0082508D">
          <w:rPr>
            <w:b/>
          </w:rPr>
          <w:t>:</w:t>
        </w:r>
        <w:r w:rsidDel="0082508D">
          <w:t xml:space="preserve"> You can make </w:t>
        </w:r>
        <w:r w:rsidRPr="00AA26F9" w:rsidDel="0082508D">
          <w:t>changes to</w:t>
        </w:r>
        <w:r w:rsidDel="0082508D">
          <w:t xml:space="preserve"> multiple shipment biospecimens at the same time</w:t>
        </w:r>
        <w:r w:rsidRPr="00AA26F9" w:rsidDel="0082508D">
          <w:t>.</w:t>
        </w:r>
        <w:r w:rsidDel="0082508D">
          <w:t xml:space="preserve"> For more information about how to make bulk </w:t>
        </w:r>
        <w:r w:rsidDel="0082508D">
          <w:rPr>
            <w:lang w:val="en-US"/>
          </w:rPr>
          <w:t>modifications</w:t>
        </w:r>
        <w:r w:rsidDel="0082508D">
          <w:t xml:space="preserve">, see </w:t>
        </w:r>
        <w:r w:rsidR="00DD1C64" w:rsidDel="0082508D">
          <w:fldChar w:fldCharType="begin"/>
        </w:r>
        <w:r w:rsidR="00DD1C64" w:rsidDel="0082508D">
          <w:instrText xml:space="preserve"> HYPERLINK \l "_Bulk_Modifications" </w:instrText>
        </w:r>
        <w:r w:rsidR="00DD1C64" w:rsidDel="0082508D">
          <w:fldChar w:fldCharType="separate"/>
        </w:r>
        <w:r w:rsidDel="0082508D">
          <w:rPr>
            <w:rStyle w:val="Hyperlink"/>
            <w:b/>
          </w:rPr>
          <w:t>Bulk Modifications</w:t>
        </w:r>
        <w:r w:rsidR="00DD1C64" w:rsidDel="0082508D">
          <w:rPr>
            <w:rStyle w:val="Hyperlink"/>
            <w:b/>
          </w:rPr>
          <w:fldChar w:fldCharType="end"/>
        </w:r>
        <w:r w:rsidDel="0082508D">
          <w:t>.</w:t>
        </w:r>
      </w:moveFrom>
    </w:p>
    <w:p w14:paraId="1B42A5AF" w14:textId="2C001390" w:rsidR="00F2232B" w:rsidRPr="00AA26F9" w:rsidDel="0082508D" w:rsidRDefault="00F2232B" w:rsidP="00F2232B">
      <w:pPr>
        <w:pStyle w:val="ListParagraph"/>
        <w:rPr>
          <w:moveFrom w:id="2117" w:author="Sayali Dev" w:date="2018-02-02T15:24:00Z"/>
        </w:rPr>
      </w:pPr>
    </w:p>
    <w:p w14:paraId="66DAED09" w14:textId="0072C415" w:rsidR="00F2232B" w:rsidDel="0082508D" w:rsidRDefault="00F2232B" w:rsidP="00E55723">
      <w:pPr>
        <w:pStyle w:val="BodyText"/>
        <w:numPr>
          <w:ilvl w:val="0"/>
          <w:numId w:val="78"/>
        </w:numPr>
        <w:ind w:right="360"/>
        <w:rPr>
          <w:moveFrom w:id="2118" w:author="Sayali Dev" w:date="2018-02-02T15:24:00Z"/>
        </w:rPr>
      </w:pPr>
      <w:moveFrom w:id="2119" w:author="Sayali Dev" w:date="2018-02-02T15:24:00Z">
        <w:r w:rsidRPr="003B4335" w:rsidDel="0082508D">
          <w:rPr>
            <w:b/>
          </w:rPr>
          <w:t xml:space="preserve">Add a </w:t>
        </w:r>
        <w:r w:rsidDel="0082508D">
          <w:rPr>
            <w:b/>
          </w:rPr>
          <w:t>biospecimen</w:t>
        </w:r>
        <w:r w:rsidDel="0082508D">
          <w:rPr>
            <w:b/>
            <w:lang w:val="en-US"/>
          </w:rPr>
          <w:t xml:space="preserve">s </w:t>
        </w:r>
        <w:r w:rsidRPr="003B4335" w:rsidDel="0082508D">
          <w:rPr>
            <w:b/>
          </w:rPr>
          <w:t>shipment to a worklist:</w:t>
        </w:r>
        <w:r w:rsidDel="0082508D">
          <w:t xml:space="preserve"> For more information about how to add a shipment biospecimen to an existing or a new worklist, see </w:t>
        </w:r>
        <w:r w:rsidR="00DD1C64" w:rsidDel="0082508D">
          <w:fldChar w:fldCharType="begin"/>
        </w:r>
        <w:r w:rsidR="00DD1C64" w:rsidDel="0082508D">
          <w:instrText xml:space="preserve"> HYPERLINK \l "_Adding_a_Biospecimens" </w:instrText>
        </w:r>
        <w:r w:rsidR="00DD1C64" w:rsidDel="0082508D">
          <w:fldChar w:fldCharType="separate"/>
        </w:r>
        <w:r w:rsidDel="0082508D">
          <w:rPr>
            <w:rStyle w:val="Hyperlink"/>
            <w:b/>
          </w:rPr>
          <w:t>Adding a Biospecimens Shipment to a Worklist</w:t>
        </w:r>
        <w:r w:rsidR="00DD1C64" w:rsidDel="0082508D">
          <w:rPr>
            <w:rStyle w:val="Hyperlink"/>
            <w:b/>
          </w:rPr>
          <w:fldChar w:fldCharType="end"/>
        </w:r>
        <w:r w:rsidDel="0082508D">
          <w:t>.</w:t>
        </w:r>
      </w:moveFrom>
    </w:p>
    <w:p w14:paraId="77C45087" w14:textId="4DD911E6" w:rsidR="00F2232B" w:rsidRPr="00AA26F9" w:rsidDel="0082508D" w:rsidRDefault="00F2232B" w:rsidP="00F2232B">
      <w:pPr>
        <w:pStyle w:val="ListParagraph"/>
        <w:rPr>
          <w:moveFrom w:id="2120" w:author="Sayali Dev" w:date="2018-02-02T15:24:00Z"/>
        </w:rPr>
      </w:pPr>
    </w:p>
    <w:p w14:paraId="41523837" w14:textId="7A3899A3" w:rsidR="00F2232B" w:rsidDel="0082508D" w:rsidRDefault="00F2232B" w:rsidP="00E55723">
      <w:pPr>
        <w:pStyle w:val="BodyText"/>
        <w:numPr>
          <w:ilvl w:val="0"/>
          <w:numId w:val="78"/>
        </w:numPr>
        <w:rPr>
          <w:moveFrom w:id="2121" w:author="Sayali Dev" w:date="2018-02-02T15:24:00Z"/>
        </w:rPr>
      </w:pPr>
      <w:moveFrom w:id="2122" w:author="Sayali Dev" w:date="2018-02-02T15:24:00Z">
        <w:r w:rsidRPr="003B4335" w:rsidDel="0082508D">
          <w:rPr>
            <w:b/>
          </w:rPr>
          <w:t>Print a shipment manifest</w:t>
        </w:r>
        <w:r w:rsidDel="0082508D">
          <w:rPr>
            <w:b/>
            <w:lang w:val="en-US"/>
          </w:rPr>
          <w:t xml:space="preserve">:  </w:t>
        </w:r>
        <w:r w:rsidRPr="0013430E" w:rsidDel="0082508D">
          <w:rPr>
            <w:lang w:val="en-US"/>
          </w:rPr>
          <w:t xml:space="preserve">You can print a </w:t>
        </w:r>
        <w:r w:rsidDel="0082508D">
          <w:rPr>
            <w:lang w:val="en-US"/>
          </w:rPr>
          <w:t xml:space="preserve">list of the shipment contents or a detailed </w:t>
        </w:r>
        <w:r w:rsidRPr="0013430E" w:rsidDel="0082508D">
          <w:rPr>
            <w:lang w:val="en-US"/>
          </w:rPr>
          <w:t>shipment manifest</w:t>
        </w:r>
        <w:r w:rsidDel="0082508D">
          <w:rPr>
            <w:lang w:val="en-US"/>
          </w:rPr>
          <w:t xml:space="preserve">. </w:t>
        </w:r>
        <w:r w:rsidRPr="0013430E" w:rsidDel="0082508D">
          <w:rPr>
            <w:lang w:val="en-US"/>
          </w:rPr>
          <w:t xml:space="preserve"> </w:t>
        </w:r>
        <w:r w:rsidDel="0082508D">
          <w:t xml:space="preserve">For more information about how to </w:t>
        </w:r>
        <w:r w:rsidDel="0082508D">
          <w:rPr>
            <w:lang w:val="en-US"/>
          </w:rPr>
          <w:t>print</w:t>
        </w:r>
        <w:r w:rsidDel="0082508D">
          <w:t xml:space="preserve"> a shipment, see</w:t>
        </w:r>
        <w:r w:rsidDel="0082508D">
          <w:rPr>
            <w:lang w:val="en-US"/>
          </w:rPr>
          <w:t xml:space="preserve"> </w:t>
        </w:r>
        <w:r w:rsidR="00DD1C64" w:rsidDel="0082508D">
          <w:fldChar w:fldCharType="begin"/>
        </w:r>
        <w:r w:rsidR="00DD1C64" w:rsidDel="0082508D">
          <w:instrText xml:space="preserve"> HYPERLINK \l "_Printing_a_Shipment" </w:instrText>
        </w:r>
        <w:r w:rsidR="00DD1C64" w:rsidDel="0082508D">
          <w:fldChar w:fldCharType="separate"/>
        </w:r>
        <w:r w:rsidRPr="000F1DBE" w:rsidDel="0082508D">
          <w:rPr>
            <w:rStyle w:val="Hyperlink"/>
            <w:b/>
            <w:lang w:val="en-US"/>
          </w:rPr>
          <w:t>Printing a Shipment Report</w:t>
        </w:r>
        <w:r w:rsidR="00DD1C64" w:rsidDel="0082508D">
          <w:rPr>
            <w:rStyle w:val="Hyperlink"/>
            <w:b/>
          </w:rPr>
          <w:fldChar w:fldCharType="end"/>
        </w:r>
        <w:r w:rsidDel="0082508D">
          <w:rPr>
            <w:lang w:val="en-US"/>
          </w:rPr>
          <w:t>.</w:t>
        </w:r>
      </w:moveFrom>
    </w:p>
    <w:moveFromRangeEnd w:id="2104"/>
    <w:p w14:paraId="0A43627C" w14:textId="77777777" w:rsidR="00F2232B" w:rsidRPr="00AA26F9" w:rsidRDefault="00F2232B">
      <w:pPr>
        <w:pStyle w:val="BodyText"/>
        <w:ind w:right="540"/>
        <w:pPrChange w:id="2123" w:author="Sayali Dev" w:date="2018-02-02T15:24:00Z">
          <w:pPr>
            <w:pStyle w:val="ListParagraph"/>
            <w:ind w:left="0" w:right="360"/>
          </w:pPr>
        </w:pPrChange>
      </w:pPr>
    </w:p>
    <w:p w14:paraId="7882074B" w14:textId="17941C03" w:rsidR="0082508D" w:rsidRPr="00083955" w:rsidRDefault="0082508D" w:rsidP="00E55723">
      <w:pPr>
        <w:pStyle w:val="BodyText"/>
        <w:numPr>
          <w:ilvl w:val="0"/>
          <w:numId w:val="78"/>
        </w:numPr>
        <w:ind w:right="540"/>
        <w:rPr>
          <w:ins w:id="2124" w:author="Sayali Dev" w:date="2018-02-02T15:24:00Z"/>
          <w:b/>
          <w:rPrChange w:id="2125" w:author="Sayali Dev" w:date="2018-02-02T15:34:00Z">
            <w:rPr>
              <w:ins w:id="2126" w:author="Sayali Dev" w:date="2018-02-02T15:24:00Z"/>
              <w:lang w:val="en-US"/>
            </w:rPr>
          </w:rPrChange>
        </w:rPr>
      </w:pPr>
      <w:ins w:id="2127" w:author="Sayali Dev" w:date="2018-02-02T15:24:00Z">
        <w:r w:rsidRPr="00083955">
          <w:rPr>
            <w:b/>
            <w:lang w:val="en-US"/>
            <w:rPrChange w:id="2128" w:author="Sayali Dev" w:date="2018-02-02T15:34:00Z">
              <w:rPr>
                <w:lang w:val="en-US"/>
              </w:rPr>
            </w:rPrChange>
          </w:rPr>
          <w:t>Receive biospecimens Shipment:</w:t>
        </w:r>
      </w:ins>
    </w:p>
    <w:p w14:paraId="2803532B" w14:textId="7A6A859D" w:rsidR="0082508D" w:rsidRDefault="0082508D">
      <w:pPr>
        <w:pStyle w:val="BodyText"/>
        <w:ind w:left="720" w:right="540"/>
        <w:rPr>
          <w:ins w:id="2129" w:author="Sayali Dev" w:date="2018-02-02T15:25:00Z"/>
          <w:lang w:val="en-US"/>
        </w:rPr>
        <w:pPrChange w:id="2130" w:author="Sayali Dev" w:date="2018-02-02T15:25:00Z">
          <w:pPr>
            <w:pStyle w:val="BodyText"/>
            <w:numPr>
              <w:numId w:val="78"/>
            </w:numPr>
            <w:ind w:left="720" w:right="540" w:hanging="360"/>
          </w:pPr>
        </w:pPrChange>
      </w:pPr>
      <w:ins w:id="2131" w:author="Sayali Dev" w:date="2018-02-02T15:25:00Z">
        <w:r>
          <w:rPr>
            <w:lang w:val="en-US"/>
          </w:rPr>
          <w:t xml:space="preserve">You can receive biospecimens shipment sent from the collection site. For more information, see </w:t>
        </w:r>
      </w:ins>
    </w:p>
    <w:p w14:paraId="36ABC1FA" w14:textId="2FD6B81C" w:rsidR="0082508D" w:rsidRDefault="0082508D">
      <w:pPr>
        <w:pStyle w:val="BodyText"/>
        <w:ind w:left="720" w:right="540"/>
        <w:rPr>
          <w:ins w:id="2132" w:author="Sayali Dev" w:date="2018-02-02T15:30:00Z"/>
          <w:rStyle w:val="Hyperlink"/>
          <w:b/>
          <w:lang w:val="en-US"/>
        </w:rPr>
        <w:pPrChange w:id="2133" w:author="Sayali Dev" w:date="2018-02-02T15:25:00Z">
          <w:pPr>
            <w:pStyle w:val="BodyText"/>
            <w:numPr>
              <w:numId w:val="78"/>
            </w:numPr>
            <w:ind w:left="720" w:right="540" w:hanging="360"/>
          </w:pPr>
        </w:pPrChange>
      </w:pPr>
      <w:ins w:id="2134" w:author="Sayali Dev" w:date="2018-02-02T15:26:00Z">
        <w:r w:rsidRPr="0082508D">
          <w:rPr>
            <w:rStyle w:val="Hyperlink"/>
            <w:b/>
            <w:lang w:val="en-US"/>
            <w:rPrChange w:id="2135" w:author="Sayali Dev" w:date="2018-02-02T15:26:00Z">
              <w:rPr/>
            </w:rPrChange>
          </w:rPr>
          <w:fldChar w:fldCharType="begin"/>
        </w:r>
        <w:r w:rsidRPr="0082508D">
          <w:rPr>
            <w:rStyle w:val="Hyperlink"/>
            <w:b/>
            <w:lang w:val="en-US"/>
            <w:rPrChange w:id="2136" w:author="Sayali Dev" w:date="2018-02-02T15:26:00Z">
              <w:rPr/>
            </w:rPrChange>
          </w:rPr>
          <w:instrText xml:space="preserve"> HYPERLINK  \l "_Receiving_a_Biospecimens" </w:instrText>
        </w:r>
        <w:r w:rsidRPr="0082508D">
          <w:rPr>
            <w:rStyle w:val="Hyperlink"/>
            <w:b/>
            <w:lang w:val="en-US"/>
            <w:rPrChange w:id="2137" w:author="Sayali Dev" w:date="2018-02-02T15:26:00Z">
              <w:rPr/>
            </w:rPrChange>
          </w:rPr>
          <w:fldChar w:fldCharType="separate"/>
        </w:r>
        <w:r w:rsidRPr="0082508D">
          <w:rPr>
            <w:rStyle w:val="Hyperlink"/>
            <w:b/>
            <w:lang w:val="en-US"/>
            <w:rPrChange w:id="2138" w:author="Sayali Dev" w:date="2018-02-02T15:26:00Z">
              <w:rPr>
                <w:rStyle w:val="Hyperlink"/>
              </w:rPr>
            </w:rPrChange>
          </w:rPr>
          <w:t>Receiving a Biospecimen</w:t>
        </w:r>
        <w:r w:rsidRPr="0082508D">
          <w:rPr>
            <w:rStyle w:val="Hyperlink"/>
            <w:b/>
            <w:lang w:val="en-US"/>
            <w:rPrChange w:id="2139" w:author="Sayali Dev" w:date="2018-02-02T15:26:00Z">
              <w:rPr>
                <w:rStyle w:val="Hyperlink"/>
                <w:lang w:val="en-US"/>
              </w:rPr>
            </w:rPrChange>
          </w:rPr>
          <w:t>s</w:t>
        </w:r>
        <w:r w:rsidRPr="0082508D">
          <w:rPr>
            <w:rStyle w:val="Hyperlink"/>
            <w:b/>
            <w:lang w:val="en-US"/>
            <w:rPrChange w:id="2140" w:author="Sayali Dev" w:date="2018-02-02T15:26:00Z">
              <w:rPr>
                <w:rStyle w:val="Hyperlink"/>
              </w:rPr>
            </w:rPrChange>
          </w:rPr>
          <w:t xml:space="preserve"> Shipment</w:t>
        </w:r>
        <w:r w:rsidRPr="0082508D">
          <w:rPr>
            <w:rStyle w:val="Hyperlink"/>
            <w:b/>
            <w:lang w:val="en-US"/>
            <w:rPrChange w:id="2141" w:author="Sayali Dev" w:date="2018-02-02T15:26:00Z">
              <w:rPr/>
            </w:rPrChange>
          </w:rPr>
          <w:fldChar w:fldCharType="end"/>
        </w:r>
      </w:ins>
    </w:p>
    <w:p w14:paraId="5B61DA92" w14:textId="74FCCB74" w:rsidR="007E5BB0" w:rsidRDefault="007E5BB0">
      <w:pPr>
        <w:pStyle w:val="BodyText"/>
        <w:ind w:left="720" w:right="540"/>
        <w:rPr>
          <w:ins w:id="2142" w:author="Sayali Dev" w:date="2018-02-02T15:30:00Z"/>
          <w:rStyle w:val="Hyperlink"/>
          <w:b/>
          <w:lang w:val="en-US"/>
        </w:rPr>
        <w:pPrChange w:id="2143" w:author="Sayali Dev" w:date="2018-02-02T15:25:00Z">
          <w:pPr>
            <w:pStyle w:val="BodyText"/>
            <w:numPr>
              <w:numId w:val="78"/>
            </w:numPr>
            <w:ind w:left="720" w:right="540" w:hanging="360"/>
          </w:pPr>
        </w:pPrChange>
      </w:pPr>
    </w:p>
    <w:p w14:paraId="03995D61" w14:textId="65EE05E9" w:rsidR="007E5BB0" w:rsidRPr="00083955" w:rsidRDefault="00083955">
      <w:pPr>
        <w:pStyle w:val="BodyText"/>
        <w:numPr>
          <w:ilvl w:val="0"/>
          <w:numId w:val="78"/>
        </w:numPr>
        <w:ind w:right="540"/>
        <w:rPr>
          <w:ins w:id="2144" w:author="Sayali Dev" w:date="2018-02-02T15:30:00Z"/>
          <w:lang w:val="en-US"/>
          <w:rPrChange w:id="2145" w:author="Sayali Dev" w:date="2018-02-02T15:34:00Z">
            <w:rPr>
              <w:ins w:id="2146" w:author="Sayali Dev" w:date="2018-02-02T15:30:00Z"/>
            </w:rPr>
          </w:rPrChange>
        </w:rPr>
        <w:pPrChange w:id="2147" w:author="Sayali Dev" w:date="2018-02-02T15:31:00Z">
          <w:pPr>
            <w:pStyle w:val="Heading3"/>
          </w:pPr>
        </w:pPrChange>
      </w:pPr>
      <w:ins w:id="2148" w:author="Sayali Dev" w:date="2018-02-02T15:30:00Z">
        <w:r w:rsidRPr="00083955">
          <w:rPr>
            <w:b/>
            <w:lang w:val="en-US"/>
            <w:rPrChange w:id="2149" w:author="Sayali Dev" w:date="2018-02-02T15:34:00Z">
              <w:rPr>
                <w:lang w:val="en-US"/>
              </w:rPr>
            </w:rPrChange>
          </w:rPr>
          <w:t>Check</w:t>
        </w:r>
        <w:r w:rsidR="007E5BB0" w:rsidRPr="00083955">
          <w:rPr>
            <w:b/>
            <w:lang w:val="en-US"/>
            <w:rPrChange w:id="2150" w:author="Sayali Dev" w:date="2018-02-02T15:34:00Z">
              <w:rPr/>
            </w:rPrChange>
          </w:rPr>
          <w:t xml:space="preserve"> In</w:t>
        </w:r>
        <w:r w:rsidRPr="00083955">
          <w:rPr>
            <w:b/>
            <w:lang w:val="en-US"/>
            <w:rPrChange w:id="2151" w:author="Sayali Dev" w:date="2018-02-02T15:34:00Z">
              <w:rPr>
                <w:lang w:val="en-US"/>
              </w:rPr>
            </w:rPrChange>
          </w:rPr>
          <w:t xml:space="preserve"> </w:t>
        </w:r>
        <w:r w:rsidR="007E5BB0" w:rsidRPr="00083955">
          <w:rPr>
            <w:b/>
            <w:lang w:val="en-US"/>
            <w:rPrChange w:id="2152" w:author="Sayali Dev" w:date="2018-02-02T15:34:00Z">
              <w:rPr/>
            </w:rPrChange>
          </w:rPr>
          <w:t>Biospecimen</w:t>
        </w:r>
        <w:r w:rsidR="007E5BB0" w:rsidRPr="00083955">
          <w:rPr>
            <w:b/>
            <w:lang w:val="en-US"/>
            <w:rPrChange w:id="2153" w:author="Sayali Dev" w:date="2018-02-02T15:34:00Z">
              <w:rPr>
                <w:lang w:val="en-US"/>
              </w:rPr>
            </w:rPrChange>
          </w:rPr>
          <w:t>s</w:t>
        </w:r>
      </w:ins>
      <w:ins w:id="2154" w:author="Sayali Dev" w:date="2018-02-02T15:31:00Z">
        <w:r w:rsidR="007E5BB0" w:rsidRPr="00083955">
          <w:rPr>
            <w:b/>
            <w:lang w:val="en-US"/>
            <w:rPrChange w:id="2155" w:author="Sayali Dev" w:date="2018-02-02T15:34:00Z">
              <w:rPr>
                <w:lang w:val="en-US"/>
              </w:rPr>
            </w:rPrChange>
          </w:rPr>
          <w:t>:</w:t>
        </w:r>
      </w:ins>
    </w:p>
    <w:p w14:paraId="716693DD" w14:textId="7FC063C7" w:rsidR="007E5BB0" w:rsidRDefault="007E5BB0">
      <w:pPr>
        <w:pStyle w:val="BodyText"/>
        <w:ind w:right="810" w:firstLine="720"/>
        <w:rPr>
          <w:ins w:id="2156" w:author="Sayali Dev" w:date="2018-02-02T15:31:00Z"/>
          <w:lang w:val="en-US"/>
        </w:rPr>
        <w:pPrChange w:id="2157" w:author="Sayali Dev" w:date="2018-02-02T15:31:00Z">
          <w:pPr>
            <w:pStyle w:val="BodyText"/>
            <w:ind w:right="810"/>
          </w:pPr>
        </w:pPrChange>
      </w:pPr>
      <w:ins w:id="2158" w:author="Sayali Dev" w:date="2018-02-02T15:30:00Z">
        <w:r>
          <w:t>You can check in shipment biospecimens in part or completely</w:t>
        </w:r>
        <w:r w:rsidRPr="00585562">
          <w:t xml:space="preserve">. </w:t>
        </w:r>
      </w:ins>
      <w:ins w:id="2159" w:author="Sayali Dev" w:date="2018-02-02T15:31:00Z">
        <w:r>
          <w:rPr>
            <w:lang w:val="en-US"/>
          </w:rPr>
          <w:t>For more information, see</w:t>
        </w:r>
      </w:ins>
    </w:p>
    <w:p w14:paraId="1AA4FCEF" w14:textId="5005F7FB" w:rsidR="007E5BB0" w:rsidRDefault="00083955">
      <w:pPr>
        <w:pStyle w:val="BodyText"/>
        <w:ind w:left="720" w:right="540"/>
        <w:rPr>
          <w:ins w:id="2160" w:author="Sayali Dev" w:date="2018-02-02T15:33:00Z"/>
        </w:rPr>
        <w:pPrChange w:id="2161" w:author="Sayali Dev" w:date="2018-02-02T15:25:00Z">
          <w:pPr>
            <w:pStyle w:val="BodyText"/>
            <w:numPr>
              <w:numId w:val="78"/>
            </w:numPr>
            <w:ind w:left="720" w:right="540" w:hanging="360"/>
          </w:pPr>
        </w:pPrChange>
      </w:pPr>
      <w:ins w:id="2162" w:author="Sayali Dev" w:date="2018-02-02T15:33:00Z">
        <w:r>
          <w:fldChar w:fldCharType="begin"/>
        </w:r>
        <w:r>
          <w:instrText xml:space="preserve"> HYPERLINK \l "_Checking_In_a" </w:instrText>
        </w:r>
        <w:r>
          <w:fldChar w:fldCharType="separate"/>
        </w:r>
        <w:r>
          <w:rPr>
            <w:rStyle w:val="Hyperlink"/>
            <w:b/>
          </w:rPr>
          <w:t>Checking In a Biospecimens Shipment</w:t>
        </w:r>
        <w:r>
          <w:rPr>
            <w:rStyle w:val="Hyperlink"/>
            <w:b/>
          </w:rPr>
          <w:fldChar w:fldCharType="end"/>
        </w:r>
        <w:r>
          <w:t>.</w:t>
        </w:r>
      </w:ins>
    </w:p>
    <w:p w14:paraId="10072E21" w14:textId="77777777" w:rsidR="00083955" w:rsidRPr="0082508D" w:rsidRDefault="00083955">
      <w:pPr>
        <w:pStyle w:val="BodyText"/>
        <w:ind w:left="720" w:right="540"/>
        <w:rPr>
          <w:ins w:id="2163" w:author="Sayali Dev" w:date="2018-02-02T15:24:00Z"/>
          <w:rPrChange w:id="2164" w:author="Sayali Dev" w:date="2018-02-02T15:24:00Z">
            <w:rPr>
              <w:ins w:id="2165" w:author="Sayali Dev" w:date="2018-02-02T15:24:00Z"/>
              <w:b/>
            </w:rPr>
          </w:rPrChange>
        </w:rPr>
        <w:pPrChange w:id="2166" w:author="Sayali Dev" w:date="2018-02-02T15:25:00Z">
          <w:pPr>
            <w:pStyle w:val="BodyText"/>
            <w:numPr>
              <w:numId w:val="78"/>
            </w:numPr>
            <w:ind w:left="720" w:right="540" w:hanging="360"/>
          </w:pPr>
        </w:pPrChange>
      </w:pPr>
    </w:p>
    <w:p w14:paraId="5625F3FB" w14:textId="35FAFB28" w:rsidR="00F2232B" w:rsidRPr="00AA26F9" w:rsidRDefault="00F2232B" w:rsidP="00E55723">
      <w:pPr>
        <w:pStyle w:val="BodyText"/>
        <w:numPr>
          <w:ilvl w:val="0"/>
          <w:numId w:val="78"/>
        </w:numPr>
        <w:ind w:right="540"/>
      </w:pPr>
      <w:r w:rsidRPr="00FA280E">
        <w:rPr>
          <w:b/>
        </w:rPr>
        <w:t>Modify a redistribution shipment:</w:t>
      </w:r>
      <w:r>
        <w:t xml:space="preserve"> For more information about how to m</w:t>
      </w:r>
      <w:r w:rsidRPr="00AA26F9">
        <w:t>odify</w:t>
      </w:r>
      <w:r>
        <w:t xml:space="preserve"> a redistribution </w:t>
      </w:r>
      <w:r w:rsidRPr="00AA26F9">
        <w:t xml:space="preserve">shipment or the </w:t>
      </w:r>
      <w:r>
        <w:t>biospecimen</w:t>
      </w:r>
      <w:r w:rsidRPr="00AA26F9">
        <w:t>s</w:t>
      </w:r>
      <w:r>
        <w:t xml:space="preserve"> associated with this shipment, see </w:t>
      </w:r>
      <w:hyperlink w:anchor="ModifyRedistributionShipment" w:history="1">
        <w:r w:rsidRPr="000860F7">
          <w:rPr>
            <w:rStyle w:val="Hyperlink"/>
            <w:b/>
          </w:rPr>
          <w:t xml:space="preserve">Modifying </w:t>
        </w:r>
        <w:r>
          <w:rPr>
            <w:rStyle w:val="Hyperlink"/>
            <w:b/>
          </w:rPr>
          <w:t xml:space="preserve">a </w:t>
        </w:r>
        <w:r w:rsidRPr="000860F7">
          <w:rPr>
            <w:rStyle w:val="Hyperlink"/>
            <w:b/>
          </w:rPr>
          <w:t>Redistribution Shipment</w:t>
        </w:r>
      </w:hyperlink>
      <w:r>
        <w:t>.</w:t>
      </w:r>
    </w:p>
    <w:p w14:paraId="090DC239" w14:textId="77777777" w:rsidR="00F2232B" w:rsidRPr="00AA26F9" w:rsidRDefault="00F2232B" w:rsidP="00F2232B">
      <w:pPr>
        <w:pStyle w:val="ListParagraph"/>
      </w:pPr>
    </w:p>
    <w:p w14:paraId="6FE0B69B" w14:textId="77777777" w:rsidR="00F2232B" w:rsidRDefault="00F2232B" w:rsidP="00E55723">
      <w:pPr>
        <w:pStyle w:val="BodyText"/>
        <w:numPr>
          <w:ilvl w:val="0"/>
          <w:numId w:val="78"/>
        </w:numPr>
        <w:ind w:right="360"/>
      </w:pPr>
      <w:r>
        <w:rPr>
          <w:b/>
        </w:rPr>
        <w:t xml:space="preserve">Delete </w:t>
      </w:r>
      <w:r w:rsidRPr="00FA280E">
        <w:rPr>
          <w:b/>
        </w:rPr>
        <w:t>a redistribution shipment:</w:t>
      </w:r>
      <w:r>
        <w:t xml:space="preserve"> For more information about how to delete a redistribution </w:t>
      </w:r>
      <w:r w:rsidRPr="00AA26F9">
        <w:t>shipment</w:t>
      </w:r>
      <w:r>
        <w:t xml:space="preserve">, see </w:t>
      </w:r>
      <w:hyperlink w:anchor="DeleteRedistributionShipment" w:history="1">
        <w:r w:rsidRPr="00D45312">
          <w:rPr>
            <w:rStyle w:val="Hyperlink"/>
            <w:b/>
          </w:rPr>
          <w:t xml:space="preserve">Deleting </w:t>
        </w:r>
        <w:r>
          <w:rPr>
            <w:rStyle w:val="Hyperlink"/>
            <w:b/>
          </w:rPr>
          <w:t xml:space="preserve">a </w:t>
        </w:r>
        <w:r w:rsidRPr="00D45312">
          <w:rPr>
            <w:rStyle w:val="Hyperlink"/>
            <w:b/>
          </w:rPr>
          <w:t>Redistribution Shipment</w:t>
        </w:r>
      </w:hyperlink>
      <w:r>
        <w:t>.</w:t>
      </w:r>
    </w:p>
    <w:p w14:paraId="1ACA5777" w14:textId="77777777" w:rsidR="00F2232B" w:rsidRDefault="00F2232B" w:rsidP="00F2232B">
      <w:pPr>
        <w:pStyle w:val="ListParagraph"/>
      </w:pPr>
    </w:p>
    <w:p w14:paraId="5F8A2D25" w14:textId="1A1EE4DF" w:rsidR="00F2232B" w:rsidRDefault="00F2232B" w:rsidP="00E55723">
      <w:pPr>
        <w:pStyle w:val="ListParagraph"/>
        <w:numPr>
          <w:ilvl w:val="0"/>
          <w:numId w:val="83"/>
        </w:numPr>
        <w:ind w:left="720"/>
        <w:rPr>
          <w:ins w:id="2167" w:author="Sayali Dev" w:date="2018-02-02T15:24:00Z"/>
          <w:b/>
        </w:rPr>
      </w:pPr>
      <w:r>
        <w:rPr>
          <w:b/>
        </w:rPr>
        <w:t>Record receipt of a Redistribution shipment:</w:t>
      </w:r>
      <w:r>
        <w:t xml:space="preserve"> For more information about how to manually record an external location’s receipt of a redistribution shipment, see </w:t>
      </w:r>
      <w:hyperlink w:anchor="RecordReceiptOfRedsitribution" w:history="1">
        <w:r w:rsidRPr="008457C2">
          <w:rPr>
            <w:rStyle w:val="Hyperlink"/>
            <w:b/>
          </w:rPr>
          <w:t>Recording Receipt of a Redistribution Shipment</w:t>
        </w:r>
      </w:hyperlink>
      <w:r w:rsidRPr="008457C2">
        <w:rPr>
          <w:b/>
        </w:rPr>
        <w:t>.</w:t>
      </w:r>
    </w:p>
    <w:p w14:paraId="2E3EFFD3" w14:textId="61A6E28C" w:rsidR="0082508D" w:rsidRDefault="0082508D">
      <w:pPr>
        <w:rPr>
          <w:ins w:id="2168" w:author="Sayali Dev" w:date="2018-02-02T15:24:00Z"/>
          <w:b/>
        </w:rPr>
        <w:pPrChange w:id="2169" w:author="Sayali Dev" w:date="2018-02-02T15:24:00Z">
          <w:pPr>
            <w:pStyle w:val="ListParagraph"/>
            <w:numPr>
              <w:numId w:val="83"/>
            </w:numPr>
            <w:ind w:left="1440" w:hanging="360"/>
          </w:pPr>
        </w:pPrChange>
      </w:pPr>
    </w:p>
    <w:p w14:paraId="7FE0A0E1" w14:textId="77777777" w:rsidR="0082508D" w:rsidRDefault="0082508D" w:rsidP="0082508D">
      <w:pPr>
        <w:pStyle w:val="BodyText"/>
        <w:numPr>
          <w:ilvl w:val="0"/>
          <w:numId w:val="78"/>
        </w:numPr>
        <w:ind w:right="540"/>
        <w:rPr>
          <w:moveTo w:id="2170" w:author="Sayali Dev" w:date="2018-02-02T15:24:00Z"/>
        </w:rPr>
      </w:pPr>
      <w:moveToRangeStart w:id="2171" w:author="Sayali Dev" w:date="2018-02-02T15:24:00Z" w:name="move505348388"/>
      <w:moveTo w:id="2172" w:author="Sayali Dev" w:date="2018-02-02T15:24:00Z">
        <w:r w:rsidRPr="00DF70F0">
          <w:rPr>
            <w:b/>
          </w:rPr>
          <w:t>Manage events:</w:t>
        </w:r>
        <w:r>
          <w:t xml:space="preserve"> You can view and add events to a </w:t>
        </w:r>
        <w:r>
          <w:rPr>
            <w:lang w:val="en-US"/>
          </w:rPr>
          <w:t>shipment</w:t>
        </w:r>
        <w:r>
          <w:t xml:space="preserve"> by clicking the </w:t>
        </w:r>
        <w:r w:rsidRPr="00C50810">
          <w:rPr>
            <w:b/>
          </w:rPr>
          <w:t>Manage Events</w:t>
        </w:r>
        <w:r>
          <w:t xml:space="preserve"> link. For more information about managing events, see </w:t>
        </w:r>
        <w:r>
          <w:fldChar w:fldCharType="begin"/>
        </w:r>
        <w:r>
          <w:instrText xml:space="preserve"> HYPERLINK \l "ManagingEvents" </w:instrText>
        </w:r>
        <w:r>
          <w:fldChar w:fldCharType="separate"/>
        </w:r>
        <w:r>
          <w:rPr>
            <w:rStyle w:val="Hyperlink"/>
            <w:b/>
          </w:rPr>
          <w:t>Managing Event</w:t>
        </w:r>
        <w:r w:rsidRPr="00324664">
          <w:rPr>
            <w:rStyle w:val="Hyperlink"/>
            <w:b/>
          </w:rPr>
          <w:t>s</w:t>
        </w:r>
        <w:r>
          <w:rPr>
            <w:rStyle w:val="Hyperlink"/>
            <w:b/>
          </w:rPr>
          <w:fldChar w:fldCharType="end"/>
        </w:r>
        <w:r>
          <w:t xml:space="preserve"> in </w:t>
        </w:r>
        <w:r w:rsidRPr="00780C5E">
          <w:rPr>
            <w:b/>
            <w:lang w:val="en-US"/>
          </w:rPr>
          <w:t>Managing the</w:t>
        </w:r>
        <w:r>
          <w:rPr>
            <w:lang w:val="en-US"/>
          </w:rPr>
          <w:t xml:space="preserve"> </w:t>
        </w:r>
        <w:r w:rsidRPr="00C37A26">
          <w:rPr>
            <w:b/>
          </w:rPr>
          <w:t>Common System Functions</w:t>
        </w:r>
        <w:r>
          <w:t xml:space="preserve"> section.</w:t>
        </w:r>
      </w:moveTo>
    </w:p>
    <w:p w14:paraId="6788CC66" w14:textId="77777777" w:rsidR="0082508D" w:rsidRDefault="0082508D" w:rsidP="0082508D">
      <w:pPr>
        <w:pStyle w:val="BodyText"/>
        <w:ind w:left="720" w:right="540"/>
        <w:rPr>
          <w:moveTo w:id="2173" w:author="Sayali Dev" w:date="2018-02-02T15:24:00Z"/>
        </w:rPr>
      </w:pPr>
    </w:p>
    <w:p w14:paraId="06165E38" w14:textId="77777777" w:rsidR="0082508D" w:rsidRDefault="0082508D" w:rsidP="0082508D">
      <w:pPr>
        <w:pStyle w:val="BodyText"/>
        <w:numPr>
          <w:ilvl w:val="0"/>
          <w:numId w:val="78"/>
        </w:numPr>
        <w:ind w:right="540"/>
        <w:rPr>
          <w:moveTo w:id="2174" w:author="Sayali Dev" w:date="2018-02-02T15:24:00Z"/>
        </w:rPr>
      </w:pPr>
      <w:moveTo w:id="2175" w:author="Sayali Dev" w:date="2018-02-02T15:24:00Z">
        <w:r>
          <w:rPr>
            <w:b/>
            <w:lang w:val="en-US"/>
          </w:rPr>
          <w:t>Add Attachment</w:t>
        </w:r>
        <w:r w:rsidRPr="00DF70F0">
          <w:rPr>
            <w:b/>
          </w:rPr>
          <w:t>:</w:t>
        </w:r>
        <w:r>
          <w:t xml:space="preserve"> You can upload, download, and delete files that are attached to a shipment</w:t>
        </w:r>
        <w:r>
          <w:rPr>
            <w:lang w:val="en-US"/>
          </w:rPr>
          <w:t xml:space="preserve"> </w:t>
        </w:r>
        <w:r>
          <w:t xml:space="preserve">by clicking the </w:t>
        </w:r>
        <w:r>
          <w:rPr>
            <w:b/>
            <w:lang w:val="en-US"/>
          </w:rPr>
          <w:t>Add Attachment</w:t>
        </w:r>
        <w:r>
          <w:t xml:space="preserve"> link. For more information about how to manage files, see </w:t>
        </w:r>
        <w:r>
          <w:fldChar w:fldCharType="begin"/>
        </w:r>
        <w:r>
          <w:instrText xml:space="preserve"> HYPERLINK \l "CommonFileUpload" </w:instrText>
        </w:r>
        <w:r>
          <w:fldChar w:fldCharType="separate"/>
        </w:r>
        <w:r w:rsidRPr="009E0640">
          <w:rPr>
            <w:rStyle w:val="Hyperlink"/>
            <w:b/>
          </w:rPr>
          <w:t>Common File Upload</w:t>
        </w:r>
        <w:r>
          <w:rPr>
            <w:rStyle w:val="Hyperlink"/>
            <w:b/>
          </w:rPr>
          <w:fldChar w:fldCharType="end"/>
        </w:r>
        <w:r>
          <w:t>.</w:t>
        </w:r>
      </w:moveTo>
    </w:p>
    <w:p w14:paraId="232932CF" w14:textId="77777777" w:rsidR="0082508D" w:rsidRPr="00D30D68" w:rsidDel="00083955" w:rsidRDefault="0082508D" w:rsidP="0082508D">
      <w:pPr>
        <w:pStyle w:val="BodyText"/>
        <w:ind w:left="720" w:right="540"/>
        <w:rPr>
          <w:del w:id="2176" w:author="Sayali Dev" w:date="2018-02-02T15:33:00Z"/>
          <w:moveTo w:id="2177" w:author="Sayali Dev" w:date="2018-02-02T15:24:00Z"/>
        </w:rPr>
      </w:pPr>
    </w:p>
    <w:p w14:paraId="7E8EE5F8" w14:textId="24CC9B5F" w:rsidR="0082508D" w:rsidDel="00083955" w:rsidRDefault="0082508D">
      <w:pPr>
        <w:pStyle w:val="BodyText"/>
        <w:numPr>
          <w:ilvl w:val="0"/>
          <w:numId w:val="78"/>
        </w:numPr>
        <w:ind w:left="0" w:right="540"/>
        <w:rPr>
          <w:del w:id="2178" w:author="Sayali Dev" w:date="2018-02-02T15:33:00Z"/>
          <w:moveTo w:id="2179" w:author="Sayali Dev" w:date="2018-02-02T15:24:00Z"/>
        </w:rPr>
        <w:pPrChange w:id="2180" w:author="Sayali Dev" w:date="2018-02-02T15:33:00Z">
          <w:pPr>
            <w:pStyle w:val="BodyText"/>
            <w:numPr>
              <w:numId w:val="78"/>
            </w:numPr>
            <w:ind w:left="720" w:right="540" w:hanging="360"/>
          </w:pPr>
        </w:pPrChange>
      </w:pPr>
      <w:moveTo w:id="2181" w:author="Sayali Dev" w:date="2018-02-02T15:24:00Z">
        <w:del w:id="2182" w:author="Sayali Dev" w:date="2018-02-02T15:33:00Z">
          <w:r w:rsidRPr="000856A7" w:rsidDel="00083955">
            <w:rPr>
              <w:b/>
            </w:rPr>
            <w:delText xml:space="preserve">Check in </w:delText>
          </w:r>
          <w:r w:rsidDel="00083955">
            <w:rPr>
              <w:b/>
            </w:rPr>
            <w:delText>biospecimen</w:delText>
          </w:r>
          <w:r w:rsidRPr="000856A7" w:rsidDel="00083955">
            <w:rPr>
              <w:b/>
            </w:rPr>
            <w:delText>s:</w:delText>
          </w:r>
          <w:r w:rsidDel="00083955">
            <w:delText xml:space="preserve"> For more information about how to check in biospecimens, see </w:delText>
          </w:r>
          <w:r w:rsidDel="00083955">
            <w:fldChar w:fldCharType="begin"/>
          </w:r>
          <w:r w:rsidDel="00083955">
            <w:delInstrText xml:space="preserve"> HYPERLINK \l "_Checking_In_a" </w:delInstrText>
          </w:r>
          <w:r w:rsidDel="00083955">
            <w:fldChar w:fldCharType="separate"/>
          </w:r>
          <w:r w:rsidDel="00083955">
            <w:rPr>
              <w:rStyle w:val="Hyperlink"/>
              <w:b/>
            </w:rPr>
            <w:delText>Checking In a Biospecimens Shipment</w:delText>
          </w:r>
          <w:r w:rsidDel="00083955">
            <w:rPr>
              <w:rStyle w:val="Hyperlink"/>
              <w:b/>
            </w:rPr>
            <w:fldChar w:fldCharType="end"/>
          </w:r>
          <w:r w:rsidDel="00083955">
            <w:delText>.</w:delText>
          </w:r>
        </w:del>
      </w:moveTo>
    </w:p>
    <w:p w14:paraId="4B1952D4" w14:textId="77777777" w:rsidR="0082508D" w:rsidRDefault="0082508D">
      <w:pPr>
        <w:pStyle w:val="BodyText"/>
        <w:ind w:right="540"/>
        <w:rPr>
          <w:moveTo w:id="2183" w:author="Sayali Dev" w:date="2018-02-02T15:24:00Z"/>
        </w:rPr>
        <w:pPrChange w:id="2184" w:author="Sayali Dev" w:date="2018-02-02T15:33:00Z">
          <w:pPr>
            <w:pStyle w:val="BodyText"/>
            <w:ind w:left="720" w:right="540"/>
          </w:pPr>
        </w:pPrChange>
      </w:pPr>
    </w:p>
    <w:p w14:paraId="258B730C" w14:textId="77777777" w:rsidR="0082508D" w:rsidRDefault="0082508D" w:rsidP="0082508D">
      <w:pPr>
        <w:pStyle w:val="BodyText"/>
        <w:numPr>
          <w:ilvl w:val="0"/>
          <w:numId w:val="78"/>
        </w:numPr>
        <w:ind w:right="540"/>
        <w:rPr>
          <w:moveTo w:id="2185" w:author="Sayali Dev" w:date="2018-02-02T15:24:00Z"/>
        </w:rPr>
      </w:pPr>
      <w:moveTo w:id="2186" w:author="Sayali Dev" w:date="2018-02-02T15:24:00Z">
        <w:r w:rsidRPr="0095799B">
          <w:rPr>
            <w:b/>
          </w:rPr>
          <w:t xml:space="preserve">Check in multiple </w:t>
        </w:r>
        <w:r>
          <w:rPr>
            <w:b/>
          </w:rPr>
          <w:t>biospecimen</w:t>
        </w:r>
        <w:r w:rsidRPr="0095799B">
          <w:rPr>
            <w:b/>
          </w:rPr>
          <w:t>s:</w:t>
        </w:r>
        <w:r>
          <w:t xml:space="preserve"> For more information about how to check in multiple biospecimens, see </w:t>
        </w:r>
        <w:r>
          <w:fldChar w:fldCharType="begin"/>
        </w:r>
        <w:r>
          <w:instrText xml:space="preserve"> HYPERLINK \l "ShipmentsBulkCheckIn" </w:instrText>
        </w:r>
        <w:r>
          <w:fldChar w:fldCharType="separate"/>
        </w:r>
        <w:r>
          <w:rPr>
            <w:rStyle w:val="Hyperlink"/>
            <w:b/>
            <w:lang w:val="en-US"/>
          </w:rPr>
          <w:t xml:space="preserve">Checking In </w:t>
        </w:r>
        <w:r>
          <w:rPr>
            <w:rStyle w:val="Hyperlink"/>
            <w:b/>
          </w:rPr>
          <w:t>Biospecimen</w:t>
        </w:r>
        <w:r w:rsidRPr="00DF70F0">
          <w:rPr>
            <w:rStyle w:val="Hyperlink"/>
            <w:b/>
          </w:rPr>
          <w:t xml:space="preserve">s </w:t>
        </w:r>
        <w:r>
          <w:rPr>
            <w:rStyle w:val="Hyperlink"/>
            <w:b/>
            <w:lang w:val="en-US"/>
          </w:rPr>
          <w:t>In Bulk</w:t>
        </w:r>
        <w:r>
          <w:rPr>
            <w:rStyle w:val="Hyperlink"/>
            <w:b/>
            <w:lang w:val="en-US"/>
          </w:rPr>
          <w:fldChar w:fldCharType="end"/>
        </w:r>
        <w:r>
          <w:t>.</w:t>
        </w:r>
        <w:r>
          <w:br/>
        </w:r>
      </w:moveTo>
    </w:p>
    <w:p w14:paraId="71C959A4" w14:textId="77777777" w:rsidR="0082508D" w:rsidRPr="00AA26F9" w:rsidRDefault="0082508D" w:rsidP="0082508D">
      <w:pPr>
        <w:pStyle w:val="BodyText"/>
        <w:numPr>
          <w:ilvl w:val="0"/>
          <w:numId w:val="78"/>
        </w:numPr>
        <w:ind w:right="540"/>
        <w:rPr>
          <w:moveTo w:id="2187" w:author="Sayali Dev" w:date="2018-02-02T15:24:00Z"/>
        </w:rPr>
      </w:pPr>
      <w:moveTo w:id="2188" w:author="Sayali Dev" w:date="2018-02-02T15:24:00Z">
        <w:r w:rsidRPr="00DF70F0">
          <w:rPr>
            <w:b/>
          </w:rPr>
          <w:t xml:space="preserve">Make bulk </w:t>
        </w:r>
        <w:r>
          <w:rPr>
            <w:b/>
            <w:lang w:val="en-US"/>
          </w:rPr>
          <w:t>modifications</w:t>
        </w:r>
        <w:r w:rsidRPr="00DF70F0">
          <w:rPr>
            <w:b/>
          </w:rPr>
          <w:t>:</w:t>
        </w:r>
        <w:r>
          <w:t xml:space="preserve"> You can make </w:t>
        </w:r>
        <w:r w:rsidRPr="00AA26F9">
          <w:t>changes to</w:t>
        </w:r>
        <w:r>
          <w:t xml:space="preserve"> multiple shipment biospecimens at the same time</w:t>
        </w:r>
        <w:r w:rsidRPr="00AA26F9">
          <w:t>.</w:t>
        </w:r>
        <w:r>
          <w:t xml:space="preserve"> For more information about how to make bulk </w:t>
        </w:r>
        <w:r>
          <w:rPr>
            <w:lang w:val="en-US"/>
          </w:rPr>
          <w:t>modifications</w:t>
        </w:r>
        <w:r>
          <w:t xml:space="preserve">, see </w:t>
        </w:r>
        <w:r>
          <w:fldChar w:fldCharType="begin"/>
        </w:r>
        <w:r>
          <w:instrText xml:space="preserve"> HYPERLINK \l "_Bulk_Modifications" </w:instrText>
        </w:r>
        <w:r>
          <w:fldChar w:fldCharType="separate"/>
        </w:r>
        <w:r>
          <w:rPr>
            <w:rStyle w:val="Hyperlink"/>
            <w:b/>
          </w:rPr>
          <w:t>Bulk Modifications</w:t>
        </w:r>
        <w:r>
          <w:rPr>
            <w:rStyle w:val="Hyperlink"/>
            <w:b/>
          </w:rPr>
          <w:fldChar w:fldCharType="end"/>
        </w:r>
        <w:r>
          <w:t>.</w:t>
        </w:r>
      </w:moveTo>
    </w:p>
    <w:p w14:paraId="5480D0F4" w14:textId="77777777" w:rsidR="0082508D" w:rsidRPr="00AA26F9" w:rsidRDefault="0082508D" w:rsidP="0082508D">
      <w:pPr>
        <w:pStyle w:val="ListParagraph"/>
        <w:rPr>
          <w:moveTo w:id="2189" w:author="Sayali Dev" w:date="2018-02-02T15:24:00Z"/>
        </w:rPr>
      </w:pPr>
    </w:p>
    <w:p w14:paraId="6CDCFB87" w14:textId="77777777" w:rsidR="0082508D" w:rsidRDefault="0082508D" w:rsidP="0082508D">
      <w:pPr>
        <w:pStyle w:val="BodyText"/>
        <w:numPr>
          <w:ilvl w:val="0"/>
          <w:numId w:val="78"/>
        </w:numPr>
        <w:ind w:right="360"/>
        <w:rPr>
          <w:moveTo w:id="2190" w:author="Sayali Dev" w:date="2018-02-02T15:24:00Z"/>
        </w:rPr>
      </w:pPr>
      <w:moveTo w:id="2191" w:author="Sayali Dev" w:date="2018-02-02T15:24:00Z">
        <w:r w:rsidRPr="003B4335">
          <w:rPr>
            <w:b/>
          </w:rPr>
          <w:t xml:space="preserve">Add a </w:t>
        </w:r>
        <w:r>
          <w:rPr>
            <w:b/>
          </w:rPr>
          <w:t>biospecimen</w:t>
        </w:r>
        <w:r>
          <w:rPr>
            <w:b/>
            <w:lang w:val="en-US"/>
          </w:rPr>
          <w:t xml:space="preserve">s </w:t>
        </w:r>
        <w:r w:rsidRPr="003B4335">
          <w:rPr>
            <w:b/>
          </w:rPr>
          <w:t>shipment to a worklist:</w:t>
        </w:r>
        <w:r>
          <w:t xml:space="preserve"> For more information about how to add a shipment biospecimen to an existing or a new worklist, see </w:t>
        </w:r>
        <w:r>
          <w:fldChar w:fldCharType="begin"/>
        </w:r>
        <w:r>
          <w:instrText xml:space="preserve"> HYPERLINK \l "_Adding_a_Biospecimens" </w:instrText>
        </w:r>
        <w:r>
          <w:fldChar w:fldCharType="separate"/>
        </w:r>
        <w:r>
          <w:rPr>
            <w:rStyle w:val="Hyperlink"/>
            <w:b/>
          </w:rPr>
          <w:t>Adding a Biospecimens Shipment to a Worklist</w:t>
        </w:r>
        <w:r>
          <w:rPr>
            <w:rStyle w:val="Hyperlink"/>
            <w:b/>
          </w:rPr>
          <w:fldChar w:fldCharType="end"/>
        </w:r>
        <w:r>
          <w:t>.</w:t>
        </w:r>
      </w:moveTo>
    </w:p>
    <w:p w14:paraId="74AA508B" w14:textId="77777777" w:rsidR="0082508D" w:rsidRPr="00AA26F9" w:rsidRDefault="0082508D" w:rsidP="0082508D">
      <w:pPr>
        <w:pStyle w:val="ListParagraph"/>
        <w:rPr>
          <w:moveTo w:id="2192" w:author="Sayali Dev" w:date="2018-02-02T15:24:00Z"/>
        </w:rPr>
      </w:pPr>
    </w:p>
    <w:p w14:paraId="44E0D0EB" w14:textId="7A2A4732" w:rsidR="0082508D" w:rsidDel="0082508D" w:rsidRDefault="0082508D" w:rsidP="0082508D">
      <w:pPr>
        <w:pStyle w:val="BodyText"/>
        <w:numPr>
          <w:ilvl w:val="0"/>
          <w:numId w:val="78"/>
        </w:numPr>
        <w:rPr>
          <w:del w:id="2193" w:author="Sayali Dev" w:date="2018-02-02T15:24:00Z"/>
          <w:moveTo w:id="2194" w:author="Sayali Dev" w:date="2018-02-02T15:24:00Z"/>
        </w:rPr>
      </w:pPr>
      <w:moveTo w:id="2195" w:author="Sayali Dev" w:date="2018-02-02T15:24:00Z">
        <w:del w:id="2196" w:author="Sayali Dev" w:date="2018-02-02T15:24:00Z">
          <w:r w:rsidRPr="003B4335" w:rsidDel="0082508D">
            <w:rPr>
              <w:b/>
            </w:rPr>
            <w:delText>Print a shipment manifest</w:delText>
          </w:r>
          <w:r w:rsidDel="0082508D">
            <w:rPr>
              <w:b/>
              <w:lang w:val="en-US"/>
            </w:rPr>
            <w:delText xml:space="preserve">:  </w:delText>
          </w:r>
          <w:r w:rsidRPr="0013430E" w:rsidDel="0082508D">
            <w:rPr>
              <w:lang w:val="en-US"/>
            </w:rPr>
            <w:delText xml:space="preserve">You can print a </w:delText>
          </w:r>
          <w:r w:rsidDel="0082508D">
            <w:rPr>
              <w:lang w:val="en-US"/>
            </w:rPr>
            <w:delText xml:space="preserve">list of the shipment contents or a detailed </w:delText>
          </w:r>
          <w:r w:rsidRPr="0013430E" w:rsidDel="0082508D">
            <w:rPr>
              <w:lang w:val="en-US"/>
            </w:rPr>
            <w:delText>shipment manifest</w:delText>
          </w:r>
          <w:r w:rsidDel="0082508D">
            <w:rPr>
              <w:lang w:val="en-US"/>
            </w:rPr>
            <w:delText xml:space="preserve">. </w:delText>
          </w:r>
          <w:r w:rsidRPr="0013430E" w:rsidDel="0082508D">
            <w:rPr>
              <w:lang w:val="en-US"/>
            </w:rPr>
            <w:delText xml:space="preserve"> </w:delText>
          </w:r>
          <w:r w:rsidDel="0082508D">
            <w:delText xml:space="preserve">For more information about how to </w:delText>
          </w:r>
          <w:r w:rsidDel="0082508D">
            <w:rPr>
              <w:lang w:val="en-US"/>
            </w:rPr>
            <w:delText>print</w:delText>
          </w:r>
          <w:r w:rsidDel="0082508D">
            <w:delText xml:space="preserve"> a shipment, see</w:delText>
          </w:r>
          <w:r w:rsidDel="0082508D">
            <w:rPr>
              <w:lang w:val="en-US"/>
            </w:rPr>
            <w:delText xml:space="preserve"> </w:delText>
          </w:r>
          <w:r w:rsidDel="0082508D">
            <w:fldChar w:fldCharType="begin"/>
          </w:r>
          <w:r w:rsidDel="0082508D">
            <w:delInstrText xml:space="preserve"> HYPERLINK \l "_Printing_a_Shipment" </w:delInstrText>
          </w:r>
          <w:r w:rsidDel="0082508D">
            <w:fldChar w:fldCharType="separate"/>
          </w:r>
          <w:r w:rsidRPr="000F1DBE" w:rsidDel="0082508D">
            <w:rPr>
              <w:rStyle w:val="Hyperlink"/>
              <w:b/>
              <w:lang w:val="en-US"/>
            </w:rPr>
            <w:delText>Printing a Shipment Report</w:delText>
          </w:r>
          <w:r w:rsidDel="0082508D">
            <w:rPr>
              <w:rStyle w:val="Hyperlink"/>
              <w:b/>
            </w:rPr>
            <w:fldChar w:fldCharType="end"/>
          </w:r>
          <w:r w:rsidDel="0082508D">
            <w:rPr>
              <w:lang w:val="en-US"/>
            </w:rPr>
            <w:delText>.</w:delText>
          </w:r>
        </w:del>
      </w:moveTo>
    </w:p>
    <w:moveToRangeEnd w:id="2171"/>
    <w:p w14:paraId="5A4DEEB2" w14:textId="77777777" w:rsidR="0082508D" w:rsidRPr="0082508D" w:rsidRDefault="0082508D">
      <w:pPr>
        <w:rPr>
          <w:b/>
          <w:rPrChange w:id="2197" w:author="Sayali Dev" w:date="2018-02-02T15:24:00Z">
            <w:rPr/>
          </w:rPrChange>
        </w:rPr>
        <w:pPrChange w:id="2198" w:author="Sayali Dev" w:date="2018-02-02T15:24:00Z">
          <w:pPr>
            <w:pStyle w:val="ListParagraph"/>
            <w:numPr>
              <w:numId w:val="83"/>
            </w:numPr>
            <w:ind w:left="1440" w:hanging="360"/>
          </w:pPr>
        </w:pPrChange>
      </w:pPr>
    </w:p>
    <w:p w14:paraId="52F2D821" w14:textId="77777777" w:rsidR="00F2232B" w:rsidRDefault="00F2232B" w:rsidP="00F2232B">
      <w:pPr>
        <w:pStyle w:val="ListParagraph"/>
        <w:rPr>
          <w:b/>
        </w:rPr>
      </w:pPr>
    </w:p>
    <w:p w14:paraId="495A5536" w14:textId="77777777" w:rsidR="00F2232B" w:rsidRPr="00FA7628" w:rsidRDefault="00F2232B" w:rsidP="00F2232B">
      <w:pPr>
        <w:pStyle w:val="Heading3"/>
        <w:rPr>
          <w:lang w:val="en-US"/>
        </w:rPr>
      </w:pPr>
      <w:r>
        <w:rPr>
          <w:b w:val="0"/>
        </w:rPr>
        <w:br w:type="page"/>
      </w:r>
      <w:bookmarkStart w:id="2199" w:name="_Printing_a_Shipment"/>
      <w:bookmarkStart w:id="2200" w:name="PrintingShippingReport"/>
      <w:bookmarkStart w:id="2201" w:name="_Toc452993611"/>
      <w:bookmarkStart w:id="2202" w:name="_Toc507164289"/>
      <w:bookmarkEnd w:id="2199"/>
      <w:bookmarkEnd w:id="2200"/>
      <w:r>
        <w:lastRenderedPageBreak/>
        <w:t xml:space="preserve">Printing a Shipment </w:t>
      </w:r>
      <w:r>
        <w:rPr>
          <w:lang w:val="en-US"/>
        </w:rPr>
        <w:t>Report</w:t>
      </w:r>
      <w:bookmarkEnd w:id="2201"/>
      <w:bookmarkEnd w:id="2202"/>
    </w:p>
    <w:p w14:paraId="2983CFB0" w14:textId="77777777" w:rsidR="00F2232B" w:rsidRDefault="00F2232B" w:rsidP="00F2232B"/>
    <w:p w14:paraId="40C348F6" w14:textId="77777777" w:rsidR="00F2232B" w:rsidRDefault="00F2232B" w:rsidP="00F2232B">
      <w:pPr>
        <w:pStyle w:val="BodyText"/>
        <w:ind w:right="540"/>
        <w:rPr>
          <w:lang w:val="en-US"/>
        </w:rPr>
      </w:pPr>
      <w:r>
        <w:rPr>
          <w:lang w:val="en-US"/>
        </w:rPr>
        <w:t>You can print a summary list of the shipment contents or you can print a complete shipment manifest with detailed shipment and content information.</w:t>
      </w:r>
    </w:p>
    <w:p w14:paraId="1ED2DDC9" w14:textId="77777777" w:rsidR="00F2232B" w:rsidRDefault="00F2232B" w:rsidP="00F2232B">
      <w:pPr>
        <w:pStyle w:val="BodyText"/>
        <w:ind w:right="540"/>
        <w:rPr>
          <w:lang w:val="en-US"/>
        </w:rPr>
      </w:pPr>
    </w:p>
    <w:p w14:paraId="1A932863" w14:textId="77777777" w:rsidR="00F2232B" w:rsidRPr="002414D9" w:rsidRDefault="00F2232B" w:rsidP="00F2232B">
      <w:pPr>
        <w:pStyle w:val="BodyText"/>
        <w:ind w:right="540"/>
        <w:rPr>
          <w:lang w:val="en-US"/>
        </w:rPr>
      </w:pPr>
      <w:r>
        <w:t xml:space="preserve">To </w:t>
      </w:r>
      <w:r>
        <w:rPr>
          <w:lang w:val="en-US"/>
        </w:rPr>
        <w:t>generate</w:t>
      </w:r>
      <w:r>
        <w:t xml:space="preserve"> a shipment</w:t>
      </w:r>
      <w:r>
        <w:rPr>
          <w:lang w:val="en-US"/>
        </w:rPr>
        <w:t xml:space="preserve"> summary list or manifest</w:t>
      </w:r>
      <w:r>
        <w:t>:</w:t>
      </w:r>
      <w:r>
        <w:rPr>
          <w:lang w:val="en-US"/>
        </w:rPr>
        <w:br/>
      </w:r>
    </w:p>
    <w:p w14:paraId="1A811291" w14:textId="7393255B" w:rsidR="00F2232B" w:rsidRDefault="00F2232B" w:rsidP="00C9791D">
      <w:pPr>
        <w:pStyle w:val="BodyText"/>
        <w:numPr>
          <w:ilvl w:val="0"/>
          <w:numId w:val="100"/>
        </w:numPr>
        <w:ind w:left="720" w:right="540" w:hanging="360"/>
      </w:pPr>
      <w:del w:id="2203" w:author="Sayali Dev" w:date="2018-01-31T17:54:00Z">
        <w:r w:rsidDel="009A119E">
          <w:delText>Log on</w:delText>
        </w:r>
      </w:del>
      <w:ins w:id="2204" w:author="Sayali Dev" w:date="2018-01-31T17:54:00Z">
        <w:r w:rsidR="009A119E">
          <w:t>Log in</w:t>
        </w:r>
      </w:ins>
      <w:r>
        <w:t xml:space="preserve"> to the application using your </w:t>
      </w:r>
      <w:del w:id="2205" w:author="Sayali Dev" w:date="2018-01-31T17:55:00Z">
        <w:r w:rsidDel="00A62626">
          <w:delText>logon</w:delText>
        </w:r>
      </w:del>
      <w:ins w:id="2206" w:author="Sayali Dev" w:date="2018-01-31T17:55:00Z">
        <w:r w:rsidR="00A62626">
          <w:t>log in</w:t>
        </w:r>
      </w:ins>
      <w:r>
        <w:t xml:space="preserve"> credentials.</w:t>
      </w:r>
      <w:r w:rsidRPr="00DD0C12">
        <w:t xml:space="preserve"> </w:t>
      </w:r>
    </w:p>
    <w:p w14:paraId="64B20BC8" w14:textId="77777777" w:rsidR="00F2232B" w:rsidRDefault="00F2232B" w:rsidP="00F2232B">
      <w:pPr>
        <w:pStyle w:val="BodyText"/>
        <w:ind w:left="720" w:right="540"/>
      </w:pPr>
      <w:r>
        <w:t xml:space="preserve">The </w:t>
      </w:r>
      <w:r>
        <w:rPr>
          <w:lang w:val="en-US"/>
        </w:rPr>
        <w:t>CIRRASPEC</w:t>
      </w:r>
      <w:r>
        <w:t xml:space="preserve"> home page appears.</w:t>
      </w:r>
    </w:p>
    <w:p w14:paraId="1D7ADFF5" w14:textId="77777777" w:rsidR="00F2232B" w:rsidRDefault="00F2232B" w:rsidP="00F2232B">
      <w:pPr>
        <w:pStyle w:val="BodyText"/>
        <w:ind w:left="720" w:right="540"/>
      </w:pPr>
    </w:p>
    <w:p w14:paraId="0DEE8DDA" w14:textId="77777777" w:rsidR="00F2232B" w:rsidRDefault="00F2232B" w:rsidP="00C9791D">
      <w:pPr>
        <w:pStyle w:val="BodyText"/>
        <w:numPr>
          <w:ilvl w:val="0"/>
          <w:numId w:val="100"/>
        </w:numPr>
        <w:ind w:left="720" w:right="540" w:hanging="360"/>
      </w:pPr>
      <w:r>
        <w:t xml:space="preserve">Point to the arrow of the </w:t>
      </w:r>
      <w:r w:rsidRPr="00CA75D4">
        <w:rPr>
          <w:b/>
        </w:rPr>
        <w:t>BMS</w:t>
      </w:r>
      <w:r>
        <w:t xml:space="preserve"> tab, and then click </w:t>
      </w:r>
      <w:r w:rsidRPr="00CA75D4">
        <w:rPr>
          <w:b/>
        </w:rPr>
        <w:t>Shipment</w:t>
      </w:r>
      <w:r>
        <w:rPr>
          <w:b/>
          <w:lang w:val="en-US"/>
        </w:rPr>
        <w:t>s</w:t>
      </w:r>
      <w:r>
        <w:t>.</w:t>
      </w:r>
    </w:p>
    <w:p w14:paraId="13C4A17D" w14:textId="77777777" w:rsidR="00F2232B" w:rsidRDefault="00F2232B" w:rsidP="00F2232B">
      <w:pPr>
        <w:pStyle w:val="BodyText"/>
        <w:ind w:left="720" w:right="540"/>
      </w:pPr>
      <w:r>
        <w:t>T</w:t>
      </w:r>
      <w:r w:rsidRPr="00AE5860">
        <w:t xml:space="preserve">he </w:t>
      </w:r>
      <w:r>
        <w:rPr>
          <w:b/>
          <w:lang w:val="en-US"/>
        </w:rPr>
        <w:t>S</w:t>
      </w:r>
      <w:r w:rsidRPr="003B72D8">
        <w:rPr>
          <w:b/>
        </w:rPr>
        <w:t xml:space="preserve">hipment </w:t>
      </w:r>
      <w:r>
        <w:rPr>
          <w:b/>
          <w:lang w:val="en-US"/>
        </w:rPr>
        <w:t>S</w:t>
      </w:r>
      <w:r w:rsidRPr="003B72D8">
        <w:rPr>
          <w:b/>
        </w:rPr>
        <w:t>earch</w:t>
      </w:r>
      <w:r w:rsidRPr="00AE5860">
        <w:t xml:space="preserve"> </w:t>
      </w:r>
      <w:r>
        <w:t>page appears</w:t>
      </w:r>
      <w:r w:rsidRPr="00AE5860">
        <w:t>.</w:t>
      </w:r>
    </w:p>
    <w:p w14:paraId="79740236" w14:textId="77777777" w:rsidR="00F2232B" w:rsidRDefault="00F2232B" w:rsidP="00F2232B">
      <w:pPr>
        <w:pStyle w:val="BodyText"/>
        <w:ind w:left="720" w:right="540"/>
      </w:pPr>
    </w:p>
    <w:p w14:paraId="7285CE98" w14:textId="77777777" w:rsidR="00F2232B" w:rsidRDefault="00F2232B" w:rsidP="00C9791D">
      <w:pPr>
        <w:pStyle w:val="BodyText"/>
        <w:numPr>
          <w:ilvl w:val="0"/>
          <w:numId w:val="100"/>
        </w:numPr>
        <w:ind w:left="720" w:right="540" w:hanging="360"/>
      </w:pPr>
      <w:r>
        <w:t xml:space="preserve">Click </w:t>
      </w:r>
      <w:r w:rsidRPr="00466F80">
        <w:rPr>
          <w:b/>
        </w:rPr>
        <w:t>S</w:t>
      </w:r>
      <w:r>
        <w:rPr>
          <w:b/>
        </w:rPr>
        <w:t>EARCH</w:t>
      </w:r>
      <w:r>
        <w:t>.</w:t>
      </w:r>
    </w:p>
    <w:p w14:paraId="12539C86" w14:textId="77777777" w:rsidR="00F2232B" w:rsidRDefault="00F2232B" w:rsidP="00F2232B">
      <w:pPr>
        <w:pStyle w:val="BodyText"/>
        <w:ind w:left="720" w:right="540"/>
      </w:pPr>
      <w:r>
        <w:t xml:space="preserve">The </w:t>
      </w:r>
      <w:r>
        <w:rPr>
          <w:b/>
          <w:lang w:val="en-US"/>
        </w:rPr>
        <w:t>S</w:t>
      </w:r>
      <w:r>
        <w:rPr>
          <w:b/>
        </w:rPr>
        <w:t xml:space="preserve">hipment </w:t>
      </w:r>
      <w:r>
        <w:rPr>
          <w:b/>
          <w:lang w:val="en-US"/>
        </w:rPr>
        <w:t>S</w:t>
      </w:r>
      <w:r w:rsidRPr="006F7B99">
        <w:rPr>
          <w:b/>
        </w:rPr>
        <w:t>earch</w:t>
      </w:r>
      <w:r w:rsidRPr="00AE5860">
        <w:t xml:space="preserve"> </w:t>
      </w:r>
      <w:r>
        <w:t>page displays a list of shipments</w:t>
      </w:r>
      <w:r w:rsidRPr="004D6323">
        <w:t xml:space="preserve"> that are accessible based on your login location</w:t>
      </w:r>
      <w:r>
        <w:t>.</w:t>
      </w:r>
      <w:r>
        <w:br/>
      </w:r>
    </w:p>
    <w:p w14:paraId="2CA88B89" w14:textId="77777777" w:rsidR="00F2232B" w:rsidRDefault="00F2232B" w:rsidP="00C9791D">
      <w:pPr>
        <w:pStyle w:val="BodyText"/>
        <w:numPr>
          <w:ilvl w:val="0"/>
          <w:numId w:val="100"/>
        </w:numPr>
        <w:ind w:left="720" w:right="540" w:hanging="360"/>
      </w:pPr>
      <w:r>
        <w:t xml:space="preserve">Click the row of the shipment </w:t>
      </w:r>
      <w:r>
        <w:rPr>
          <w:lang w:val="en-US"/>
        </w:rPr>
        <w:t xml:space="preserve">for which </w:t>
      </w:r>
      <w:r>
        <w:t xml:space="preserve">you want to </w:t>
      </w:r>
      <w:r>
        <w:rPr>
          <w:lang w:val="en-US"/>
        </w:rPr>
        <w:t>generate a report</w:t>
      </w:r>
      <w:r>
        <w:t>.</w:t>
      </w:r>
    </w:p>
    <w:p w14:paraId="58FDCBDA" w14:textId="77777777" w:rsidR="00F2232B" w:rsidRDefault="00F2232B" w:rsidP="00F2232B">
      <w:pPr>
        <w:pStyle w:val="BodyText"/>
        <w:ind w:left="720" w:right="540"/>
      </w:pPr>
      <w:r w:rsidRPr="00AE5860">
        <w:t xml:space="preserve">The </w:t>
      </w:r>
      <w:r w:rsidRPr="00DB375D">
        <w:rPr>
          <w:b/>
        </w:rPr>
        <w:t>View Shipment</w:t>
      </w:r>
      <w:r w:rsidRPr="00AE5860">
        <w:t xml:space="preserve"> </w:t>
      </w:r>
      <w:r>
        <w:t>page appears with the details of the kit shipment that you selected.</w:t>
      </w:r>
      <w:r>
        <w:br/>
      </w:r>
    </w:p>
    <w:p w14:paraId="64520F73" w14:textId="695063E5" w:rsidR="00DA440C" w:rsidRPr="00DA440C" w:rsidRDefault="00F2232B" w:rsidP="00C9791D">
      <w:pPr>
        <w:pStyle w:val="BodyText"/>
        <w:numPr>
          <w:ilvl w:val="0"/>
          <w:numId w:val="100"/>
        </w:numPr>
        <w:ind w:left="720" w:right="540" w:hanging="360"/>
        <w:rPr>
          <w:ins w:id="2207" w:author="Sayali Dev" w:date="2018-02-02T15:20:00Z"/>
          <w:rPrChange w:id="2208" w:author="Sayali Dev" w:date="2018-02-02T15:20:00Z">
            <w:rPr>
              <w:ins w:id="2209" w:author="Sayali Dev" w:date="2018-02-02T15:20:00Z"/>
              <w:lang w:val="en-US"/>
            </w:rPr>
          </w:rPrChange>
        </w:rPr>
      </w:pPr>
      <w:r>
        <w:t xml:space="preserve">Click </w:t>
      </w:r>
      <w:r w:rsidRPr="00C36A38">
        <w:rPr>
          <w:b/>
          <w:lang w:val="en-US"/>
        </w:rPr>
        <w:t>Print</w:t>
      </w:r>
      <w:r>
        <w:t xml:space="preserve">. </w:t>
      </w:r>
      <w:r w:rsidRPr="00C36A38">
        <w:rPr>
          <w:lang w:val="en-US"/>
        </w:rPr>
        <w:br/>
        <w:t xml:space="preserve">The </w:t>
      </w:r>
      <w:r w:rsidRPr="00C36A38">
        <w:rPr>
          <w:b/>
          <w:lang w:val="en-US"/>
        </w:rPr>
        <w:t xml:space="preserve">Print </w:t>
      </w:r>
      <w:r w:rsidRPr="00C36A38">
        <w:rPr>
          <w:lang w:val="en-US"/>
        </w:rPr>
        <w:t>options window appears</w:t>
      </w:r>
      <w:ins w:id="2210" w:author="Sayali Dev" w:date="2018-02-02T15:20:00Z">
        <w:r w:rsidR="00DA440C">
          <w:rPr>
            <w:lang w:val="en-US"/>
          </w:rPr>
          <w:t xml:space="preserve"> with two options as below:</w:t>
        </w:r>
      </w:ins>
    </w:p>
    <w:p w14:paraId="1B82562B" w14:textId="65595118" w:rsidR="00F2232B" w:rsidRPr="00C36A38" w:rsidRDefault="00DA440C">
      <w:pPr>
        <w:pStyle w:val="BodyText"/>
        <w:ind w:left="720" w:right="540"/>
        <w:pPrChange w:id="2211" w:author="Sayali Dev" w:date="2018-02-02T15:20:00Z">
          <w:pPr>
            <w:pStyle w:val="BodyText"/>
            <w:numPr>
              <w:numId w:val="100"/>
            </w:numPr>
            <w:tabs>
              <w:tab w:val="num" w:pos="720"/>
            </w:tabs>
            <w:ind w:left="720" w:right="540" w:hanging="360"/>
          </w:pPr>
        </w:pPrChange>
      </w:pPr>
      <w:ins w:id="2212" w:author="Sayali Dev" w:date="2018-02-02T15:20:00Z">
        <w:r>
          <w:rPr>
            <w:noProof/>
            <w:lang w:val="en-US" w:eastAsia="en-US"/>
          </w:rPr>
          <w:drawing>
            <wp:inline distT="0" distB="0" distL="0" distR="0" wp14:anchorId="2E88E508" wp14:editId="3BBE67D9">
              <wp:extent cx="193357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4604" t="42204" r="36723" b="39207"/>
                      <a:stretch/>
                    </pic:blipFill>
                    <pic:spPr bwMode="auto">
                      <a:xfrm>
                        <a:off x="0" y="0"/>
                        <a:ext cx="1933575" cy="704850"/>
                      </a:xfrm>
                      <a:prstGeom prst="rect">
                        <a:avLst/>
                      </a:prstGeom>
                      <a:ln>
                        <a:noFill/>
                      </a:ln>
                      <a:extLst>
                        <a:ext uri="{53640926-AAD7-44D8-BBD7-CCE9431645EC}">
                          <a14:shadowObscured xmlns:a14="http://schemas.microsoft.com/office/drawing/2010/main"/>
                        </a:ext>
                      </a:extLst>
                    </pic:spPr>
                  </pic:pic>
                </a:graphicData>
              </a:graphic>
            </wp:inline>
          </w:drawing>
        </w:r>
      </w:ins>
      <w:del w:id="2213" w:author="Sayali Dev" w:date="2018-02-02T15:20:00Z">
        <w:r w:rsidR="00F2232B" w:rsidRPr="00C36A38" w:rsidDel="00DA440C">
          <w:rPr>
            <w:lang w:val="en-US"/>
          </w:rPr>
          <w:delText>.</w:delText>
        </w:r>
      </w:del>
      <w:r w:rsidR="00F2232B" w:rsidRPr="00C36A38">
        <w:rPr>
          <w:lang w:val="en-US"/>
        </w:rPr>
        <w:br/>
      </w:r>
    </w:p>
    <w:p w14:paraId="72307FA4" w14:textId="3FFD1A4C" w:rsidR="00F2232B" w:rsidRPr="00AF0E6C" w:rsidRDefault="00AF0E6C" w:rsidP="00C9791D">
      <w:pPr>
        <w:pStyle w:val="BodyText"/>
        <w:numPr>
          <w:ilvl w:val="0"/>
          <w:numId w:val="100"/>
        </w:numPr>
        <w:ind w:left="720" w:right="540" w:hanging="360"/>
        <w:rPr>
          <w:ins w:id="2214" w:author="Sayali Dev" w:date="2018-02-02T15:21:00Z"/>
          <w:rPrChange w:id="2215" w:author="Sayali Dev" w:date="2018-02-02T15:21:00Z">
            <w:rPr>
              <w:ins w:id="2216" w:author="Sayali Dev" w:date="2018-02-02T15:21:00Z"/>
              <w:lang w:val="en-US"/>
            </w:rPr>
          </w:rPrChange>
        </w:rPr>
      </w:pPr>
      <w:ins w:id="2217" w:author="Sayali Dev" w:date="2018-02-02T15:21:00Z">
        <w:r>
          <w:rPr>
            <w:lang w:val="en-US"/>
          </w:rPr>
          <w:t xml:space="preserve">a. </w:t>
        </w:r>
      </w:ins>
      <w:moveFromRangeStart w:id="2218" w:author="Sayali Dev" w:date="2018-02-02T15:21:00Z" w:name="move505348225"/>
      <w:moveFrom w:id="2219" w:author="Sayali Dev" w:date="2018-02-02T15:21:00Z">
        <w:r w:rsidR="00F2232B" w:rsidDel="00AF0E6C">
          <w:rPr>
            <w:lang w:val="en-US"/>
          </w:rPr>
          <w:t xml:space="preserve">To print a summary list of the shipment contents, click </w:t>
        </w:r>
        <w:r w:rsidR="00F2232B" w:rsidRPr="00C36A38" w:rsidDel="00AF0E6C">
          <w:rPr>
            <w:b/>
            <w:lang w:val="en-US"/>
          </w:rPr>
          <w:t>Print List</w:t>
        </w:r>
        <w:r w:rsidR="00F2232B" w:rsidDel="00AF0E6C">
          <w:rPr>
            <w:lang w:val="en-US"/>
          </w:rPr>
          <w:t>.</w:t>
        </w:r>
      </w:moveFrom>
      <w:moveFromRangeEnd w:id="2218"/>
      <w:del w:id="2220" w:author="Sayali Dev" w:date="2018-02-02T15:21:00Z">
        <w:r w:rsidR="00F2232B" w:rsidDel="00AF0E6C">
          <w:rPr>
            <w:lang w:val="en-US"/>
          </w:rPr>
          <w:br/>
        </w:r>
      </w:del>
      <w:r w:rsidR="00F2232B">
        <w:rPr>
          <w:lang w:val="en-US"/>
        </w:rPr>
        <w:t xml:space="preserve">To print a shipment manifest with detailed shipment and content information, click </w:t>
      </w:r>
      <w:r w:rsidR="00F2232B">
        <w:rPr>
          <w:b/>
          <w:lang w:val="en-US"/>
        </w:rPr>
        <w:t>Print M</w:t>
      </w:r>
      <w:r w:rsidR="00F2232B" w:rsidRPr="00C36A38">
        <w:rPr>
          <w:b/>
          <w:lang w:val="en-US"/>
        </w:rPr>
        <w:t>anifest</w:t>
      </w:r>
      <w:r w:rsidR="00F2232B">
        <w:rPr>
          <w:lang w:val="en-US"/>
        </w:rPr>
        <w:t xml:space="preserve">. </w:t>
      </w:r>
    </w:p>
    <w:p w14:paraId="1F609957" w14:textId="41F4B1C8" w:rsidR="00AF0E6C" w:rsidRPr="00C36A38" w:rsidRDefault="00AF0E6C">
      <w:pPr>
        <w:pStyle w:val="BodyText"/>
        <w:ind w:left="720" w:right="540"/>
        <w:pPrChange w:id="2221" w:author="Sayali Dev" w:date="2018-02-02T15:21:00Z">
          <w:pPr>
            <w:pStyle w:val="BodyText"/>
            <w:numPr>
              <w:numId w:val="100"/>
            </w:numPr>
            <w:tabs>
              <w:tab w:val="num" w:pos="720"/>
            </w:tabs>
            <w:ind w:left="720" w:right="540" w:hanging="360"/>
          </w:pPr>
        </w:pPrChange>
      </w:pPr>
      <w:ins w:id="2222" w:author="Sayali Dev" w:date="2018-02-02T15:21:00Z">
        <w:r>
          <w:rPr>
            <w:lang w:val="en-US"/>
          </w:rPr>
          <w:t xml:space="preserve">b. </w:t>
        </w:r>
      </w:ins>
      <w:moveToRangeStart w:id="2223" w:author="Sayali Dev" w:date="2018-02-02T15:21:00Z" w:name="move505348225"/>
      <w:moveTo w:id="2224" w:author="Sayali Dev" w:date="2018-02-02T15:21:00Z">
        <w:r>
          <w:rPr>
            <w:lang w:val="en-US"/>
          </w:rPr>
          <w:t xml:space="preserve">To print a summary list of the shipment contents, click </w:t>
        </w:r>
        <w:r w:rsidRPr="00C36A38">
          <w:rPr>
            <w:b/>
            <w:lang w:val="en-US"/>
          </w:rPr>
          <w:t>Print List</w:t>
        </w:r>
        <w:r>
          <w:rPr>
            <w:lang w:val="en-US"/>
          </w:rPr>
          <w:t>.</w:t>
        </w:r>
      </w:moveTo>
      <w:moveToRangeEnd w:id="2223"/>
    </w:p>
    <w:p w14:paraId="499DB67B" w14:textId="77777777" w:rsidR="00F2232B" w:rsidRDefault="00F2232B" w:rsidP="00F2232B">
      <w:pPr>
        <w:ind w:left="720"/>
      </w:pPr>
      <w:r>
        <w:t>The shipment list or manifest appears in a new window.</w:t>
      </w:r>
      <w:r>
        <w:br/>
      </w:r>
    </w:p>
    <w:p w14:paraId="426E68EC" w14:textId="77777777" w:rsidR="00F2232B" w:rsidRPr="00941A06" w:rsidRDefault="00F2232B" w:rsidP="00E55723">
      <w:pPr>
        <w:pStyle w:val="BodyText"/>
        <w:numPr>
          <w:ilvl w:val="0"/>
          <w:numId w:val="69"/>
        </w:numPr>
      </w:pPr>
      <w:r>
        <w:t xml:space="preserve">View, </w:t>
      </w:r>
      <w:r>
        <w:rPr>
          <w:lang w:val="en-US"/>
        </w:rPr>
        <w:t>p</w:t>
      </w:r>
      <w:r>
        <w:t xml:space="preserve">rint and/or </w:t>
      </w:r>
      <w:r>
        <w:rPr>
          <w:lang w:val="en-US"/>
        </w:rPr>
        <w:t>s</w:t>
      </w:r>
      <w:r>
        <w:t xml:space="preserve">ave the file, as needed. </w:t>
      </w:r>
      <w:r>
        <w:rPr>
          <w:lang w:val="en-US"/>
        </w:rPr>
        <w:br/>
      </w:r>
      <w:r w:rsidRPr="008562AA">
        <w:rPr>
          <w:b/>
        </w:rPr>
        <w:t>Note</w:t>
      </w:r>
      <w:r>
        <w:t xml:space="preserve">: </w:t>
      </w:r>
      <w:r w:rsidRPr="008562AA">
        <w:rPr>
          <w:lang w:val="en-US"/>
        </w:rPr>
        <w:t xml:space="preserve">Hover the cursor over the icons in the horizontal and vertical navigation bars to identify tools for viewing multiple pages, printing the report and saving the file to your </w:t>
      </w:r>
      <w:r>
        <w:rPr>
          <w:lang w:val="en-US"/>
        </w:rPr>
        <w:t>machine.</w:t>
      </w:r>
    </w:p>
    <w:p w14:paraId="20BBF037" w14:textId="77777777" w:rsidR="00F2232B" w:rsidRDefault="00F2232B" w:rsidP="00F2232B">
      <w:pPr>
        <w:pStyle w:val="BodyText"/>
        <w:ind w:left="720"/>
        <w:rPr>
          <w:lang w:val="en-US"/>
        </w:rPr>
      </w:pPr>
    </w:p>
    <w:p w14:paraId="2A870837" w14:textId="77777777" w:rsidR="0082508D" w:rsidRPr="00AA26F9" w:rsidRDefault="00F2232B" w:rsidP="0082508D">
      <w:pPr>
        <w:pStyle w:val="Heading3"/>
        <w:rPr>
          <w:ins w:id="2225" w:author="Sayali Dev" w:date="2018-02-02T15:23:00Z"/>
        </w:rPr>
      </w:pPr>
      <w:bookmarkStart w:id="2226" w:name="_Receiving_a_Biospecimens"/>
      <w:bookmarkEnd w:id="2226"/>
      <w:r>
        <w:rPr>
          <w:lang w:val="en-US"/>
        </w:rPr>
        <w:br w:type="page"/>
      </w:r>
      <w:bookmarkStart w:id="2227" w:name="_Modifying_a_Biospecimens"/>
      <w:bookmarkStart w:id="2228" w:name="_Modifying_a_Biospecimen"/>
      <w:bookmarkStart w:id="2229" w:name="SendingShipments"/>
      <w:bookmarkStart w:id="2230" w:name="ModifyShipment"/>
      <w:bookmarkStart w:id="2231" w:name="_Toc507164290"/>
      <w:bookmarkStart w:id="2232" w:name="_Toc300125731"/>
      <w:bookmarkStart w:id="2233" w:name="_Toc452993612"/>
      <w:bookmarkEnd w:id="2227"/>
      <w:bookmarkEnd w:id="2228"/>
      <w:bookmarkEnd w:id="2229"/>
      <w:bookmarkEnd w:id="2230"/>
      <w:ins w:id="2234" w:author="Sayali Dev" w:date="2018-02-02T15:23:00Z">
        <w:r w:rsidR="0082508D" w:rsidRPr="00AA26F9">
          <w:lastRenderedPageBreak/>
          <w:t xml:space="preserve">Receiving </w:t>
        </w:r>
        <w:r w:rsidR="0082508D">
          <w:t>a Biospecimen</w:t>
        </w:r>
        <w:r w:rsidR="0082508D">
          <w:rPr>
            <w:lang w:val="en-US"/>
          </w:rPr>
          <w:t>s</w:t>
        </w:r>
        <w:r w:rsidR="0082508D">
          <w:t xml:space="preserve"> </w:t>
        </w:r>
        <w:r w:rsidR="0082508D" w:rsidRPr="00AA26F9">
          <w:t>Shipment</w:t>
        </w:r>
        <w:bookmarkEnd w:id="2231"/>
      </w:ins>
    </w:p>
    <w:p w14:paraId="64FB3696" w14:textId="35AABFBA" w:rsidR="00F2232B" w:rsidDel="00AA0C60" w:rsidRDefault="00F2232B">
      <w:pPr>
        <w:pStyle w:val="Heading3"/>
        <w:rPr>
          <w:del w:id="2235" w:author="Sayali Dev" w:date="2018-02-02T15:16:00Z"/>
        </w:rPr>
      </w:pPr>
      <w:del w:id="2236" w:author="Sayali Dev" w:date="2018-02-02T15:16:00Z">
        <w:r w:rsidRPr="00AA26F9" w:rsidDel="00AA0C60">
          <w:delText xml:space="preserve">Modifying </w:delText>
        </w:r>
        <w:r w:rsidDel="00AA0C60">
          <w:delText>a Biospecimen</w:delText>
        </w:r>
        <w:r w:rsidDel="00AA0C60">
          <w:rPr>
            <w:lang w:val="en-US"/>
          </w:rPr>
          <w:delText>s</w:delText>
        </w:r>
        <w:r w:rsidDel="00AA0C60">
          <w:delText xml:space="preserve"> </w:delText>
        </w:r>
        <w:r w:rsidRPr="00AA26F9" w:rsidDel="00AA0C60">
          <w:delText>Shipment</w:delText>
        </w:r>
        <w:bookmarkEnd w:id="2232"/>
        <w:bookmarkEnd w:id="2233"/>
      </w:del>
    </w:p>
    <w:p w14:paraId="1469F2B5" w14:textId="6CBC1BDC" w:rsidR="00F2232B" w:rsidDel="00AA0C60" w:rsidRDefault="00F2232B">
      <w:pPr>
        <w:pStyle w:val="Heading3"/>
        <w:rPr>
          <w:del w:id="2237" w:author="Sayali Dev" w:date="2018-02-02T15:16:00Z"/>
        </w:rPr>
        <w:pPrChange w:id="2238" w:author="Sayali Dev" w:date="2018-02-02T15:16:00Z">
          <w:pPr/>
        </w:pPrChange>
      </w:pPr>
    </w:p>
    <w:p w14:paraId="3F90D7E8" w14:textId="328E0470" w:rsidR="00F2232B" w:rsidDel="00AA0C60" w:rsidRDefault="00F2232B">
      <w:pPr>
        <w:pStyle w:val="Heading3"/>
        <w:rPr>
          <w:del w:id="2239" w:author="Sayali Dev" w:date="2018-02-02T15:16:00Z"/>
        </w:rPr>
        <w:pPrChange w:id="2240" w:author="Sayali Dev" w:date="2018-02-02T15:16:00Z">
          <w:pPr/>
        </w:pPrChange>
      </w:pPr>
      <w:del w:id="2241" w:author="Sayali Dev" w:date="2018-02-02T15:16:00Z">
        <w:r w:rsidRPr="00B1762A" w:rsidDel="00AA0C60">
          <w:rPr>
            <w:b w:val="0"/>
          </w:rPr>
          <w:delText>Note:</w:delText>
        </w:r>
        <w:r w:rsidDel="00AA0C60">
          <w:delText xml:space="preserve"> </w:delText>
        </w:r>
      </w:del>
    </w:p>
    <w:p w14:paraId="32B7A411" w14:textId="2CAF2D21" w:rsidR="00F2232B" w:rsidDel="00AA0C60" w:rsidRDefault="00F2232B">
      <w:pPr>
        <w:pStyle w:val="Heading3"/>
        <w:rPr>
          <w:del w:id="2242" w:author="Sayali Dev" w:date="2018-02-02T15:16:00Z"/>
        </w:rPr>
        <w:pPrChange w:id="2243" w:author="Sayali Dev" w:date="2018-02-02T15:16:00Z">
          <w:pPr>
            <w:numPr>
              <w:numId w:val="85"/>
            </w:numPr>
            <w:ind w:left="720" w:hanging="360"/>
          </w:pPr>
        </w:pPrChange>
      </w:pPr>
      <w:del w:id="2244" w:author="Sayali Dev" w:date="2018-02-02T15:16:00Z">
        <w:r w:rsidRPr="00FF2F16" w:rsidDel="00AA0C60">
          <w:delText xml:space="preserve">Only a </w:delText>
        </w:r>
        <w:r w:rsidDel="00AA0C60">
          <w:delText xml:space="preserve">Collection Site </w:delText>
        </w:r>
        <w:r w:rsidRPr="00FF2F16" w:rsidDel="00AA0C60">
          <w:delText xml:space="preserve">user </w:delText>
        </w:r>
        <w:r w:rsidDel="00AA0C60">
          <w:delText xml:space="preserve">can modify </w:delText>
        </w:r>
        <w:r w:rsidRPr="00FF2F16" w:rsidDel="00AA0C60">
          <w:delText>a shipment.</w:delText>
        </w:r>
      </w:del>
    </w:p>
    <w:p w14:paraId="4A1DF046" w14:textId="0E008047" w:rsidR="00F2232B" w:rsidRPr="006E4A99" w:rsidDel="00AA0C60" w:rsidRDefault="00F2232B">
      <w:pPr>
        <w:pStyle w:val="Heading3"/>
        <w:rPr>
          <w:del w:id="2245" w:author="Sayali Dev" w:date="2018-02-02T15:16:00Z"/>
        </w:rPr>
        <w:pPrChange w:id="2246" w:author="Sayali Dev" w:date="2018-02-02T15:16:00Z">
          <w:pPr>
            <w:numPr>
              <w:numId w:val="85"/>
            </w:numPr>
            <w:ind w:left="720" w:hanging="360"/>
          </w:pPr>
        </w:pPrChange>
      </w:pPr>
      <w:del w:id="2247" w:author="Sayali Dev" w:date="2018-02-02T15:16:00Z">
        <w:r w:rsidDel="00AA0C60">
          <w:delText xml:space="preserve">The shipment must have the </w:delText>
        </w:r>
        <w:r w:rsidRPr="006E4A99" w:rsidDel="00AA0C60">
          <w:rPr>
            <w:b w:val="0"/>
          </w:rPr>
          <w:delText>In Preparation</w:delText>
        </w:r>
        <w:r w:rsidDel="00AA0C60">
          <w:delText xml:space="preserve"> status.</w:delText>
        </w:r>
      </w:del>
    </w:p>
    <w:p w14:paraId="79978DEF" w14:textId="4445E85A" w:rsidR="00F2232B" w:rsidRPr="00AA26F9" w:rsidDel="00AA0C60" w:rsidRDefault="00F2232B">
      <w:pPr>
        <w:pStyle w:val="Heading3"/>
        <w:rPr>
          <w:del w:id="2248" w:author="Sayali Dev" w:date="2018-02-02T15:16:00Z"/>
        </w:rPr>
      </w:pPr>
    </w:p>
    <w:p w14:paraId="462D083A" w14:textId="6155A129" w:rsidR="00F2232B" w:rsidDel="00AA0C60" w:rsidRDefault="00F2232B">
      <w:pPr>
        <w:pStyle w:val="Heading3"/>
        <w:rPr>
          <w:del w:id="2249" w:author="Sayali Dev" w:date="2018-02-02T15:16:00Z"/>
        </w:rPr>
        <w:pPrChange w:id="2250" w:author="Sayali Dev" w:date="2018-02-02T15:16:00Z">
          <w:pPr>
            <w:pStyle w:val="BodyText"/>
          </w:pPr>
        </w:pPrChange>
      </w:pPr>
      <w:del w:id="2251" w:author="Sayali Dev" w:date="2018-02-02T15:16:00Z">
        <w:r w:rsidRPr="00AA26F9" w:rsidDel="00AA0C60">
          <w:delText xml:space="preserve">To modify </w:delText>
        </w:r>
        <w:r w:rsidDel="00AA0C60">
          <w:delText xml:space="preserve">a biospecimen </w:delText>
        </w:r>
        <w:r w:rsidRPr="00AA26F9" w:rsidDel="00AA0C60">
          <w:delText>shipment</w:delText>
        </w:r>
        <w:r w:rsidDel="00AA0C60">
          <w:delText>:</w:delText>
        </w:r>
      </w:del>
    </w:p>
    <w:p w14:paraId="48A18365" w14:textId="2D14828E" w:rsidR="00F2232B" w:rsidRPr="00AA26F9" w:rsidDel="00AA0C60" w:rsidRDefault="00F2232B">
      <w:pPr>
        <w:pStyle w:val="Heading3"/>
        <w:rPr>
          <w:del w:id="2252" w:author="Sayali Dev" w:date="2018-02-02T15:16:00Z"/>
        </w:rPr>
        <w:pPrChange w:id="2253" w:author="Sayali Dev" w:date="2018-02-02T15:16:00Z">
          <w:pPr>
            <w:pStyle w:val="BodyText"/>
          </w:pPr>
        </w:pPrChange>
      </w:pPr>
      <w:del w:id="2254" w:author="Sayali Dev" w:date="2018-02-02T15:16:00Z">
        <w:r w:rsidRPr="00AA26F9" w:rsidDel="00AA0C60">
          <w:delText xml:space="preserve"> </w:delText>
        </w:r>
      </w:del>
    </w:p>
    <w:p w14:paraId="773A89DD" w14:textId="7C8285C2" w:rsidR="00F2232B" w:rsidDel="00AA0C60" w:rsidRDefault="00F2232B">
      <w:pPr>
        <w:pStyle w:val="Heading3"/>
        <w:rPr>
          <w:del w:id="2255" w:author="Sayali Dev" w:date="2018-02-02T15:16:00Z"/>
        </w:rPr>
        <w:pPrChange w:id="2256" w:author="Sayali Dev" w:date="2018-02-02T15:16:00Z">
          <w:pPr>
            <w:numPr>
              <w:numId w:val="24"/>
            </w:numPr>
            <w:ind w:left="720" w:hanging="360"/>
          </w:pPr>
        </w:pPrChange>
      </w:pPr>
      <w:del w:id="2257" w:author="Sayali Dev" w:date="2018-01-31T17:54:00Z">
        <w:r w:rsidDel="009A119E">
          <w:delText>Log on</w:delText>
        </w:r>
      </w:del>
      <w:del w:id="2258" w:author="Sayali Dev" w:date="2018-02-02T15:16:00Z">
        <w:r w:rsidDel="00AA0C60">
          <w:delText xml:space="preserve"> to the application using your </w:delText>
        </w:r>
      </w:del>
      <w:del w:id="2259" w:author="Sayali Dev" w:date="2018-01-31T17:55:00Z">
        <w:r w:rsidDel="00A62626">
          <w:delText>logon</w:delText>
        </w:r>
      </w:del>
      <w:del w:id="2260" w:author="Sayali Dev" w:date="2018-02-02T15:16:00Z">
        <w:r w:rsidDel="00AA0C60">
          <w:delText xml:space="preserve"> credentials. </w:delText>
        </w:r>
      </w:del>
    </w:p>
    <w:p w14:paraId="1BC7CAC3" w14:textId="0762AFB4" w:rsidR="00F2232B" w:rsidDel="00AA0C60" w:rsidRDefault="00F2232B">
      <w:pPr>
        <w:pStyle w:val="Heading3"/>
        <w:rPr>
          <w:del w:id="2261" w:author="Sayali Dev" w:date="2018-02-02T15:16:00Z"/>
        </w:rPr>
        <w:pPrChange w:id="2262" w:author="Sayali Dev" w:date="2018-02-02T15:16:00Z">
          <w:pPr>
            <w:ind w:left="720"/>
          </w:pPr>
        </w:pPrChange>
      </w:pPr>
      <w:del w:id="2263" w:author="Sayali Dev" w:date="2018-02-02T15:16:00Z">
        <w:r w:rsidDel="00AA0C60">
          <w:delText xml:space="preserve">The </w:delText>
        </w:r>
        <w:r w:rsidRPr="00C60C22" w:rsidDel="00AA0C60">
          <w:rPr>
            <w:b w:val="0"/>
          </w:rPr>
          <w:delText>Set Location</w:delText>
        </w:r>
        <w:r w:rsidDel="00AA0C60">
          <w:delText xml:space="preserve"> window appears. </w:delText>
        </w:r>
      </w:del>
    </w:p>
    <w:p w14:paraId="5ABA6ED5" w14:textId="6FFB4F26" w:rsidR="00F2232B" w:rsidDel="00AA0C60" w:rsidRDefault="00F2232B">
      <w:pPr>
        <w:pStyle w:val="Heading3"/>
        <w:rPr>
          <w:del w:id="2264" w:author="Sayali Dev" w:date="2018-02-02T15:16:00Z"/>
        </w:rPr>
        <w:pPrChange w:id="2265" w:author="Sayali Dev" w:date="2018-02-02T15:16:00Z">
          <w:pPr>
            <w:ind w:left="720"/>
          </w:pPr>
        </w:pPrChange>
      </w:pPr>
    </w:p>
    <w:p w14:paraId="3D3AD2F8" w14:textId="029E3800" w:rsidR="00F2232B" w:rsidDel="00AA0C60" w:rsidRDefault="00F2232B">
      <w:pPr>
        <w:pStyle w:val="Heading3"/>
        <w:rPr>
          <w:del w:id="2266" w:author="Sayali Dev" w:date="2018-02-02T15:16:00Z"/>
        </w:rPr>
        <w:pPrChange w:id="2267" w:author="Sayali Dev" w:date="2018-02-02T15:16:00Z">
          <w:pPr>
            <w:numPr>
              <w:numId w:val="24"/>
            </w:numPr>
            <w:ind w:left="720" w:hanging="360"/>
          </w:pPr>
        </w:pPrChange>
      </w:pPr>
      <w:del w:id="2268" w:author="Sayali Dev" w:date="2018-02-02T15:16:00Z">
        <w:r w:rsidDel="00AA0C60">
          <w:delText xml:space="preserve">Click the appropriate location, and then click </w:delText>
        </w:r>
        <w:r w:rsidRPr="00C60C22" w:rsidDel="00AA0C60">
          <w:rPr>
            <w:b w:val="0"/>
          </w:rPr>
          <w:delText>SAVE</w:delText>
        </w:r>
        <w:r w:rsidDel="00AA0C60">
          <w:delText xml:space="preserve">. </w:delText>
        </w:r>
      </w:del>
    </w:p>
    <w:p w14:paraId="14BC5C06" w14:textId="0AD70EED" w:rsidR="00F2232B" w:rsidDel="00AA0C60" w:rsidRDefault="00F2232B">
      <w:pPr>
        <w:pStyle w:val="Heading3"/>
        <w:rPr>
          <w:del w:id="2269" w:author="Sayali Dev" w:date="2018-02-02T15:16:00Z"/>
        </w:rPr>
        <w:pPrChange w:id="2270" w:author="Sayali Dev" w:date="2018-02-02T15:16:00Z">
          <w:pPr>
            <w:ind w:left="720"/>
          </w:pPr>
        </w:pPrChange>
      </w:pPr>
      <w:del w:id="2271" w:author="Sayali Dev" w:date="2018-02-02T15:16:00Z">
        <w:r w:rsidDel="00AA0C60">
          <w:delText xml:space="preserve">The home page appears. </w:delText>
        </w:r>
      </w:del>
    </w:p>
    <w:p w14:paraId="1923032F" w14:textId="7764530B" w:rsidR="00F2232B" w:rsidDel="00AA0C60" w:rsidRDefault="00F2232B">
      <w:pPr>
        <w:pStyle w:val="Heading3"/>
        <w:rPr>
          <w:del w:id="2272" w:author="Sayali Dev" w:date="2018-02-02T15:16:00Z"/>
        </w:rPr>
        <w:pPrChange w:id="2273" w:author="Sayali Dev" w:date="2018-02-02T15:16:00Z">
          <w:pPr>
            <w:ind w:left="720"/>
          </w:pPr>
        </w:pPrChange>
      </w:pPr>
    </w:p>
    <w:p w14:paraId="6F3DF3F8" w14:textId="724D88B5" w:rsidR="00F2232B" w:rsidDel="00AA0C60" w:rsidRDefault="00F2232B">
      <w:pPr>
        <w:pStyle w:val="Heading3"/>
        <w:rPr>
          <w:del w:id="2274" w:author="Sayali Dev" w:date="2018-02-02T15:16:00Z"/>
        </w:rPr>
        <w:pPrChange w:id="2275" w:author="Sayali Dev" w:date="2018-02-02T15:16:00Z">
          <w:pPr>
            <w:numPr>
              <w:numId w:val="24"/>
            </w:numPr>
            <w:ind w:left="720" w:hanging="360"/>
          </w:pPr>
        </w:pPrChange>
      </w:pPr>
      <w:del w:id="2276" w:author="Sayali Dev" w:date="2018-02-02T15:16:00Z">
        <w:r w:rsidDel="00AA0C60">
          <w:delText xml:space="preserve">Point to the arrow of the </w:delText>
        </w:r>
        <w:r w:rsidRPr="00F2157D" w:rsidDel="00AA0C60">
          <w:rPr>
            <w:b w:val="0"/>
          </w:rPr>
          <w:delText>BMS</w:delText>
        </w:r>
        <w:r w:rsidDel="00AA0C60">
          <w:delText xml:space="preserve"> tab, and then click </w:delText>
        </w:r>
        <w:r w:rsidRPr="00FF2F16" w:rsidDel="00AA0C60">
          <w:rPr>
            <w:b w:val="0"/>
          </w:rPr>
          <w:delText>Shipments</w:delText>
        </w:r>
        <w:r w:rsidRPr="00FF2F16" w:rsidDel="00AA0C60">
          <w:delText xml:space="preserve">. </w:delText>
        </w:r>
      </w:del>
    </w:p>
    <w:p w14:paraId="36C55F64" w14:textId="0D6481D9" w:rsidR="00F2232B" w:rsidDel="00AA0C60" w:rsidRDefault="00F2232B">
      <w:pPr>
        <w:pStyle w:val="Heading3"/>
        <w:rPr>
          <w:del w:id="2277" w:author="Sayali Dev" w:date="2018-02-02T15:16:00Z"/>
        </w:rPr>
        <w:pPrChange w:id="2278" w:author="Sayali Dev" w:date="2018-02-02T15:16:00Z">
          <w:pPr>
            <w:pStyle w:val="BodyText"/>
            <w:ind w:left="720" w:right="720"/>
          </w:pPr>
        </w:pPrChange>
      </w:pPr>
      <w:del w:id="2279" w:author="Sayali Dev" w:date="2018-02-02T15:16:00Z">
        <w:r w:rsidDel="00AA0C60">
          <w:delText xml:space="preserve">The </w:delText>
        </w:r>
        <w:r w:rsidDel="00AA0C60">
          <w:rPr>
            <w:b w:val="0"/>
            <w:lang w:val="en-US"/>
          </w:rPr>
          <w:delText>S</w:delText>
        </w:r>
        <w:r w:rsidDel="00AA0C60">
          <w:rPr>
            <w:b w:val="0"/>
          </w:rPr>
          <w:delText xml:space="preserve">hipment </w:delText>
        </w:r>
        <w:r w:rsidDel="00AA0C60">
          <w:rPr>
            <w:b w:val="0"/>
            <w:lang w:val="en-US"/>
          </w:rPr>
          <w:delText>S</w:delText>
        </w:r>
        <w:r w:rsidRPr="00DF0EF0" w:rsidDel="00AA0C60">
          <w:rPr>
            <w:b w:val="0"/>
          </w:rPr>
          <w:delText>earch</w:delText>
        </w:r>
        <w:r w:rsidDel="00AA0C60">
          <w:delText xml:space="preserve"> page appears.</w:delText>
        </w:r>
      </w:del>
    </w:p>
    <w:p w14:paraId="4CE94131" w14:textId="63D6189A" w:rsidR="00F2232B" w:rsidDel="00AA0C60" w:rsidRDefault="00F2232B">
      <w:pPr>
        <w:pStyle w:val="Heading3"/>
        <w:rPr>
          <w:del w:id="2280" w:author="Sayali Dev" w:date="2018-02-02T15:16:00Z"/>
        </w:rPr>
        <w:pPrChange w:id="2281" w:author="Sayali Dev" w:date="2018-02-02T15:16:00Z">
          <w:pPr>
            <w:pStyle w:val="BodyText"/>
            <w:ind w:left="720" w:right="720"/>
          </w:pPr>
        </w:pPrChange>
      </w:pPr>
    </w:p>
    <w:p w14:paraId="2B76C1AE" w14:textId="5F3C2710" w:rsidR="00F2232B" w:rsidRPr="00FF2F16" w:rsidDel="00AA0C60" w:rsidRDefault="00F2232B">
      <w:pPr>
        <w:pStyle w:val="Heading3"/>
        <w:rPr>
          <w:del w:id="2282" w:author="Sayali Dev" w:date="2018-02-02T15:16:00Z"/>
        </w:rPr>
        <w:pPrChange w:id="2283" w:author="Sayali Dev" w:date="2018-02-02T15:16:00Z">
          <w:pPr>
            <w:numPr>
              <w:numId w:val="24"/>
            </w:numPr>
            <w:ind w:left="720" w:hanging="360"/>
          </w:pPr>
        </w:pPrChange>
      </w:pPr>
      <w:del w:id="2284" w:author="Sayali Dev" w:date="2018-02-02T15:16:00Z">
        <w:r w:rsidRPr="00FF2F16" w:rsidDel="00AA0C60">
          <w:delText xml:space="preserve">Click </w:delText>
        </w:r>
        <w:r w:rsidRPr="0064347F" w:rsidDel="00AA0C60">
          <w:rPr>
            <w:b w:val="0"/>
          </w:rPr>
          <w:delText>SEARCH</w:delText>
        </w:r>
        <w:r w:rsidRPr="00FF2F16" w:rsidDel="00AA0C60">
          <w:delText xml:space="preserve">. </w:delText>
        </w:r>
      </w:del>
    </w:p>
    <w:p w14:paraId="05F0F1A1" w14:textId="50450694" w:rsidR="00F2232B" w:rsidRPr="0064347F" w:rsidDel="00AA0C60" w:rsidRDefault="00F2232B">
      <w:pPr>
        <w:pStyle w:val="Heading3"/>
        <w:rPr>
          <w:del w:id="2285" w:author="Sayali Dev" w:date="2018-02-02T15:16:00Z"/>
        </w:rPr>
        <w:pPrChange w:id="2286" w:author="Sayali Dev" w:date="2018-02-02T15:16:00Z">
          <w:pPr>
            <w:pStyle w:val="BodyText"/>
            <w:ind w:left="720"/>
          </w:pPr>
        </w:pPrChange>
      </w:pPr>
      <w:del w:id="2287" w:author="Sayali Dev" w:date="2018-02-02T15:16:00Z">
        <w:r w:rsidRPr="0064347F" w:rsidDel="00AA0C60">
          <w:delText>The shipment search page displays a list of shipments</w:delText>
        </w:r>
        <w:r w:rsidRPr="004D6323" w:rsidDel="00AA0C60">
          <w:delText xml:space="preserve"> that are accessible based on your login location</w:delText>
        </w:r>
        <w:r w:rsidRPr="0064347F" w:rsidDel="00AA0C60">
          <w:delText xml:space="preserve">. </w:delText>
        </w:r>
      </w:del>
    </w:p>
    <w:p w14:paraId="0772508F" w14:textId="031A3216" w:rsidR="00F2232B" w:rsidRPr="0064347F" w:rsidDel="00AA0C60" w:rsidRDefault="00F2232B">
      <w:pPr>
        <w:pStyle w:val="Heading3"/>
        <w:rPr>
          <w:del w:id="2288" w:author="Sayali Dev" w:date="2018-02-02T15:16:00Z"/>
        </w:rPr>
        <w:pPrChange w:id="2289" w:author="Sayali Dev" w:date="2018-02-02T15:16:00Z">
          <w:pPr>
            <w:pStyle w:val="BodyText"/>
            <w:ind w:left="720"/>
          </w:pPr>
        </w:pPrChange>
      </w:pPr>
    </w:p>
    <w:p w14:paraId="478931B9" w14:textId="374FBD1A" w:rsidR="00F2232B" w:rsidRPr="0064347F" w:rsidDel="00AA0C60" w:rsidRDefault="00F2232B">
      <w:pPr>
        <w:pStyle w:val="Heading3"/>
        <w:rPr>
          <w:del w:id="2290" w:author="Sayali Dev" w:date="2018-02-02T15:16:00Z"/>
        </w:rPr>
        <w:pPrChange w:id="2291" w:author="Sayali Dev" w:date="2018-02-02T15:16:00Z">
          <w:pPr>
            <w:pStyle w:val="BodyText"/>
            <w:numPr>
              <w:numId w:val="24"/>
            </w:numPr>
            <w:ind w:left="720" w:hanging="360"/>
          </w:pPr>
        </w:pPrChange>
      </w:pPr>
      <w:del w:id="2292" w:author="Sayali Dev" w:date="2018-02-02T15:16:00Z">
        <w:r w:rsidRPr="0064347F" w:rsidDel="00AA0C60">
          <w:delText xml:space="preserve">Click </w:delText>
        </w:r>
        <w:r w:rsidDel="00AA0C60">
          <w:delText xml:space="preserve">the row of the shipment that you want to modify. </w:delText>
        </w:r>
      </w:del>
    </w:p>
    <w:p w14:paraId="754573C0" w14:textId="40384EAF" w:rsidR="00F2232B" w:rsidRPr="00AA26F9" w:rsidDel="00AA0C60" w:rsidRDefault="00F2232B">
      <w:pPr>
        <w:pStyle w:val="Heading3"/>
        <w:rPr>
          <w:del w:id="2293" w:author="Sayali Dev" w:date="2018-02-02T15:16:00Z"/>
        </w:rPr>
        <w:pPrChange w:id="2294" w:author="Sayali Dev" w:date="2018-02-02T15:16:00Z">
          <w:pPr>
            <w:pStyle w:val="BodyText"/>
            <w:ind w:left="720" w:right="720"/>
          </w:pPr>
        </w:pPrChange>
      </w:pPr>
      <w:del w:id="2295" w:author="Sayali Dev" w:date="2018-02-02T15:16:00Z">
        <w:r w:rsidRPr="0064347F" w:rsidDel="00AA0C60">
          <w:delText xml:space="preserve">The </w:delText>
        </w:r>
        <w:r w:rsidRPr="0064347F" w:rsidDel="00AA0C60">
          <w:rPr>
            <w:b w:val="0"/>
          </w:rPr>
          <w:delText>View Shipment</w:delText>
        </w:r>
        <w:r w:rsidRPr="0064347F" w:rsidDel="00AA0C60">
          <w:delText xml:space="preserve"> page appears. </w:delText>
        </w:r>
        <w:r w:rsidDel="00AA0C60">
          <w:br/>
        </w:r>
      </w:del>
    </w:p>
    <w:p w14:paraId="04767C06" w14:textId="13186889" w:rsidR="00F2232B" w:rsidDel="00AA0C60" w:rsidRDefault="00F2232B">
      <w:pPr>
        <w:pStyle w:val="Heading3"/>
        <w:rPr>
          <w:del w:id="2296" w:author="Sayali Dev" w:date="2018-02-02T15:16:00Z"/>
        </w:rPr>
        <w:pPrChange w:id="2297" w:author="Sayali Dev" w:date="2018-02-02T15:16:00Z">
          <w:pPr>
            <w:pStyle w:val="BodyText"/>
            <w:numPr>
              <w:numId w:val="24"/>
            </w:numPr>
            <w:ind w:left="720" w:right="720" w:hanging="360"/>
          </w:pPr>
        </w:pPrChange>
      </w:pPr>
      <w:del w:id="2298" w:author="Sayali Dev" w:date="2018-02-02T15:16:00Z">
        <w:r w:rsidRPr="00AA26F9" w:rsidDel="00AA0C60">
          <w:delText xml:space="preserve">Click </w:delText>
        </w:r>
        <w:r w:rsidRPr="00AA26F9" w:rsidDel="00AA0C60">
          <w:rPr>
            <w:b w:val="0"/>
            <w:caps/>
          </w:rPr>
          <w:delText>Modify</w:delText>
        </w:r>
        <w:r w:rsidRPr="00AA26F9" w:rsidDel="00AA0C60">
          <w:delText xml:space="preserve">. </w:delText>
        </w:r>
      </w:del>
    </w:p>
    <w:p w14:paraId="50809B9D" w14:textId="4C264F3E" w:rsidR="00F2232B" w:rsidDel="0082508D" w:rsidRDefault="00F2232B">
      <w:pPr>
        <w:pStyle w:val="Heading3"/>
        <w:rPr>
          <w:del w:id="2299" w:author="Sayali Dev" w:date="2018-02-02T15:23:00Z"/>
        </w:rPr>
        <w:pPrChange w:id="2300" w:author="Sayali Dev" w:date="2018-02-02T15:16:00Z">
          <w:pPr>
            <w:pStyle w:val="BodyText"/>
            <w:ind w:left="720" w:right="270"/>
          </w:pPr>
        </w:pPrChange>
      </w:pPr>
      <w:del w:id="2301" w:author="Sayali Dev" w:date="2018-02-02T15:16:00Z">
        <w:r w:rsidRPr="00AA26F9" w:rsidDel="00AA0C60">
          <w:delText xml:space="preserve">The </w:delText>
        </w:r>
        <w:r w:rsidRPr="0054699C" w:rsidDel="00AA0C60">
          <w:rPr>
            <w:b w:val="0"/>
          </w:rPr>
          <w:delText>Modify Shipment</w:delText>
        </w:r>
        <w:r w:rsidDel="00AA0C60">
          <w:delText xml:space="preserve"> page appears</w:delText>
        </w:r>
        <w:r w:rsidRPr="00AA26F9" w:rsidDel="00AA0C60">
          <w:delText>.</w:delText>
        </w:r>
      </w:del>
      <w:del w:id="2302" w:author="Sayali Dev" w:date="2018-02-02T15:23:00Z">
        <w:r w:rsidRPr="00AA26F9" w:rsidDel="0082508D">
          <w:delText xml:space="preserve"> </w:delText>
        </w:r>
      </w:del>
    </w:p>
    <w:p w14:paraId="70DEC108" w14:textId="3B135F28" w:rsidR="00F2232B" w:rsidDel="0082508D" w:rsidRDefault="00F2232B">
      <w:pPr>
        <w:pStyle w:val="Heading3"/>
        <w:rPr>
          <w:del w:id="2303" w:author="Sayali Dev" w:date="2018-02-02T15:23:00Z"/>
        </w:rPr>
        <w:pPrChange w:id="2304" w:author="Sayali Dev" w:date="2018-02-02T15:23:00Z">
          <w:pPr>
            <w:pStyle w:val="BodyText"/>
            <w:ind w:left="720" w:right="270"/>
          </w:pPr>
        </w:pPrChange>
      </w:pPr>
    </w:p>
    <w:p w14:paraId="2CA0386F" w14:textId="6A7E8EC2" w:rsidR="00F2232B" w:rsidDel="0082508D" w:rsidRDefault="00F2232B">
      <w:pPr>
        <w:pStyle w:val="Heading3"/>
        <w:rPr>
          <w:del w:id="2305" w:author="Sayali Dev" w:date="2018-02-02T15:23:00Z"/>
        </w:rPr>
        <w:pPrChange w:id="2306" w:author="Sayali Dev" w:date="2018-02-02T15:23:00Z">
          <w:pPr>
            <w:pStyle w:val="BodyText"/>
            <w:ind w:left="720" w:right="270"/>
          </w:pPr>
        </w:pPrChange>
      </w:pPr>
      <w:del w:id="2307" w:author="Sayali Dev" w:date="2018-02-02T15:16:00Z">
        <w:r w:rsidRPr="00203BA6" w:rsidDel="00AA0C60">
          <w:rPr>
            <w:noProof/>
          </w:rPr>
          <w:drawing>
            <wp:inline distT="0" distB="0" distL="0" distR="0" wp14:anchorId="5F2BD069" wp14:editId="14379FEA">
              <wp:extent cx="6242685" cy="5461635"/>
              <wp:effectExtent l="19050" t="19050" r="24765" b="24765"/>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42685" cy="5461635"/>
                      </a:xfrm>
                      <a:prstGeom prst="rect">
                        <a:avLst/>
                      </a:prstGeom>
                      <a:noFill/>
                      <a:ln w="3175">
                        <a:solidFill>
                          <a:schemeClr val="tx1"/>
                        </a:solidFill>
                      </a:ln>
                    </pic:spPr>
                  </pic:pic>
                </a:graphicData>
              </a:graphic>
            </wp:inline>
          </w:drawing>
        </w:r>
      </w:del>
    </w:p>
    <w:p w14:paraId="19A1BCCA" w14:textId="5C373F52" w:rsidR="00F2232B" w:rsidDel="00AA0C60" w:rsidRDefault="00F2232B">
      <w:pPr>
        <w:pStyle w:val="Heading3"/>
        <w:rPr>
          <w:del w:id="2308" w:author="Sayali Dev" w:date="2018-02-02T15:16:00Z"/>
        </w:rPr>
        <w:pPrChange w:id="2309" w:author="Sayali Dev" w:date="2018-02-02T15:23:00Z">
          <w:pPr>
            <w:pStyle w:val="Figure"/>
            <w:tabs>
              <w:tab w:val="clear" w:pos="1710"/>
              <w:tab w:val="num" w:pos="1800"/>
            </w:tabs>
            <w:ind w:left="1152" w:hanging="432"/>
          </w:pPr>
        </w:pPrChange>
      </w:pPr>
      <w:del w:id="2310" w:author="Sayali Dev" w:date="2018-02-02T15:16:00Z">
        <w:r w:rsidDel="00AA0C60">
          <w:delText>Modify Shipment page – part 2</w:delText>
        </w:r>
      </w:del>
    </w:p>
    <w:p w14:paraId="6CD44947" w14:textId="0126482C" w:rsidR="00F2232B" w:rsidDel="00AA0C60" w:rsidRDefault="00F2232B">
      <w:pPr>
        <w:pStyle w:val="Heading3"/>
        <w:rPr>
          <w:del w:id="2311" w:author="Sayali Dev" w:date="2018-02-02T15:16:00Z"/>
        </w:rPr>
        <w:pPrChange w:id="2312" w:author="Sayali Dev" w:date="2018-02-02T15:23:00Z">
          <w:pPr>
            <w:pStyle w:val="BodyText"/>
            <w:ind w:left="720" w:right="270"/>
          </w:pPr>
        </w:pPrChange>
      </w:pPr>
    </w:p>
    <w:p w14:paraId="270C15F7" w14:textId="2457B195" w:rsidR="00F2232B" w:rsidDel="00AA0C60" w:rsidRDefault="00F2232B">
      <w:pPr>
        <w:pStyle w:val="Heading3"/>
        <w:rPr>
          <w:del w:id="2313" w:author="Sayali Dev" w:date="2018-02-02T15:16:00Z"/>
        </w:rPr>
        <w:pPrChange w:id="2314" w:author="Sayali Dev" w:date="2018-02-02T15:23:00Z">
          <w:pPr>
            <w:pStyle w:val="BodyText"/>
            <w:numPr>
              <w:numId w:val="24"/>
            </w:numPr>
            <w:ind w:left="720" w:right="270" w:hanging="360"/>
          </w:pPr>
        </w:pPrChange>
      </w:pPr>
      <w:del w:id="2315" w:author="Sayali Dev" w:date="2018-02-02T15:16:00Z">
        <w:r w:rsidDel="00AA0C60">
          <w:delText>Modify the shipment. For more information on how to modify the shipment</w:delText>
        </w:r>
        <w:r w:rsidDel="00AA0C60">
          <w:rPr>
            <w:lang w:val="en-US"/>
          </w:rPr>
          <w:delText xml:space="preserve"> data</w:delText>
        </w:r>
        <w:r w:rsidDel="00AA0C60">
          <w:delText xml:space="preserve">, perform steps 5 to 8 in the </w:delText>
        </w:r>
        <w:r w:rsidR="00DD1C64" w:rsidDel="00AA0C60">
          <w:fldChar w:fldCharType="begin"/>
        </w:r>
        <w:r w:rsidR="00DD1C64" w:rsidDel="00AA0C60">
          <w:delInstrText xml:space="preserve"> HYPERLINK \l "_Creating_a_Biospecimens" </w:delInstrText>
        </w:r>
        <w:r w:rsidR="00DD1C64" w:rsidDel="00AA0C60">
          <w:fldChar w:fldCharType="separate"/>
        </w:r>
        <w:r w:rsidDel="00AA0C60">
          <w:rPr>
            <w:rStyle w:val="Hyperlink"/>
            <w:b w:val="0"/>
          </w:rPr>
          <w:delText>Creating a Biospecimens Shipment</w:delText>
        </w:r>
        <w:r w:rsidR="00DD1C64" w:rsidDel="00AA0C60">
          <w:rPr>
            <w:rStyle w:val="Hyperlink"/>
            <w:b w:val="0"/>
          </w:rPr>
          <w:fldChar w:fldCharType="end"/>
        </w:r>
        <w:r w:rsidRPr="00AA26F9" w:rsidDel="00AA0C60">
          <w:delText xml:space="preserve"> topic.</w:delText>
        </w:r>
      </w:del>
    </w:p>
    <w:p w14:paraId="15B3713C" w14:textId="53445521" w:rsidR="00F2232B" w:rsidRPr="00AA26F9" w:rsidDel="00AA0C60" w:rsidRDefault="00F2232B">
      <w:pPr>
        <w:pStyle w:val="Heading3"/>
        <w:rPr>
          <w:del w:id="2316" w:author="Sayali Dev" w:date="2018-02-02T15:16:00Z"/>
        </w:rPr>
        <w:pPrChange w:id="2317" w:author="Sayali Dev" w:date="2018-02-02T15:23:00Z">
          <w:pPr>
            <w:pStyle w:val="BodyText"/>
            <w:ind w:left="1080"/>
          </w:pPr>
        </w:pPrChange>
      </w:pPr>
    </w:p>
    <w:p w14:paraId="200BCFBC" w14:textId="3AFC7580" w:rsidR="00F2232B" w:rsidDel="00AA0C60" w:rsidRDefault="00F2232B">
      <w:pPr>
        <w:pStyle w:val="Heading3"/>
        <w:rPr>
          <w:del w:id="2318" w:author="Sayali Dev" w:date="2018-02-02T15:16:00Z"/>
        </w:rPr>
        <w:pPrChange w:id="2319" w:author="Sayali Dev" w:date="2018-02-02T15:23:00Z">
          <w:pPr>
            <w:pStyle w:val="BodyText"/>
            <w:numPr>
              <w:numId w:val="24"/>
            </w:numPr>
            <w:ind w:left="720" w:right="720" w:hanging="360"/>
          </w:pPr>
        </w:pPrChange>
      </w:pPr>
      <w:del w:id="2320" w:author="Sayali Dev" w:date="2018-02-02T15:16:00Z">
        <w:r w:rsidRPr="00D16090" w:rsidDel="00AA0C60">
          <w:delText xml:space="preserve">To add </w:delText>
        </w:r>
        <w:r w:rsidDel="00AA0C60">
          <w:delText xml:space="preserve">an </w:delText>
        </w:r>
        <w:r w:rsidRPr="00D16090" w:rsidDel="00AA0C60">
          <w:delText xml:space="preserve">event </w:delText>
        </w:r>
        <w:r w:rsidDel="00AA0C60">
          <w:delText xml:space="preserve">to this shipment, </w:delText>
        </w:r>
        <w:r w:rsidRPr="00D16090" w:rsidDel="00AA0C60">
          <w:delText xml:space="preserve">click the </w:delText>
        </w:r>
        <w:r w:rsidRPr="00A04E89" w:rsidDel="00AA0C60">
          <w:rPr>
            <w:b w:val="0"/>
          </w:rPr>
          <w:delText>Manage Events</w:delText>
        </w:r>
        <w:r w:rsidRPr="00D16090" w:rsidDel="00AA0C60">
          <w:delText xml:space="preserve"> link</w:delText>
        </w:r>
        <w:r w:rsidDel="00AA0C60">
          <w:delText xml:space="preserve">. </w:delText>
        </w:r>
        <w:r w:rsidDel="00AA0C60">
          <w:rPr>
            <w:lang w:val="en-US"/>
          </w:rPr>
          <w:br/>
          <w:delText xml:space="preserve">The </w:delText>
        </w:r>
        <w:r w:rsidRPr="00732542" w:rsidDel="00AA0C60">
          <w:rPr>
            <w:b w:val="0"/>
            <w:lang w:val="en-US"/>
          </w:rPr>
          <w:delText>Manage Events</w:delText>
        </w:r>
        <w:r w:rsidDel="00AA0C60">
          <w:rPr>
            <w:lang w:val="en-US"/>
          </w:rPr>
          <w:delText xml:space="preserve"> window appears.</w:delText>
        </w:r>
        <w:r w:rsidDel="00AA0C60">
          <w:rPr>
            <w:lang w:val="en-US"/>
          </w:rPr>
          <w:br/>
        </w:r>
        <w:r w:rsidRPr="00732542" w:rsidDel="00AA0C60">
          <w:rPr>
            <w:b w:val="0"/>
            <w:lang w:val="en-US"/>
          </w:rPr>
          <w:delText>Note:</w:delText>
        </w:r>
        <w:r w:rsidDel="00AA0C60">
          <w:rPr>
            <w:lang w:val="en-US"/>
          </w:rPr>
          <w:delText xml:space="preserve"> </w:delText>
        </w:r>
        <w:r w:rsidDel="00AA0C60">
          <w:delText xml:space="preserve">For more information about how to add an event, see </w:delText>
        </w:r>
        <w:r w:rsidR="00DD1C64" w:rsidDel="00AA0C60">
          <w:fldChar w:fldCharType="begin"/>
        </w:r>
        <w:r w:rsidR="00DD1C64" w:rsidDel="00AA0C60">
          <w:delInstrText xml:space="preserve"> HYPERLINK \l "ManagingEvents" </w:delInstrText>
        </w:r>
        <w:r w:rsidR="00DD1C64" w:rsidDel="00AA0C60">
          <w:fldChar w:fldCharType="separate"/>
        </w:r>
        <w:r w:rsidDel="00AA0C60">
          <w:rPr>
            <w:rStyle w:val="Hyperlink"/>
            <w:b w:val="0"/>
          </w:rPr>
          <w:delText xml:space="preserve">Managing </w:delText>
        </w:r>
        <w:r w:rsidRPr="00A04E89" w:rsidDel="00AA0C60">
          <w:rPr>
            <w:rStyle w:val="Hyperlink"/>
            <w:b w:val="0"/>
          </w:rPr>
          <w:delText>Events</w:delText>
        </w:r>
        <w:r w:rsidR="00DD1C64" w:rsidDel="00AA0C60">
          <w:rPr>
            <w:rStyle w:val="Hyperlink"/>
            <w:b w:val="0"/>
          </w:rPr>
          <w:fldChar w:fldCharType="end"/>
        </w:r>
        <w:r w:rsidRPr="00B94701" w:rsidDel="00AA0C60">
          <w:delText>.</w:delText>
        </w:r>
      </w:del>
    </w:p>
    <w:p w14:paraId="002D16F9" w14:textId="02347C9B" w:rsidR="00F2232B" w:rsidDel="00AA0C60" w:rsidRDefault="00F2232B">
      <w:pPr>
        <w:pStyle w:val="Heading3"/>
        <w:rPr>
          <w:del w:id="2321" w:author="Sayali Dev" w:date="2018-02-02T15:16:00Z"/>
        </w:rPr>
        <w:pPrChange w:id="2322" w:author="Sayali Dev" w:date="2018-02-02T15:23:00Z">
          <w:pPr>
            <w:pStyle w:val="BodyText"/>
            <w:ind w:left="720" w:right="360"/>
          </w:pPr>
        </w:pPrChange>
      </w:pPr>
    </w:p>
    <w:p w14:paraId="5CD7005C" w14:textId="577645B1" w:rsidR="00F2232B" w:rsidDel="00AA0C60" w:rsidRDefault="00F2232B">
      <w:pPr>
        <w:pStyle w:val="Heading3"/>
        <w:rPr>
          <w:del w:id="2323" w:author="Sayali Dev" w:date="2018-02-02T15:16:00Z"/>
        </w:rPr>
        <w:pPrChange w:id="2324" w:author="Sayali Dev" w:date="2018-02-02T15:23:00Z">
          <w:pPr>
            <w:pStyle w:val="BodyText"/>
            <w:numPr>
              <w:numId w:val="24"/>
            </w:numPr>
            <w:ind w:left="720" w:right="360" w:hanging="360"/>
          </w:pPr>
        </w:pPrChange>
      </w:pPr>
      <w:del w:id="2325" w:author="Sayali Dev" w:date="2018-02-02T15:16:00Z">
        <w:r w:rsidRPr="00A04E89" w:rsidDel="00AA0C60">
          <w:delText xml:space="preserve">To attach </w:delText>
        </w:r>
        <w:r w:rsidDel="00AA0C60">
          <w:delText xml:space="preserve">a </w:delText>
        </w:r>
        <w:r w:rsidRPr="00A04E89" w:rsidDel="00AA0C60">
          <w:delText xml:space="preserve">file to this shipment, click </w:delText>
        </w:r>
        <w:r w:rsidDel="00AA0C60">
          <w:delText xml:space="preserve">the </w:delText>
        </w:r>
        <w:r w:rsidDel="00AA0C60">
          <w:rPr>
            <w:b w:val="0"/>
            <w:lang w:val="en-US"/>
          </w:rPr>
          <w:delText>Add Attachment</w:delText>
        </w:r>
        <w:r w:rsidRPr="00A04E89" w:rsidDel="00AA0C60">
          <w:delText xml:space="preserve"> link</w:delText>
        </w:r>
        <w:r w:rsidDel="00AA0C60">
          <w:delText xml:space="preserve">. </w:delText>
        </w:r>
        <w:r w:rsidDel="00AA0C60">
          <w:rPr>
            <w:lang w:val="en-US"/>
          </w:rPr>
          <w:br/>
          <w:delText xml:space="preserve">The </w:delText>
        </w:r>
        <w:r w:rsidDel="00AA0C60">
          <w:rPr>
            <w:b w:val="0"/>
            <w:lang w:val="en-US"/>
          </w:rPr>
          <w:delText>Manage Attachments</w:delText>
        </w:r>
        <w:r w:rsidDel="00AA0C60">
          <w:rPr>
            <w:lang w:val="en-US"/>
          </w:rPr>
          <w:delText xml:space="preserve"> window appears.</w:delText>
        </w:r>
        <w:r w:rsidDel="00AA0C60">
          <w:rPr>
            <w:lang w:val="en-US"/>
          </w:rPr>
          <w:br/>
        </w:r>
        <w:r w:rsidRPr="00732542" w:rsidDel="00AA0C60">
          <w:rPr>
            <w:b w:val="0"/>
            <w:lang w:val="en-US"/>
          </w:rPr>
          <w:delText>Note:</w:delText>
        </w:r>
        <w:r w:rsidDel="00AA0C60">
          <w:rPr>
            <w:lang w:val="en-US"/>
          </w:rPr>
          <w:delText xml:space="preserve"> </w:delText>
        </w:r>
        <w:r w:rsidDel="00AA0C60">
          <w:delText xml:space="preserve">For more information about how to attach a file, see </w:delText>
        </w:r>
        <w:r w:rsidR="00DD1C64" w:rsidDel="00AA0C60">
          <w:fldChar w:fldCharType="begin"/>
        </w:r>
        <w:r w:rsidR="00DD1C64" w:rsidDel="00AA0C60">
          <w:delInstrText xml:space="preserve"> HYPERLINK \l "CommonFileUpload" </w:delInstrText>
        </w:r>
        <w:r w:rsidR="00DD1C64" w:rsidDel="00AA0C60">
          <w:fldChar w:fldCharType="separate"/>
        </w:r>
        <w:r w:rsidRPr="00A04E89" w:rsidDel="00AA0C60">
          <w:rPr>
            <w:rStyle w:val="Hyperlink"/>
            <w:b w:val="0"/>
          </w:rPr>
          <w:delText>Common File Upload</w:delText>
        </w:r>
        <w:r w:rsidR="00DD1C64" w:rsidDel="00AA0C60">
          <w:rPr>
            <w:rStyle w:val="Hyperlink"/>
            <w:b w:val="0"/>
          </w:rPr>
          <w:fldChar w:fldCharType="end"/>
        </w:r>
        <w:r w:rsidDel="00AA0C60">
          <w:delText>.</w:delText>
        </w:r>
        <w:r w:rsidDel="00AA0C60">
          <w:br/>
        </w:r>
      </w:del>
    </w:p>
    <w:p w14:paraId="3F35A237" w14:textId="6CE4BB29" w:rsidR="00F2232B" w:rsidDel="00AA0C60" w:rsidRDefault="00F2232B">
      <w:pPr>
        <w:pStyle w:val="Heading3"/>
        <w:rPr>
          <w:del w:id="2326" w:author="Sayali Dev" w:date="2018-02-02T15:16:00Z"/>
        </w:rPr>
        <w:pPrChange w:id="2327" w:author="Sayali Dev" w:date="2018-02-02T15:23:00Z">
          <w:pPr>
            <w:pStyle w:val="BodyText"/>
            <w:numPr>
              <w:numId w:val="24"/>
            </w:numPr>
            <w:ind w:left="720" w:right="720" w:hanging="360"/>
          </w:pPr>
        </w:pPrChange>
      </w:pPr>
      <w:del w:id="2328" w:author="Sayali Dev" w:date="2018-02-02T15:16:00Z">
        <w:r w:rsidDel="00AA0C60">
          <w:delText>C</w:delText>
        </w:r>
        <w:r w:rsidRPr="00AA26F9" w:rsidDel="00AA0C60">
          <w:delText xml:space="preserve">lick </w:delText>
        </w:r>
        <w:r w:rsidRPr="00AA26F9" w:rsidDel="00AA0C60">
          <w:rPr>
            <w:b w:val="0"/>
          </w:rPr>
          <w:delText>SAVE</w:delText>
        </w:r>
        <w:r w:rsidRPr="00AA26F9" w:rsidDel="00AA0C60">
          <w:delText xml:space="preserve">. </w:delText>
        </w:r>
      </w:del>
    </w:p>
    <w:p w14:paraId="079CE336" w14:textId="76228D13" w:rsidR="00F2232B" w:rsidDel="00AA0C60" w:rsidRDefault="00F2232B">
      <w:pPr>
        <w:pStyle w:val="Heading3"/>
        <w:rPr>
          <w:del w:id="2329" w:author="Sayali Dev" w:date="2018-02-02T15:16:00Z"/>
          <w:lang w:val="en-US"/>
        </w:rPr>
        <w:pPrChange w:id="2330" w:author="Sayali Dev" w:date="2018-02-02T15:23:00Z">
          <w:pPr>
            <w:pStyle w:val="BodyText"/>
            <w:ind w:left="720" w:right="720"/>
          </w:pPr>
        </w:pPrChange>
      </w:pPr>
      <w:del w:id="2331" w:author="Sayali Dev" w:date="2018-02-02T15:16:00Z">
        <w:r w:rsidDel="00AA0C60">
          <w:delText>The shipment is modified.</w:delText>
        </w:r>
        <w:r w:rsidDel="00AA0C60">
          <w:rPr>
            <w:lang w:val="en-US"/>
          </w:rPr>
          <w:delText xml:space="preserve"> The Shipment Status remains </w:delText>
        </w:r>
        <w:r w:rsidRPr="00DF0EF0" w:rsidDel="00AA0C60">
          <w:rPr>
            <w:b w:val="0"/>
            <w:lang w:val="en-US"/>
          </w:rPr>
          <w:delText>In Preparation</w:delText>
        </w:r>
        <w:r w:rsidDel="00AA0C60">
          <w:rPr>
            <w:lang w:val="en-US"/>
          </w:rPr>
          <w:delText>.</w:delText>
        </w:r>
      </w:del>
    </w:p>
    <w:p w14:paraId="28C5502E" w14:textId="268AF93B" w:rsidR="00F2232B" w:rsidDel="00AA0C60" w:rsidRDefault="00F2232B">
      <w:pPr>
        <w:pStyle w:val="Heading3"/>
        <w:rPr>
          <w:del w:id="2332" w:author="Sayali Dev" w:date="2018-02-02T15:16:00Z"/>
          <w:lang w:val="en-US"/>
        </w:rPr>
        <w:pPrChange w:id="2333" w:author="Sayali Dev" w:date="2018-02-02T15:23:00Z">
          <w:pPr>
            <w:pStyle w:val="BodyText"/>
            <w:ind w:left="720" w:right="720"/>
          </w:pPr>
        </w:pPrChange>
      </w:pPr>
    </w:p>
    <w:p w14:paraId="34A1CC14" w14:textId="05760357" w:rsidR="00F2232B" w:rsidRPr="00AA26F9" w:rsidDel="00AA0C60" w:rsidRDefault="00F2232B">
      <w:pPr>
        <w:pStyle w:val="Heading3"/>
        <w:rPr>
          <w:del w:id="2334" w:author="Sayali Dev" w:date="2018-02-02T15:16:00Z"/>
        </w:rPr>
      </w:pPr>
      <w:del w:id="2335" w:author="Sayali Dev" w:date="2018-02-02T15:16:00Z">
        <w:r w:rsidDel="00AA0C60">
          <w:rPr>
            <w:lang w:val="en-US"/>
          </w:rPr>
          <w:br w:type="page"/>
        </w:r>
        <w:bookmarkStart w:id="2336" w:name="_Deleting_a_Biospecimens"/>
        <w:bookmarkStart w:id="2337" w:name="_Deleting_a_Biospecimen_1"/>
        <w:bookmarkStart w:id="2338" w:name="_Deleting_a_Biospecimen"/>
        <w:bookmarkStart w:id="2339" w:name="DeleteShipment"/>
        <w:bookmarkStart w:id="2340" w:name="_Toc452993613"/>
        <w:bookmarkStart w:id="2341" w:name="_Toc300125732"/>
        <w:bookmarkEnd w:id="2336"/>
        <w:bookmarkEnd w:id="2337"/>
        <w:bookmarkEnd w:id="2338"/>
        <w:bookmarkEnd w:id="2339"/>
        <w:r w:rsidRPr="00AA26F9" w:rsidDel="00AA0C60">
          <w:delText xml:space="preserve">Deleting </w:delText>
        </w:r>
        <w:r w:rsidDel="00AA0C60">
          <w:delText>a Biospecimen</w:delText>
        </w:r>
        <w:r w:rsidDel="00AA0C60">
          <w:rPr>
            <w:lang w:val="en-US"/>
          </w:rPr>
          <w:delText>s</w:delText>
        </w:r>
        <w:r w:rsidDel="00AA0C60">
          <w:delText xml:space="preserve"> Shipment</w:delText>
        </w:r>
        <w:bookmarkEnd w:id="2340"/>
        <w:r w:rsidDel="00AA0C60">
          <w:delText xml:space="preserve"> </w:delText>
        </w:r>
        <w:bookmarkEnd w:id="2341"/>
      </w:del>
    </w:p>
    <w:p w14:paraId="3E1EED2A" w14:textId="65306D90" w:rsidR="00F2232B" w:rsidDel="00AA0C60" w:rsidRDefault="00F2232B">
      <w:pPr>
        <w:pStyle w:val="Heading3"/>
        <w:rPr>
          <w:del w:id="2342" w:author="Sayali Dev" w:date="2018-02-02T15:16:00Z"/>
        </w:rPr>
        <w:pPrChange w:id="2343" w:author="Sayali Dev" w:date="2018-02-02T15:23:00Z">
          <w:pPr>
            <w:pStyle w:val="BodyText"/>
          </w:pPr>
        </w:pPrChange>
      </w:pPr>
    </w:p>
    <w:p w14:paraId="437D2C30" w14:textId="19D74FCC" w:rsidR="00F2232B" w:rsidDel="00AA0C60" w:rsidRDefault="00F2232B">
      <w:pPr>
        <w:pStyle w:val="Heading3"/>
        <w:rPr>
          <w:del w:id="2344" w:author="Sayali Dev" w:date="2018-02-02T15:16:00Z"/>
        </w:rPr>
        <w:pPrChange w:id="2345" w:author="Sayali Dev" w:date="2018-02-02T15:23:00Z">
          <w:pPr/>
        </w:pPrChange>
      </w:pPr>
      <w:del w:id="2346" w:author="Sayali Dev" w:date="2018-02-02T15:16:00Z">
        <w:r w:rsidRPr="00B1762A" w:rsidDel="00AA0C60">
          <w:rPr>
            <w:b w:val="0"/>
          </w:rPr>
          <w:delText>Note:</w:delText>
        </w:r>
        <w:r w:rsidDel="00AA0C60">
          <w:delText xml:space="preserve"> </w:delText>
        </w:r>
      </w:del>
    </w:p>
    <w:p w14:paraId="341515AA" w14:textId="5D6334A0" w:rsidR="00F2232B" w:rsidDel="00AA0C60" w:rsidRDefault="00F2232B">
      <w:pPr>
        <w:pStyle w:val="Heading3"/>
        <w:rPr>
          <w:del w:id="2347" w:author="Sayali Dev" w:date="2018-02-02T15:16:00Z"/>
        </w:rPr>
        <w:pPrChange w:id="2348" w:author="Sayali Dev" w:date="2018-02-02T15:23:00Z">
          <w:pPr>
            <w:numPr>
              <w:numId w:val="85"/>
            </w:numPr>
            <w:ind w:left="720" w:hanging="360"/>
          </w:pPr>
        </w:pPrChange>
      </w:pPr>
      <w:del w:id="2349" w:author="Sayali Dev" w:date="2018-02-02T15:16:00Z">
        <w:r w:rsidRPr="00FF2F16" w:rsidDel="00AA0C60">
          <w:delText xml:space="preserve">Only a </w:delText>
        </w:r>
        <w:r w:rsidDel="00AA0C60">
          <w:delText xml:space="preserve">Collection Site </w:delText>
        </w:r>
        <w:r w:rsidRPr="00FF2F16" w:rsidDel="00AA0C60">
          <w:delText xml:space="preserve">user </w:delText>
        </w:r>
        <w:r w:rsidDel="00AA0C60">
          <w:delText xml:space="preserve">can delete </w:delText>
        </w:r>
        <w:r w:rsidRPr="00FF2F16" w:rsidDel="00AA0C60">
          <w:delText>a shipment.</w:delText>
        </w:r>
      </w:del>
    </w:p>
    <w:p w14:paraId="27ECE7A3" w14:textId="45757E77" w:rsidR="00F2232B" w:rsidDel="00AA0C60" w:rsidRDefault="00F2232B">
      <w:pPr>
        <w:pStyle w:val="Heading3"/>
        <w:rPr>
          <w:del w:id="2350" w:author="Sayali Dev" w:date="2018-02-02T15:16:00Z"/>
        </w:rPr>
        <w:pPrChange w:id="2351" w:author="Sayali Dev" w:date="2018-02-02T15:23:00Z">
          <w:pPr>
            <w:pStyle w:val="BodyText"/>
            <w:numPr>
              <w:numId w:val="85"/>
            </w:numPr>
            <w:ind w:left="720" w:hanging="360"/>
          </w:pPr>
        </w:pPrChange>
      </w:pPr>
      <w:del w:id="2352" w:author="Sayali Dev" w:date="2018-02-02T15:16:00Z">
        <w:r w:rsidDel="00AA0C60">
          <w:delText xml:space="preserve">The shipment must have the </w:delText>
        </w:r>
        <w:r w:rsidRPr="006E4A99" w:rsidDel="00AA0C60">
          <w:rPr>
            <w:b w:val="0"/>
          </w:rPr>
          <w:delText>In Preparation</w:delText>
        </w:r>
        <w:r w:rsidDel="00AA0C60">
          <w:delText xml:space="preserve"> status.</w:delText>
        </w:r>
      </w:del>
    </w:p>
    <w:p w14:paraId="467F19A1" w14:textId="47817EF6" w:rsidR="00F2232B" w:rsidRPr="00AA26F9" w:rsidDel="00AA0C60" w:rsidRDefault="00F2232B">
      <w:pPr>
        <w:pStyle w:val="Heading3"/>
        <w:rPr>
          <w:del w:id="2353" w:author="Sayali Dev" w:date="2018-02-02T15:16:00Z"/>
        </w:rPr>
        <w:pPrChange w:id="2354" w:author="Sayali Dev" w:date="2018-02-02T15:23:00Z">
          <w:pPr>
            <w:pStyle w:val="BodyText"/>
          </w:pPr>
        </w:pPrChange>
      </w:pPr>
    </w:p>
    <w:p w14:paraId="1506FEEC" w14:textId="4A729D38" w:rsidR="00F2232B" w:rsidRPr="00AA26F9" w:rsidDel="00AA0C60" w:rsidRDefault="00F2232B">
      <w:pPr>
        <w:pStyle w:val="Heading3"/>
        <w:rPr>
          <w:del w:id="2355" w:author="Sayali Dev" w:date="2018-02-02T15:16:00Z"/>
        </w:rPr>
        <w:pPrChange w:id="2356" w:author="Sayali Dev" w:date="2018-02-02T15:23:00Z">
          <w:pPr>
            <w:pStyle w:val="BodyText"/>
          </w:pPr>
        </w:pPrChange>
      </w:pPr>
      <w:del w:id="2357" w:author="Sayali Dev" w:date="2018-02-02T15:16:00Z">
        <w:r w:rsidRPr="00AA26F9" w:rsidDel="00AA0C60">
          <w:delText xml:space="preserve">To delete a </w:delText>
        </w:r>
        <w:r w:rsidDel="00AA0C60">
          <w:delText>biospecimen</w:delText>
        </w:r>
        <w:r w:rsidDel="00AA0C60">
          <w:rPr>
            <w:lang w:val="en-US"/>
          </w:rPr>
          <w:delText>s</w:delText>
        </w:r>
        <w:r w:rsidDel="00AA0C60">
          <w:delText xml:space="preserve"> </w:delText>
        </w:r>
        <w:r w:rsidRPr="00AA26F9" w:rsidDel="00AA0C60">
          <w:delText>shipment</w:delText>
        </w:r>
        <w:r w:rsidDel="00AA0C60">
          <w:delText>:</w:delText>
        </w:r>
        <w:r w:rsidRPr="0084109A" w:rsidDel="00AA0C60">
          <w:rPr>
            <w:b w:val="0"/>
          </w:rPr>
          <w:delText xml:space="preserve"> </w:delText>
        </w:r>
        <w:r w:rsidDel="00AA0C60">
          <w:rPr>
            <w:b w:val="0"/>
          </w:rPr>
          <w:br/>
        </w:r>
      </w:del>
    </w:p>
    <w:p w14:paraId="486E5782" w14:textId="6CFA3F39" w:rsidR="00F2232B" w:rsidDel="00AA0C60" w:rsidRDefault="00F2232B">
      <w:pPr>
        <w:pStyle w:val="Heading3"/>
        <w:rPr>
          <w:del w:id="2358" w:author="Sayali Dev" w:date="2018-02-02T15:16:00Z"/>
        </w:rPr>
        <w:pPrChange w:id="2359" w:author="Sayali Dev" w:date="2018-02-02T15:23:00Z">
          <w:pPr>
            <w:numPr>
              <w:numId w:val="25"/>
            </w:numPr>
            <w:ind w:left="720" w:hanging="360"/>
          </w:pPr>
        </w:pPrChange>
      </w:pPr>
      <w:del w:id="2360" w:author="Sayali Dev" w:date="2018-01-31T17:54:00Z">
        <w:r w:rsidDel="009A119E">
          <w:delText>Log on</w:delText>
        </w:r>
      </w:del>
      <w:del w:id="2361" w:author="Sayali Dev" w:date="2018-02-02T15:16:00Z">
        <w:r w:rsidDel="00AA0C60">
          <w:delText xml:space="preserve"> to the application using your </w:delText>
        </w:r>
      </w:del>
      <w:del w:id="2362" w:author="Sayali Dev" w:date="2018-01-31T17:55:00Z">
        <w:r w:rsidDel="00A62626">
          <w:delText>logon</w:delText>
        </w:r>
      </w:del>
      <w:del w:id="2363" w:author="Sayali Dev" w:date="2018-02-02T15:16:00Z">
        <w:r w:rsidDel="00AA0C60">
          <w:delText xml:space="preserve"> credentials. </w:delText>
        </w:r>
      </w:del>
    </w:p>
    <w:p w14:paraId="4C2003C5" w14:textId="14C89194" w:rsidR="00F2232B" w:rsidDel="00AA0C60" w:rsidRDefault="00F2232B">
      <w:pPr>
        <w:pStyle w:val="Heading3"/>
        <w:rPr>
          <w:del w:id="2364" w:author="Sayali Dev" w:date="2018-02-02T15:16:00Z"/>
        </w:rPr>
        <w:pPrChange w:id="2365" w:author="Sayali Dev" w:date="2018-02-02T15:23:00Z">
          <w:pPr>
            <w:ind w:left="720"/>
          </w:pPr>
        </w:pPrChange>
      </w:pPr>
      <w:del w:id="2366" w:author="Sayali Dev" w:date="2018-02-02T15:16:00Z">
        <w:r w:rsidDel="00AA0C60">
          <w:delText xml:space="preserve">The </w:delText>
        </w:r>
        <w:r w:rsidRPr="00C60C22" w:rsidDel="00AA0C60">
          <w:rPr>
            <w:b w:val="0"/>
          </w:rPr>
          <w:delText>Set Location</w:delText>
        </w:r>
        <w:r w:rsidDel="00AA0C60">
          <w:delText xml:space="preserve"> window appears. </w:delText>
        </w:r>
      </w:del>
    </w:p>
    <w:p w14:paraId="033D8BD7" w14:textId="6D859A3A" w:rsidR="00F2232B" w:rsidDel="00AA0C60" w:rsidRDefault="00F2232B">
      <w:pPr>
        <w:pStyle w:val="Heading3"/>
        <w:rPr>
          <w:del w:id="2367" w:author="Sayali Dev" w:date="2018-02-02T15:16:00Z"/>
        </w:rPr>
        <w:pPrChange w:id="2368" w:author="Sayali Dev" w:date="2018-02-02T15:23:00Z">
          <w:pPr>
            <w:ind w:left="720"/>
          </w:pPr>
        </w:pPrChange>
      </w:pPr>
    </w:p>
    <w:p w14:paraId="6B2A6077" w14:textId="05BB5300" w:rsidR="00F2232B" w:rsidDel="00AA0C60" w:rsidRDefault="00F2232B">
      <w:pPr>
        <w:pStyle w:val="Heading3"/>
        <w:rPr>
          <w:del w:id="2369" w:author="Sayali Dev" w:date="2018-02-02T15:16:00Z"/>
        </w:rPr>
        <w:pPrChange w:id="2370" w:author="Sayali Dev" w:date="2018-02-02T15:23:00Z">
          <w:pPr>
            <w:numPr>
              <w:numId w:val="25"/>
            </w:numPr>
            <w:ind w:left="720" w:hanging="360"/>
          </w:pPr>
        </w:pPrChange>
      </w:pPr>
      <w:del w:id="2371" w:author="Sayali Dev" w:date="2018-02-02T15:16:00Z">
        <w:r w:rsidDel="00AA0C60">
          <w:delText xml:space="preserve">Click the appropriate location, and then click </w:delText>
        </w:r>
        <w:r w:rsidRPr="00C60C22" w:rsidDel="00AA0C60">
          <w:rPr>
            <w:b w:val="0"/>
          </w:rPr>
          <w:delText>SAVE</w:delText>
        </w:r>
        <w:r w:rsidDel="00AA0C60">
          <w:delText xml:space="preserve">. </w:delText>
        </w:r>
      </w:del>
    </w:p>
    <w:p w14:paraId="53C39943" w14:textId="7E6BD022" w:rsidR="00F2232B" w:rsidDel="00AA0C60" w:rsidRDefault="00F2232B">
      <w:pPr>
        <w:pStyle w:val="Heading3"/>
        <w:rPr>
          <w:del w:id="2372" w:author="Sayali Dev" w:date="2018-02-02T15:16:00Z"/>
        </w:rPr>
        <w:pPrChange w:id="2373" w:author="Sayali Dev" w:date="2018-02-02T15:23:00Z">
          <w:pPr>
            <w:ind w:left="720"/>
          </w:pPr>
        </w:pPrChange>
      </w:pPr>
      <w:del w:id="2374" w:author="Sayali Dev" w:date="2018-02-02T15:16:00Z">
        <w:r w:rsidDel="00AA0C60">
          <w:delText xml:space="preserve">The home page appears. </w:delText>
        </w:r>
      </w:del>
    </w:p>
    <w:p w14:paraId="11DB7CA1" w14:textId="091C9DD8" w:rsidR="00F2232B" w:rsidDel="00AA0C60" w:rsidRDefault="00F2232B">
      <w:pPr>
        <w:pStyle w:val="Heading3"/>
        <w:rPr>
          <w:del w:id="2375" w:author="Sayali Dev" w:date="2018-02-02T15:16:00Z"/>
        </w:rPr>
        <w:pPrChange w:id="2376" w:author="Sayali Dev" w:date="2018-02-02T15:23:00Z">
          <w:pPr>
            <w:ind w:left="720"/>
          </w:pPr>
        </w:pPrChange>
      </w:pPr>
    </w:p>
    <w:p w14:paraId="2C48E56F" w14:textId="088C3B0E" w:rsidR="00F2232B" w:rsidDel="00AA0C60" w:rsidRDefault="00F2232B">
      <w:pPr>
        <w:pStyle w:val="Heading3"/>
        <w:rPr>
          <w:del w:id="2377" w:author="Sayali Dev" w:date="2018-02-02T15:16:00Z"/>
        </w:rPr>
        <w:pPrChange w:id="2378" w:author="Sayali Dev" w:date="2018-02-02T15:23:00Z">
          <w:pPr>
            <w:numPr>
              <w:numId w:val="25"/>
            </w:numPr>
            <w:ind w:left="720" w:hanging="360"/>
          </w:pPr>
        </w:pPrChange>
      </w:pPr>
      <w:del w:id="2379" w:author="Sayali Dev" w:date="2018-02-02T15:16:00Z">
        <w:r w:rsidDel="00AA0C60">
          <w:delText xml:space="preserve">Point to the arrow of the </w:delText>
        </w:r>
        <w:r w:rsidRPr="00F2157D" w:rsidDel="00AA0C60">
          <w:rPr>
            <w:b w:val="0"/>
          </w:rPr>
          <w:delText>BMS</w:delText>
        </w:r>
        <w:r w:rsidDel="00AA0C60">
          <w:delText xml:space="preserve"> tab, and then click </w:delText>
        </w:r>
        <w:r w:rsidRPr="00FF2F16" w:rsidDel="00AA0C60">
          <w:rPr>
            <w:b w:val="0"/>
          </w:rPr>
          <w:delText>Shipments</w:delText>
        </w:r>
        <w:r w:rsidRPr="00FF2F16" w:rsidDel="00AA0C60">
          <w:delText xml:space="preserve">. </w:delText>
        </w:r>
      </w:del>
    </w:p>
    <w:p w14:paraId="0396AEF7" w14:textId="473987D6" w:rsidR="00F2232B" w:rsidDel="00AA0C60" w:rsidRDefault="00F2232B">
      <w:pPr>
        <w:pStyle w:val="Heading3"/>
        <w:rPr>
          <w:del w:id="2380" w:author="Sayali Dev" w:date="2018-02-02T15:16:00Z"/>
        </w:rPr>
        <w:pPrChange w:id="2381" w:author="Sayali Dev" w:date="2018-02-02T15:23:00Z">
          <w:pPr>
            <w:pStyle w:val="BodyText"/>
            <w:ind w:left="720" w:right="720"/>
          </w:pPr>
        </w:pPrChange>
      </w:pPr>
      <w:del w:id="2382" w:author="Sayali Dev" w:date="2018-02-02T15:16:00Z">
        <w:r w:rsidDel="00AA0C60">
          <w:delText xml:space="preserve">The </w:delText>
        </w:r>
        <w:r w:rsidDel="00AA0C60">
          <w:rPr>
            <w:b w:val="0"/>
            <w:lang w:val="en-US"/>
          </w:rPr>
          <w:delText>S</w:delText>
        </w:r>
        <w:r w:rsidDel="00AA0C60">
          <w:rPr>
            <w:b w:val="0"/>
          </w:rPr>
          <w:delText xml:space="preserve">hipment </w:delText>
        </w:r>
        <w:r w:rsidDel="00AA0C60">
          <w:rPr>
            <w:b w:val="0"/>
            <w:lang w:val="en-US"/>
          </w:rPr>
          <w:delText>S</w:delText>
        </w:r>
        <w:r w:rsidRPr="00AB1F1B" w:rsidDel="00AA0C60">
          <w:rPr>
            <w:b w:val="0"/>
          </w:rPr>
          <w:delText>earch</w:delText>
        </w:r>
        <w:r w:rsidDel="00AA0C60">
          <w:delText xml:space="preserve"> page appears.</w:delText>
        </w:r>
      </w:del>
    </w:p>
    <w:p w14:paraId="46C2F2D3" w14:textId="051CFD2E" w:rsidR="00F2232B" w:rsidDel="00AA0C60" w:rsidRDefault="00F2232B">
      <w:pPr>
        <w:pStyle w:val="Heading3"/>
        <w:rPr>
          <w:del w:id="2383" w:author="Sayali Dev" w:date="2018-02-02T15:16:00Z"/>
        </w:rPr>
        <w:pPrChange w:id="2384" w:author="Sayali Dev" w:date="2018-02-02T15:23:00Z">
          <w:pPr>
            <w:pStyle w:val="BodyText"/>
            <w:ind w:left="720" w:right="720"/>
          </w:pPr>
        </w:pPrChange>
      </w:pPr>
    </w:p>
    <w:p w14:paraId="3FEA723A" w14:textId="29DE02CA" w:rsidR="00F2232B" w:rsidRPr="00FF2F16" w:rsidDel="00AA0C60" w:rsidRDefault="00F2232B">
      <w:pPr>
        <w:pStyle w:val="Heading3"/>
        <w:rPr>
          <w:del w:id="2385" w:author="Sayali Dev" w:date="2018-02-02T15:16:00Z"/>
        </w:rPr>
        <w:pPrChange w:id="2386" w:author="Sayali Dev" w:date="2018-02-02T15:23:00Z">
          <w:pPr>
            <w:numPr>
              <w:numId w:val="25"/>
            </w:numPr>
            <w:ind w:left="720" w:hanging="360"/>
          </w:pPr>
        </w:pPrChange>
      </w:pPr>
      <w:del w:id="2387" w:author="Sayali Dev" w:date="2018-02-02T15:16:00Z">
        <w:r w:rsidRPr="00FF2F16" w:rsidDel="00AA0C60">
          <w:delText xml:space="preserve">Click </w:delText>
        </w:r>
        <w:r w:rsidRPr="0064347F" w:rsidDel="00AA0C60">
          <w:rPr>
            <w:b w:val="0"/>
          </w:rPr>
          <w:delText>SEARCH</w:delText>
        </w:r>
        <w:r w:rsidRPr="00FF2F16" w:rsidDel="00AA0C60">
          <w:delText xml:space="preserve">. </w:delText>
        </w:r>
      </w:del>
    </w:p>
    <w:p w14:paraId="202CF24A" w14:textId="2D2D76AB" w:rsidR="00F2232B" w:rsidRPr="0064347F" w:rsidDel="00AA0C60" w:rsidRDefault="00F2232B">
      <w:pPr>
        <w:pStyle w:val="Heading3"/>
        <w:rPr>
          <w:del w:id="2388" w:author="Sayali Dev" w:date="2018-02-02T15:16:00Z"/>
        </w:rPr>
        <w:pPrChange w:id="2389" w:author="Sayali Dev" w:date="2018-02-02T15:23:00Z">
          <w:pPr>
            <w:pStyle w:val="BodyText"/>
            <w:ind w:left="720"/>
          </w:pPr>
        </w:pPrChange>
      </w:pPr>
      <w:del w:id="2390" w:author="Sayali Dev" w:date="2018-02-02T15:16:00Z">
        <w:r w:rsidRPr="0064347F" w:rsidDel="00AA0C60">
          <w:delText>The shipment search page displays a list of shipments</w:delText>
        </w:r>
        <w:r w:rsidRPr="004D6323" w:rsidDel="00AA0C60">
          <w:delText xml:space="preserve"> that are accessible based on your login location</w:delText>
        </w:r>
        <w:r w:rsidRPr="0064347F" w:rsidDel="00AA0C60">
          <w:delText xml:space="preserve">. </w:delText>
        </w:r>
      </w:del>
    </w:p>
    <w:p w14:paraId="7757C4D7" w14:textId="442E4348" w:rsidR="00F2232B" w:rsidRPr="0064347F" w:rsidDel="00AA0C60" w:rsidRDefault="00F2232B">
      <w:pPr>
        <w:pStyle w:val="Heading3"/>
        <w:rPr>
          <w:del w:id="2391" w:author="Sayali Dev" w:date="2018-02-02T15:16:00Z"/>
        </w:rPr>
        <w:pPrChange w:id="2392" w:author="Sayali Dev" w:date="2018-02-02T15:23:00Z">
          <w:pPr>
            <w:pStyle w:val="BodyText"/>
            <w:ind w:left="720"/>
          </w:pPr>
        </w:pPrChange>
      </w:pPr>
    </w:p>
    <w:p w14:paraId="7D2762A3" w14:textId="5948AB71" w:rsidR="00F2232B" w:rsidRPr="0064347F" w:rsidDel="00AA0C60" w:rsidRDefault="00F2232B">
      <w:pPr>
        <w:pStyle w:val="Heading3"/>
        <w:rPr>
          <w:del w:id="2393" w:author="Sayali Dev" w:date="2018-02-02T15:16:00Z"/>
        </w:rPr>
        <w:pPrChange w:id="2394" w:author="Sayali Dev" w:date="2018-02-02T15:23:00Z">
          <w:pPr>
            <w:pStyle w:val="BodyText"/>
            <w:numPr>
              <w:numId w:val="25"/>
            </w:numPr>
            <w:ind w:left="720" w:hanging="360"/>
          </w:pPr>
        </w:pPrChange>
      </w:pPr>
      <w:del w:id="2395" w:author="Sayali Dev" w:date="2018-02-02T15:16:00Z">
        <w:r w:rsidRPr="0064347F" w:rsidDel="00AA0C60">
          <w:delText xml:space="preserve">Click </w:delText>
        </w:r>
        <w:r w:rsidDel="00AA0C60">
          <w:delText xml:space="preserve">the row of the shipment that you want to delete. </w:delText>
        </w:r>
      </w:del>
    </w:p>
    <w:p w14:paraId="6B001534" w14:textId="03C5E5F0" w:rsidR="00F2232B" w:rsidDel="00AA0C60" w:rsidRDefault="00F2232B">
      <w:pPr>
        <w:pStyle w:val="Heading3"/>
        <w:rPr>
          <w:del w:id="2396" w:author="Sayali Dev" w:date="2018-02-02T15:16:00Z"/>
        </w:rPr>
        <w:pPrChange w:id="2397" w:author="Sayali Dev" w:date="2018-02-02T15:23:00Z">
          <w:pPr>
            <w:pStyle w:val="BodyText"/>
            <w:ind w:left="720" w:right="720"/>
          </w:pPr>
        </w:pPrChange>
      </w:pPr>
      <w:del w:id="2398" w:author="Sayali Dev" w:date="2018-02-02T15:16:00Z">
        <w:r w:rsidRPr="0064347F" w:rsidDel="00AA0C60">
          <w:delText xml:space="preserve">The </w:delText>
        </w:r>
        <w:r w:rsidRPr="0064347F" w:rsidDel="00AA0C60">
          <w:rPr>
            <w:b w:val="0"/>
          </w:rPr>
          <w:delText>View Shipment</w:delText>
        </w:r>
        <w:r w:rsidRPr="0064347F" w:rsidDel="00AA0C60">
          <w:delText xml:space="preserve"> page appears. </w:delText>
        </w:r>
        <w:r w:rsidDel="00AA0C60">
          <w:br/>
        </w:r>
      </w:del>
    </w:p>
    <w:p w14:paraId="7D3A4DD2" w14:textId="0662581F" w:rsidR="00F2232B" w:rsidDel="00AA0C60" w:rsidRDefault="00F2232B">
      <w:pPr>
        <w:pStyle w:val="Heading3"/>
        <w:rPr>
          <w:del w:id="2399" w:author="Sayali Dev" w:date="2018-02-02T15:16:00Z"/>
        </w:rPr>
        <w:pPrChange w:id="2400" w:author="Sayali Dev" w:date="2018-02-02T15:23:00Z">
          <w:pPr>
            <w:pStyle w:val="BodyText"/>
            <w:numPr>
              <w:numId w:val="25"/>
            </w:numPr>
            <w:ind w:left="720" w:right="720" w:hanging="360"/>
          </w:pPr>
        </w:pPrChange>
      </w:pPr>
      <w:del w:id="2401" w:author="Sayali Dev" w:date="2018-02-02T15:16:00Z">
        <w:r w:rsidRPr="00AA26F9" w:rsidDel="00AA0C60">
          <w:delText xml:space="preserve">Click </w:delText>
        </w:r>
        <w:r w:rsidRPr="00AA26F9" w:rsidDel="00AA0C60">
          <w:rPr>
            <w:b w:val="0"/>
            <w:caps/>
          </w:rPr>
          <w:delText>Delete</w:delText>
        </w:r>
        <w:r w:rsidRPr="00AA26F9" w:rsidDel="00AA0C60">
          <w:delText xml:space="preserve">. </w:delText>
        </w:r>
        <w:r w:rsidDel="00AA0C60">
          <w:br/>
        </w:r>
        <w:r w:rsidRPr="00E51C3C" w:rsidDel="00AA0C60">
          <w:delText>A confirmation</w:delText>
        </w:r>
        <w:r w:rsidDel="00AA0C60">
          <w:rPr>
            <w:b w:val="0"/>
          </w:rPr>
          <w:delText xml:space="preserve"> </w:delText>
        </w:r>
        <w:r w:rsidDel="00AA0C60">
          <w:delText>window appears.</w:delText>
        </w:r>
        <w:r w:rsidDel="00AA0C60">
          <w:br/>
          <w:delText xml:space="preserve"> </w:delText>
        </w:r>
      </w:del>
    </w:p>
    <w:p w14:paraId="40C85AB7" w14:textId="5920D62A" w:rsidR="00F2232B" w:rsidDel="00AA0C60" w:rsidRDefault="00F2232B">
      <w:pPr>
        <w:pStyle w:val="Heading3"/>
        <w:rPr>
          <w:del w:id="2402" w:author="Sayali Dev" w:date="2018-02-02T15:16:00Z"/>
        </w:rPr>
        <w:pPrChange w:id="2403" w:author="Sayali Dev" w:date="2018-02-02T15:23:00Z">
          <w:pPr>
            <w:pStyle w:val="BodyText"/>
            <w:numPr>
              <w:numId w:val="25"/>
            </w:numPr>
            <w:ind w:left="720" w:right="720" w:hanging="360"/>
          </w:pPr>
        </w:pPrChange>
      </w:pPr>
      <w:del w:id="2404" w:author="Sayali Dev" w:date="2018-02-02T15:16:00Z">
        <w:r w:rsidDel="00AA0C60">
          <w:delText xml:space="preserve">Click </w:delText>
        </w:r>
        <w:r w:rsidRPr="00200A3A" w:rsidDel="00AA0C60">
          <w:rPr>
            <w:b w:val="0"/>
          </w:rPr>
          <w:delText>OK</w:delText>
        </w:r>
        <w:r w:rsidDel="00AA0C60">
          <w:delText xml:space="preserve">. </w:delText>
        </w:r>
      </w:del>
    </w:p>
    <w:p w14:paraId="614CE7D5" w14:textId="71365B25" w:rsidR="00F2232B" w:rsidDel="0082508D" w:rsidRDefault="00F2232B">
      <w:pPr>
        <w:pStyle w:val="Heading3"/>
        <w:rPr>
          <w:del w:id="2405" w:author="Sayali Dev" w:date="2018-02-02T15:23:00Z"/>
          <w:rFonts w:cs="Arial"/>
        </w:rPr>
        <w:pPrChange w:id="2406" w:author="Sayali Dev" w:date="2018-02-02T15:23:00Z">
          <w:pPr>
            <w:pStyle w:val="BodyText"/>
            <w:ind w:left="720" w:right="720"/>
          </w:pPr>
        </w:pPrChange>
      </w:pPr>
      <w:del w:id="2407" w:author="Sayali Dev" w:date="2018-02-02T15:16:00Z">
        <w:r w:rsidRPr="00AA26F9" w:rsidDel="00AA0C60">
          <w:delText xml:space="preserve">The shipment is </w:delText>
        </w:r>
        <w:r w:rsidDel="00AA0C60">
          <w:delText xml:space="preserve">deleted and no longer appears on the </w:delText>
        </w:r>
        <w:r w:rsidRPr="000425B1" w:rsidDel="00AA0C60">
          <w:delText>Shipment Search</w:delText>
        </w:r>
        <w:r w:rsidDel="00AA0C60">
          <w:delText xml:space="preserve"> page. The biospecimens previously </w:delText>
        </w:r>
        <w:r w:rsidRPr="00AB1F1B" w:rsidDel="00AA0C60">
          <w:rPr>
            <w:rFonts w:cs="Arial"/>
          </w:rPr>
          <w:delText xml:space="preserve">associated with the shipment </w:delText>
        </w:r>
        <w:r w:rsidDel="00AA0C60">
          <w:rPr>
            <w:rFonts w:cs="Arial"/>
          </w:rPr>
          <w:delText>return to Collected status.</w:delText>
        </w:r>
      </w:del>
    </w:p>
    <w:p w14:paraId="5E66CFE9" w14:textId="77777777" w:rsidR="00F2232B" w:rsidDel="0082508D" w:rsidRDefault="00F2232B">
      <w:pPr>
        <w:pStyle w:val="Heading3"/>
        <w:rPr>
          <w:del w:id="2408" w:author="Sayali Dev" w:date="2018-02-02T15:23:00Z"/>
          <w:rFonts w:cs="Arial"/>
          <w:lang w:val="en-US"/>
        </w:rPr>
        <w:pPrChange w:id="2409" w:author="Sayali Dev" w:date="2018-02-02T15:23:00Z">
          <w:pPr>
            <w:pStyle w:val="BodyText"/>
            <w:ind w:left="720" w:right="720"/>
          </w:pPr>
        </w:pPrChange>
      </w:pPr>
    </w:p>
    <w:p w14:paraId="29430F50" w14:textId="09B8AC18" w:rsidR="00F2232B" w:rsidRPr="00AA26F9" w:rsidDel="00AA0C60" w:rsidRDefault="00F2232B">
      <w:pPr>
        <w:pStyle w:val="Heading3"/>
        <w:rPr>
          <w:del w:id="2410" w:author="Sayali Dev" w:date="2018-02-02T15:16:00Z"/>
        </w:rPr>
      </w:pPr>
      <w:del w:id="2411" w:author="Sayali Dev" w:date="2018-02-02T15:23:00Z">
        <w:r w:rsidDel="0082508D">
          <w:rPr>
            <w:rFonts w:cs="Arial"/>
            <w:b w:val="0"/>
            <w:lang w:val="en-US"/>
          </w:rPr>
          <w:br w:type="page"/>
        </w:r>
      </w:del>
      <w:bookmarkStart w:id="2412" w:name="_Sending_a_Biospecimens"/>
      <w:bookmarkStart w:id="2413" w:name="_Sending_a_Biospecimen"/>
      <w:bookmarkStart w:id="2414" w:name="_Sending_a_Donor"/>
      <w:bookmarkStart w:id="2415" w:name="_Toc452993614"/>
      <w:bookmarkStart w:id="2416" w:name="_Toc300125733"/>
      <w:bookmarkEnd w:id="2412"/>
      <w:bookmarkEnd w:id="2413"/>
      <w:bookmarkEnd w:id="2414"/>
      <w:del w:id="2417" w:author="Sayali Dev" w:date="2018-02-02T15:16:00Z">
        <w:r w:rsidRPr="00AA26F9" w:rsidDel="00AA0C60">
          <w:delText xml:space="preserve">Sending </w:delText>
        </w:r>
        <w:r w:rsidDel="00AA0C60">
          <w:delText>a Biospecimen</w:delText>
        </w:r>
        <w:r w:rsidDel="00AA0C60">
          <w:rPr>
            <w:lang w:val="en-US"/>
          </w:rPr>
          <w:delText>s</w:delText>
        </w:r>
        <w:r w:rsidDel="00AA0C60">
          <w:delText xml:space="preserve"> </w:delText>
        </w:r>
        <w:r w:rsidRPr="00AA26F9" w:rsidDel="00AA0C60">
          <w:delText>Shipment</w:delText>
        </w:r>
        <w:bookmarkEnd w:id="2415"/>
        <w:r w:rsidDel="00AA0C60">
          <w:delText xml:space="preserve"> </w:delText>
        </w:r>
        <w:bookmarkEnd w:id="2416"/>
      </w:del>
    </w:p>
    <w:p w14:paraId="0CAF3899" w14:textId="54CA3343" w:rsidR="00F2232B" w:rsidDel="00AA0C60" w:rsidRDefault="00F2232B">
      <w:pPr>
        <w:pStyle w:val="Heading3"/>
        <w:rPr>
          <w:del w:id="2418" w:author="Sayali Dev" w:date="2018-02-02T15:16:00Z"/>
        </w:rPr>
        <w:pPrChange w:id="2419" w:author="Sayali Dev" w:date="2018-02-02T15:16:00Z">
          <w:pPr/>
        </w:pPrChange>
      </w:pPr>
    </w:p>
    <w:p w14:paraId="391AF277" w14:textId="410A0559" w:rsidR="00F2232B" w:rsidDel="00AA0C60" w:rsidRDefault="00F2232B">
      <w:pPr>
        <w:pStyle w:val="Heading3"/>
        <w:rPr>
          <w:del w:id="2420" w:author="Sayali Dev" w:date="2018-02-02T15:16:00Z"/>
        </w:rPr>
        <w:pPrChange w:id="2421" w:author="Sayali Dev" w:date="2018-02-02T15:16:00Z">
          <w:pPr/>
        </w:pPrChange>
      </w:pPr>
      <w:del w:id="2422" w:author="Sayali Dev" w:date="2018-02-02T15:16:00Z">
        <w:r w:rsidRPr="00B1762A" w:rsidDel="00AA0C60">
          <w:rPr>
            <w:b w:val="0"/>
          </w:rPr>
          <w:delText>Note:</w:delText>
        </w:r>
        <w:r w:rsidDel="00AA0C60">
          <w:delText xml:space="preserve"> </w:delText>
        </w:r>
      </w:del>
    </w:p>
    <w:p w14:paraId="59D49180" w14:textId="2DD17275" w:rsidR="00F2232B" w:rsidDel="00AA0C60" w:rsidRDefault="00F2232B">
      <w:pPr>
        <w:pStyle w:val="Heading3"/>
        <w:rPr>
          <w:del w:id="2423" w:author="Sayali Dev" w:date="2018-02-02T15:16:00Z"/>
        </w:rPr>
        <w:pPrChange w:id="2424" w:author="Sayali Dev" w:date="2018-02-02T15:16:00Z">
          <w:pPr>
            <w:numPr>
              <w:numId w:val="85"/>
            </w:numPr>
            <w:ind w:left="720" w:hanging="360"/>
          </w:pPr>
        </w:pPrChange>
      </w:pPr>
      <w:del w:id="2425" w:author="Sayali Dev" w:date="2018-02-02T15:16:00Z">
        <w:r w:rsidRPr="00FF2F16" w:rsidDel="00AA0C60">
          <w:delText xml:space="preserve">Only a </w:delText>
        </w:r>
        <w:r w:rsidDel="00AA0C60">
          <w:delText xml:space="preserve">Collection Site </w:delText>
        </w:r>
        <w:r w:rsidRPr="00FF2F16" w:rsidDel="00AA0C60">
          <w:delText xml:space="preserve">user </w:delText>
        </w:r>
        <w:r w:rsidDel="00AA0C60">
          <w:delText xml:space="preserve">can send </w:delText>
        </w:r>
        <w:r w:rsidRPr="00FF2F16" w:rsidDel="00AA0C60">
          <w:delText>a shipment.</w:delText>
        </w:r>
      </w:del>
    </w:p>
    <w:p w14:paraId="4ADEC646" w14:textId="5459D30F" w:rsidR="00F2232B" w:rsidDel="00AA0C60" w:rsidRDefault="00F2232B">
      <w:pPr>
        <w:pStyle w:val="Heading3"/>
        <w:rPr>
          <w:del w:id="2426" w:author="Sayali Dev" w:date="2018-02-02T15:16:00Z"/>
        </w:rPr>
        <w:pPrChange w:id="2427" w:author="Sayali Dev" w:date="2018-02-02T15:16:00Z">
          <w:pPr>
            <w:pStyle w:val="BodyText"/>
            <w:numPr>
              <w:numId w:val="85"/>
            </w:numPr>
            <w:ind w:left="720" w:hanging="360"/>
          </w:pPr>
        </w:pPrChange>
      </w:pPr>
      <w:del w:id="2428" w:author="Sayali Dev" w:date="2018-02-02T15:16:00Z">
        <w:r w:rsidDel="00AA0C60">
          <w:delText xml:space="preserve">The shipment must have the </w:delText>
        </w:r>
        <w:r w:rsidRPr="006E4A99" w:rsidDel="00AA0C60">
          <w:rPr>
            <w:b w:val="0"/>
          </w:rPr>
          <w:delText>In Preparation</w:delText>
        </w:r>
        <w:r w:rsidDel="00AA0C60">
          <w:delText xml:space="preserve"> status.</w:delText>
        </w:r>
      </w:del>
    </w:p>
    <w:p w14:paraId="5F693F0C" w14:textId="1502D74B" w:rsidR="00F2232B" w:rsidRPr="00AA26F9" w:rsidDel="00AA0C60" w:rsidRDefault="00F2232B">
      <w:pPr>
        <w:pStyle w:val="Heading3"/>
        <w:rPr>
          <w:del w:id="2429" w:author="Sayali Dev" w:date="2018-02-02T15:16:00Z"/>
        </w:rPr>
        <w:pPrChange w:id="2430" w:author="Sayali Dev" w:date="2018-02-02T15:16:00Z">
          <w:pPr>
            <w:pStyle w:val="BodyText"/>
          </w:pPr>
        </w:pPrChange>
      </w:pPr>
    </w:p>
    <w:p w14:paraId="63A4A478" w14:textId="54FA4D1D" w:rsidR="00F2232B" w:rsidRPr="00AA26F9" w:rsidDel="00AA0C60" w:rsidRDefault="00F2232B">
      <w:pPr>
        <w:pStyle w:val="Heading3"/>
        <w:rPr>
          <w:del w:id="2431" w:author="Sayali Dev" w:date="2018-02-02T15:16:00Z"/>
        </w:rPr>
        <w:pPrChange w:id="2432" w:author="Sayali Dev" w:date="2018-02-02T15:16:00Z">
          <w:pPr>
            <w:pStyle w:val="BodyText"/>
          </w:pPr>
        </w:pPrChange>
      </w:pPr>
      <w:del w:id="2433" w:author="Sayali Dev" w:date="2018-02-02T15:16:00Z">
        <w:r w:rsidRPr="00AA26F9" w:rsidDel="00AA0C60">
          <w:delText xml:space="preserve">To </w:delText>
        </w:r>
        <w:r w:rsidDel="00AA0C60">
          <w:delText>send</w:delText>
        </w:r>
        <w:r w:rsidRPr="00AA26F9" w:rsidDel="00AA0C60">
          <w:delText xml:space="preserve"> a </w:delText>
        </w:r>
        <w:r w:rsidDel="00AA0C60">
          <w:delText>biospecimen</w:delText>
        </w:r>
        <w:r w:rsidDel="00AA0C60">
          <w:rPr>
            <w:lang w:val="en-US"/>
          </w:rPr>
          <w:delText>s</w:delText>
        </w:r>
        <w:r w:rsidDel="00AA0C60">
          <w:delText xml:space="preserve"> </w:delText>
        </w:r>
        <w:r w:rsidRPr="00AA26F9" w:rsidDel="00AA0C60">
          <w:delText>shipment</w:delText>
        </w:r>
        <w:r w:rsidDel="00AA0C60">
          <w:delText>:</w:delText>
        </w:r>
        <w:r w:rsidRPr="0084109A" w:rsidDel="00AA0C60">
          <w:rPr>
            <w:b w:val="0"/>
          </w:rPr>
          <w:delText xml:space="preserve"> </w:delText>
        </w:r>
        <w:r w:rsidDel="00AA0C60">
          <w:rPr>
            <w:b w:val="0"/>
          </w:rPr>
          <w:br/>
        </w:r>
      </w:del>
    </w:p>
    <w:p w14:paraId="3E468C20" w14:textId="32A7266F" w:rsidR="00F2232B" w:rsidDel="00AA0C60" w:rsidRDefault="00F2232B">
      <w:pPr>
        <w:pStyle w:val="Heading3"/>
        <w:rPr>
          <w:del w:id="2434" w:author="Sayali Dev" w:date="2018-02-02T15:16:00Z"/>
        </w:rPr>
        <w:pPrChange w:id="2435" w:author="Sayali Dev" w:date="2018-02-02T15:16:00Z">
          <w:pPr>
            <w:numPr>
              <w:numId w:val="27"/>
            </w:numPr>
            <w:tabs>
              <w:tab w:val="num" w:pos="720"/>
            </w:tabs>
            <w:ind w:left="720" w:hanging="360"/>
          </w:pPr>
        </w:pPrChange>
      </w:pPr>
      <w:del w:id="2436" w:author="Sayali Dev" w:date="2018-01-31T17:54:00Z">
        <w:r w:rsidDel="009A119E">
          <w:delText>Log on</w:delText>
        </w:r>
      </w:del>
      <w:del w:id="2437" w:author="Sayali Dev" w:date="2018-02-02T15:16:00Z">
        <w:r w:rsidDel="00AA0C60">
          <w:delText xml:space="preserve"> to the application using your </w:delText>
        </w:r>
      </w:del>
      <w:del w:id="2438" w:author="Sayali Dev" w:date="2018-01-31T17:55:00Z">
        <w:r w:rsidDel="00A62626">
          <w:delText>logon</w:delText>
        </w:r>
      </w:del>
      <w:del w:id="2439" w:author="Sayali Dev" w:date="2018-02-02T15:16:00Z">
        <w:r w:rsidDel="00AA0C60">
          <w:delText xml:space="preserve"> credentials. </w:delText>
        </w:r>
      </w:del>
    </w:p>
    <w:p w14:paraId="337A7D1F" w14:textId="7FF85EBB" w:rsidR="00F2232B" w:rsidDel="00AA0C60" w:rsidRDefault="00F2232B">
      <w:pPr>
        <w:pStyle w:val="Heading3"/>
        <w:rPr>
          <w:del w:id="2440" w:author="Sayali Dev" w:date="2018-02-02T15:16:00Z"/>
        </w:rPr>
        <w:pPrChange w:id="2441" w:author="Sayali Dev" w:date="2018-02-02T15:16:00Z">
          <w:pPr>
            <w:ind w:left="720"/>
          </w:pPr>
        </w:pPrChange>
      </w:pPr>
      <w:del w:id="2442" w:author="Sayali Dev" w:date="2018-02-02T15:16:00Z">
        <w:r w:rsidDel="00AA0C60">
          <w:delText xml:space="preserve">The </w:delText>
        </w:r>
        <w:r w:rsidRPr="00C60C22" w:rsidDel="00AA0C60">
          <w:rPr>
            <w:b w:val="0"/>
          </w:rPr>
          <w:delText>Set Location</w:delText>
        </w:r>
        <w:r w:rsidDel="00AA0C60">
          <w:delText xml:space="preserve"> window appears. </w:delText>
        </w:r>
      </w:del>
    </w:p>
    <w:p w14:paraId="7D1ECB66" w14:textId="7657210B" w:rsidR="00F2232B" w:rsidDel="00AA0C60" w:rsidRDefault="00F2232B">
      <w:pPr>
        <w:pStyle w:val="Heading3"/>
        <w:rPr>
          <w:del w:id="2443" w:author="Sayali Dev" w:date="2018-02-02T15:16:00Z"/>
        </w:rPr>
        <w:pPrChange w:id="2444" w:author="Sayali Dev" w:date="2018-02-02T15:16:00Z">
          <w:pPr>
            <w:ind w:left="720"/>
          </w:pPr>
        </w:pPrChange>
      </w:pPr>
    </w:p>
    <w:p w14:paraId="216E10A7" w14:textId="4B605C09" w:rsidR="00F2232B" w:rsidRPr="0090405D" w:rsidDel="00AA0C60" w:rsidRDefault="00F2232B">
      <w:pPr>
        <w:pStyle w:val="Heading3"/>
        <w:rPr>
          <w:del w:id="2445" w:author="Sayali Dev" w:date="2018-02-02T15:16:00Z"/>
        </w:rPr>
        <w:pPrChange w:id="2446" w:author="Sayali Dev" w:date="2018-02-02T15:16:00Z">
          <w:pPr>
            <w:numPr>
              <w:numId w:val="27"/>
            </w:numPr>
            <w:tabs>
              <w:tab w:val="num" w:pos="720"/>
            </w:tabs>
            <w:ind w:left="720" w:hanging="360"/>
          </w:pPr>
        </w:pPrChange>
      </w:pPr>
      <w:del w:id="2447" w:author="Sayali Dev" w:date="2018-02-02T15:16:00Z">
        <w:r w:rsidRPr="0090405D" w:rsidDel="00AA0C60">
          <w:delText xml:space="preserve">Click the appropriate location, and then click </w:delText>
        </w:r>
        <w:r w:rsidRPr="0090405D" w:rsidDel="00AA0C60">
          <w:rPr>
            <w:b w:val="0"/>
          </w:rPr>
          <w:delText>SAVE</w:delText>
        </w:r>
        <w:r w:rsidRPr="0090405D" w:rsidDel="00AA0C60">
          <w:delText xml:space="preserve">. </w:delText>
        </w:r>
      </w:del>
    </w:p>
    <w:p w14:paraId="16818F3E" w14:textId="4AB7A3E7" w:rsidR="00F2232B" w:rsidDel="00AA0C60" w:rsidRDefault="00F2232B">
      <w:pPr>
        <w:pStyle w:val="Heading3"/>
        <w:rPr>
          <w:del w:id="2448" w:author="Sayali Dev" w:date="2018-02-02T15:16:00Z"/>
        </w:rPr>
        <w:pPrChange w:id="2449" w:author="Sayali Dev" w:date="2018-02-02T15:16:00Z">
          <w:pPr>
            <w:ind w:left="720"/>
          </w:pPr>
        </w:pPrChange>
      </w:pPr>
      <w:del w:id="2450" w:author="Sayali Dev" w:date="2018-02-02T15:16:00Z">
        <w:r w:rsidDel="00AA0C60">
          <w:delText xml:space="preserve">The home page appears. </w:delText>
        </w:r>
      </w:del>
    </w:p>
    <w:p w14:paraId="0360F653" w14:textId="0217BE92" w:rsidR="00F2232B" w:rsidDel="00AA0C60" w:rsidRDefault="00F2232B">
      <w:pPr>
        <w:pStyle w:val="Heading3"/>
        <w:rPr>
          <w:del w:id="2451" w:author="Sayali Dev" w:date="2018-02-02T15:16:00Z"/>
        </w:rPr>
        <w:pPrChange w:id="2452" w:author="Sayali Dev" w:date="2018-02-02T15:16:00Z">
          <w:pPr>
            <w:ind w:left="720" w:hanging="360"/>
          </w:pPr>
        </w:pPrChange>
      </w:pPr>
    </w:p>
    <w:p w14:paraId="39D6757E" w14:textId="67894807" w:rsidR="00F2232B" w:rsidDel="00AA0C60" w:rsidRDefault="00F2232B">
      <w:pPr>
        <w:pStyle w:val="Heading3"/>
        <w:rPr>
          <w:del w:id="2453" w:author="Sayali Dev" w:date="2018-02-02T15:16:00Z"/>
        </w:rPr>
        <w:pPrChange w:id="2454" w:author="Sayali Dev" w:date="2018-02-02T15:16:00Z">
          <w:pPr>
            <w:numPr>
              <w:numId w:val="27"/>
            </w:numPr>
            <w:tabs>
              <w:tab w:val="num" w:pos="720"/>
            </w:tabs>
            <w:ind w:left="720" w:hanging="360"/>
          </w:pPr>
        </w:pPrChange>
      </w:pPr>
      <w:del w:id="2455" w:author="Sayali Dev" w:date="2018-02-02T15:16:00Z">
        <w:r w:rsidDel="00AA0C60">
          <w:delText xml:space="preserve">Point to the arrow of the </w:delText>
        </w:r>
        <w:r w:rsidRPr="00F2157D" w:rsidDel="00AA0C60">
          <w:rPr>
            <w:b w:val="0"/>
          </w:rPr>
          <w:delText>BMS</w:delText>
        </w:r>
        <w:r w:rsidDel="00AA0C60">
          <w:delText xml:space="preserve"> tab, and then click </w:delText>
        </w:r>
        <w:r w:rsidRPr="00FF2F16" w:rsidDel="00AA0C60">
          <w:rPr>
            <w:b w:val="0"/>
          </w:rPr>
          <w:delText>Shipments</w:delText>
        </w:r>
        <w:r w:rsidRPr="00FF2F16" w:rsidDel="00AA0C60">
          <w:delText xml:space="preserve">. </w:delText>
        </w:r>
      </w:del>
    </w:p>
    <w:p w14:paraId="7366241C" w14:textId="687FD6EE" w:rsidR="00F2232B" w:rsidDel="00AA0C60" w:rsidRDefault="00F2232B">
      <w:pPr>
        <w:pStyle w:val="Heading3"/>
        <w:rPr>
          <w:del w:id="2456" w:author="Sayali Dev" w:date="2018-02-02T15:16:00Z"/>
        </w:rPr>
        <w:pPrChange w:id="2457" w:author="Sayali Dev" w:date="2018-02-02T15:16:00Z">
          <w:pPr>
            <w:pStyle w:val="BodyText"/>
            <w:ind w:left="720" w:right="720"/>
          </w:pPr>
        </w:pPrChange>
      </w:pPr>
      <w:del w:id="2458" w:author="Sayali Dev" w:date="2018-02-02T15:16:00Z">
        <w:r w:rsidDel="00AA0C60">
          <w:delText xml:space="preserve">The </w:delText>
        </w:r>
        <w:r w:rsidDel="00AA0C60">
          <w:rPr>
            <w:b w:val="0"/>
            <w:lang w:val="en-US"/>
          </w:rPr>
          <w:delText>S</w:delText>
        </w:r>
        <w:r w:rsidDel="00AA0C60">
          <w:rPr>
            <w:b w:val="0"/>
          </w:rPr>
          <w:delText xml:space="preserve">hipment </w:delText>
        </w:r>
        <w:r w:rsidDel="00AA0C60">
          <w:rPr>
            <w:b w:val="0"/>
            <w:lang w:val="en-US"/>
          </w:rPr>
          <w:delText>S</w:delText>
        </w:r>
        <w:r w:rsidRPr="001F73CF" w:rsidDel="00AA0C60">
          <w:rPr>
            <w:b w:val="0"/>
          </w:rPr>
          <w:delText>earch</w:delText>
        </w:r>
        <w:r w:rsidDel="00AA0C60">
          <w:delText xml:space="preserve"> page appears.</w:delText>
        </w:r>
      </w:del>
    </w:p>
    <w:p w14:paraId="30842EFF" w14:textId="0B655184" w:rsidR="00F2232B" w:rsidDel="00AA0C60" w:rsidRDefault="00F2232B">
      <w:pPr>
        <w:pStyle w:val="Heading3"/>
        <w:rPr>
          <w:del w:id="2459" w:author="Sayali Dev" w:date="2018-02-02T15:16:00Z"/>
        </w:rPr>
        <w:pPrChange w:id="2460" w:author="Sayali Dev" w:date="2018-02-02T15:16:00Z">
          <w:pPr>
            <w:pStyle w:val="BodyText"/>
            <w:ind w:left="720" w:right="720" w:hanging="360"/>
          </w:pPr>
        </w:pPrChange>
      </w:pPr>
    </w:p>
    <w:p w14:paraId="5A0BCAF8" w14:textId="09EE4845" w:rsidR="00F2232B" w:rsidRPr="00FF2F16" w:rsidDel="00AA0C60" w:rsidRDefault="00F2232B">
      <w:pPr>
        <w:pStyle w:val="Heading3"/>
        <w:rPr>
          <w:del w:id="2461" w:author="Sayali Dev" w:date="2018-02-02T15:16:00Z"/>
        </w:rPr>
        <w:pPrChange w:id="2462" w:author="Sayali Dev" w:date="2018-02-02T15:16:00Z">
          <w:pPr>
            <w:numPr>
              <w:numId w:val="27"/>
            </w:numPr>
            <w:tabs>
              <w:tab w:val="num" w:pos="720"/>
            </w:tabs>
            <w:ind w:left="720" w:hanging="360"/>
          </w:pPr>
        </w:pPrChange>
      </w:pPr>
      <w:del w:id="2463" w:author="Sayali Dev" w:date="2018-02-02T15:16:00Z">
        <w:r w:rsidRPr="00FF2F16" w:rsidDel="00AA0C60">
          <w:delText xml:space="preserve">Click </w:delText>
        </w:r>
        <w:r w:rsidRPr="0064347F" w:rsidDel="00AA0C60">
          <w:rPr>
            <w:b w:val="0"/>
          </w:rPr>
          <w:delText>SEARCH</w:delText>
        </w:r>
        <w:r w:rsidRPr="00FF2F16" w:rsidDel="00AA0C60">
          <w:delText xml:space="preserve">. </w:delText>
        </w:r>
      </w:del>
    </w:p>
    <w:p w14:paraId="1176803C" w14:textId="0CEED052" w:rsidR="00F2232B" w:rsidRPr="0064347F" w:rsidDel="00AA0C60" w:rsidRDefault="00F2232B">
      <w:pPr>
        <w:pStyle w:val="Heading3"/>
        <w:rPr>
          <w:del w:id="2464" w:author="Sayali Dev" w:date="2018-02-02T15:16:00Z"/>
        </w:rPr>
        <w:pPrChange w:id="2465" w:author="Sayali Dev" w:date="2018-02-02T15:16:00Z">
          <w:pPr>
            <w:pStyle w:val="BodyText"/>
            <w:ind w:left="720"/>
          </w:pPr>
        </w:pPrChange>
      </w:pPr>
      <w:del w:id="2466" w:author="Sayali Dev" w:date="2018-02-02T15:16:00Z">
        <w:r w:rsidRPr="0064347F" w:rsidDel="00AA0C60">
          <w:delText>The shipment search page displays a list of shipments</w:delText>
        </w:r>
        <w:r w:rsidRPr="004D6323" w:rsidDel="00AA0C60">
          <w:delText xml:space="preserve"> that are accessible based on your login location</w:delText>
        </w:r>
        <w:r w:rsidRPr="0064347F" w:rsidDel="00AA0C60">
          <w:delText xml:space="preserve">. </w:delText>
        </w:r>
      </w:del>
    </w:p>
    <w:p w14:paraId="0A22461B" w14:textId="40BA7F2E" w:rsidR="00F2232B" w:rsidRPr="0064347F" w:rsidDel="00AA0C60" w:rsidRDefault="00F2232B">
      <w:pPr>
        <w:pStyle w:val="Heading3"/>
        <w:rPr>
          <w:del w:id="2467" w:author="Sayali Dev" w:date="2018-02-02T15:16:00Z"/>
        </w:rPr>
        <w:pPrChange w:id="2468" w:author="Sayali Dev" w:date="2018-02-02T15:16:00Z">
          <w:pPr>
            <w:pStyle w:val="BodyText"/>
            <w:ind w:left="720" w:hanging="360"/>
          </w:pPr>
        </w:pPrChange>
      </w:pPr>
    </w:p>
    <w:p w14:paraId="5FE83826" w14:textId="0B3037D0" w:rsidR="00F2232B" w:rsidRPr="0064347F" w:rsidDel="00AA0C60" w:rsidRDefault="00F2232B">
      <w:pPr>
        <w:pStyle w:val="Heading3"/>
        <w:rPr>
          <w:del w:id="2469" w:author="Sayali Dev" w:date="2018-02-02T15:16:00Z"/>
        </w:rPr>
        <w:pPrChange w:id="2470" w:author="Sayali Dev" w:date="2018-02-02T15:16:00Z">
          <w:pPr>
            <w:pStyle w:val="BodyText"/>
            <w:numPr>
              <w:numId w:val="27"/>
            </w:numPr>
            <w:tabs>
              <w:tab w:val="num" w:pos="720"/>
            </w:tabs>
            <w:ind w:left="720" w:hanging="360"/>
          </w:pPr>
        </w:pPrChange>
      </w:pPr>
      <w:del w:id="2471" w:author="Sayali Dev" w:date="2018-02-02T15:16:00Z">
        <w:r w:rsidRPr="0064347F" w:rsidDel="00AA0C60">
          <w:delText xml:space="preserve">Click </w:delText>
        </w:r>
        <w:r w:rsidDel="00AA0C60">
          <w:delText xml:space="preserve">the row of the shipment that you want to send. </w:delText>
        </w:r>
      </w:del>
    </w:p>
    <w:p w14:paraId="6ABEE870" w14:textId="2152C271" w:rsidR="00F2232B" w:rsidDel="00AA0C60" w:rsidRDefault="00F2232B">
      <w:pPr>
        <w:pStyle w:val="Heading3"/>
        <w:rPr>
          <w:del w:id="2472" w:author="Sayali Dev" w:date="2018-02-02T15:16:00Z"/>
        </w:rPr>
        <w:pPrChange w:id="2473" w:author="Sayali Dev" w:date="2018-02-02T15:16:00Z">
          <w:pPr>
            <w:pStyle w:val="BodyText"/>
            <w:ind w:left="720" w:right="720"/>
          </w:pPr>
        </w:pPrChange>
      </w:pPr>
      <w:del w:id="2474" w:author="Sayali Dev" w:date="2018-02-02T15:16:00Z">
        <w:r w:rsidRPr="0064347F" w:rsidDel="00AA0C60">
          <w:delText xml:space="preserve">The </w:delText>
        </w:r>
        <w:r w:rsidRPr="0064347F" w:rsidDel="00AA0C60">
          <w:rPr>
            <w:b w:val="0"/>
          </w:rPr>
          <w:delText>View Shipment</w:delText>
        </w:r>
        <w:r w:rsidRPr="0064347F" w:rsidDel="00AA0C60">
          <w:delText xml:space="preserve"> page appears. </w:delText>
        </w:r>
        <w:r w:rsidDel="00AA0C60">
          <w:br/>
        </w:r>
      </w:del>
    </w:p>
    <w:p w14:paraId="38E7FA56" w14:textId="2FE96AB9" w:rsidR="00F2232B" w:rsidDel="00AA0C60" w:rsidRDefault="00F2232B">
      <w:pPr>
        <w:pStyle w:val="Heading3"/>
        <w:rPr>
          <w:del w:id="2475" w:author="Sayali Dev" w:date="2018-02-02T15:16:00Z"/>
        </w:rPr>
        <w:pPrChange w:id="2476" w:author="Sayali Dev" w:date="2018-02-02T15:16:00Z">
          <w:pPr>
            <w:pStyle w:val="BodyText"/>
            <w:numPr>
              <w:numId w:val="27"/>
            </w:numPr>
            <w:tabs>
              <w:tab w:val="num" w:pos="720"/>
            </w:tabs>
            <w:ind w:left="720" w:right="270" w:hanging="360"/>
          </w:pPr>
        </w:pPrChange>
      </w:pPr>
      <w:del w:id="2477" w:author="Sayali Dev" w:date="2018-02-02T15:16:00Z">
        <w:r w:rsidDel="00AA0C60">
          <w:delText xml:space="preserve">Click </w:delText>
        </w:r>
        <w:r w:rsidDel="00AA0C60">
          <w:rPr>
            <w:b w:val="0"/>
          </w:rPr>
          <w:delText>SEND</w:delText>
        </w:r>
        <w:r w:rsidDel="00AA0C60">
          <w:delText xml:space="preserve">. </w:delText>
        </w:r>
      </w:del>
    </w:p>
    <w:p w14:paraId="367B936E" w14:textId="4765A157" w:rsidR="00F2232B" w:rsidDel="00AA0C60" w:rsidRDefault="00F2232B">
      <w:pPr>
        <w:pStyle w:val="Heading3"/>
        <w:rPr>
          <w:del w:id="2478" w:author="Sayali Dev" w:date="2018-02-02T15:16:00Z"/>
          <w:lang w:val="en-US"/>
        </w:rPr>
        <w:pPrChange w:id="2479" w:author="Sayali Dev" w:date="2018-02-02T15:16:00Z">
          <w:pPr>
            <w:pStyle w:val="BodyText"/>
            <w:ind w:left="720" w:right="540"/>
          </w:pPr>
        </w:pPrChange>
      </w:pPr>
      <w:del w:id="2480" w:author="Sayali Dev" w:date="2018-02-02T15:16:00Z">
        <w:r w:rsidDel="00AA0C60">
          <w:delText xml:space="preserve">The </w:delText>
        </w:r>
        <w:r w:rsidRPr="00E51C3C" w:rsidDel="00AA0C60">
          <w:rPr>
            <w:b w:val="0"/>
          </w:rPr>
          <w:delText>Send Shipment</w:delText>
        </w:r>
        <w:r w:rsidDel="00AA0C60">
          <w:delText xml:space="preserve"> page appears.</w:delText>
        </w:r>
      </w:del>
    </w:p>
    <w:p w14:paraId="3DD3A2CD" w14:textId="22C6B476" w:rsidR="00F2232B" w:rsidRPr="0082533C" w:rsidDel="00AA0C60" w:rsidRDefault="00F2232B">
      <w:pPr>
        <w:pStyle w:val="BodyText"/>
        <w:ind w:right="540"/>
        <w:rPr>
          <w:del w:id="2481" w:author="Sayali Dev" w:date="2018-02-02T15:16:00Z"/>
          <w:lang w:val="en-US"/>
        </w:rPr>
        <w:pPrChange w:id="2482" w:author="Sayali Dev" w:date="2018-02-02T15:16:00Z">
          <w:pPr>
            <w:pStyle w:val="BodyText"/>
            <w:ind w:left="720" w:right="540"/>
          </w:pPr>
        </w:pPrChange>
      </w:pPr>
    </w:p>
    <w:p w14:paraId="7B196304" w14:textId="0A711267" w:rsidR="00F2232B" w:rsidDel="00AA0C60" w:rsidRDefault="00F2232B">
      <w:pPr>
        <w:pStyle w:val="BodyText"/>
        <w:ind w:right="540"/>
        <w:rPr>
          <w:del w:id="2483" w:author="Sayali Dev" w:date="2018-02-02T15:16:00Z"/>
        </w:rPr>
        <w:pPrChange w:id="2484" w:author="Sayali Dev" w:date="2018-02-02T15:16:00Z">
          <w:pPr>
            <w:pStyle w:val="BodyText"/>
            <w:ind w:left="720" w:right="540"/>
          </w:pPr>
        </w:pPrChange>
      </w:pPr>
      <w:del w:id="2485" w:author="Sayali Dev" w:date="2018-02-02T15:16:00Z">
        <w:r w:rsidRPr="00223443" w:rsidDel="00AA0C60">
          <w:rPr>
            <w:noProof/>
          </w:rPr>
          <w:drawing>
            <wp:inline distT="0" distB="0" distL="0" distR="0" wp14:anchorId="783B1D17" wp14:editId="2EDBBEA7">
              <wp:extent cx="6292850" cy="5153660"/>
              <wp:effectExtent l="19050" t="19050" r="12700" b="27940"/>
              <wp:docPr id="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92850" cy="5153660"/>
                      </a:xfrm>
                      <a:prstGeom prst="rect">
                        <a:avLst/>
                      </a:prstGeom>
                      <a:noFill/>
                      <a:ln w="3175">
                        <a:solidFill>
                          <a:schemeClr val="tx1"/>
                        </a:solidFill>
                      </a:ln>
                    </pic:spPr>
                  </pic:pic>
                </a:graphicData>
              </a:graphic>
            </wp:inline>
          </w:drawing>
        </w:r>
      </w:del>
    </w:p>
    <w:p w14:paraId="17F89AC6" w14:textId="41D04E9E" w:rsidR="00F2232B" w:rsidDel="00AA0C60" w:rsidRDefault="00F2232B">
      <w:pPr>
        <w:pStyle w:val="Figure"/>
        <w:tabs>
          <w:tab w:val="clear" w:pos="1710"/>
          <w:tab w:val="num" w:pos="1800"/>
        </w:tabs>
        <w:ind w:left="0" w:hanging="432"/>
        <w:rPr>
          <w:del w:id="2486" w:author="Sayali Dev" w:date="2018-02-02T15:16:00Z"/>
        </w:rPr>
        <w:pPrChange w:id="2487" w:author="Sayali Dev" w:date="2018-02-02T15:16:00Z">
          <w:pPr>
            <w:pStyle w:val="Figure"/>
            <w:tabs>
              <w:tab w:val="clear" w:pos="1710"/>
              <w:tab w:val="num" w:pos="1800"/>
            </w:tabs>
            <w:ind w:left="1152" w:hanging="432"/>
          </w:pPr>
        </w:pPrChange>
      </w:pPr>
      <w:del w:id="2488" w:author="Sayali Dev" w:date="2018-02-02T15:16:00Z">
        <w:r w:rsidDel="00AA0C60">
          <w:delText>Send Shipment page</w:delText>
        </w:r>
      </w:del>
    </w:p>
    <w:p w14:paraId="37565D65" w14:textId="3C05D661" w:rsidR="00F2232B" w:rsidDel="00AA0C60" w:rsidRDefault="00F2232B">
      <w:pPr>
        <w:pStyle w:val="BodyText"/>
        <w:ind w:right="540"/>
        <w:rPr>
          <w:del w:id="2489" w:author="Sayali Dev" w:date="2018-02-02T15:16:00Z"/>
        </w:rPr>
        <w:pPrChange w:id="2490" w:author="Sayali Dev" w:date="2018-02-02T15:16:00Z">
          <w:pPr>
            <w:pStyle w:val="BodyText"/>
            <w:ind w:left="720" w:right="540"/>
          </w:pPr>
        </w:pPrChange>
      </w:pPr>
    </w:p>
    <w:p w14:paraId="0749BFC4" w14:textId="77777777" w:rsidR="00F2232B" w:rsidRPr="00AA26F9" w:rsidRDefault="00F2232B">
      <w:pPr>
        <w:pStyle w:val="Heading3"/>
        <w:pPrChange w:id="2491" w:author="Sayali Dev" w:date="2018-02-02T15:16:00Z">
          <w:pPr>
            <w:pStyle w:val="BodyText"/>
            <w:ind w:left="720" w:right="540"/>
          </w:pPr>
        </w:pPrChange>
      </w:pPr>
      <w:del w:id="2492" w:author="Sayali Dev" w:date="2018-02-02T15:23:00Z">
        <w:r w:rsidDel="0082508D">
          <w:br w:type="page"/>
        </w:r>
      </w:del>
    </w:p>
    <w:p w14:paraId="334E6E0A" w14:textId="044D8E22" w:rsidR="00F2232B" w:rsidDel="00AA0C60" w:rsidRDefault="00F2232B" w:rsidP="00E55723">
      <w:pPr>
        <w:pStyle w:val="BodyText"/>
        <w:numPr>
          <w:ilvl w:val="0"/>
          <w:numId w:val="27"/>
        </w:numPr>
        <w:ind w:left="720" w:right="540" w:hanging="360"/>
        <w:rPr>
          <w:del w:id="2493" w:author="Sayali Dev" w:date="2018-02-02T15:16:00Z"/>
        </w:rPr>
      </w:pPr>
      <w:del w:id="2494" w:author="Sayali Dev" w:date="2018-02-02T15:16:00Z">
        <w:r w:rsidDel="00AA0C60">
          <w:delText xml:space="preserve">In the </w:delText>
        </w:r>
        <w:r w:rsidRPr="00350C7C" w:rsidDel="00AA0C60">
          <w:rPr>
            <w:b/>
          </w:rPr>
          <w:delText>Send Shipment Details</w:delText>
        </w:r>
        <w:r w:rsidDel="00AA0C60">
          <w:delText xml:space="preserve"> area, enter appropriate information in each field. </w:delText>
        </w:r>
        <w:r w:rsidDel="00AA0C60">
          <w:rPr>
            <w:lang w:val="en-US"/>
          </w:rPr>
          <w:delText>F</w:delText>
        </w:r>
        <w:r w:rsidDel="00AA0C60">
          <w:delText xml:space="preserve">ollowing table lists each field and its description. </w:delText>
        </w:r>
      </w:del>
    </w:p>
    <w:p w14:paraId="62E03312" w14:textId="4B417EA0" w:rsidR="00F2232B" w:rsidDel="00AA0C60" w:rsidRDefault="00F2232B" w:rsidP="00F2232B">
      <w:pPr>
        <w:pStyle w:val="BodyText"/>
        <w:ind w:left="720" w:right="540"/>
        <w:rPr>
          <w:del w:id="2495" w:author="Sayali Dev" w:date="2018-02-02T15:16:00Z"/>
        </w:rPr>
      </w:pPr>
      <w:del w:id="2496" w:author="Sayali Dev" w:date="2018-02-02T15:16:00Z">
        <w:r w:rsidRPr="00F9591B" w:rsidDel="00AA0C60">
          <w:rPr>
            <w:b/>
          </w:rPr>
          <w:delText>Note:</w:delText>
        </w:r>
        <w:r w:rsidRPr="00F9591B" w:rsidDel="00AA0C60">
          <w:delText xml:space="preserve"> Fields that are marked with the red asterisk (</w:delText>
        </w:r>
        <w:r w:rsidRPr="00F9591B" w:rsidDel="00AA0C60">
          <w:rPr>
            <w:color w:val="FF0000"/>
          </w:rPr>
          <w:delText>*</w:delText>
        </w:r>
        <w:r w:rsidRPr="00F9591B" w:rsidDel="00AA0C60">
          <w:delText>) are ma</w:delText>
        </w:r>
        <w:r w:rsidDel="00AA0C60">
          <w:delText>n</w:delText>
        </w:r>
        <w:r w:rsidRPr="00F9591B" w:rsidDel="00AA0C60">
          <w:delText>datory</w:delText>
        </w:r>
        <w:r w:rsidDel="00AA0C60">
          <w:delText>.</w:delText>
        </w:r>
      </w:del>
    </w:p>
    <w:p w14:paraId="4E1437A5" w14:textId="2AA3A069" w:rsidR="00F2232B" w:rsidDel="00AA0C60" w:rsidRDefault="00F2232B" w:rsidP="00F2232B">
      <w:pPr>
        <w:pStyle w:val="BodyText"/>
        <w:ind w:left="720" w:right="540"/>
        <w:rPr>
          <w:del w:id="2497" w:author="Sayali Dev" w:date="2018-02-02T15:16:00Z"/>
        </w:rPr>
      </w:pPr>
    </w:p>
    <w:p w14:paraId="78A78350" w14:textId="67EB3386" w:rsidR="00F2232B" w:rsidRPr="00E63C3C" w:rsidDel="00AA0C60" w:rsidRDefault="00F2232B" w:rsidP="00F2232B">
      <w:pPr>
        <w:pStyle w:val="Caption"/>
        <w:ind w:firstLine="720"/>
        <w:rPr>
          <w:del w:id="2498" w:author="Sayali Dev" w:date="2018-02-02T15:16:00Z"/>
        </w:rPr>
      </w:pPr>
      <w:del w:id="2499" w:author="Sayali Dev" w:date="2018-02-02T15:16:00Z">
        <w:r w:rsidDel="00AA0C60">
          <w:delText xml:space="preserve">Table </w:delText>
        </w:r>
        <w:r w:rsidR="00DD1C64" w:rsidDel="00AA0C60">
          <w:fldChar w:fldCharType="begin"/>
        </w:r>
        <w:r w:rsidR="00DD1C64" w:rsidDel="00AA0C60">
          <w:delInstrText xml:space="preserve"> SEQ Figure \* ARABIC </w:delInstrText>
        </w:r>
        <w:r w:rsidR="00DD1C64" w:rsidDel="00AA0C60">
          <w:fldChar w:fldCharType="separate"/>
        </w:r>
      </w:del>
      <w:del w:id="2500" w:author="Sayali Dev" w:date="2018-02-02T13:47:00Z">
        <w:r w:rsidDel="00EB76E3">
          <w:rPr>
            <w:noProof/>
          </w:rPr>
          <w:delText>18</w:delText>
        </w:r>
      </w:del>
      <w:del w:id="2501" w:author="Sayali Dev" w:date="2018-02-02T15:16:00Z">
        <w:r w:rsidR="00DD1C64" w:rsidDel="00AA0C60">
          <w:rPr>
            <w:noProof/>
          </w:rPr>
          <w:fldChar w:fldCharType="end"/>
        </w:r>
        <w:r w:rsidDel="00AA0C60">
          <w:delText>: Sending a biospecimens shipment</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F2232B" w:rsidRPr="007A152E" w:rsidDel="00AA0C60" w14:paraId="2F3E365B" w14:textId="3212C461" w:rsidTr="00F2232B">
        <w:trPr>
          <w:cantSplit/>
          <w:trHeight w:val="288"/>
          <w:tblHeader/>
          <w:del w:id="2502" w:author="Sayali Dev" w:date="2018-02-02T15:16:00Z"/>
        </w:trPr>
        <w:tc>
          <w:tcPr>
            <w:tcW w:w="2790" w:type="dxa"/>
            <w:shd w:val="clear" w:color="auto" w:fill="BFBFBF"/>
            <w:vAlign w:val="center"/>
          </w:tcPr>
          <w:p w14:paraId="4D65941D" w14:textId="2857A075" w:rsidR="00F2232B" w:rsidRPr="007A152E" w:rsidDel="00AA0C60" w:rsidRDefault="00F2232B" w:rsidP="00F2232B">
            <w:pPr>
              <w:rPr>
                <w:del w:id="2503" w:author="Sayali Dev" w:date="2018-02-02T15:16:00Z"/>
                <w:b/>
              </w:rPr>
            </w:pPr>
            <w:del w:id="2504" w:author="Sayali Dev" w:date="2018-02-02T15:16:00Z">
              <w:r w:rsidDel="00AA0C60">
                <w:rPr>
                  <w:b/>
                </w:rPr>
                <w:delText>Field</w:delText>
              </w:r>
            </w:del>
          </w:p>
        </w:tc>
        <w:tc>
          <w:tcPr>
            <w:tcW w:w="7020" w:type="dxa"/>
            <w:shd w:val="clear" w:color="auto" w:fill="BFBFBF"/>
            <w:vAlign w:val="center"/>
          </w:tcPr>
          <w:p w14:paraId="4CF006B5" w14:textId="44B36ABE" w:rsidR="00F2232B" w:rsidRPr="007A152E" w:rsidDel="00AA0C60" w:rsidRDefault="00F2232B" w:rsidP="00F2232B">
            <w:pPr>
              <w:rPr>
                <w:del w:id="2505" w:author="Sayali Dev" w:date="2018-02-02T15:16:00Z"/>
                <w:b/>
              </w:rPr>
            </w:pPr>
            <w:del w:id="2506" w:author="Sayali Dev" w:date="2018-02-02T15:16:00Z">
              <w:r w:rsidRPr="007A152E" w:rsidDel="00AA0C60">
                <w:rPr>
                  <w:b/>
                </w:rPr>
                <w:delText>Description</w:delText>
              </w:r>
            </w:del>
          </w:p>
        </w:tc>
      </w:tr>
      <w:tr w:rsidR="00F2232B" w:rsidDel="00AA0C60" w14:paraId="4CC690FC" w14:textId="2E910989" w:rsidTr="00F2232B">
        <w:trPr>
          <w:cantSplit/>
          <w:trHeight w:val="288"/>
          <w:del w:id="2507" w:author="Sayali Dev" w:date="2018-02-02T15:16:00Z"/>
        </w:trPr>
        <w:tc>
          <w:tcPr>
            <w:tcW w:w="2790" w:type="dxa"/>
            <w:vAlign w:val="center"/>
          </w:tcPr>
          <w:p w14:paraId="00B80A6B" w14:textId="253FECF2" w:rsidR="00F2232B" w:rsidDel="00AA0C60" w:rsidRDefault="00F2232B" w:rsidP="00F2232B">
            <w:pPr>
              <w:rPr>
                <w:del w:id="2508" w:author="Sayali Dev" w:date="2018-02-02T15:16:00Z"/>
                <w:b/>
              </w:rPr>
            </w:pPr>
            <w:del w:id="2509" w:author="Sayali Dev" w:date="2018-02-02T15:16:00Z">
              <w:r w:rsidDel="00AA0C60">
                <w:rPr>
                  <w:b/>
                </w:rPr>
                <w:delText>Date Shipped</w:delText>
              </w:r>
              <w:r w:rsidRPr="00F9591B" w:rsidDel="00AA0C60">
                <w:rPr>
                  <w:color w:val="FF0000"/>
                </w:rPr>
                <w:delText>*</w:delText>
              </w:r>
            </w:del>
          </w:p>
        </w:tc>
        <w:tc>
          <w:tcPr>
            <w:tcW w:w="7020" w:type="dxa"/>
            <w:vAlign w:val="center"/>
          </w:tcPr>
          <w:p w14:paraId="2F7457AE" w14:textId="0579A559" w:rsidR="00F2232B" w:rsidDel="00AA0C60" w:rsidRDefault="00F2232B" w:rsidP="00F2232B">
            <w:pPr>
              <w:rPr>
                <w:del w:id="2510" w:author="Sayali Dev" w:date="2018-02-02T15:16:00Z"/>
              </w:rPr>
            </w:pPr>
            <w:del w:id="2511" w:author="Sayali Dev" w:date="2018-02-02T15:16:00Z">
              <w:r w:rsidDel="00AA0C60">
                <w:delText xml:space="preserve">Click the date icon </w:delText>
              </w:r>
              <w:r w:rsidDel="00AA0C60">
                <w:rPr>
                  <w:noProof/>
                </w:rPr>
                <w:drawing>
                  <wp:inline distT="0" distB="0" distL="0" distR="0" wp14:anchorId="0DDD7A14" wp14:editId="04A11CA6">
                    <wp:extent cx="149860" cy="149860"/>
                    <wp:effectExtent l="0" t="0" r="2540" b="2540"/>
                    <wp:docPr id="75" name="Picture 75"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earch calenda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rsidDel="00AA0C60">
                <w:delText>, and then click the date when you will send the shipment.</w:delText>
              </w:r>
            </w:del>
          </w:p>
          <w:p w14:paraId="1D547984" w14:textId="422F6060" w:rsidR="00F2232B" w:rsidDel="00AA0C60" w:rsidRDefault="00F2232B" w:rsidP="00F2232B">
            <w:pPr>
              <w:rPr>
                <w:del w:id="2512" w:author="Sayali Dev" w:date="2018-02-02T15:16:00Z"/>
              </w:rPr>
            </w:pPr>
            <w:del w:id="2513" w:author="Sayali Dev" w:date="2018-02-02T15:16:00Z">
              <w:r w:rsidDel="00AA0C60">
                <w:delText xml:space="preserve">The date appears in the </w:delText>
              </w:r>
              <w:r w:rsidRPr="00350C7C" w:rsidDel="00AA0C60">
                <w:rPr>
                  <w:b/>
                </w:rPr>
                <w:delText>Date Shipped</w:delText>
              </w:r>
              <w:r w:rsidDel="00AA0C60">
                <w:delText xml:space="preserve"> box.</w:delText>
              </w:r>
            </w:del>
          </w:p>
        </w:tc>
      </w:tr>
      <w:tr w:rsidR="00F2232B" w:rsidDel="00AA0C60" w14:paraId="0994EDCA" w14:textId="1FE90660" w:rsidTr="00F2232B">
        <w:trPr>
          <w:cantSplit/>
          <w:trHeight w:val="288"/>
          <w:del w:id="2514" w:author="Sayali Dev" w:date="2018-02-02T15:16:00Z"/>
        </w:trPr>
        <w:tc>
          <w:tcPr>
            <w:tcW w:w="2790" w:type="dxa"/>
            <w:vAlign w:val="center"/>
          </w:tcPr>
          <w:p w14:paraId="78B4F570" w14:textId="0FF68F45" w:rsidR="00F2232B" w:rsidRPr="009C07F3" w:rsidDel="00AA0C60" w:rsidRDefault="00F2232B" w:rsidP="00F2232B">
            <w:pPr>
              <w:rPr>
                <w:del w:id="2515" w:author="Sayali Dev" w:date="2018-02-02T15:16:00Z"/>
                <w:b/>
              </w:rPr>
            </w:pPr>
            <w:del w:id="2516" w:author="Sayali Dev" w:date="2018-02-02T15:16:00Z">
              <w:r w:rsidDel="00AA0C60">
                <w:rPr>
                  <w:b/>
                </w:rPr>
                <w:delText>Courier</w:delText>
              </w:r>
              <w:r w:rsidRPr="00F9591B" w:rsidDel="00AA0C60">
                <w:rPr>
                  <w:color w:val="FF0000"/>
                </w:rPr>
                <w:delText>*</w:delText>
              </w:r>
            </w:del>
          </w:p>
        </w:tc>
        <w:tc>
          <w:tcPr>
            <w:tcW w:w="7020" w:type="dxa"/>
            <w:vAlign w:val="center"/>
          </w:tcPr>
          <w:p w14:paraId="5138C2C5" w14:textId="00E302A4" w:rsidR="00F2232B" w:rsidDel="00AA0C60" w:rsidRDefault="00F2232B" w:rsidP="00F2232B">
            <w:pPr>
              <w:rPr>
                <w:del w:id="2517" w:author="Sayali Dev" w:date="2018-02-02T15:16:00Z"/>
              </w:rPr>
            </w:pPr>
            <w:del w:id="2518" w:author="Sayali Dev" w:date="2018-02-02T15:16:00Z">
              <w:r w:rsidDel="00AA0C60">
                <w:delText xml:space="preserve">Click appropriate shipping courier. </w:delText>
              </w:r>
            </w:del>
          </w:p>
        </w:tc>
      </w:tr>
      <w:tr w:rsidR="00F2232B" w:rsidDel="00AA0C60" w14:paraId="61BBF1C8" w14:textId="61D7A793" w:rsidTr="00F2232B">
        <w:trPr>
          <w:cantSplit/>
          <w:trHeight w:val="288"/>
          <w:del w:id="2519" w:author="Sayali Dev" w:date="2018-02-02T15:16:00Z"/>
        </w:trPr>
        <w:tc>
          <w:tcPr>
            <w:tcW w:w="2790" w:type="dxa"/>
            <w:vAlign w:val="center"/>
          </w:tcPr>
          <w:p w14:paraId="31731947" w14:textId="70FAAB61" w:rsidR="00F2232B" w:rsidDel="00AA0C60" w:rsidRDefault="00F2232B" w:rsidP="00F2232B">
            <w:pPr>
              <w:rPr>
                <w:del w:id="2520" w:author="Sayali Dev" w:date="2018-02-02T15:16:00Z"/>
                <w:b/>
              </w:rPr>
            </w:pPr>
            <w:del w:id="2521" w:author="Sayali Dev" w:date="2018-02-02T15:16:00Z">
              <w:r w:rsidDel="00AA0C60">
                <w:rPr>
                  <w:b/>
                </w:rPr>
                <w:delText>Tracking Resource</w:delText>
              </w:r>
              <w:r w:rsidRPr="00F9591B" w:rsidDel="00AA0C60">
                <w:rPr>
                  <w:color w:val="FF0000"/>
                </w:rPr>
                <w:delText>*</w:delText>
              </w:r>
            </w:del>
          </w:p>
        </w:tc>
        <w:tc>
          <w:tcPr>
            <w:tcW w:w="7020" w:type="dxa"/>
            <w:vAlign w:val="center"/>
          </w:tcPr>
          <w:p w14:paraId="279D89CB" w14:textId="5B8D969B" w:rsidR="00F2232B" w:rsidDel="00AA0C60" w:rsidRDefault="00F2232B" w:rsidP="00F2232B">
            <w:pPr>
              <w:rPr>
                <w:del w:id="2522" w:author="Sayali Dev" w:date="2018-02-02T15:16:00Z"/>
              </w:rPr>
            </w:pPr>
            <w:del w:id="2523" w:author="Sayali Dev" w:date="2018-02-02T15:16:00Z">
              <w:r w:rsidDel="00AA0C60">
                <w:delText>Type the shipping courier’s tracking number.</w:delText>
              </w:r>
            </w:del>
          </w:p>
        </w:tc>
      </w:tr>
      <w:tr w:rsidR="00F2232B" w:rsidDel="00AA0C60" w14:paraId="2514ED6B" w14:textId="0C908542" w:rsidTr="00F2232B">
        <w:trPr>
          <w:cantSplit/>
          <w:trHeight w:val="288"/>
          <w:del w:id="2524" w:author="Sayali Dev" w:date="2018-02-02T15:16:00Z"/>
        </w:trPr>
        <w:tc>
          <w:tcPr>
            <w:tcW w:w="2790" w:type="dxa"/>
            <w:vAlign w:val="center"/>
          </w:tcPr>
          <w:p w14:paraId="023778FA" w14:textId="2944A87E" w:rsidR="00F2232B" w:rsidDel="00AA0C60" w:rsidRDefault="00F2232B" w:rsidP="00F2232B">
            <w:pPr>
              <w:rPr>
                <w:del w:id="2525" w:author="Sayali Dev" w:date="2018-02-02T15:16:00Z"/>
                <w:b/>
              </w:rPr>
            </w:pPr>
            <w:del w:id="2526" w:author="Sayali Dev" w:date="2018-02-02T15:16:00Z">
              <w:r w:rsidDel="00AA0C60">
                <w:rPr>
                  <w:b/>
                </w:rPr>
                <w:delText>Transport Code</w:delText>
              </w:r>
            </w:del>
          </w:p>
        </w:tc>
        <w:tc>
          <w:tcPr>
            <w:tcW w:w="7020" w:type="dxa"/>
            <w:vAlign w:val="center"/>
          </w:tcPr>
          <w:p w14:paraId="2528B0D7" w14:textId="16246056" w:rsidR="00F2232B" w:rsidDel="00AA0C60" w:rsidRDefault="00F2232B" w:rsidP="00F2232B">
            <w:pPr>
              <w:rPr>
                <w:del w:id="2527" w:author="Sayali Dev" w:date="2018-02-02T15:16:00Z"/>
              </w:rPr>
            </w:pPr>
            <w:del w:id="2528" w:author="Sayali Dev" w:date="2018-02-02T15:16:00Z">
              <w:r w:rsidDel="00AA0C60">
                <w:delText>Type the transport code, if applicable.</w:delText>
              </w:r>
            </w:del>
          </w:p>
        </w:tc>
      </w:tr>
      <w:tr w:rsidR="00F2232B" w:rsidDel="00AA0C60" w14:paraId="22547A34" w14:textId="6B3C1487" w:rsidTr="00F2232B">
        <w:trPr>
          <w:cantSplit/>
          <w:trHeight w:val="288"/>
          <w:del w:id="2529" w:author="Sayali Dev" w:date="2018-02-02T15:16:00Z"/>
        </w:trPr>
        <w:tc>
          <w:tcPr>
            <w:tcW w:w="2790" w:type="dxa"/>
            <w:vAlign w:val="center"/>
          </w:tcPr>
          <w:p w14:paraId="2EE4ED07" w14:textId="1F54E96E" w:rsidR="00F2232B" w:rsidDel="00AA0C60" w:rsidRDefault="00F2232B" w:rsidP="00F2232B">
            <w:pPr>
              <w:rPr>
                <w:del w:id="2530" w:author="Sayali Dev" w:date="2018-02-02T15:16:00Z"/>
                <w:b/>
              </w:rPr>
            </w:pPr>
            <w:del w:id="2531" w:author="Sayali Dev" w:date="2018-02-02T15:16:00Z">
              <w:r w:rsidDel="00AA0C60">
                <w:rPr>
                  <w:b/>
                </w:rPr>
                <w:delText>Comments</w:delText>
              </w:r>
            </w:del>
          </w:p>
        </w:tc>
        <w:tc>
          <w:tcPr>
            <w:tcW w:w="7020" w:type="dxa"/>
            <w:vAlign w:val="center"/>
          </w:tcPr>
          <w:p w14:paraId="1F65E024" w14:textId="178BDA22" w:rsidR="00F2232B" w:rsidDel="00AA0C60" w:rsidRDefault="00F2232B" w:rsidP="00F2232B">
            <w:pPr>
              <w:rPr>
                <w:del w:id="2532" w:author="Sayali Dev" w:date="2018-02-02T15:16:00Z"/>
              </w:rPr>
            </w:pPr>
            <w:del w:id="2533" w:author="Sayali Dev" w:date="2018-02-02T15:16:00Z">
              <w:r w:rsidDel="00AA0C60">
                <w:delText>Type comments, as needed.</w:delText>
              </w:r>
            </w:del>
          </w:p>
        </w:tc>
      </w:tr>
      <w:tr w:rsidR="00F2232B" w:rsidDel="00AA0C60" w14:paraId="4D9B6AD5" w14:textId="59B89E20" w:rsidTr="00F2232B">
        <w:trPr>
          <w:cantSplit/>
          <w:trHeight w:val="288"/>
          <w:del w:id="2534" w:author="Sayali Dev" w:date="2018-02-02T15:16:00Z"/>
        </w:trPr>
        <w:tc>
          <w:tcPr>
            <w:tcW w:w="2790" w:type="dxa"/>
            <w:vAlign w:val="center"/>
          </w:tcPr>
          <w:p w14:paraId="1DE0EE6A" w14:textId="7AEC7880" w:rsidR="00F2232B" w:rsidDel="00AA0C60" w:rsidRDefault="00F2232B" w:rsidP="00F2232B">
            <w:pPr>
              <w:rPr>
                <w:del w:id="2535" w:author="Sayali Dev" w:date="2018-02-02T15:16:00Z"/>
                <w:b/>
              </w:rPr>
            </w:pPr>
            <w:del w:id="2536" w:author="Sayali Dev" w:date="2018-02-02T15:16:00Z">
              <w:r w:rsidDel="00AA0C60">
                <w:rPr>
                  <w:b/>
                </w:rPr>
                <w:delText>Sender’s Checklist</w:delText>
              </w:r>
            </w:del>
          </w:p>
        </w:tc>
        <w:tc>
          <w:tcPr>
            <w:tcW w:w="7020" w:type="dxa"/>
            <w:vAlign w:val="center"/>
          </w:tcPr>
          <w:p w14:paraId="592723F6" w14:textId="5CD7B145" w:rsidR="00F2232B" w:rsidDel="00AA0C60" w:rsidRDefault="00F2232B" w:rsidP="00F2232B">
            <w:pPr>
              <w:rPr>
                <w:del w:id="2537" w:author="Sayali Dev" w:date="2018-02-02T15:16:00Z"/>
              </w:rPr>
            </w:pPr>
            <w:del w:id="2538" w:author="Sayali Dev" w:date="2018-02-02T15:16:00Z">
              <w:r w:rsidDel="00AA0C60">
                <w:delText>Make sure all the checkboxes are selected and the respective actions have been taken.</w:delText>
              </w:r>
            </w:del>
          </w:p>
        </w:tc>
      </w:tr>
    </w:tbl>
    <w:p w14:paraId="5E5E5EBE" w14:textId="1A970758" w:rsidR="00F2232B" w:rsidDel="00AA0C60" w:rsidRDefault="00F2232B" w:rsidP="00F2232B">
      <w:pPr>
        <w:pStyle w:val="BodyText"/>
        <w:ind w:left="720" w:right="720"/>
        <w:rPr>
          <w:del w:id="2539" w:author="Sayali Dev" w:date="2018-02-02T15:16:00Z"/>
        </w:rPr>
      </w:pPr>
    </w:p>
    <w:p w14:paraId="65659868" w14:textId="1B3AEE52" w:rsidR="00F2232B" w:rsidDel="00AA0C60" w:rsidRDefault="00F2232B" w:rsidP="00E55723">
      <w:pPr>
        <w:pStyle w:val="BodyText"/>
        <w:numPr>
          <w:ilvl w:val="0"/>
          <w:numId w:val="27"/>
        </w:numPr>
        <w:ind w:left="720" w:right="720" w:hanging="360"/>
        <w:rPr>
          <w:del w:id="2540" w:author="Sayali Dev" w:date="2018-02-02T15:16:00Z"/>
        </w:rPr>
      </w:pPr>
      <w:del w:id="2541" w:author="Sayali Dev" w:date="2018-02-02T15:16:00Z">
        <w:r w:rsidRPr="00D16090" w:rsidDel="00AA0C60">
          <w:delText xml:space="preserve">To add </w:delText>
        </w:r>
        <w:r w:rsidDel="00AA0C60">
          <w:delText xml:space="preserve">an </w:delText>
        </w:r>
        <w:r w:rsidRPr="00D16090" w:rsidDel="00AA0C60">
          <w:delText xml:space="preserve">event </w:delText>
        </w:r>
        <w:r w:rsidDel="00AA0C60">
          <w:delText xml:space="preserve">to this shipment, </w:delText>
        </w:r>
        <w:r w:rsidRPr="00D16090" w:rsidDel="00AA0C60">
          <w:delText xml:space="preserve">click the </w:delText>
        </w:r>
        <w:r w:rsidRPr="00A04E89" w:rsidDel="00AA0C60">
          <w:rPr>
            <w:b/>
          </w:rPr>
          <w:delText>Manage Events</w:delText>
        </w:r>
        <w:r w:rsidRPr="00D16090" w:rsidDel="00AA0C60">
          <w:delText xml:space="preserve"> link</w:delText>
        </w:r>
        <w:r w:rsidDel="00AA0C60">
          <w:delText xml:space="preserve">. </w:delText>
        </w:r>
        <w:r w:rsidDel="00AA0C60">
          <w:rPr>
            <w:lang w:val="en-US"/>
          </w:rPr>
          <w:br/>
          <w:delText xml:space="preserve">The </w:delText>
        </w:r>
        <w:r w:rsidRPr="00732542" w:rsidDel="00AA0C60">
          <w:rPr>
            <w:b/>
            <w:lang w:val="en-US"/>
          </w:rPr>
          <w:delText>Manage Events</w:delText>
        </w:r>
        <w:r w:rsidDel="00AA0C60">
          <w:rPr>
            <w:lang w:val="en-US"/>
          </w:rPr>
          <w:delText xml:space="preserve"> window appears.</w:delText>
        </w:r>
        <w:r w:rsidDel="00AA0C60">
          <w:rPr>
            <w:lang w:val="en-US"/>
          </w:rPr>
          <w:br/>
        </w:r>
        <w:r w:rsidRPr="00732542" w:rsidDel="00AA0C60">
          <w:rPr>
            <w:b/>
            <w:lang w:val="en-US"/>
          </w:rPr>
          <w:delText>Note:</w:delText>
        </w:r>
        <w:r w:rsidDel="00AA0C60">
          <w:rPr>
            <w:lang w:val="en-US"/>
          </w:rPr>
          <w:delText xml:space="preserve"> </w:delText>
        </w:r>
        <w:r w:rsidDel="00AA0C60">
          <w:delText xml:space="preserve">For more information about how to add an event, see </w:delText>
        </w:r>
        <w:r w:rsidR="00DD1C64" w:rsidDel="00AA0C60">
          <w:fldChar w:fldCharType="begin"/>
        </w:r>
        <w:r w:rsidR="00DD1C64" w:rsidDel="00AA0C60">
          <w:delInstrText xml:space="preserve"> HYPERLINK \l "ManagingEvents" </w:delInstrText>
        </w:r>
        <w:r w:rsidR="00DD1C64" w:rsidDel="00AA0C60">
          <w:fldChar w:fldCharType="separate"/>
        </w:r>
        <w:r w:rsidDel="00AA0C60">
          <w:rPr>
            <w:rStyle w:val="Hyperlink"/>
            <w:b/>
          </w:rPr>
          <w:delText>Managing</w:delText>
        </w:r>
        <w:r w:rsidRPr="00A04E89" w:rsidDel="00AA0C60">
          <w:rPr>
            <w:rStyle w:val="Hyperlink"/>
            <w:b/>
          </w:rPr>
          <w:delText xml:space="preserve"> Events</w:delText>
        </w:r>
        <w:r w:rsidR="00DD1C64" w:rsidDel="00AA0C60">
          <w:rPr>
            <w:rStyle w:val="Hyperlink"/>
            <w:b/>
          </w:rPr>
          <w:fldChar w:fldCharType="end"/>
        </w:r>
        <w:r w:rsidRPr="00B94701" w:rsidDel="00AA0C60">
          <w:delText>.</w:delText>
        </w:r>
      </w:del>
    </w:p>
    <w:p w14:paraId="0594B184" w14:textId="3ED590C9" w:rsidR="00F2232B" w:rsidRPr="00A04E89" w:rsidDel="00AA0C60" w:rsidRDefault="00F2232B" w:rsidP="00F2232B">
      <w:pPr>
        <w:pStyle w:val="BodyText"/>
        <w:ind w:left="720" w:right="720" w:hanging="360"/>
        <w:rPr>
          <w:del w:id="2542" w:author="Sayali Dev" w:date="2018-02-02T15:16:00Z"/>
        </w:rPr>
      </w:pPr>
    </w:p>
    <w:p w14:paraId="346ABF5D" w14:textId="356FB138" w:rsidR="00F2232B" w:rsidDel="00AA0C60" w:rsidRDefault="00F2232B" w:rsidP="00E55723">
      <w:pPr>
        <w:pStyle w:val="BodyText"/>
        <w:numPr>
          <w:ilvl w:val="0"/>
          <w:numId w:val="27"/>
        </w:numPr>
        <w:ind w:left="720" w:right="720" w:hanging="360"/>
        <w:rPr>
          <w:del w:id="2543" w:author="Sayali Dev" w:date="2018-02-02T15:16:00Z"/>
        </w:rPr>
      </w:pPr>
      <w:del w:id="2544" w:author="Sayali Dev" w:date="2018-02-02T15:16:00Z">
        <w:r w:rsidRPr="00A04E89" w:rsidDel="00AA0C60">
          <w:delText xml:space="preserve">To attach </w:delText>
        </w:r>
        <w:r w:rsidDel="00AA0C60">
          <w:delText xml:space="preserve">a </w:delText>
        </w:r>
        <w:r w:rsidRPr="00A04E89" w:rsidDel="00AA0C60">
          <w:delText xml:space="preserve">file to this shipment, click </w:delText>
        </w:r>
        <w:r w:rsidDel="00AA0C60">
          <w:delText xml:space="preserve">the </w:delText>
        </w:r>
        <w:r w:rsidDel="00AA0C60">
          <w:rPr>
            <w:b/>
            <w:lang w:val="en-US"/>
          </w:rPr>
          <w:delText>Add Attachment</w:delText>
        </w:r>
        <w:r w:rsidRPr="00A04E89" w:rsidDel="00AA0C60">
          <w:delText xml:space="preserve"> link</w:delText>
        </w:r>
        <w:r w:rsidDel="00AA0C60">
          <w:delText xml:space="preserve">. </w:delText>
        </w:r>
        <w:r w:rsidDel="00AA0C60">
          <w:rPr>
            <w:lang w:val="en-US"/>
          </w:rPr>
          <w:br/>
          <w:delText xml:space="preserve">The </w:delText>
        </w:r>
        <w:r w:rsidRPr="00732542" w:rsidDel="00AA0C60">
          <w:rPr>
            <w:b/>
            <w:lang w:val="en-US"/>
          </w:rPr>
          <w:delText xml:space="preserve">Manage </w:delText>
        </w:r>
        <w:r w:rsidDel="00AA0C60">
          <w:rPr>
            <w:b/>
            <w:lang w:val="en-US"/>
          </w:rPr>
          <w:delText>Attachments</w:delText>
        </w:r>
        <w:r w:rsidDel="00AA0C60">
          <w:rPr>
            <w:lang w:val="en-US"/>
          </w:rPr>
          <w:delText xml:space="preserve"> window appears.</w:delText>
        </w:r>
        <w:r w:rsidDel="00AA0C60">
          <w:rPr>
            <w:lang w:val="en-US"/>
          </w:rPr>
          <w:br/>
        </w:r>
        <w:r w:rsidRPr="00732542" w:rsidDel="00AA0C60">
          <w:rPr>
            <w:b/>
            <w:lang w:val="en-US"/>
          </w:rPr>
          <w:delText>Note:</w:delText>
        </w:r>
        <w:r w:rsidDel="00AA0C60">
          <w:rPr>
            <w:lang w:val="en-US"/>
          </w:rPr>
          <w:delText xml:space="preserve"> </w:delText>
        </w:r>
        <w:r w:rsidDel="00AA0C60">
          <w:delText xml:space="preserve">For more information about how to attach a file, see </w:delText>
        </w:r>
        <w:r w:rsidR="00DD1C64" w:rsidDel="00AA0C60">
          <w:fldChar w:fldCharType="begin"/>
        </w:r>
        <w:r w:rsidR="00DD1C64" w:rsidDel="00AA0C60">
          <w:delInstrText xml:space="preserve"> HYPERLINK \l "CommonFileUpload" </w:delInstrText>
        </w:r>
        <w:r w:rsidR="00DD1C64" w:rsidDel="00AA0C60">
          <w:fldChar w:fldCharType="separate"/>
        </w:r>
        <w:r w:rsidRPr="00A04E89" w:rsidDel="00AA0C60">
          <w:rPr>
            <w:rStyle w:val="Hyperlink"/>
            <w:b/>
          </w:rPr>
          <w:delText>Common File Upload</w:delText>
        </w:r>
        <w:r w:rsidR="00DD1C64" w:rsidDel="00AA0C60">
          <w:rPr>
            <w:rStyle w:val="Hyperlink"/>
            <w:b/>
          </w:rPr>
          <w:fldChar w:fldCharType="end"/>
        </w:r>
        <w:r w:rsidDel="00AA0C60">
          <w:delText>.</w:delText>
        </w:r>
        <w:r w:rsidDel="00AA0C60">
          <w:br/>
        </w:r>
      </w:del>
    </w:p>
    <w:p w14:paraId="7E3C2547" w14:textId="1D30533F" w:rsidR="00F2232B" w:rsidDel="00AA0C60" w:rsidRDefault="00F2232B" w:rsidP="00E55723">
      <w:pPr>
        <w:pStyle w:val="BodyText"/>
        <w:numPr>
          <w:ilvl w:val="0"/>
          <w:numId w:val="27"/>
        </w:numPr>
        <w:ind w:left="720" w:right="720" w:hanging="360"/>
        <w:rPr>
          <w:del w:id="2545" w:author="Sayali Dev" w:date="2018-02-02T15:16:00Z"/>
        </w:rPr>
      </w:pPr>
      <w:del w:id="2546" w:author="Sayali Dev" w:date="2018-02-02T15:16:00Z">
        <w:r w:rsidRPr="00AA26F9" w:rsidDel="00AA0C60">
          <w:delText xml:space="preserve">Click </w:delText>
        </w:r>
        <w:r w:rsidDel="00AA0C60">
          <w:rPr>
            <w:b/>
            <w:lang w:val="en-US"/>
          </w:rPr>
          <w:delText>SUBMIT</w:delText>
        </w:r>
        <w:r w:rsidRPr="00AA26F9" w:rsidDel="00AA0C60">
          <w:delText xml:space="preserve">. </w:delText>
        </w:r>
      </w:del>
    </w:p>
    <w:p w14:paraId="646F1478" w14:textId="52AD8537" w:rsidR="00F2232B" w:rsidDel="00AA0C60" w:rsidRDefault="00F2232B" w:rsidP="00F2232B">
      <w:pPr>
        <w:pStyle w:val="BodyText"/>
        <w:ind w:left="720" w:right="720"/>
        <w:rPr>
          <w:del w:id="2547" w:author="Sayali Dev" w:date="2018-02-02T15:16:00Z"/>
          <w:lang w:val="en-US"/>
        </w:rPr>
      </w:pPr>
      <w:del w:id="2548" w:author="Sayali Dev" w:date="2018-02-02T15:16:00Z">
        <w:r w:rsidDel="00AA0C60">
          <w:rPr>
            <w:lang w:val="en-US"/>
          </w:rPr>
          <w:delText xml:space="preserve">The shipment status </w:delText>
        </w:r>
        <w:r w:rsidRPr="001816FA" w:rsidDel="00AA0C60">
          <w:rPr>
            <w:lang w:val="en-US"/>
          </w:rPr>
          <w:delText xml:space="preserve">and the status for all </w:delText>
        </w:r>
        <w:r w:rsidDel="00AA0C60">
          <w:rPr>
            <w:lang w:val="en-US"/>
          </w:rPr>
          <w:delText>biospecimen</w:delText>
        </w:r>
        <w:r w:rsidRPr="001816FA" w:rsidDel="00AA0C60">
          <w:rPr>
            <w:lang w:val="en-US"/>
          </w:rPr>
          <w:delText xml:space="preserve">s in the shipment cart </w:delText>
        </w:r>
        <w:r w:rsidDel="00AA0C60">
          <w:rPr>
            <w:lang w:val="en-US"/>
          </w:rPr>
          <w:delText>appears as</w:delText>
        </w:r>
        <w:r w:rsidRPr="00291408" w:rsidDel="00AA0C60">
          <w:delText xml:space="preserve"> </w:delText>
        </w:r>
        <w:r w:rsidRPr="00236AAC" w:rsidDel="00AA0C60">
          <w:rPr>
            <w:b/>
          </w:rPr>
          <w:delText>In Transit</w:delText>
        </w:r>
        <w:r w:rsidDel="00AA0C60">
          <w:rPr>
            <w:lang w:val="en-US"/>
          </w:rPr>
          <w:delText xml:space="preserve"> on the </w:delText>
        </w:r>
        <w:r w:rsidRPr="001816FA" w:rsidDel="00AA0C60">
          <w:rPr>
            <w:b/>
            <w:lang w:val="en-US"/>
          </w:rPr>
          <w:delText>View Shipment</w:delText>
        </w:r>
        <w:r w:rsidDel="00AA0C60">
          <w:rPr>
            <w:lang w:val="en-US"/>
          </w:rPr>
          <w:delText xml:space="preserve"> page.</w:delText>
        </w:r>
      </w:del>
    </w:p>
    <w:p w14:paraId="14712D38" w14:textId="65DC5EB4" w:rsidR="00F2232B" w:rsidDel="00AA0C60" w:rsidRDefault="00F2232B" w:rsidP="00F2232B">
      <w:pPr>
        <w:pStyle w:val="BodyText"/>
        <w:ind w:left="720" w:right="720"/>
        <w:rPr>
          <w:del w:id="2549" w:author="Sayali Dev" w:date="2018-02-02T15:16:00Z"/>
          <w:lang w:val="en-US"/>
        </w:rPr>
      </w:pPr>
    </w:p>
    <w:p w14:paraId="54E066DA" w14:textId="4DB18566" w:rsidR="00F2232B" w:rsidRPr="00AA26F9" w:rsidDel="0082508D" w:rsidRDefault="00F2232B" w:rsidP="00F2232B">
      <w:pPr>
        <w:pStyle w:val="Heading3"/>
        <w:rPr>
          <w:del w:id="2550" w:author="Sayali Dev" w:date="2018-02-02T15:23:00Z"/>
        </w:rPr>
      </w:pPr>
      <w:del w:id="2551" w:author="Sayali Dev" w:date="2018-02-02T15:23:00Z">
        <w:r w:rsidDel="0082508D">
          <w:rPr>
            <w:lang w:val="en-US"/>
          </w:rPr>
          <w:br w:type="page"/>
        </w:r>
        <w:bookmarkStart w:id="2552" w:name="_Toc300125734"/>
        <w:bookmarkStart w:id="2553" w:name="_Toc452993615"/>
        <w:r w:rsidRPr="00AA26F9" w:rsidDel="0082508D">
          <w:delText xml:space="preserve">Receiving </w:delText>
        </w:r>
        <w:r w:rsidDel="0082508D">
          <w:delText>a Biospecimen</w:delText>
        </w:r>
        <w:r w:rsidDel="0082508D">
          <w:rPr>
            <w:lang w:val="en-US"/>
          </w:rPr>
          <w:delText>s</w:delText>
        </w:r>
        <w:r w:rsidDel="0082508D">
          <w:delText xml:space="preserve"> </w:delText>
        </w:r>
        <w:r w:rsidRPr="00AA26F9" w:rsidDel="0082508D">
          <w:delText>Shipment</w:delText>
        </w:r>
        <w:bookmarkEnd w:id="2552"/>
        <w:bookmarkEnd w:id="2553"/>
      </w:del>
    </w:p>
    <w:p w14:paraId="3FD6AB29" w14:textId="77777777" w:rsidR="00F2232B" w:rsidRPr="00AA26F9" w:rsidDel="0082508D" w:rsidRDefault="00F2232B" w:rsidP="00F2232B">
      <w:pPr>
        <w:rPr>
          <w:del w:id="2554" w:author="Sayali Dev" w:date="2018-02-02T15:23:00Z"/>
        </w:rPr>
      </w:pPr>
    </w:p>
    <w:p w14:paraId="2971284D" w14:textId="520CC81F" w:rsidR="00F2232B" w:rsidRPr="00AA0C60" w:rsidDel="00AA0C60" w:rsidRDefault="00F2232B">
      <w:pPr>
        <w:pStyle w:val="BodyText"/>
        <w:rPr>
          <w:del w:id="2555" w:author="Sayali Dev" w:date="2018-02-02T15:17:00Z"/>
          <w:lang w:val="en-US"/>
          <w:rPrChange w:id="2556" w:author="Sayali Dev" w:date="2018-02-02T15:17:00Z">
            <w:rPr>
              <w:del w:id="2557" w:author="Sayali Dev" w:date="2018-02-02T15:17:00Z"/>
            </w:rPr>
          </w:rPrChange>
        </w:rPr>
      </w:pPr>
      <w:r w:rsidRPr="00917A04">
        <w:rPr>
          <w:b/>
        </w:rPr>
        <w:t>Note:</w:t>
      </w:r>
      <w:r>
        <w:t xml:space="preserve"> </w:t>
      </w:r>
      <w:ins w:id="2558" w:author="Sayali Dev" w:date="2018-02-02T15:17:00Z">
        <w:r w:rsidR="00AA0C60">
          <w:rPr>
            <w:lang w:val="en-US"/>
          </w:rPr>
          <w:t xml:space="preserve">The shipments </w:t>
        </w:r>
      </w:ins>
    </w:p>
    <w:p w14:paraId="7523D4BB" w14:textId="4F50E77D" w:rsidR="00F2232B" w:rsidDel="00AA0C60" w:rsidRDefault="00F2232B">
      <w:pPr>
        <w:pStyle w:val="BodyText"/>
        <w:rPr>
          <w:del w:id="2559" w:author="Sayali Dev" w:date="2018-02-02T15:17:00Z"/>
        </w:rPr>
        <w:pPrChange w:id="2560" w:author="Sayali Dev" w:date="2018-02-02T15:17:00Z">
          <w:pPr>
            <w:pStyle w:val="BodyText"/>
            <w:numPr>
              <w:numId w:val="86"/>
            </w:numPr>
            <w:ind w:left="720" w:hanging="360"/>
          </w:pPr>
        </w:pPrChange>
      </w:pPr>
      <w:del w:id="2561" w:author="Sayali Dev" w:date="2018-02-02T15:17:00Z">
        <w:r w:rsidDel="00AA0C60">
          <w:delText>Only a Biobank user can receive a biospecimen</w:delText>
        </w:r>
        <w:r w:rsidDel="00AA0C60">
          <w:rPr>
            <w:lang w:val="en-US"/>
          </w:rPr>
          <w:delText>s</w:delText>
        </w:r>
        <w:r w:rsidDel="00AA0C60">
          <w:delText xml:space="preserve"> shipment.</w:delText>
        </w:r>
      </w:del>
    </w:p>
    <w:p w14:paraId="7AA50410" w14:textId="3C091392" w:rsidR="00F2232B" w:rsidRPr="00AA26F9" w:rsidRDefault="00F2232B">
      <w:pPr>
        <w:pStyle w:val="BodyText"/>
        <w:pPrChange w:id="2562" w:author="Sayali Dev" w:date="2018-02-02T15:17:00Z">
          <w:pPr>
            <w:pStyle w:val="BodyText"/>
            <w:numPr>
              <w:numId w:val="86"/>
            </w:numPr>
            <w:ind w:left="720" w:hanging="360"/>
          </w:pPr>
        </w:pPrChange>
      </w:pPr>
      <w:del w:id="2563" w:author="Sayali Dev" w:date="2018-02-02T15:17:00Z">
        <w:r w:rsidDel="00AA0C60">
          <w:delText>The shipment must hav</w:delText>
        </w:r>
      </w:del>
      <w:ins w:id="2564" w:author="Sayali Dev" w:date="2018-02-02T15:17:00Z">
        <w:r w:rsidR="00AA0C60">
          <w:rPr>
            <w:lang w:val="en-US"/>
          </w:rPr>
          <w:t>with</w:t>
        </w:r>
      </w:ins>
      <w:del w:id="2565" w:author="Sayali Dev" w:date="2018-02-02T15:17:00Z">
        <w:r w:rsidDel="00AA0C60">
          <w:delText>e the</w:delText>
        </w:r>
      </w:del>
      <w:r>
        <w:t xml:space="preserve"> </w:t>
      </w:r>
      <w:r w:rsidRPr="009C5A5C">
        <w:rPr>
          <w:b/>
        </w:rPr>
        <w:t>In Transit</w:t>
      </w:r>
      <w:r>
        <w:rPr>
          <w:b/>
        </w:rPr>
        <w:t xml:space="preserve"> </w:t>
      </w:r>
      <w:r w:rsidRPr="00BF00A9">
        <w:t>status</w:t>
      </w:r>
      <w:ins w:id="2566" w:author="Sayali Dev" w:date="2018-02-02T15:17:00Z">
        <w:r w:rsidR="00AA0C60">
          <w:rPr>
            <w:lang w:val="en-US"/>
          </w:rPr>
          <w:t xml:space="preserve"> can be </w:t>
        </w:r>
      </w:ins>
      <w:ins w:id="2567" w:author="Sayali Dev" w:date="2018-02-02T15:18:00Z">
        <w:r w:rsidR="00AA0C60">
          <w:rPr>
            <w:lang w:val="en-US"/>
          </w:rPr>
          <w:t>received</w:t>
        </w:r>
      </w:ins>
      <w:ins w:id="2568" w:author="Sayali Dev" w:date="2018-02-02T15:17:00Z">
        <w:r w:rsidR="00AA0C60">
          <w:rPr>
            <w:lang w:val="en-US"/>
          </w:rPr>
          <w:t>:</w:t>
        </w:r>
      </w:ins>
      <w:del w:id="2569" w:author="Sayali Dev" w:date="2018-02-02T15:17:00Z">
        <w:r w:rsidDel="00AA0C60">
          <w:delText>.</w:delText>
        </w:r>
      </w:del>
    </w:p>
    <w:p w14:paraId="2799DD04" w14:textId="77777777" w:rsidR="00F2232B" w:rsidRDefault="00F2232B" w:rsidP="00F2232B">
      <w:pPr>
        <w:pStyle w:val="BodyText"/>
      </w:pPr>
    </w:p>
    <w:p w14:paraId="54C09807" w14:textId="77777777" w:rsidR="00F2232B" w:rsidRDefault="00F2232B" w:rsidP="00F2232B">
      <w:pPr>
        <w:pStyle w:val="BodyText"/>
      </w:pPr>
      <w:r>
        <w:t>To receive a biospecimen</w:t>
      </w:r>
      <w:r>
        <w:rPr>
          <w:lang w:val="en-US"/>
        </w:rPr>
        <w:t>s</w:t>
      </w:r>
      <w:r>
        <w:t xml:space="preserve"> shipment:</w:t>
      </w:r>
    </w:p>
    <w:p w14:paraId="7B951982" w14:textId="77777777" w:rsidR="00F2232B" w:rsidRPr="00AA26F9" w:rsidRDefault="00F2232B" w:rsidP="00F2232B">
      <w:pPr>
        <w:pStyle w:val="BodyText"/>
      </w:pPr>
    </w:p>
    <w:p w14:paraId="22008FAF" w14:textId="1982A057" w:rsidR="00F2232B" w:rsidRDefault="00F2232B" w:rsidP="00E55723">
      <w:pPr>
        <w:numPr>
          <w:ilvl w:val="0"/>
          <w:numId w:val="87"/>
        </w:numPr>
      </w:pPr>
      <w:del w:id="2570" w:author="Sayali Dev" w:date="2018-01-31T17:54:00Z">
        <w:r w:rsidDel="009A119E">
          <w:delText>Log on</w:delText>
        </w:r>
      </w:del>
      <w:ins w:id="2571" w:author="Sayali Dev" w:date="2018-01-31T17:54:00Z">
        <w:r w:rsidR="009A119E">
          <w:t>Log in</w:t>
        </w:r>
      </w:ins>
      <w:r>
        <w:t xml:space="preserve"> to the application using your </w:t>
      </w:r>
      <w:del w:id="2572" w:author="Sayali Dev" w:date="2018-01-31T17:55:00Z">
        <w:r w:rsidDel="00A62626">
          <w:delText>logon</w:delText>
        </w:r>
      </w:del>
      <w:ins w:id="2573" w:author="Sayali Dev" w:date="2018-01-31T17:55:00Z">
        <w:r w:rsidR="00A62626">
          <w:t>log in</w:t>
        </w:r>
      </w:ins>
      <w:r>
        <w:t xml:space="preserve"> credentials. </w:t>
      </w:r>
    </w:p>
    <w:p w14:paraId="0A94DF01" w14:textId="77777777" w:rsidR="00F2232B" w:rsidRDefault="00F2232B" w:rsidP="00F2232B">
      <w:pPr>
        <w:ind w:left="720"/>
      </w:pPr>
      <w:r>
        <w:t xml:space="preserve">The home page appears. </w:t>
      </w:r>
    </w:p>
    <w:p w14:paraId="0C3BE635" w14:textId="77777777" w:rsidR="00F2232B" w:rsidRDefault="00F2232B" w:rsidP="00F2232B">
      <w:pPr>
        <w:ind w:left="720"/>
      </w:pPr>
    </w:p>
    <w:p w14:paraId="70FB459C" w14:textId="77777777" w:rsidR="00F2232B" w:rsidRDefault="00F2232B" w:rsidP="00E55723">
      <w:pPr>
        <w:numPr>
          <w:ilvl w:val="0"/>
          <w:numId w:val="87"/>
        </w:numPr>
      </w:pPr>
      <w:r>
        <w:t xml:space="preserve">Point to the arrow of the </w:t>
      </w:r>
      <w:r w:rsidRPr="00F2157D">
        <w:rPr>
          <w:b/>
        </w:rPr>
        <w:t>BMS</w:t>
      </w:r>
      <w:r>
        <w:t xml:space="preserve"> tab, and then click </w:t>
      </w:r>
      <w:r w:rsidRPr="00FF2F16">
        <w:rPr>
          <w:b/>
        </w:rPr>
        <w:t>Shipments</w:t>
      </w:r>
      <w:r w:rsidRPr="00FF2F16">
        <w:t xml:space="preserve">. </w:t>
      </w:r>
    </w:p>
    <w:p w14:paraId="72AA6103" w14:textId="77777777" w:rsidR="00F2232B" w:rsidRDefault="00F2232B" w:rsidP="00F2232B">
      <w:pPr>
        <w:pStyle w:val="BodyText"/>
        <w:ind w:left="720" w:right="720"/>
      </w:pPr>
      <w:r>
        <w:t xml:space="preserve">The </w:t>
      </w:r>
      <w:r>
        <w:rPr>
          <w:b/>
          <w:lang w:val="en-US"/>
        </w:rPr>
        <w:t>S</w:t>
      </w:r>
      <w:r w:rsidRPr="00740138">
        <w:rPr>
          <w:b/>
        </w:rPr>
        <w:t xml:space="preserve">hipment </w:t>
      </w:r>
      <w:r>
        <w:rPr>
          <w:b/>
          <w:lang w:val="en-US"/>
        </w:rPr>
        <w:t>S</w:t>
      </w:r>
      <w:r w:rsidRPr="00740138">
        <w:rPr>
          <w:b/>
        </w:rPr>
        <w:t>earch</w:t>
      </w:r>
      <w:r>
        <w:t xml:space="preserve"> page appears.</w:t>
      </w:r>
    </w:p>
    <w:p w14:paraId="0D58AD4C" w14:textId="77777777" w:rsidR="00F2232B" w:rsidRDefault="00F2232B" w:rsidP="00F2232B">
      <w:pPr>
        <w:pStyle w:val="BodyText"/>
        <w:ind w:left="720" w:right="720"/>
      </w:pPr>
    </w:p>
    <w:p w14:paraId="1DFD042B" w14:textId="77777777" w:rsidR="00F2232B" w:rsidRPr="00FF2F16" w:rsidRDefault="00F2232B" w:rsidP="00E55723">
      <w:pPr>
        <w:numPr>
          <w:ilvl w:val="0"/>
          <w:numId w:val="87"/>
        </w:numPr>
      </w:pPr>
      <w:r w:rsidRPr="00FF2F16">
        <w:t xml:space="preserve">Click </w:t>
      </w:r>
      <w:r w:rsidRPr="0064347F">
        <w:rPr>
          <w:b/>
        </w:rPr>
        <w:t>SEARCH</w:t>
      </w:r>
      <w:r w:rsidRPr="00FF2F16">
        <w:t xml:space="preserve">. </w:t>
      </w:r>
    </w:p>
    <w:p w14:paraId="0E95AB02" w14:textId="77777777" w:rsidR="00F2232B" w:rsidRPr="0064347F" w:rsidRDefault="00F2232B" w:rsidP="00F2232B">
      <w:pPr>
        <w:pStyle w:val="BodyText"/>
        <w:ind w:left="720"/>
      </w:pPr>
      <w:r w:rsidRPr="0064347F">
        <w:t>The shipment search page displays a list of shipments</w:t>
      </w:r>
      <w:r w:rsidRPr="004D6323">
        <w:t xml:space="preserve"> that are accessible based on your login location</w:t>
      </w:r>
      <w:r w:rsidRPr="0064347F">
        <w:t xml:space="preserve">. </w:t>
      </w:r>
    </w:p>
    <w:p w14:paraId="1ECE26D9" w14:textId="77777777" w:rsidR="00F2232B" w:rsidRPr="0064347F" w:rsidRDefault="00F2232B" w:rsidP="00F2232B">
      <w:pPr>
        <w:pStyle w:val="BodyText"/>
        <w:ind w:left="720"/>
      </w:pPr>
    </w:p>
    <w:p w14:paraId="65B5125F" w14:textId="77777777" w:rsidR="00F2232B" w:rsidRPr="0064347F" w:rsidRDefault="00F2232B" w:rsidP="00E55723">
      <w:pPr>
        <w:pStyle w:val="BodyText"/>
        <w:numPr>
          <w:ilvl w:val="0"/>
          <w:numId w:val="87"/>
        </w:numPr>
      </w:pPr>
      <w:r w:rsidRPr="0064347F">
        <w:t xml:space="preserve">Click </w:t>
      </w:r>
      <w:r>
        <w:t xml:space="preserve">the row of the shipment that you want to receive. </w:t>
      </w:r>
    </w:p>
    <w:p w14:paraId="6E8EA18C" w14:textId="77777777" w:rsidR="00F2232B" w:rsidRDefault="00F2232B" w:rsidP="00F2232B">
      <w:pPr>
        <w:pStyle w:val="BodyText"/>
        <w:ind w:left="720" w:right="720"/>
      </w:pPr>
      <w:r w:rsidRPr="0064347F">
        <w:t xml:space="preserve">The </w:t>
      </w:r>
      <w:r w:rsidRPr="0064347F">
        <w:rPr>
          <w:b/>
        </w:rPr>
        <w:t>View Shipment</w:t>
      </w:r>
      <w:r w:rsidRPr="0064347F">
        <w:t xml:space="preserve"> page appears.</w:t>
      </w:r>
    </w:p>
    <w:p w14:paraId="70D86C4C" w14:textId="77777777" w:rsidR="00F2232B" w:rsidRDefault="00F2232B" w:rsidP="00F2232B">
      <w:pPr>
        <w:pStyle w:val="BodyText"/>
        <w:ind w:left="720" w:right="720"/>
      </w:pPr>
    </w:p>
    <w:p w14:paraId="39BF83F0" w14:textId="77777777" w:rsidR="00F2232B" w:rsidRDefault="00F2232B" w:rsidP="00E55723">
      <w:pPr>
        <w:pStyle w:val="BodyText"/>
        <w:numPr>
          <w:ilvl w:val="0"/>
          <w:numId w:val="87"/>
        </w:numPr>
        <w:ind w:right="360"/>
      </w:pPr>
      <w:r w:rsidRPr="00AA26F9">
        <w:t xml:space="preserve">Click </w:t>
      </w:r>
      <w:r w:rsidRPr="00AA26F9">
        <w:rPr>
          <w:b/>
          <w:caps/>
        </w:rPr>
        <w:t>Receive</w:t>
      </w:r>
      <w:r w:rsidRPr="00AA26F9">
        <w:t xml:space="preserve">. </w:t>
      </w:r>
      <w:r>
        <w:br/>
      </w:r>
      <w:r w:rsidRPr="00AA26F9">
        <w:t xml:space="preserve">The </w:t>
      </w:r>
      <w:r w:rsidRPr="002B35C1">
        <w:rPr>
          <w:b/>
        </w:rPr>
        <w:t>Receive Shipment</w:t>
      </w:r>
      <w:r>
        <w:t xml:space="preserve"> page appears</w:t>
      </w:r>
      <w:r w:rsidRPr="00AA26F9">
        <w:t>.</w:t>
      </w:r>
    </w:p>
    <w:p w14:paraId="0335706C" w14:textId="77777777" w:rsidR="00F2232B" w:rsidRDefault="00F2232B" w:rsidP="00F2232B">
      <w:pPr>
        <w:pStyle w:val="BodyText"/>
        <w:ind w:left="720"/>
      </w:pPr>
      <w:r>
        <w:br/>
      </w:r>
      <w:r w:rsidRPr="003A75EF">
        <w:rPr>
          <w:noProof/>
          <w:lang w:val="en-US" w:eastAsia="en-US"/>
        </w:rPr>
        <w:drawing>
          <wp:inline distT="0" distB="0" distL="0" distR="0" wp14:anchorId="33D4B571" wp14:editId="02417F2E">
            <wp:extent cx="5933537" cy="3931920"/>
            <wp:effectExtent l="19050" t="19050" r="10160" b="1143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6632" cy="3940598"/>
                    </a:xfrm>
                    <a:prstGeom prst="rect">
                      <a:avLst/>
                    </a:prstGeom>
                    <a:noFill/>
                    <a:ln w="3175">
                      <a:solidFill>
                        <a:schemeClr val="tx1"/>
                      </a:solidFill>
                    </a:ln>
                  </pic:spPr>
                </pic:pic>
              </a:graphicData>
            </a:graphic>
          </wp:inline>
        </w:drawing>
      </w:r>
    </w:p>
    <w:p w14:paraId="342697BB" w14:textId="77777777" w:rsidR="00F2232B" w:rsidRDefault="00F2232B" w:rsidP="00F2232B">
      <w:pPr>
        <w:pStyle w:val="Figure"/>
        <w:tabs>
          <w:tab w:val="clear" w:pos="1710"/>
          <w:tab w:val="num" w:pos="1800"/>
        </w:tabs>
        <w:ind w:left="1152" w:hanging="432"/>
      </w:pPr>
      <w:r>
        <w:t>Receive Shipment page</w:t>
      </w:r>
    </w:p>
    <w:p w14:paraId="4797B920" w14:textId="77777777" w:rsidR="00F2232B" w:rsidRDefault="00F2232B" w:rsidP="00F2232B">
      <w:pPr>
        <w:ind w:left="720"/>
      </w:pPr>
      <w:r>
        <w:br w:type="page"/>
      </w:r>
    </w:p>
    <w:p w14:paraId="22A5E974" w14:textId="77777777" w:rsidR="00F2232B" w:rsidRDefault="00F2232B" w:rsidP="00E55723">
      <w:pPr>
        <w:pStyle w:val="BodyText"/>
        <w:numPr>
          <w:ilvl w:val="0"/>
          <w:numId w:val="87"/>
        </w:numPr>
        <w:ind w:right="540"/>
      </w:pPr>
      <w:r>
        <w:lastRenderedPageBreak/>
        <w:t xml:space="preserve">In the </w:t>
      </w:r>
      <w:r>
        <w:rPr>
          <w:b/>
        </w:rPr>
        <w:t>Receive</w:t>
      </w:r>
      <w:r w:rsidRPr="00350C7C">
        <w:rPr>
          <w:b/>
        </w:rPr>
        <w:t xml:space="preserve"> Shipment Details</w:t>
      </w:r>
      <w:r>
        <w:t xml:space="preserve"> area, enter appropriate information in each field. </w:t>
      </w:r>
      <w:r>
        <w:rPr>
          <w:lang w:val="en-US"/>
        </w:rPr>
        <w:t>F</w:t>
      </w:r>
      <w:r>
        <w:t xml:space="preserve">ollowing table lists each field and its description. </w:t>
      </w:r>
    </w:p>
    <w:p w14:paraId="51F9BF09" w14:textId="77777777" w:rsidR="00F2232B" w:rsidRDefault="00F2232B" w:rsidP="00F2232B">
      <w:pPr>
        <w:pStyle w:val="BodyText"/>
        <w:ind w:left="720" w:right="540"/>
      </w:pPr>
      <w:r w:rsidRPr="00F9591B">
        <w:rPr>
          <w:b/>
        </w:rPr>
        <w:t>Note:</w:t>
      </w:r>
      <w:r w:rsidRPr="00F9591B">
        <w:t xml:space="preserve"> Fields that are marked with the red asterisk (</w:t>
      </w:r>
      <w:r w:rsidRPr="00F9591B">
        <w:rPr>
          <w:color w:val="FF0000"/>
        </w:rPr>
        <w:t>*</w:t>
      </w:r>
      <w:r w:rsidRPr="00F9591B">
        <w:t>) are ma</w:t>
      </w:r>
      <w:r>
        <w:t>n</w:t>
      </w:r>
      <w:r w:rsidRPr="00F9591B">
        <w:t>datory</w:t>
      </w:r>
      <w:r>
        <w:t>.</w:t>
      </w:r>
    </w:p>
    <w:p w14:paraId="7522A970" w14:textId="77777777" w:rsidR="00F2232B" w:rsidRDefault="00F2232B" w:rsidP="00F2232B">
      <w:pPr>
        <w:pStyle w:val="BodyText"/>
        <w:ind w:left="720" w:right="540"/>
      </w:pPr>
    </w:p>
    <w:p w14:paraId="4DCB207A" w14:textId="0CCE45B0" w:rsidR="00F2232B" w:rsidRPr="00E63C3C" w:rsidRDefault="00F2232B" w:rsidP="00F2232B">
      <w:pPr>
        <w:pStyle w:val="Caption"/>
        <w:ind w:firstLine="720"/>
      </w:pPr>
      <w:r>
        <w:t xml:space="preserve">Table </w:t>
      </w:r>
      <w:r w:rsidR="00653CE2">
        <w:fldChar w:fldCharType="begin"/>
      </w:r>
      <w:r w:rsidR="00653CE2">
        <w:instrText xml:space="preserve"> SEQ Figure \* ARABIC </w:instrText>
      </w:r>
      <w:r w:rsidR="00653CE2">
        <w:fldChar w:fldCharType="separate"/>
      </w:r>
      <w:ins w:id="2574" w:author="Sayali Dev" w:date="2018-02-02T13:47:00Z">
        <w:r w:rsidR="00EB76E3">
          <w:rPr>
            <w:noProof/>
          </w:rPr>
          <w:t>17</w:t>
        </w:r>
      </w:ins>
      <w:del w:id="2575" w:author="Sayali Dev" w:date="2018-02-02T13:47:00Z">
        <w:r w:rsidDel="00EB76E3">
          <w:rPr>
            <w:noProof/>
          </w:rPr>
          <w:delText>19</w:delText>
        </w:r>
      </w:del>
      <w:r w:rsidR="00653CE2">
        <w:rPr>
          <w:noProof/>
        </w:rPr>
        <w:fldChar w:fldCharType="end"/>
      </w:r>
      <w:r>
        <w:t>: Receiving a biospecimen shipment</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60"/>
        <w:gridCol w:w="6750"/>
      </w:tblGrid>
      <w:tr w:rsidR="00F2232B" w:rsidRPr="007A152E" w14:paraId="4B8F2CC2" w14:textId="77777777" w:rsidTr="00F2232B">
        <w:trPr>
          <w:cantSplit/>
          <w:trHeight w:val="288"/>
          <w:tblHeader/>
        </w:trPr>
        <w:tc>
          <w:tcPr>
            <w:tcW w:w="3060" w:type="dxa"/>
            <w:shd w:val="clear" w:color="auto" w:fill="BFBFBF"/>
            <w:vAlign w:val="center"/>
          </w:tcPr>
          <w:p w14:paraId="04A9CCA7" w14:textId="77777777" w:rsidR="00F2232B" w:rsidRPr="007A152E" w:rsidRDefault="00F2232B" w:rsidP="00F2232B">
            <w:pPr>
              <w:rPr>
                <w:b/>
              </w:rPr>
            </w:pPr>
            <w:r>
              <w:rPr>
                <w:b/>
              </w:rPr>
              <w:t>Field</w:t>
            </w:r>
          </w:p>
        </w:tc>
        <w:tc>
          <w:tcPr>
            <w:tcW w:w="6750" w:type="dxa"/>
            <w:shd w:val="clear" w:color="auto" w:fill="BFBFBF"/>
            <w:vAlign w:val="center"/>
          </w:tcPr>
          <w:p w14:paraId="011CDE77" w14:textId="77777777" w:rsidR="00F2232B" w:rsidRPr="007A152E" w:rsidRDefault="00F2232B" w:rsidP="00F2232B">
            <w:pPr>
              <w:rPr>
                <w:b/>
              </w:rPr>
            </w:pPr>
            <w:r w:rsidRPr="007A152E">
              <w:rPr>
                <w:b/>
              </w:rPr>
              <w:t>Description</w:t>
            </w:r>
          </w:p>
        </w:tc>
      </w:tr>
      <w:tr w:rsidR="00F2232B" w14:paraId="50E3AD25" w14:textId="77777777" w:rsidTr="00F2232B">
        <w:trPr>
          <w:cantSplit/>
          <w:trHeight w:val="288"/>
        </w:trPr>
        <w:tc>
          <w:tcPr>
            <w:tcW w:w="3060" w:type="dxa"/>
            <w:vAlign w:val="center"/>
          </w:tcPr>
          <w:p w14:paraId="4EB4EACA" w14:textId="77777777" w:rsidR="00F2232B" w:rsidRDefault="00F2232B" w:rsidP="00F2232B">
            <w:pPr>
              <w:rPr>
                <w:b/>
              </w:rPr>
            </w:pPr>
            <w:r>
              <w:rPr>
                <w:b/>
              </w:rPr>
              <w:t>Date Received</w:t>
            </w:r>
            <w:r w:rsidRPr="00F9591B">
              <w:rPr>
                <w:color w:val="FF0000"/>
              </w:rPr>
              <w:t>*</w:t>
            </w:r>
          </w:p>
        </w:tc>
        <w:tc>
          <w:tcPr>
            <w:tcW w:w="6750" w:type="dxa"/>
            <w:vAlign w:val="center"/>
          </w:tcPr>
          <w:p w14:paraId="0DA0244C" w14:textId="77777777" w:rsidR="00F2232B" w:rsidRDefault="00F2232B" w:rsidP="00F2232B">
            <w:r>
              <w:t xml:space="preserve">Click the date icon </w:t>
            </w:r>
            <w:r>
              <w:rPr>
                <w:noProof/>
              </w:rPr>
              <w:drawing>
                <wp:inline distT="0" distB="0" distL="0" distR="0" wp14:anchorId="25B8B3FF" wp14:editId="39DDFE87">
                  <wp:extent cx="149860" cy="149860"/>
                  <wp:effectExtent l="0" t="0" r="2540" b="2540"/>
                  <wp:docPr id="198" name="Picture 198"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earch calenda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t>, and then click the date when you received the shipment.</w:t>
            </w:r>
          </w:p>
          <w:p w14:paraId="539D3413" w14:textId="77777777" w:rsidR="00F2232B" w:rsidRDefault="00F2232B" w:rsidP="00F2232B">
            <w:r>
              <w:t xml:space="preserve">The date appears in the </w:t>
            </w:r>
            <w:r w:rsidRPr="00350C7C">
              <w:rPr>
                <w:b/>
              </w:rPr>
              <w:t xml:space="preserve">Date </w:t>
            </w:r>
            <w:r>
              <w:rPr>
                <w:b/>
              </w:rPr>
              <w:t>Received</w:t>
            </w:r>
            <w:r>
              <w:t xml:space="preserve"> box.</w:t>
            </w:r>
          </w:p>
        </w:tc>
      </w:tr>
      <w:tr w:rsidR="00F2232B" w14:paraId="391F49F0" w14:textId="77777777" w:rsidTr="00F2232B">
        <w:trPr>
          <w:cantSplit/>
          <w:trHeight w:val="288"/>
        </w:trPr>
        <w:tc>
          <w:tcPr>
            <w:tcW w:w="3060" w:type="dxa"/>
            <w:vAlign w:val="center"/>
          </w:tcPr>
          <w:p w14:paraId="49764207" w14:textId="77777777" w:rsidR="00F2232B" w:rsidRDefault="00F2232B" w:rsidP="00F2232B">
            <w:pPr>
              <w:rPr>
                <w:b/>
              </w:rPr>
            </w:pPr>
            <w:r>
              <w:rPr>
                <w:b/>
              </w:rPr>
              <w:t>Comments</w:t>
            </w:r>
          </w:p>
        </w:tc>
        <w:tc>
          <w:tcPr>
            <w:tcW w:w="6750" w:type="dxa"/>
            <w:vAlign w:val="center"/>
          </w:tcPr>
          <w:p w14:paraId="58CFDB5C" w14:textId="77777777" w:rsidR="00F2232B" w:rsidRDefault="00F2232B" w:rsidP="00F2232B">
            <w:r>
              <w:t>Type</w:t>
            </w:r>
          </w:p>
        </w:tc>
      </w:tr>
      <w:tr w:rsidR="00F2232B" w14:paraId="306F3363" w14:textId="77777777" w:rsidTr="00F2232B">
        <w:trPr>
          <w:cantSplit/>
          <w:trHeight w:val="288"/>
        </w:trPr>
        <w:tc>
          <w:tcPr>
            <w:tcW w:w="3060" w:type="dxa"/>
            <w:vAlign w:val="center"/>
          </w:tcPr>
          <w:p w14:paraId="00645D26" w14:textId="77777777" w:rsidR="00F2232B" w:rsidRDefault="00F2232B" w:rsidP="00F2232B">
            <w:pPr>
              <w:rPr>
                <w:b/>
              </w:rPr>
            </w:pPr>
            <w:r>
              <w:rPr>
                <w:b/>
              </w:rPr>
              <w:t>Receiver’s Checklist</w:t>
            </w:r>
          </w:p>
        </w:tc>
        <w:tc>
          <w:tcPr>
            <w:tcW w:w="6750" w:type="dxa"/>
            <w:vAlign w:val="center"/>
          </w:tcPr>
          <w:p w14:paraId="25562FEE" w14:textId="77777777" w:rsidR="00F2232B" w:rsidRDefault="00F2232B" w:rsidP="00F2232B">
            <w:r>
              <w:t>Select the checkboxes from this list and ensure that the respective actions have been taken.</w:t>
            </w:r>
          </w:p>
          <w:p w14:paraId="76798EFB" w14:textId="77777777" w:rsidR="00F2232B" w:rsidRDefault="00F2232B" w:rsidP="00F2232B">
            <w:r w:rsidRPr="00044DDB">
              <w:rPr>
                <w:b/>
              </w:rPr>
              <w:t>Note</w:t>
            </w:r>
            <w:r>
              <w:t>: If user does not select any or all of the checkboxes, a message box reading “</w:t>
            </w:r>
            <w:r w:rsidRPr="00FA5777">
              <w:t>Receivers checklist is not complete. Do you still want to continue?</w:t>
            </w:r>
            <w:r>
              <w:t>” is shown. If you need to proceed without selecting these checkboxes, click the OK button.</w:t>
            </w:r>
          </w:p>
        </w:tc>
      </w:tr>
    </w:tbl>
    <w:p w14:paraId="35132EB6" w14:textId="77777777" w:rsidR="00F2232B" w:rsidRPr="00AA26F9" w:rsidRDefault="00F2232B" w:rsidP="00F2232B">
      <w:pPr>
        <w:ind w:left="720"/>
      </w:pPr>
    </w:p>
    <w:p w14:paraId="3BF3DC7A" w14:textId="77777777" w:rsidR="00F2232B" w:rsidRDefault="00F2232B" w:rsidP="00E55723">
      <w:pPr>
        <w:pStyle w:val="BodyText"/>
        <w:numPr>
          <w:ilvl w:val="0"/>
          <w:numId w:val="87"/>
        </w:numPr>
        <w:ind w:right="720"/>
      </w:pPr>
      <w:r w:rsidRPr="00D16090">
        <w:t xml:space="preserve">To add </w:t>
      </w:r>
      <w:r>
        <w:t xml:space="preserve">an </w:t>
      </w:r>
      <w:r w:rsidRPr="00D16090">
        <w:t xml:space="preserve">event </w:t>
      </w:r>
      <w:r>
        <w:t xml:space="preserve">to this shipment, </w:t>
      </w:r>
      <w:r w:rsidRPr="00D16090">
        <w:t xml:space="preserve">click the </w:t>
      </w:r>
      <w:r w:rsidRPr="00A04E89">
        <w:rPr>
          <w:b/>
        </w:rPr>
        <w:t>Manage Events</w:t>
      </w:r>
      <w:r w:rsidRPr="00D16090">
        <w:t xml:space="preserve"> link</w:t>
      </w:r>
      <w:r>
        <w:t xml:space="preserve">. </w:t>
      </w:r>
      <w:r>
        <w:rPr>
          <w:lang w:val="en-US"/>
        </w:rPr>
        <w:br/>
        <w:t xml:space="preserve">The </w:t>
      </w:r>
      <w:r w:rsidRPr="00732542">
        <w:rPr>
          <w:b/>
          <w:lang w:val="en-US"/>
        </w:rPr>
        <w:t>Manage Events</w:t>
      </w:r>
      <w:r>
        <w:rPr>
          <w:lang w:val="en-US"/>
        </w:rPr>
        <w:t xml:space="preserve"> window appears.</w:t>
      </w:r>
      <w:r>
        <w:rPr>
          <w:lang w:val="en-US"/>
        </w:rPr>
        <w:br/>
      </w:r>
      <w:r w:rsidRPr="00732542">
        <w:rPr>
          <w:b/>
          <w:lang w:val="en-US"/>
        </w:rPr>
        <w:t>Note:</w:t>
      </w:r>
      <w:r>
        <w:rPr>
          <w:lang w:val="en-US"/>
        </w:rPr>
        <w:t xml:space="preserve"> </w:t>
      </w:r>
      <w:r>
        <w:t xml:space="preserve">For more information about how to add an event, see </w:t>
      </w:r>
      <w:hyperlink w:anchor="ManagingEvents" w:history="1">
        <w:r>
          <w:rPr>
            <w:rStyle w:val="Hyperlink"/>
            <w:b/>
          </w:rPr>
          <w:t xml:space="preserve">Managing </w:t>
        </w:r>
        <w:r w:rsidRPr="00A04E89">
          <w:rPr>
            <w:rStyle w:val="Hyperlink"/>
            <w:b/>
          </w:rPr>
          <w:t>Events</w:t>
        </w:r>
      </w:hyperlink>
      <w:r w:rsidRPr="00B94701">
        <w:t>.</w:t>
      </w:r>
    </w:p>
    <w:p w14:paraId="155DFE6D" w14:textId="77777777" w:rsidR="00F2232B" w:rsidRPr="00A04E89" w:rsidRDefault="00F2232B" w:rsidP="00F2232B">
      <w:pPr>
        <w:pStyle w:val="BodyText"/>
        <w:tabs>
          <w:tab w:val="left" w:pos="2475"/>
        </w:tabs>
        <w:ind w:left="720" w:right="720"/>
      </w:pPr>
      <w:r>
        <w:tab/>
      </w:r>
    </w:p>
    <w:p w14:paraId="51F667B9" w14:textId="77777777" w:rsidR="00F2232B" w:rsidRDefault="00F2232B" w:rsidP="00E55723">
      <w:pPr>
        <w:pStyle w:val="BodyText"/>
        <w:numPr>
          <w:ilvl w:val="0"/>
          <w:numId w:val="87"/>
        </w:numPr>
        <w:ind w:right="720"/>
      </w:pPr>
      <w:r w:rsidRPr="00A04E89">
        <w:t xml:space="preserve">To attach </w:t>
      </w:r>
      <w:r>
        <w:t xml:space="preserve">a </w:t>
      </w:r>
      <w:r w:rsidRPr="00A04E89">
        <w:t xml:space="preserve">file to this shipment, click </w:t>
      </w:r>
      <w:r>
        <w:t xml:space="preserve">the </w:t>
      </w:r>
      <w:r>
        <w:rPr>
          <w:b/>
          <w:lang w:val="en-US"/>
        </w:rPr>
        <w:t>Add Attachment</w:t>
      </w:r>
      <w:r w:rsidRPr="00A04E89">
        <w:t xml:space="preserve"> link</w:t>
      </w:r>
      <w:r>
        <w:t xml:space="preserve">. </w:t>
      </w:r>
      <w:r>
        <w:rPr>
          <w:lang w:val="en-US"/>
        </w:rPr>
        <w:br/>
        <w:t xml:space="preserve">The </w:t>
      </w:r>
      <w:r w:rsidRPr="00732542">
        <w:rPr>
          <w:b/>
          <w:lang w:val="en-US"/>
        </w:rPr>
        <w:t xml:space="preserve">Manage </w:t>
      </w:r>
      <w:r>
        <w:rPr>
          <w:b/>
          <w:lang w:val="en-US"/>
        </w:rPr>
        <w:t>Attachments</w:t>
      </w:r>
      <w:r>
        <w:rPr>
          <w:lang w:val="en-US"/>
        </w:rPr>
        <w:t xml:space="preserve"> window appears.</w:t>
      </w:r>
      <w:r>
        <w:rPr>
          <w:lang w:val="en-US"/>
        </w:rPr>
        <w:br/>
      </w:r>
      <w:r w:rsidRPr="00732542">
        <w:rPr>
          <w:b/>
          <w:lang w:val="en-US"/>
        </w:rPr>
        <w:t>Note:</w:t>
      </w:r>
      <w:r>
        <w:rPr>
          <w:lang w:val="en-US"/>
        </w:rPr>
        <w:t xml:space="preserve"> </w:t>
      </w:r>
      <w:r>
        <w:t xml:space="preserve">For more information about how to attach a file, see </w:t>
      </w:r>
      <w:hyperlink w:anchor="CommonFileUpload" w:history="1">
        <w:r w:rsidRPr="00A04E89">
          <w:rPr>
            <w:rStyle w:val="Hyperlink"/>
            <w:b/>
          </w:rPr>
          <w:t>Common File Upload</w:t>
        </w:r>
      </w:hyperlink>
      <w:r>
        <w:t>.</w:t>
      </w:r>
    </w:p>
    <w:p w14:paraId="74F61306" w14:textId="77777777" w:rsidR="00F2232B" w:rsidRDefault="00F2232B" w:rsidP="00F2232B">
      <w:pPr>
        <w:pStyle w:val="BodyText"/>
        <w:ind w:left="720" w:right="720"/>
      </w:pPr>
    </w:p>
    <w:p w14:paraId="1F44BFD3" w14:textId="6B4AB4D1" w:rsidR="00F2232B" w:rsidRDefault="00F2232B" w:rsidP="00E55723">
      <w:pPr>
        <w:pStyle w:val="BodyText"/>
        <w:numPr>
          <w:ilvl w:val="0"/>
          <w:numId w:val="87"/>
        </w:numPr>
        <w:ind w:right="720"/>
        <w:rPr>
          <w:ins w:id="2576" w:author="Sayali Dev" w:date="2018-02-02T15:29:00Z"/>
        </w:rPr>
      </w:pPr>
      <w:r w:rsidRPr="00AA26F9">
        <w:t xml:space="preserve">Click </w:t>
      </w:r>
      <w:r>
        <w:rPr>
          <w:b/>
          <w:lang w:val="en-US"/>
        </w:rPr>
        <w:t>SUBMIT</w:t>
      </w:r>
      <w:r>
        <w:t xml:space="preserve">. </w:t>
      </w:r>
    </w:p>
    <w:p w14:paraId="2C079D1B" w14:textId="49FF7674" w:rsidR="00F06F88" w:rsidRDefault="00F06F88">
      <w:pPr>
        <w:pStyle w:val="BodyText"/>
        <w:ind w:right="720" w:firstLine="720"/>
        <w:pPrChange w:id="2577" w:author="Sayali Dev" w:date="2018-02-02T15:29:00Z">
          <w:pPr>
            <w:pStyle w:val="BodyText"/>
            <w:numPr>
              <w:numId w:val="87"/>
            </w:numPr>
            <w:ind w:left="720" w:right="720" w:hanging="360"/>
          </w:pPr>
        </w:pPrChange>
      </w:pPr>
      <w:ins w:id="2578" w:author="Sayali Dev" w:date="2018-02-02T15:29:00Z">
        <w:r>
          <w:rPr>
            <w:lang w:val="en-US"/>
          </w:rPr>
          <w:t xml:space="preserve">On the </w:t>
        </w:r>
        <w:r w:rsidRPr="001816FA">
          <w:rPr>
            <w:b/>
            <w:lang w:val="en-US"/>
          </w:rPr>
          <w:t>View Shipment</w:t>
        </w:r>
        <w:r>
          <w:rPr>
            <w:lang w:val="en-US"/>
          </w:rPr>
          <w:t xml:space="preserve"> page:</w:t>
        </w:r>
      </w:ins>
    </w:p>
    <w:p w14:paraId="2B7FB1D5" w14:textId="545C25E0" w:rsidR="00F2232B" w:rsidRDefault="00F2232B" w:rsidP="00F2232B">
      <w:pPr>
        <w:pStyle w:val="BodyText"/>
        <w:ind w:left="720"/>
        <w:rPr>
          <w:lang w:val="en-US"/>
        </w:rPr>
      </w:pPr>
      <w:r>
        <w:t xml:space="preserve">The shipment status changes to </w:t>
      </w:r>
      <w:r w:rsidRPr="00ED679D">
        <w:rPr>
          <w:b/>
        </w:rPr>
        <w:t xml:space="preserve">Awaiting </w:t>
      </w:r>
      <w:r>
        <w:rPr>
          <w:b/>
          <w:lang w:val="en-US"/>
        </w:rPr>
        <w:t>Samples Check-in</w:t>
      </w:r>
      <w:r w:rsidRPr="00E96AEC">
        <w:rPr>
          <w:lang w:val="en-US"/>
        </w:rPr>
        <w:t xml:space="preserve"> </w:t>
      </w:r>
      <w:r w:rsidRPr="001816FA">
        <w:rPr>
          <w:lang w:val="en-US"/>
        </w:rPr>
        <w:t xml:space="preserve">and the status for all </w:t>
      </w:r>
      <w:r>
        <w:rPr>
          <w:lang w:val="en-US"/>
        </w:rPr>
        <w:t>biospecimen</w:t>
      </w:r>
      <w:r w:rsidRPr="001816FA">
        <w:rPr>
          <w:lang w:val="en-US"/>
        </w:rPr>
        <w:t xml:space="preserve">s in the shipment cart </w:t>
      </w:r>
      <w:r>
        <w:rPr>
          <w:lang w:val="en-US"/>
        </w:rPr>
        <w:t>appears as</w:t>
      </w:r>
      <w:r w:rsidRPr="00291408">
        <w:t xml:space="preserve"> </w:t>
      </w:r>
      <w:r w:rsidRPr="00236AAC">
        <w:rPr>
          <w:b/>
        </w:rPr>
        <w:t>In Transit</w:t>
      </w:r>
      <w:r>
        <w:rPr>
          <w:lang w:val="en-US"/>
        </w:rPr>
        <w:t xml:space="preserve"> </w:t>
      </w:r>
      <w:del w:id="2579" w:author="Sayali Dev" w:date="2018-02-02T15:29:00Z">
        <w:r w:rsidDel="00F06F88">
          <w:rPr>
            <w:lang w:val="en-US"/>
          </w:rPr>
          <w:delText xml:space="preserve">on the </w:delText>
        </w:r>
        <w:r w:rsidRPr="001816FA" w:rsidDel="00F06F88">
          <w:rPr>
            <w:b/>
            <w:lang w:val="en-US"/>
          </w:rPr>
          <w:delText>View Shipment</w:delText>
        </w:r>
        <w:r w:rsidDel="00F06F88">
          <w:rPr>
            <w:lang w:val="en-US"/>
          </w:rPr>
          <w:delText xml:space="preserve"> page</w:delText>
        </w:r>
      </w:del>
      <w:ins w:id="2580" w:author="Sayali Dev" w:date="2018-02-02T15:29:00Z">
        <w:r w:rsidR="00F06F88">
          <w:rPr>
            <w:lang w:val="en-US"/>
          </w:rPr>
          <w:t>.</w:t>
        </w:r>
      </w:ins>
      <w:del w:id="2581" w:author="Sayali Dev" w:date="2018-02-02T15:29:00Z">
        <w:r w:rsidDel="00F06F88">
          <w:rPr>
            <w:lang w:val="en-US"/>
          </w:rPr>
          <w:delText>.</w:delText>
        </w:r>
      </w:del>
    </w:p>
    <w:p w14:paraId="5CD60A59" w14:textId="77777777" w:rsidR="00F2232B" w:rsidRDefault="00F2232B" w:rsidP="00F2232B">
      <w:pPr>
        <w:pStyle w:val="BodyText"/>
        <w:ind w:left="720"/>
        <w:rPr>
          <w:lang w:val="en-US"/>
        </w:rPr>
      </w:pPr>
    </w:p>
    <w:p w14:paraId="1A57ED99" w14:textId="18915BC4" w:rsidR="00F2232B" w:rsidRDefault="00F2232B" w:rsidP="00F2232B">
      <w:pPr>
        <w:pStyle w:val="Heading3"/>
        <w:rPr>
          <w:ins w:id="2582" w:author="Sayali Dev" w:date="2018-02-02T15:32:00Z"/>
        </w:rPr>
      </w:pPr>
      <w:r>
        <w:rPr>
          <w:lang w:val="en-US"/>
        </w:rPr>
        <w:br w:type="page"/>
      </w:r>
      <w:bookmarkStart w:id="2583" w:name="_Checking_In_a"/>
      <w:bookmarkStart w:id="2584" w:name="CheckingInSamples"/>
      <w:bookmarkStart w:id="2585" w:name="_Toc224027178"/>
      <w:bookmarkStart w:id="2586" w:name="_Toc224027326"/>
      <w:bookmarkStart w:id="2587" w:name="_Toc224027352"/>
      <w:bookmarkStart w:id="2588" w:name="_Toc300125736"/>
      <w:bookmarkStart w:id="2589" w:name="_Toc452993616"/>
      <w:bookmarkStart w:id="2590" w:name="_Toc507164291"/>
      <w:bookmarkEnd w:id="2583"/>
      <w:bookmarkEnd w:id="2584"/>
      <w:r w:rsidRPr="0063078E">
        <w:lastRenderedPageBreak/>
        <w:t>Checking In</w:t>
      </w:r>
      <w:r>
        <w:t xml:space="preserve"> a</w:t>
      </w:r>
      <w:r w:rsidRPr="0063078E">
        <w:t xml:space="preserve"> </w:t>
      </w:r>
      <w:r>
        <w:t>Biospecimen</w:t>
      </w:r>
      <w:bookmarkEnd w:id="2585"/>
      <w:bookmarkEnd w:id="2586"/>
      <w:bookmarkEnd w:id="2587"/>
      <w:r>
        <w:rPr>
          <w:lang w:val="en-US"/>
        </w:rPr>
        <w:t>s</w:t>
      </w:r>
      <w:r>
        <w:t xml:space="preserve"> </w:t>
      </w:r>
      <w:bookmarkEnd w:id="2588"/>
      <w:r w:rsidRPr="0063078E">
        <w:t>Shipment</w:t>
      </w:r>
      <w:bookmarkEnd w:id="2589"/>
      <w:bookmarkEnd w:id="2590"/>
    </w:p>
    <w:p w14:paraId="1B7A22E1" w14:textId="7583A3CE" w:rsidR="007E5BB0" w:rsidRPr="007E5BB0" w:rsidDel="007E5BB0" w:rsidRDefault="007E5BB0">
      <w:pPr>
        <w:rPr>
          <w:del w:id="2591" w:author="Sayali Dev" w:date="2018-02-02T15:32:00Z"/>
          <w:rPrChange w:id="2592" w:author="Sayali Dev" w:date="2018-02-02T15:32:00Z">
            <w:rPr>
              <w:del w:id="2593" w:author="Sayali Dev" w:date="2018-02-02T15:32:00Z"/>
            </w:rPr>
          </w:rPrChange>
        </w:rPr>
        <w:pPrChange w:id="2594" w:author="Sayali Dev" w:date="2018-02-02T15:32:00Z">
          <w:pPr>
            <w:pStyle w:val="Heading3"/>
          </w:pPr>
        </w:pPrChange>
      </w:pPr>
    </w:p>
    <w:p w14:paraId="3A42C453" w14:textId="77777777" w:rsidR="00F2232B" w:rsidDel="00ED08E4" w:rsidRDefault="00F2232B" w:rsidP="00F2232B">
      <w:pPr>
        <w:pStyle w:val="BodyText"/>
        <w:ind w:right="810"/>
        <w:rPr>
          <w:del w:id="2595" w:author="Sayali Dev" w:date="2018-02-02T15:30:00Z"/>
        </w:rPr>
      </w:pPr>
    </w:p>
    <w:p w14:paraId="2E727168" w14:textId="068C3CDE" w:rsidR="00F2232B" w:rsidDel="00ED08E4" w:rsidRDefault="00F2232B" w:rsidP="00F2232B">
      <w:pPr>
        <w:pStyle w:val="BodyText"/>
        <w:ind w:right="810"/>
        <w:rPr>
          <w:del w:id="2596" w:author="Sayali Dev" w:date="2018-02-02T15:30:00Z"/>
        </w:rPr>
      </w:pPr>
      <w:del w:id="2597" w:author="Sayali Dev" w:date="2018-02-02T15:30:00Z">
        <w:r w:rsidDel="00ED08E4">
          <w:delText>You can check in shipment biospecimens in part or completely</w:delText>
        </w:r>
        <w:r w:rsidRPr="00585562" w:rsidDel="00ED08E4">
          <w:delText xml:space="preserve">. </w:delText>
        </w:r>
        <w:r w:rsidDel="00ED08E4">
          <w:delText>T</w:delText>
        </w:r>
        <w:r w:rsidRPr="00585562" w:rsidDel="00ED08E4">
          <w:delText xml:space="preserve">he shipment </w:delText>
        </w:r>
        <w:r w:rsidDel="00ED08E4">
          <w:delText>s</w:delText>
        </w:r>
        <w:r w:rsidRPr="00585562" w:rsidDel="00ED08E4">
          <w:delText xml:space="preserve">tatus </w:delText>
        </w:r>
        <w:r w:rsidDel="00ED08E4">
          <w:delText xml:space="preserve">does not </w:delText>
        </w:r>
        <w:r w:rsidRPr="00585562" w:rsidDel="00ED08E4">
          <w:delText xml:space="preserve">change to </w:delText>
        </w:r>
        <w:r w:rsidRPr="001D0CEC" w:rsidDel="00ED08E4">
          <w:rPr>
            <w:b/>
          </w:rPr>
          <w:delText>Completed</w:delText>
        </w:r>
        <w:r w:rsidDel="00ED08E4">
          <w:delText xml:space="preserve"> until all the biospecimens associated with this shipment are checked in</w:delText>
        </w:r>
        <w:r w:rsidRPr="00585562" w:rsidDel="00ED08E4">
          <w:delText>.</w:delText>
        </w:r>
      </w:del>
    </w:p>
    <w:p w14:paraId="777560AB" w14:textId="77777777" w:rsidR="00F2232B" w:rsidRDefault="00F2232B" w:rsidP="00F2232B">
      <w:pPr>
        <w:pStyle w:val="BodyText"/>
        <w:ind w:right="810"/>
      </w:pPr>
    </w:p>
    <w:p w14:paraId="6D0A81AB" w14:textId="7EF6A94B" w:rsidR="00F2232B" w:rsidRPr="001D0CEC" w:rsidDel="003169C9" w:rsidRDefault="003169C9">
      <w:pPr>
        <w:pStyle w:val="BodyText"/>
        <w:ind w:right="810"/>
        <w:rPr>
          <w:del w:id="2598" w:author="Sayali Dev" w:date="2018-02-02T15:30:00Z"/>
          <w:b/>
        </w:rPr>
      </w:pPr>
      <w:ins w:id="2599" w:author="Sayali Dev" w:date="2018-02-02T15:30:00Z">
        <w:r>
          <w:rPr>
            <w:b/>
            <w:lang w:val="en-US"/>
          </w:rPr>
          <w:t>Note:</w:t>
        </w:r>
      </w:ins>
      <w:del w:id="2600" w:author="Sayali Dev" w:date="2018-02-02T15:30:00Z">
        <w:r w:rsidR="00F2232B" w:rsidRPr="001D0CEC" w:rsidDel="003169C9">
          <w:rPr>
            <w:b/>
          </w:rPr>
          <w:delText xml:space="preserve">Note: </w:delText>
        </w:r>
      </w:del>
    </w:p>
    <w:p w14:paraId="471D7F92" w14:textId="5FCFFEE8" w:rsidR="00F2232B" w:rsidDel="003169C9" w:rsidRDefault="00F2232B">
      <w:pPr>
        <w:pStyle w:val="BodyText"/>
        <w:rPr>
          <w:del w:id="2601" w:author="Sayali Dev" w:date="2018-02-02T15:30:00Z"/>
        </w:rPr>
        <w:pPrChange w:id="2602" w:author="Sayali Dev" w:date="2018-02-02T15:30:00Z">
          <w:pPr>
            <w:pStyle w:val="BodyText"/>
            <w:numPr>
              <w:numId w:val="86"/>
            </w:numPr>
            <w:ind w:left="720" w:hanging="360"/>
          </w:pPr>
        </w:pPrChange>
      </w:pPr>
      <w:del w:id="2603" w:author="Sayali Dev" w:date="2018-02-02T15:30:00Z">
        <w:r w:rsidDel="003169C9">
          <w:delText>Only a Biobank user can check in a shipment biospecimen.</w:delText>
        </w:r>
      </w:del>
    </w:p>
    <w:p w14:paraId="2C5E4625" w14:textId="77777777" w:rsidR="007E5BB0" w:rsidRDefault="003169C9">
      <w:pPr>
        <w:pStyle w:val="BodyText"/>
        <w:rPr>
          <w:ins w:id="2604" w:author="Sayali Dev" w:date="2018-02-02T15:32:00Z"/>
        </w:rPr>
        <w:pPrChange w:id="2605" w:author="Sayali Dev" w:date="2018-02-02T15:30:00Z">
          <w:pPr>
            <w:numPr>
              <w:numId w:val="86"/>
            </w:numPr>
            <w:ind w:left="720" w:hanging="360"/>
          </w:pPr>
        </w:pPrChange>
      </w:pPr>
      <w:ins w:id="2606" w:author="Sayali Dev" w:date="2018-02-02T15:30:00Z">
        <w:r>
          <w:rPr>
            <w:lang w:val="en-US"/>
          </w:rPr>
          <w:t xml:space="preserve"> </w:t>
        </w:r>
      </w:ins>
    </w:p>
    <w:p w14:paraId="51B3E705" w14:textId="0C3A1C59" w:rsidR="00F2232B" w:rsidRPr="001B5319" w:rsidRDefault="00F2232B">
      <w:pPr>
        <w:pStyle w:val="BodyText"/>
        <w:numPr>
          <w:ilvl w:val="0"/>
          <w:numId w:val="371"/>
        </w:numPr>
        <w:pPrChange w:id="2607" w:author="Sayali Dev" w:date="2018-02-02T15:32:00Z">
          <w:pPr>
            <w:numPr>
              <w:numId w:val="86"/>
            </w:numPr>
            <w:ind w:left="720" w:hanging="360"/>
          </w:pPr>
        </w:pPrChange>
      </w:pPr>
      <w:r>
        <w:t xml:space="preserve">The shipment must have the </w:t>
      </w:r>
      <w:r w:rsidRPr="00ED679D">
        <w:rPr>
          <w:b/>
        </w:rPr>
        <w:t xml:space="preserve">Awaiting </w:t>
      </w:r>
      <w:r>
        <w:rPr>
          <w:b/>
        </w:rPr>
        <w:t>Samples Check-in</w:t>
      </w:r>
      <w:r w:rsidRPr="00E96AEC">
        <w:t xml:space="preserve"> </w:t>
      </w:r>
      <w:r w:rsidRPr="00BF00A9">
        <w:t>status</w:t>
      </w:r>
      <w:r>
        <w:t xml:space="preserve">. </w:t>
      </w:r>
    </w:p>
    <w:p w14:paraId="7DB282A1" w14:textId="3F1B6B04" w:rsidR="00F2232B" w:rsidRDefault="00F2232B" w:rsidP="00F2232B">
      <w:pPr>
        <w:pStyle w:val="BodyText"/>
        <w:rPr>
          <w:ins w:id="2608" w:author="Sayali Dev" w:date="2018-02-02T15:32:00Z"/>
        </w:rPr>
      </w:pPr>
    </w:p>
    <w:p w14:paraId="5DFE3BCF" w14:textId="77777777" w:rsidR="007E5BB0" w:rsidRPr="007264F5" w:rsidRDefault="007E5BB0">
      <w:pPr>
        <w:pStyle w:val="BodyText"/>
        <w:numPr>
          <w:ilvl w:val="0"/>
          <w:numId w:val="371"/>
        </w:numPr>
        <w:ind w:right="540"/>
        <w:rPr>
          <w:ins w:id="2609" w:author="Sayali Dev" w:date="2018-02-02T15:32:00Z"/>
          <w:rStyle w:val="Hyperlink"/>
          <w:b/>
          <w:lang w:val="en-US"/>
        </w:rPr>
        <w:pPrChange w:id="2610" w:author="Sayali Dev" w:date="2018-02-02T15:32:00Z">
          <w:pPr>
            <w:pStyle w:val="BodyText"/>
            <w:ind w:left="720" w:right="540"/>
          </w:pPr>
        </w:pPrChange>
      </w:pPr>
      <w:ins w:id="2611" w:author="Sayali Dev" w:date="2018-02-02T15:32:00Z">
        <w:r>
          <w:t>T</w:t>
        </w:r>
        <w:r w:rsidRPr="00585562">
          <w:t xml:space="preserve">he shipment </w:t>
        </w:r>
        <w:r>
          <w:t>s</w:t>
        </w:r>
        <w:r w:rsidRPr="00585562">
          <w:t xml:space="preserve">tatus </w:t>
        </w:r>
        <w:r>
          <w:t xml:space="preserve">does not </w:t>
        </w:r>
        <w:r w:rsidRPr="00585562">
          <w:t xml:space="preserve">change to </w:t>
        </w:r>
        <w:r w:rsidRPr="001D0CEC">
          <w:rPr>
            <w:b/>
          </w:rPr>
          <w:t>Completed</w:t>
        </w:r>
        <w:r>
          <w:t xml:space="preserve"> until all the biospecimens associated with this shipment are checked in</w:t>
        </w:r>
      </w:ins>
    </w:p>
    <w:p w14:paraId="19E55631" w14:textId="77777777" w:rsidR="007E5BB0" w:rsidRPr="00585562" w:rsidRDefault="007E5BB0" w:rsidP="00F2232B">
      <w:pPr>
        <w:pStyle w:val="BodyText"/>
      </w:pPr>
    </w:p>
    <w:p w14:paraId="444A5632" w14:textId="77777777" w:rsidR="00F2232B" w:rsidRPr="00585562" w:rsidRDefault="00F2232B" w:rsidP="00F2232B">
      <w:pPr>
        <w:pStyle w:val="BodyText"/>
      </w:pPr>
      <w:r w:rsidRPr="00585562">
        <w:t xml:space="preserve">To check in </w:t>
      </w:r>
      <w:r>
        <w:t>a shipment biospecimen</w:t>
      </w:r>
      <w:r w:rsidRPr="00585562">
        <w:t>:</w:t>
      </w:r>
    </w:p>
    <w:p w14:paraId="72D991CE" w14:textId="77777777" w:rsidR="00F2232B" w:rsidRPr="00585562" w:rsidRDefault="00F2232B" w:rsidP="00F2232B">
      <w:pPr>
        <w:pStyle w:val="BodyText"/>
      </w:pPr>
    </w:p>
    <w:p w14:paraId="1FBB7D48" w14:textId="434DFC1A" w:rsidR="00F2232B" w:rsidRDefault="00F2232B" w:rsidP="00E55723">
      <w:pPr>
        <w:numPr>
          <w:ilvl w:val="0"/>
          <w:numId w:val="88"/>
        </w:numPr>
      </w:pPr>
      <w:del w:id="2612" w:author="Sayali Dev" w:date="2018-01-31T17:54:00Z">
        <w:r w:rsidDel="009A119E">
          <w:delText>Log on</w:delText>
        </w:r>
      </w:del>
      <w:ins w:id="2613" w:author="Sayali Dev" w:date="2018-01-31T17:54:00Z">
        <w:r w:rsidR="009A119E">
          <w:t>Log in</w:t>
        </w:r>
      </w:ins>
      <w:r>
        <w:t xml:space="preserve"> to the application using your </w:t>
      </w:r>
      <w:del w:id="2614" w:author="Sayali Dev" w:date="2018-01-31T17:55:00Z">
        <w:r w:rsidDel="00A62626">
          <w:delText>logon</w:delText>
        </w:r>
      </w:del>
      <w:ins w:id="2615" w:author="Sayali Dev" w:date="2018-01-31T17:55:00Z">
        <w:r w:rsidR="00A62626">
          <w:t>log in</w:t>
        </w:r>
      </w:ins>
      <w:r>
        <w:t xml:space="preserve"> credentials. </w:t>
      </w:r>
    </w:p>
    <w:p w14:paraId="76C1E6EE" w14:textId="77777777" w:rsidR="00F2232B" w:rsidRDefault="00F2232B" w:rsidP="00F2232B">
      <w:pPr>
        <w:ind w:left="720"/>
      </w:pPr>
      <w:r>
        <w:t xml:space="preserve">The home page appears. </w:t>
      </w:r>
    </w:p>
    <w:p w14:paraId="07C52603" w14:textId="77777777" w:rsidR="00F2232B" w:rsidRDefault="00F2232B" w:rsidP="00F2232B">
      <w:pPr>
        <w:ind w:left="720"/>
      </w:pPr>
    </w:p>
    <w:p w14:paraId="314FE3C8" w14:textId="77777777" w:rsidR="00F2232B" w:rsidRDefault="00F2232B" w:rsidP="00E55723">
      <w:pPr>
        <w:numPr>
          <w:ilvl w:val="0"/>
          <w:numId w:val="88"/>
        </w:numPr>
      </w:pPr>
      <w:r>
        <w:t xml:space="preserve">Point to the arrow of the </w:t>
      </w:r>
      <w:r w:rsidRPr="00F2157D">
        <w:rPr>
          <w:b/>
        </w:rPr>
        <w:t>BMS</w:t>
      </w:r>
      <w:r>
        <w:t xml:space="preserve"> tab, and then click </w:t>
      </w:r>
      <w:r w:rsidRPr="00FF2F16">
        <w:rPr>
          <w:b/>
        </w:rPr>
        <w:t>Shipments</w:t>
      </w:r>
      <w:r w:rsidRPr="00FF2F16">
        <w:t xml:space="preserve">. </w:t>
      </w:r>
    </w:p>
    <w:p w14:paraId="60E24D51" w14:textId="77777777" w:rsidR="00F2232B" w:rsidRDefault="00F2232B" w:rsidP="00F2232B">
      <w:pPr>
        <w:pStyle w:val="BodyText"/>
        <w:ind w:left="720" w:right="720"/>
      </w:pPr>
      <w:r>
        <w:t xml:space="preserve">The </w:t>
      </w:r>
      <w:r>
        <w:rPr>
          <w:b/>
          <w:lang w:val="en-US"/>
        </w:rPr>
        <w:t>S</w:t>
      </w:r>
      <w:r>
        <w:rPr>
          <w:b/>
        </w:rPr>
        <w:t xml:space="preserve">hipment </w:t>
      </w:r>
      <w:r>
        <w:rPr>
          <w:b/>
          <w:lang w:val="en-US"/>
        </w:rPr>
        <w:t>S</w:t>
      </w:r>
      <w:r w:rsidRPr="00675ADD">
        <w:rPr>
          <w:b/>
        </w:rPr>
        <w:t>earch</w:t>
      </w:r>
      <w:r>
        <w:t xml:space="preserve"> page appears.</w:t>
      </w:r>
    </w:p>
    <w:p w14:paraId="64BCF836" w14:textId="77777777" w:rsidR="00F2232B" w:rsidRDefault="00F2232B" w:rsidP="00F2232B">
      <w:pPr>
        <w:pStyle w:val="BodyText"/>
        <w:ind w:left="720" w:right="720"/>
      </w:pPr>
    </w:p>
    <w:p w14:paraId="408B1D03" w14:textId="77777777" w:rsidR="00F2232B" w:rsidRPr="00FF2F16" w:rsidRDefault="00F2232B" w:rsidP="00E55723">
      <w:pPr>
        <w:numPr>
          <w:ilvl w:val="0"/>
          <w:numId w:val="88"/>
        </w:numPr>
      </w:pPr>
      <w:r w:rsidRPr="00FF2F16">
        <w:t xml:space="preserve">Click </w:t>
      </w:r>
      <w:r w:rsidRPr="0064347F">
        <w:rPr>
          <w:b/>
        </w:rPr>
        <w:t>SEARCH</w:t>
      </w:r>
      <w:r w:rsidRPr="00FF2F16">
        <w:t xml:space="preserve">. </w:t>
      </w:r>
    </w:p>
    <w:p w14:paraId="33E4DD6C" w14:textId="77777777" w:rsidR="00F2232B" w:rsidRPr="0064347F" w:rsidRDefault="00F2232B" w:rsidP="00F2232B">
      <w:pPr>
        <w:pStyle w:val="BodyText"/>
        <w:ind w:left="720"/>
      </w:pPr>
      <w:r w:rsidRPr="0064347F">
        <w:t>The shipment search page displays a list of shipments</w:t>
      </w:r>
      <w:r w:rsidRPr="004D6323">
        <w:t xml:space="preserve"> that are accessible based on your login location</w:t>
      </w:r>
      <w:r w:rsidRPr="0064347F">
        <w:t xml:space="preserve">. </w:t>
      </w:r>
    </w:p>
    <w:p w14:paraId="6E0F5033" w14:textId="77777777" w:rsidR="00F2232B" w:rsidRPr="0064347F" w:rsidRDefault="00F2232B" w:rsidP="00F2232B">
      <w:pPr>
        <w:pStyle w:val="BodyText"/>
        <w:ind w:left="720"/>
      </w:pPr>
    </w:p>
    <w:p w14:paraId="5C8497CE" w14:textId="77777777" w:rsidR="00F2232B" w:rsidRPr="0064347F" w:rsidRDefault="00F2232B" w:rsidP="00E55723">
      <w:pPr>
        <w:pStyle w:val="BodyText"/>
        <w:numPr>
          <w:ilvl w:val="0"/>
          <w:numId w:val="88"/>
        </w:numPr>
      </w:pPr>
      <w:r w:rsidRPr="0064347F">
        <w:t xml:space="preserve">Click </w:t>
      </w:r>
      <w:r>
        <w:t xml:space="preserve">the row of the shipment for which you want to check in biospecimens. </w:t>
      </w:r>
    </w:p>
    <w:p w14:paraId="65C0AD99" w14:textId="77777777" w:rsidR="00F2232B" w:rsidRDefault="00F2232B" w:rsidP="00F2232B">
      <w:pPr>
        <w:pStyle w:val="BodyText"/>
        <w:ind w:left="720" w:right="720"/>
      </w:pPr>
      <w:r w:rsidRPr="0064347F">
        <w:t xml:space="preserve">The </w:t>
      </w:r>
      <w:r w:rsidRPr="0064347F">
        <w:rPr>
          <w:b/>
        </w:rPr>
        <w:t>View Shipment</w:t>
      </w:r>
      <w:r w:rsidRPr="0064347F">
        <w:t xml:space="preserve"> page appears.</w:t>
      </w:r>
    </w:p>
    <w:p w14:paraId="2BD0B8C6" w14:textId="77777777" w:rsidR="00F2232B" w:rsidRDefault="00F2232B" w:rsidP="00F2232B">
      <w:pPr>
        <w:pStyle w:val="BodyText"/>
        <w:ind w:left="720" w:right="720"/>
      </w:pPr>
    </w:p>
    <w:p w14:paraId="014D56E1" w14:textId="77777777" w:rsidR="00F2232B" w:rsidRDefault="00F2232B" w:rsidP="00E55723">
      <w:pPr>
        <w:pStyle w:val="BodyText"/>
        <w:numPr>
          <w:ilvl w:val="0"/>
          <w:numId w:val="88"/>
        </w:numPr>
        <w:ind w:right="720"/>
      </w:pPr>
      <w:r>
        <w:t>C</w:t>
      </w:r>
      <w:r w:rsidRPr="00585562">
        <w:t xml:space="preserve">lick </w:t>
      </w:r>
      <w:r w:rsidRPr="00F70BDB">
        <w:rPr>
          <w:b/>
        </w:rPr>
        <w:t>CHECK IN SAMPLES</w:t>
      </w:r>
      <w:r w:rsidRPr="00585562">
        <w:t xml:space="preserve">. </w:t>
      </w:r>
    </w:p>
    <w:p w14:paraId="0F0AAC24" w14:textId="77777777" w:rsidR="00F2232B" w:rsidRDefault="00F2232B" w:rsidP="00F2232B">
      <w:pPr>
        <w:pStyle w:val="BodyText"/>
        <w:ind w:left="720" w:right="720"/>
      </w:pPr>
      <w:r w:rsidRPr="00585562">
        <w:t xml:space="preserve">The </w:t>
      </w:r>
      <w:r w:rsidRPr="00C773F8">
        <w:rPr>
          <w:b/>
        </w:rPr>
        <w:t>Check-in-Sample</w:t>
      </w:r>
      <w:r>
        <w:t xml:space="preserve"> page appears</w:t>
      </w:r>
      <w:r w:rsidRPr="00585562">
        <w:t>.</w:t>
      </w:r>
    </w:p>
    <w:p w14:paraId="277A8F9D" w14:textId="77777777" w:rsidR="00F2232B" w:rsidRDefault="00F2232B" w:rsidP="00F2232B">
      <w:pPr>
        <w:pStyle w:val="BodyText"/>
        <w:ind w:right="720"/>
      </w:pPr>
    </w:p>
    <w:p w14:paraId="23E4314C" w14:textId="77777777" w:rsidR="00F2232B" w:rsidRDefault="00F2232B" w:rsidP="00F2232B">
      <w:pPr>
        <w:ind w:left="720"/>
        <w:rPr>
          <w:b/>
        </w:rPr>
      </w:pPr>
      <w:r w:rsidRPr="00691675">
        <w:rPr>
          <w:noProof/>
        </w:rPr>
        <w:drawing>
          <wp:inline distT="0" distB="0" distL="0" distR="0" wp14:anchorId="147A5710" wp14:editId="346AC85F">
            <wp:extent cx="6142990" cy="3641090"/>
            <wp:effectExtent l="19050" t="19050" r="10160" b="16510"/>
            <wp:docPr id="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42990" cy="3641090"/>
                    </a:xfrm>
                    <a:prstGeom prst="rect">
                      <a:avLst/>
                    </a:prstGeom>
                    <a:noFill/>
                    <a:ln w="3175">
                      <a:solidFill>
                        <a:schemeClr val="tx1"/>
                      </a:solidFill>
                    </a:ln>
                  </pic:spPr>
                </pic:pic>
              </a:graphicData>
            </a:graphic>
          </wp:inline>
        </w:drawing>
      </w:r>
    </w:p>
    <w:p w14:paraId="0443F5BC" w14:textId="77777777" w:rsidR="00F2232B" w:rsidRDefault="00F2232B" w:rsidP="00F2232B">
      <w:pPr>
        <w:pStyle w:val="Figure"/>
        <w:tabs>
          <w:tab w:val="clear" w:pos="1710"/>
          <w:tab w:val="num" w:pos="1800"/>
        </w:tabs>
        <w:ind w:left="1152" w:hanging="432"/>
      </w:pPr>
      <w:r>
        <w:t>Check-in-Sample page</w:t>
      </w:r>
    </w:p>
    <w:p w14:paraId="3E36E335" w14:textId="77777777" w:rsidR="00F2232B" w:rsidRDefault="00F2232B" w:rsidP="00F2232B">
      <w:pPr>
        <w:pStyle w:val="BodyText"/>
        <w:ind w:right="360"/>
        <w:rPr>
          <w:b/>
        </w:rPr>
      </w:pPr>
    </w:p>
    <w:p w14:paraId="5AB74966" w14:textId="62A3464B" w:rsidR="00F2232B" w:rsidRDefault="00F2232B" w:rsidP="00E55723">
      <w:pPr>
        <w:pStyle w:val="BodyText"/>
        <w:numPr>
          <w:ilvl w:val="0"/>
          <w:numId w:val="88"/>
        </w:numPr>
      </w:pPr>
      <w:r>
        <w:t xml:space="preserve">In the shipping cart, </w:t>
      </w:r>
      <w:ins w:id="2616" w:author="Sayali Dev" w:date="2018-02-02T15:39:00Z">
        <w:r w:rsidR="007249C9">
          <w:rPr>
            <w:lang w:val="en-US"/>
          </w:rPr>
          <w:t>C</w:t>
        </w:r>
      </w:ins>
      <w:del w:id="2617" w:author="Sayali Dev" w:date="2018-02-02T15:39:00Z">
        <w:r w:rsidDel="007249C9">
          <w:delText>c</w:delText>
        </w:r>
      </w:del>
      <w:r>
        <w:t>lick the</w:t>
      </w:r>
      <w:ins w:id="2618" w:author="Sayali Dev" w:date="2018-02-02T15:39:00Z">
        <w:r w:rsidR="007249C9">
          <w:rPr>
            <w:lang w:val="en-US"/>
          </w:rPr>
          <w:t xml:space="preserve"> yellow box against the</w:t>
        </w:r>
      </w:ins>
      <w:r>
        <w:t xml:space="preserve"> biospecimen that you want to check in</w:t>
      </w:r>
      <w:r w:rsidRPr="00585562">
        <w:t>.</w:t>
      </w:r>
    </w:p>
    <w:p w14:paraId="4487A7D2" w14:textId="77777777" w:rsidR="00F2232B" w:rsidRPr="00F52E29" w:rsidRDefault="00F2232B" w:rsidP="00F2232B">
      <w:pPr>
        <w:pStyle w:val="BodyText"/>
        <w:ind w:left="720"/>
        <w:rPr>
          <w:b/>
        </w:rPr>
      </w:pPr>
      <w:r w:rsidRPr="00F52E29">
        <w:rPr>
          <w:b/>
        </w:rPr>
        <w:lastRenderedPageBreak/>
        <w:t xml:space="preserve">Note: </w:t>
      </w:r>
    </w:p>
    <w:p w14:paraId="233DEDFF" w14:textId="77777777" w:rsidR="00F2232B" w:rsidRDefault="00F2232B" w:rsidP="00E55723">
      <w:pPr>
        <w:pStyle w:val="BodyText"/>
        <w:numPr>
          <w:ilvl w:val="0"/>
          <w:numId w:val="79"/>
        </w:numPr>
        <w:ind w:left="1260" w:hanging="270"/>
      </w:pPr>
      <w:r>
        <w:t>Biospecimen</w:t>
      </w:r>
      <w:r w:rsidRPr="00585562">
        <w:t xml:space="preserve">s that </w:t>
      </w:r>
      <w:r>
        <w:t xml:space="preserve">are not </w:t>
      </w:r>
      <w:r w:rsidRPr="00585562">
        <w:t xml:space="preserve">checked in are marked with a </w:t>
      </w:r>
      <w:r>
        <w:t>yellow</w:t>
      </w:r>
      <w:r w:rsidRPr="00585562">
        <w:t xml:space="preserve"> </w:t>
      </w:r>
      <w:r>
        <w:t>box</w:t>
      </w:r>
      <w:r w:rsidRPr="00585562">
        <w:t>.</w:t>
      </w:r>
      <w:r>
        <w:t xml:space="preserve"> </w:t>
      </w:r>
    </w:p>
    <w:p w14:paraId="19E006C9" w14:textId="77777777" w:rsidR="00F2232B" w:rsidRPr="00675ADD" w:rsidRDefault="00F2232B" w:rsidP="00E55723">
      <w:pPr>
        <w:pStyle w:val="BodyText"/>
        <w:numPr>
          <w:ilvl w:val="0"/>
          <w:numId w:val="79"/>
        </w:numPr>
        <w:ind w:left="1260" w:hanging="270"/>
      </w:pPr>
      <w:r>
        <w:t>Biospecimens that are checked in are marked with a blue check mark box.</w:t>
      </w:r>
    </w:p>
    <w:p w14:paraId="42711ADF" w14:textId="77777777" w:rsidR="00F2232B" w:rsidRPr="00402263" w:rsidRDefault="00F2232B" w:rsidP="00E55723">
      <w:pPr>
        <w:pStyle w:val="BodyText"/>
        <w:numPr>
          <w:ilvl w:val="0"/>
          <w:numId w:val="79"/>
        </w:numPr>
        <w:ind w:left="1260" w:hanging="270"/>
      </w:pPr>
      <w:r>
        <w:t xml:space="preserve">You can sort biospecimens by clicking the appropriate type under </w:t>
      </w:r>
      <w:r w:rsidRPr="00D52B0B">
        <w:rPr>
          <w:b/>
        </w:rPr>
        <w:t>Total Items</w:t>
      </w:r>
      <w:r>
        <w:t>.</w:t>
      </w:r>
    </w:p>
    <w:p w14:paraId="0820AC4A" w14:textId="77777777" w:rsidR="00F2232B" w:rsidRPr="00585562" w:rsidRDefault="00F2232B" w:rsidP="00E55723">
      <w:pPr>
        <w:pStyle w:val="BodyText"/>
        <w:numPr>
          <w:ilvl w:val="0"/>
          <w:numId w:val="79"/>
        </w:numPr>
        <w:ind w:left="1260" w:hanging="270"/>
      </w:pPr>
      <w:r>
        <w:t xml:space="preserve">To search for a </w:t>
      </w:r>
      <w:r>
        <w:rPr>
          <w:lang w:val="en-US"/>
        </w:rPr>
        <w:t>biospecimen</w:t>
      </w:r>
      <w:r>
        <w:t>, in the box</w:t>
      </w:r>
      <w:r>
        <w:rPr>
          <w:lang w:val="en-US"/>
        </w:rPr>
        <w:t xml:space="preserve"> under </w:t>
      </w:r>
      <w:r w:rsidRPr="00D52B0B">
        <w:rPr>
          <w:b/>
        </w:rPr>
        <w:t>Total Items</w:t>
      </w:r>
      <w:r>
        <w:t xml:space="preserve">, type the appropriate shipment or biospecimen identifier, and then click the check mark icon </w:t>
      </w:r>
      <w:r>
        <w:rPr>
          <w:noProof/>
          <w:lang w:val="en-US" w:eastAsia="en-US"/>
        </w:rPr>
        <w:drawing>
          <wp:inline distT="0" distB="0" distL="0" distR="0" wp14:anchorId="7F95A9E4" wp14:editId="2BA397AD">
            <wp:extent cx="182880" cy="166370"/>
            <wp:effectExtent l="0" t="0" r="7620" b="5080"/>
            <wp:docPr id="200" name="Picture 200" descr="check 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heck mark ic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2880" cy="166370"/>
                    </a:xfrm>
                    <a:prstGeom prst="rect">
                      <a:avLst/>
                    </a:prstGeom>
                    <a:noFill/>
                    <a:ln>
                      <a:noFill/>
                    </a:ln>
                  </pic:spPr>
                </pic:pic>
              </a:graphicData>
            </a:graphic>
          </wp:inline>
        </w:drawing>
      </w:r>
      <w:r>
        <w:t xml:space="preserve">. </w:t>
      </w:r>
      <w:r w:rsidRPr="00585562">
        <w:br/>
      </w:r>
    </w:p>
    <w:p w14:paraId="687E4D1A" w14:textId="77777777" w:rsidR="00F2232B" w:rsidRDefault="00F2232B" w:rsidP="00F2232B">
      <w:pPr>
        <w:pStyle w:val="BodyText"/>
        <w:ind w:firstLine="720"/>
      </w:pPr>
      <w:r w:rsidRPr="00585562">
        <w:t xml:space="preserve">The </w:t>
      </w:r>
      <w:r w:rsidRPr="00F52E29">
        <w:rPr>
          <w:b/>
        </w:rPr>
        <w:t>Sample</w:t>
      </w:r>
      <w:r>
        <w:t xml:space="preserve"> </w:t>
      </w:r>
      <w:r w:rsidRPr="00585562">
        <w:t xml:space="preserve">window </w:t>
      </w:r>
      <w:r>
        <w:t>appears</w:t>
      </w:r>
      <w:r w:rsidRPr="00585562">
        <w:t xml:space="preserve">. </w:t>
      </w:r>
    </w:p>
    <w:p w14:paraId="5060BD74" w14:textId="77777777" w:rsidR="00F2232B" w:rsidRDefault="00F2232B" w:rsidP="00F2232B">
      <w:pPr>
        <w:pStyle w:val="BodyText"/>
        <w:ind w:left="720"/>
      </w:pPr>
      <w:r w:rsidRPr="00585562">
        <w:br/>
      </w:r>
      <w:r w:rsidRPr="00A478E3">
        <w:rPr>
          <w:noProof/>
          <w:lang w:val="en-US" w:eastAsia="en-US"/>
        </w:rPr>
        <w:drawing>
          <wp:inline distT="0" distB="0" distL="0" distR="0" wp14:anchorId="3DFE8776" wp14:editId="689F9BDF">
            <wp:extent cx="6242685" cy="4854575"/>
            <wp:effectExtent l="19050" t="19050" r="24765" b="22225"/>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42685" cy="4854575"/>
                    </a:xfrm>
                    <a:prstGeom prst="rect">
                      <a:avLst/>
                    </a:prstGeom>
                    <a:noFill/>
                    <a:ln w="3175">
                      <a:solidFill>
                        <a:schemeClr val="tx1"/>
                      </a:solidFill>
                    </a:ln>
                  </pic:spPr>
                </pic:pic>
              </a:graphicData>
            </a:graphic>
          </wp:inline>
        </w:drawing>
      </w:r>
    </w:p>
    <w:p w14:paraId="2A50F145" w14:textId="77777777" w:rsidR="00F2232B" w:rsidRDefault="00F2232B" w:rsidP="00F2232B">
      <w:pPr>
        <w:pStyle w:val="Figure"/>
        <w:tabs>
          <w:tab w:val="clear" w:pos="1710"/>
          <w:tab w:val="num" w:pos="1800"/>
        </w:tabs>
        <w:ind w:left="1152" w:hanging="432"/>
      </w:pPr>
      <w:r>
        <w:t>Sample window</w:t>
      </w:r>
    </w:p>
    <w:p w14:paraId="7E44ADA4" w14:textId="77777777" w:rsidR="00F2232B" w:rsidRDefault="00F2232B" w:rsidP="00F2232B"/>
    <w:p w14:paraId="2BC67B05" w14:textId="77777777" w:rsidR="00F2232B" w:rsidRDefault="00F2232B" w:rsidP="00E55723">
      <w:pPr>
        <w:pStyle w:val="BodyText"/>
        <w:numPr>
          <w:ilvl w:val="0"/>
          <w:numId w:val="88"/>
        </w:numPr>
        <w:ind w:right="540"/>
      </w:pPr>
      <w:r w:rsidRPr="0074422D">
        <w:t xml:space="preserve">On the </w:t>
      </w:r>
      <w:r w:rsidRPr="00421506">
        <w:rPr>
          <w:b/>
        </w:rPr>
        <w:t>Check In</w:t>
      </w:r>
      <w:r>
        <w:t xml:space="preserve"> </w:t>
      </w:r>
      <w:r w:rsidRPr="00421506">
        <w:rPr>
          <w:b/>
        </w:rPr>
        <w:t>Sample</w:t>
      </w:r>
      <w:r w:rsidRPr="0074422D">
        <w:t xml:space="preserve"> tab,</w:t>
      </w:r>
      <w:r>
        <w:t xml:space="preserve"> enter appropriate information in each field. </w:t>
      </w:r>
      <w:r w:rsidRPr="00421506">
        <w:rPr>
          <w:lang w:val="en-US"/>
        </w:rPr>
        <w:br/>
      </w:r>
      <w:r>
        <w:rPr>
          <w:lang w:val="en-US"/>
        </w:rPr>
        <w:t>F</w:t>
      </w:r>
      <w:r>
        <w:t xml:space="preserve">ollowing table lists each field and its description. </w:t>
      </w:r>
    </w:p>
    <w:p w14:paraId="786A2DD4" w14:textId="270F4304" w:rsidR="00F2232B" w:rsidRDefault="00F2232B" w:rsidP="00F2232B">
      <w:pPr>
        <w:pStyle w:val="BodyText"/>
        <w:ind w:left="720" w:right="540"/>
        <w:rPr>
          <w:ins w:id="2619" w:author="Sayali Dev" w:date="2018-02-02T15:39:00Z"/>
        </w:rPr>
      </w:pPr>
    </w:p>
    <w:p w14:paraId="0F8AAB33" w14:textId="2390C85C" w:rsidR="00911873" w:rsidRDefault="00911873" w:rsidP="00F2232B">
      <w:pPr>
        <w:pStyle w:val="BodyText"/>
        <w:ind w:left="720" w:right="540"/>
        <w:rPr>
          <w:ins w:id="2620" w:author="Sayali Dev" w:date="2018-02-02T15:39:00Z"/>
        </w:rPr>
      </w:pPr>
    </w:p>
    <w:p w14:paraId="04633250" w14:textId="72D044B9" w:rsidR="00911873" w:rsidRDefault="00911873" w:rsidP="00F2232B">
      <w:pPr>
        <w:pStyle w:val="BodyText"/>
        <w:ind w:left="720" w:right="540"/>
        <w:rPr>
          <w:ins w:id="2621" w:author="Sayali Dev" w:date="2018-02-02T15:39:00Z"/>
        </w:rPr>
      </w:pPr>
    </w:p>
    <w:p w14:paraId="3AE9661B" w14:textId="6C37CCBC" w:rsidR="00911873" w:rsidRDefault="00911873" w:rsidP="00F2232B">
      <w:pPr>
        <w:pStyle w:val="BodyText"/>
        <w:ind w:left="720" w:right="540"/>
        <w:rPr>
          <w:ins w:id="2622" w:author="Sayali Dev" w:date="2018-02-02T15:39:00Z"/>
        </w:rPr>
      </w:pPr>
    </w:p>
    <w:p w14:paraId="33B63492" w14:textId="105538CA" w:rsidR="00911873" w:rsidRDefault="00911873" w:rsidP="00F2232B">
      <w:pPr>
        <w:pStyle w:val="BodyText"/>
        <w:ind w:left="720" w:right="540"/>
        <w:rPr>
          <w:ins w:id="2623" w:author="Sayali Dev" w:date="2018-02-02T15:39:00Z"/>
        </w:rPr>
      </w:pPr>
    </w:p>
    <w:p w14:paraId="30704698" w14:textId="5F4BF003" w:rsidR="00911873" w:rsidRDefault="00911873" w:rsidP="00F2232B">
      <w:pPr>
        <w:pStyle w:val="BodyText"/>
        <w:ind w:left="720" w:right="540"/>
        <w:rPr>
          <w:ins w:id="2624" w:author="Sayali Dev" w:date="2018-02-02T15:39:00Z"/>
        </w:rPr>
      </w:pPr>
    </w:p>
    <w:p w14:paraId="7F4383F8" w14:textId="243A7720" w:rsidR="00911873" w:rsidRDefault="00911873" w:rsidP="00F2232B">
      <w:pPr>
        <w:pStyle w:val="BodyText"/>
        <w:ind w:left="720" w:right="540"/>
        <w:rPr>
          <w:ins w:id="2625" w:author="Sayali Dev" w:date="2018-02-02T15:39:00Z"/>
        </w:rPr>
      </w:pPr>
    </w:p>
    <w:p w14:paraId="71F8C51D" w14:textId="77777777" w:rsidR="00911873" w:rsidRDefault="00911873" w:rsidP="00F2232B">
      <w:pPr>
        <w:pStyle w:val="BodyText"/>
        <w:ind w:left="720" w:right="540"/>
      </w:pPr>
    </w:p>
    <w:p w14:paraId="1C6D1501" w14:textId="41C678AC" w:rsidR="00F2232B" w:rsidRPr="00E63C3C" w:rsidRDefault="00F2232B" w:rsidP="00F2232B">
      <w:pPr>
        <w:pStyle w:val="Caption"/>
        <w:ind w:firstLine="720"/>
      </w:pPr>
      <w:r>
        <w:lastRenderedPageBreak/>
        <w:t xml:space="preserve">Table </w:t>
      </w:r>
      <w:r w:rsidR="00653CE2">
        <w:fldChar w:fldCharType="begin"/>
      </w:r>
      <w:r w:rsidR="00653CE2">
        <w:instrText xml:space="preserve"> SEQ Figure \* ARABIC </w:instrText>
      </w:r>
      <w:r w:rsidR="00653CE2">
        <w:fldChar w:fldCharType="separate"/>
      </w:r>
      <w:ins w:id="2626" w:author="Sayali Dev" w:date="2018-02-02T13:47:00Z">
        <w:r w:rsidR="00EB76E3">
          <w:rPr>
            <w:noProof/>
          </w:rPr>
          <w:t>18</w:t>
        </w:r>
      </w:ins>
      <w:del w:id="2627" w:author="Sayali Dev" w:date="2018-02-02T13:47:00Z">
        <w:r w:rsidDel="00EB76E3">
          <w:rPr>
            <w:noProof/>
          </w:rPr>
          <w:delText>20</w:delText>
        </w:r>
      </w:del>
      <w:r w:rsidR="00653CE2">
        <w:rPr>
          <w:noProof/>
        </w:rPr>
        <w:fldChar w:fldCharType="end"/>
      </w:r>
      <w:r>
        <w:t xml:space="preserve">: Checking in a biospecimen </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60"/>
        <w:gridCol w:w="6750"/>
      </w:tblGrid>
      <w:tr w:rsidR="00F2232B" w:rsidRPr="007A152E" w14:paraId="166809C2" w14:textId="77777777" w:rsidTr="00F2232B">
        <w:trPr>
          <w:cantSplit/>
          <w:trHeight w:val="288"/>
          <w:tblHeader/>
        </w:trPr>
        <w:tc>
          <w:tcPr>
            <w:tcW w:w="3060" w:type="dxa"/>
            <w:shd w:val="clear" w:color="auto" w:fill="BFBFBF"/>
            <w:vAlign w:val="center"/>
          </w:tcPr>
          <w:p w14:paraId="1FCB8BED" w14:textId="77777777" w:rsidR="00F2232B" w:rsidRPr="007A152E" w:rsidRDefault="00F2232B" w:rsidP="00F2232B">
            <w:pPr>
              <w:rPr>
                <w:b/>
              </w:rPr>
            </w:pPr>
            <w:r>
              <w:rPr>
                <w:b/>
              </w:rPr>
              <w:t>Field</w:t>
            </w:r>
          </w:p>
        </w:tc>
        <w:tc>
          <w:tcPr>
            <w:tcW w:w="6750" w:type="dxa"/>
            <w:shd w:val="clear" w:color="auto" w:fill="BFBFBF"/>
            <w:vAlign w:val="center"/>
          </w:tcPr>
          <w:p w14:paraId="5EC3BE4A" w14:textId="77777777" w:rsidR="00F2232B" w:rsidRPr="007A152E" w:rsidRDefault="00F2232B" w:rsidP="00F2232B">
            <w:pPr>
              <w:rPr>
                <w:b/>
              </w:rPr>
            </w:pPr>
            <w:r w:rsidRPr="007A152E">
              <w:rPr>
                <w:b/>
              </w:rPr>
              <w:t>Description</w:t>
            </w:r>
          </w:p>
        </w:tc>
      </w:tr>
      <w:tr w:rsidR="00F2232B" w14:paraId="617EAD0B" w14:textId="77777777" w:rsidTr="00F2232B">
        <w:trPr>
          <w:cantSplit/>
          <w:trHeight w:val="288"/>
        </w:trPr>
        <w:tc>
          <w:tcPr>
            <w:tcW w:w="3060" w:type="dxa"/>
            <w:vAlign w:val="center"/>
          </w:tcPr>
          <w:p w14:paraId="304B0808" w14:textId="77777777" w:rsidR="00F2232B" w:rsidRDefault="00F2232B" w:rsidP="00F2232B">
            <w:pPr>
              <w:rPr>
                <w:b/>
              </w:rPr>
            </w:pPr>
            <w:r>
              <w:rPr>
                <w:b/>
              </w:rPr>
              <w:t>Identifier(s)</w:t>
            </w:r>
          </w:p>
        </w:tc>
        <w:tc>
          <w:tcPr>
            <w:tcW w:w="6750" w:type="dxa"/>
            <w:vAlign w:val="center"/>
          </w:tcPr>
          <w:p w14:paraId="497FE95B" w14:textId="77777777" w:rsidR="00F2232B" w:rsidRDefault="00F2232B" w:rsidP="00F2232B">
            <w:pPr>
              <w:pStyle w:val="BodyText"/>
              <w:ind w:right="720"/>
            </w:pPr>
            <w:r>
              <w:rPr>
                <w:lang w:val="en-US"/>
              </w:rPr>
              <w:t xml:space="preserve">If you want to </w:t>
            </w:r>
            <w:r w:rsidRPr="00585562">
              <w:t>add a new identifier</w:t>
            </w:r>
            <w:r>
              <w:rPr>
                <w:lang w:val="en-US"/>
              </w:rPr>
              <w:t xml:space="preserve"> for this biospecimen</w:t>
            </w:r>
            <w:r>
              <w:t>:</w:t>
            </w:r>
            <w:r w:rsidRPr="00585562">
              <w:t xml:space="preserve"> </w:t>
            </w:r>
          </w:p>
          <w:p w14:paraId="4B2828B7" w14:textId="77777777" w:rsidR="00F2232B" w:rsidRDefault="00F2232B" w:rsidP="00E55723">
            <w:pPr>
              <w:pStyle w:val="BodyText"/>
              <w:numPr>
                <w:ilvl w:val="0"/>
                <w:numId w:val="80"/>
              </w:numPr>
              <w:ind w:right="720"/>
            </w:pPr>
            <w:r>
              <w:t>C</w:t>
            </w:r>
            <w:r w:rsidRPr="00585562">
              <w:t xml:space="preserve">lick on the </w:t>
            </w:r>
            <w:r w:rsidRPr="007E0CC7">
              <w:t>add icon</w:t>
            </w:r>
            <w:r w:rsidRPr="00585562">
              <w:t xml:space="preserve"> </w:t>
            </w:r>
            <w:r>
              <w:rPr>
                <w:noProof/>
                <w:lang w:val="en-US" w:eastAsia="en-US"/>
              </w:rPr>
              <w:drawing>
                <wp:inline distT="0" distB="0" distL="0" distR="0" wp14:anchorId="4E2BAA54" wp14:editId="7C323D11">
                  <wp:extent cx="174625" cy="166370"/>
                  <wp:effectExtent l="0" t="0" r="0" b="5080"/>
                  <wp:docPr id="81" name="Picture 81" descr="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dd ic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4625" cy="166370"/>
                          </a:xfrm>
                          <a:prstGeom prst="rect">
                            <a:avLst/>
                          </a:prstGeom>
                          <a:noFill/>
                          <a:ln>
                            <a:noFill/>
                          </a:ln>
                        </pic:spPr>
                      </pic:pic>
                    </a:graphicData>
                  </a:graphic>
                </wp:inline>
              </w:drawing>
            </w:r>
            <w:r w:rsidRPr="00585562">
              <w:t xml:space="preserve">. </w:t>
            </w:r>
          </w:p>
          <w:p w14:paraId="5EAEDA75" w14:textId="77777777" w:rsidR="00F2232B" w:rsidRPr="00585562" w:rsidRDefault="00F2232B" w:rsidP="00E55723">
            <w:pPr>
              <w:pStyle w:val="BodyText"/>
              <w:numPr>
                <w:ilvl w:val="0"/>
                <w:numId w:val="80"/>
              </w:numPr>
            </w:pPr>
            <w:r>
              <w:t xml:space="preserve">In the </w:t>
            </w:r>
            <w:r w:rsidRPr="007E0CC7">
              <w:rPr>
                <w:b/>
              </w:rPr>
              <w:t>Source Identifier</w:t>
            </w:r>
            <w:r w:rsidRPr="00585562">
              <w:t xml:space="preserve"> </w:t>
            </w:r>
            <w:r>
              <w:t xml:space="preserve"> box, type the new identifier</w:t>
            </w:r>
            <w:r w:rsidRPr="00585562">
              <w:t>.</w:t>
            </w:r>
          </w:p>
          <w:p w14:paraId="74FF9C82" w14:textId="77777777" w:rsidR="00F2232B" w:rsidRDefault="00F2232B" w:rsidP="00E55723">
            <w:pPr>
              <w:pStyle w:val="BodyText"/>
              <w:numPr>
                <w:ilvl w:val="0"/>
                <w:numId w:val="80"/>
              </w:numPr>
              <w:ind w:right="720"/>
            </w:pPr>
            <w:r>
              <w:t xml:space="preserve">In the </w:t>
            </w:r>
            <w:r w:rsidRPr="00D80DE8">
              <w:rPr>
                <w:b/>
              </w:rPr>
              <w:t>Identifier Type</w:t>
            </w:r>
            <w:r w:rsidRPr="00585562">
              <w:t xml:space="preserve"> </w:t>
            </w:r>
            <w:r>
              <w:t xml:space="preserve">list, click the appropriate identifier </w:t>
            </w:r>
            <w:r w:rsidRPr="00585562">
              <w:t>type.</w:t>
            </w:r>
            <w:r w:rsidRPr="00837B8C">
              <w:t xml:space="preserve"> </w:t>
            </w:r>
            <w:r>
              <w:br/>
            </w:r>
            <w:r>
              <w:rPr>
                <w:b/>
              </w:rPr>
              <w:t xml:space="preserve">Note: </w:t>
            </w:r>
            <w:r>
              <w:t xml:space="preserve">The </w:t>
            </w:r>
            <w:r w:rsidRPr="00D80DE8">
              <w:rPr>
                <w:b/>
              </w:rPr>
              <w:t>Identifier Type</w:t>
            </w:r>
            <w:r w:rsidRPr="00585562">
              <w:t xml:space="preserve"> </w:t>
            </w:r>
            <w:r>
              <w:t>list displays the following identifier types:</w:t>
            </w:r>
          </w:p>
          <w:p w14:paraId="0D24178C" w14:textId="77777777" w:rsidR="00F2232B" w:rsidRDefault="00F2232B" w:rsidP="00E55723">
            <w:pPr>
              <w:pStyle w:val="BodyText"/>
              <w:numPr>
                <w:ilvl w:val="0"/>
                <w:numId w:val="89"/>
              </w:numPr>
              <w:ind w:right="720"/>
            </w:pPr>
            <w:r w:rsidRPr="007E0CC7">
              <w:rPr>
                <w:b/>
              </w:rPr>
              <w:t>Internal:</w:t>
            </w:r>
            <w:r>
              <w:t xml:space="preserve"> For user-assigned identifiers based on lab or site naming or numbering conventions. </w:t>
            </w:r>
          </w:p>
          <w:p w14:paraId="3CA81420" w14:textId="77777777" w:rsidR="00F2232B" w:rsidRDefault="00F2232B" w:rsidP="00E55723">
            <w:pPr>
              <w:pStyle w:val="BodyText"/>
              <w:numPr>
                <w:ilvl w:val="0"/>
                <w:numId w:val="89"/>
              </w:numPr>
              <w:ind w:right="720"/>
            </w:pPr>
            <w:r w:rsidRPr="009C1958">
              <w:rPr>
                <w:b/>
              </w:rPr>
              <w:t>Kit Content:</w:t>
            </w:r>
            <w:r>
              <w:t xml:space="preserve"> For identifying </w:t>
            </w:r>
            <w:r>
              <w:rPr>
                <w:lang w:val="en-US"/>
              </w:rPr>
              <w:t xml:space="preserve">the </w:t>
            </w:r>
            <w:r>
              <w:t>biospecimen cont</w:t>
            </w:r>
            <w:r>
              <w:rPr>
                <w:lang w:val="en-US"/>
              </w:rPr>
              <w:t>ained</w:t>
            </w:r>
            <w:r>
              <w:t xml:space="preserve"> within a kit. </w:t>
            </w:r>
          </w:p>
          <w:p w14:paraId="1718E74B" w14:textId="77777777" w:rsidR="00F2232B" w:rsidRPr="00585562" w:rsidRDefault="00F2232B" w:rsidP="00E55723">
            <w:pPr>
              <w:pStyle w:val="BodyText"/>
              <w:numPr>
                <w:ilvl w:val="0"/>
                <w:numId w:val="89"/>
              </w:numPr>
              <w:ind w:right="720"/>
            </w:pPr>
            <w:r w:rsidRPr="007E0CC7">
              <w:rPr>
                <w:b/>
              </w:rPr>
              <w:t>Other:</w:t>
            </w:r>
            <w:r>
              <w:t xml:space="preserve"> For any other identifier type.</w:t>
            </w:r>
          </w:p>
          <w:p w14:paraId="316DEFA7" w14:textId="77777777" w:rsidR="00F2232B" w:rsidRDefault="00F2232B" w:rsidP="00E55723">
            <w:pPr>
              <w:pStyle w:val="BodyText"/>
              <w:numPr>
                <w:ilvl w:val="0"/>
                <w:numId w:val="80"/>
              </w:numPr>
            </w:pPr>
            <w:r>
              <w:t xml:space="preserve">Click the </w:t>
            </w:r>
            <w:r w:rsidRPr="007E0CC7">
              <w:t>check mark icon</w:t>
            </w:r>
            <w:r>
              <w:t xml:space="preserve"> </w:t>
            </w:r>
            <w:r>
              <w:rPr>
                <w:noProof/>
                <w:lang w:val="en-US" w:eastAsia="en-US"/>
              </w:rPr>
              <w:drawing>
                <wp:inline distT="0" distB="0" distL="0" distR="0" wp14:anchorId="2E5DAC3D" wp14:editId="5AA56BC3">
                  <wp:extent cx="158115" cy="149860"/>
                  <wp:effectExtent l="0" t="0" r="0" b="2540"/>
                  <wp:docPr id="201" name="Picture 201" descr="check 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heck mark ic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8115" cy="149860"/>
                          </a:xfrm>
                          <a:prstGeom prst="rect">
                            <a:avLst/>
                          </a:prstGeom>
                          <a:noFill/>
                          <a:ln>
                            <a:noFill/>
                          </a:ln>
                        </pic:spPr>
                      </pic:pic>
                    </a:graphicData>
                  </a:graphic>
                </wp:inline>
              </w:drawing>
            </w:r>
            <w:r>
              <w:t>.</w:t>
            </w:r>
          </w:p>
          <w:p w14:paraId="618FB77A" w14:textId="77777777" w:rsidR="00F2232B" w:rsidRDefault="00F2232B" w:rsidP="00F2232B">
            <w:r>
              <w:t>The new identifier is added</w:t>
            </w:r>
            <w:r w:rsidRPr="00585562">
              <w:t>.</w:t>
            </w:r>
          </w:p>
        </w:tc>
      </w:tr>
      <w:tr w:rsidR="00F2232B" w14:paraId="586BC063" w14:textId="77777777" w:rsidTr="00F2232B">
        <w:trPr>
          <w:cantSplit/>
          <w:trHeight w:val="288"/>
        </w:trPr>
        <w:tc>
          <w:tcPr>
            <w:tcW w:w="3060" w:type="dxa"/>
            <w:vAlign w:val="center"/>
          </w:tcPr>
          <w:p w14:paraId="53C16426" w14:textId="77777777" w:rsidR="00F2232B" w:rsidRDefault="00F2232B" w:rsidP="00F2232B">
            <w:pPr>
              <w:rPr>
                <w:b/>
              </w:rPr>
            </w:pPr>
            <w:r>
              <w:rPr>
                <w:b/>
              </w:rPr>
              <w:t>Sample Status</w:t>
            </w:r>
          </w:p>
        </w:tc>
        <w:tc>
          <w:tcPr>
            <w:tcW w:w="6750" w:type="dxa"/>
            <w:vAlign w:val="center"/>
          </w:tcPr>
          <w:p w14:paraId="3D2BE7E3" w14:textId="77777777" w:rsidR="00F2232B" w:rsidRDefault="00F2232B" w:rsidP="00F2232B">
            <w:r>
              <w:t>Click appropriate status for this biospecimen.</w:t>
            </w:r>
          </w:p>
        </w:tc>
      </w:tr>
      <w:tr w:rsidR="00F2232B" w14:paraId="505DD1FE" w14:textId="77777777" w:rsidTr="00F2232B">
        <w:trPr>
          <w:cantSplit/>
          <w:trHeight w:val="288"/>
        </w:trPr>
        <w:tc>
          <w:tcPr>
            <w:tcW w:w="3060" w:type="dxa"/>
            <w:vAlign w:val="center"/>
          </w:tcPr>
          <w:p w14:paraId="38C07666" w14:textId="77777777" w:rsidR="00F2232B" w:rsidRDefault="00F2232B" w:rsidP="00F2232B">
            <w:pPr>
              <w:rPr>
                <w:b/>
              </w:rPr>
            </w:pPr>
            <w:r>
              <w:rPr>
                <w:b/>
              </w:rPr>
              <w:t>Quantity</w:t>
            </w:r>
          </w:p>
        </w:tc>
        <w:tc>
          <w:tcPr>
            <w:tcW w:w="6750" w:type="dxa"/>
            <w:vAlign w:val="center"/>
          </w:tcPr>
          <w:p w14:paraId="4A8AF820" w14:textId="77777777" w:rsidR="00F2232B" w:rsidRDefault="00F2232B" w:rsidP="00F2232B">
            <w:r>
              <w:t>Type quantity of this biospecimen.</w:t>
            </w:r>
          </w:p>
        </w:tc>
      </w:tr>
      <w:tr w:rsidR="00F2232B" w14:paraId="68C9BE7B" w14:textId="77777777" w:rsidTr="00F2232B">
        <w:trPr>
          <w:cantSplit/>
          <w:trHeight w:val="288"/>
        </w:trPr>
        <w:tc>
          <w:tcPr>
            <w:tcW w:w="3060" w:type="dxa"/>
            <w:vAlign w:val="center"/>
          </w:tcPr>
          <w:p w14:paraId="3A4DEC78" w14:textId="77777777" w:rsidR="00F2232B" w:rsidRDefault="00F2232B" w:rsidP="00F2232B">
            <w:pPr>
              <w:rPr>
                <w:b/>
              </w:rPr>
            </w:pPr>
            <w:r>
              <w:rPr>
                <w:b/>
              </w:rPr>
              <w:t>Units</w:t>
            </w:r>
          </w:p>
        </w:tc>
        <w:tc>
          <w:tcPr>
            <w:tcW w:w="6750" w:type="dxa"/>
            <w:vAlign w:val="center"/>
          </w:tcPr>
          <w:p w14:paraId="5A758059" w14:textId="43E5076B" w:rsidR="00F96391" w:rsidRDefault="00F2232B" w:rsidP="00F2232B">
            <w:r>
              <w:t xml:space="preserve">Click appropriate unit of measure associated with the Quantity field. </w:t>
            </w:r>
          </w:p>
        </w:tc>
      </w:tr>
      <w:tr w:rsidR="00F2232B" w14:paraId="2DF3E330" w14:textId="77777777" w:rsidTr="00F2232B">
        <w:trPr>
          <w:cantSplit/>
          <w:trHeight w:val="288"/>
        </w:trPr>
        <w:tc>
          <w:tcPr>
            <w:tcW w:w="3060" w:type="dxa"/>
            <w:vAlign w:val="center"/>
          </w:tcPr>
          <w:p w14:paraId="1E9D60F5" w14:textId="77777777" w:rsidR="00F2232B" w:rsidRDefault="00F2232B" w:rsidP="00F2232B">
            <w:pPr>
              <w:rPr>
                <w:b/>
              </w:rPr>
            </w:pPr>
            <w:r>
              <w:rPr>
                <w:b/>
              </w:rPr>
              <w:t>Concentration</w:t>
            </w:r>
          </w:p>
        </w:tc>
        <w:tc>
          <w:tcPr>
            <w:tcW w:w="6750" w:type="dxa"/>
            <w:vAlign w:val="center"/>
          </w:tcPr>
          <w:p w14:paraId="169D5C8A" w14:textId="77777777" w:rsidR="00F2232B" w:rsidRDefault="00F2232B" w:rsidP="00F2232B">
            <w:r>
              <w:t>Type concentration of this biospecimen.</w:t>
            </w:r>
          </w:p>
        </w:tc>
      </w:tr>
      <w:tr w:rsidR="00F2232B" w14:paraId="32005A0C" w14:textId="77777777" w:rsidTr="00F2232B">
        <w:trPr>
          <w:cantSplit/>
          <w:trHeight w:val="288"/>
        </w:trPr>
        <w:tc>
          <w:tcPr>
            <w:tcW w:w="3060" w:type="dxa"/>
            <w:vAlign w:val="center"/>
          </w:tcPr>
          <w:p w14:paraId="005F861A" w14:textId="77777777" w:rsidR="00F2232B" w:rsidRDefault="00F2232B" w:rsidP="00F2232B">
            <w:pPr>
              <w:rPr>
                <w:b/>
              </w:rPr>
            </w:pPr>
            <w:r>
              <w:rPr>
                <w:b/>
              </w:rPr>
              <w:t>Units</w:t>
            </w:r>
          </w:p>
        </w:tc>
        <w:tc>
          <w:tcPr>
            <w:tcW w:w="6750" w:type="dxa"/>
            <w:vAlign w:val="center"/>
          </w:tcPr>
          <w:p w14:paraId="6BA848DE" w14:textId="77777777" w:rsidR="00F2232B" w:rsidRDefault="00F2232B" w:rsidP="00F2232B">
            <w:r>
              <w:t>Click appropriate unit of measure associated with the Concentration field.</w:t>
            </w:r>
          </w:p>
        </w:tc>
      </w:tr>
      <w:tr w:rsidR="00F2232B" w14:paraId="0DE473F9" w14:textId="77777777" w:rsidTr="00F2232B">
        <w:trPr>
          <w:cantSplit/>
          <w:trHeight w:val="288"/>
        </w:trPr>
        <w:tc>
          <w:tcPr>
            <w:tcW w:w="3060" w:type="dxa"/>
            <w:vAlign w:val="center"/>
          </w:tcPr>
          <w:p w14:paraId="528B47B7" w14:textId="77777777" w:rsidR="00F2232B" w:rsidRDefault="00F2232B" w:rsidP="00F2232B">
            <w:pPr>
              <w:rPr>
                <w:b/>
              </w:rPr>
            </w:pPr>
            <w:r>
              <w:rPr>
                <w:b/>
              </w:rPr>
              <w:t>Quantity Comments</w:t>
            </w:r>
          </w:p>
        </w:tc>
        <w:tc>
          <w:tcPr>
            <w:tcW w:w="6750" w:type="dxa"/>
            <w:vAlign w:val="center"/>
          </w:tcPr>
          <w:p w14:paraId="444B0AA7" w14:textId="77777777" w:rsidR="00F2232B" w:rsidRDefault="00F2232B" w:rsidP="00F2232B">
            <w:r>
              <w:t>Type comments regarding the quantity, as needed.</w:t>
            </w:r>
          </w:p>
        </w:tc>
      </w:tr>
    </w:tbl>
    <w:p w14:paraId="1041DFFE" w14:textId="321AA69E" w:rsidR="00F2232B" w:rsidRDefault="00F2232B" w:rsidP="00F2232B">
      <w:pPr>
        <w:ind w:left="720"/>
        <w:rPr>
          <w:ins w:id="2628" w:author="Sayali Dev" w:date="2018-02-02T15:43:00Z"/>
        </w:rPr>
      </w:pPr>
    </w:p>
    <w:p w14:paraId="7BA4DB46" w14:textId="2435634A" w:rsidR="00F96391" w:rsidRDefault="00F96391">
      <w:pPr>
        <w:ind w:left="720"/>
        <w:rPr>
          <w:ins w:id="2629" w:author="Sayali Dev" w:date="2018-02-02T15:44:00Z"/>
        </w:rPr>
      </w:pPr>
      <w:ins w:id="2630" w:author="Sayali Dev" w:date="2018-02-02T15:43:00Z">
        <w:r w:rsidRPr="00F96391">
          <w:rPr>
            <w:b/>
            <w:rPrChange w:id="2631" w:author="Sayali Dev" w:date="2018-02-02T15:44:00Z">
              <w:rPr/>
            </w:rPrChange>
          </w:rPr>
          <w:t>Note:</w:t>
        </w:r>
        <w:r>
          <w:t xml:space="preserve"> If quantity / concentration is entered, units entry is mandatory.</w:t>
        </w:r>
      </w:ins>
    </w:p>
    <w:p w14:paraId="2F2EE434" w14:textId="77777777" w:rsidR="00F96391" w:rsidRPr="00AA26F9" w:rsidRDefault="00F96391">
      <w:pPr>
        <w:ind w:left="720"/>
      </w:pPr>
    </w:p>
    <w:p w14:paraId="41F18AE4" w14:textId="77777777" w:rsidR="00E4646B" w:rsidRDefault="00F2232B" w:rsidP="00E55723">
      <w:pPr>
        <w:pStyle w:val="BodyText"/>
        <w:numPr>
          <w:ilvl w:val="0"/>
          <w:numId w:val="88"/>
        </w:numPr>
        <w:rPr>
          <w:ins w:id="2632" w:author="Sayali Dev" w:date="2018-02-02T15:44:00Z"/>
        </w:rPr>
      </w:pPr>
      <w:r>
        <w:rPr>
          <w:lang w:val="en-US"/>
        </w:rPr>
        <w:t>If you want to assign a storage location for this biospecimen, c</w:t>
      </w:r>
      <w:r w:rsidRPr="00D52B0B">
        <w:t xml:space="preserve">lick the </w:t>
      </w:r>
      <w:r w:rsidRPr="00D52B0B">
        <w:rPr>
          <w:b/>
        </w:rPr>
        <w:t>Storage</w:t>
      </w:r>
      <w:r w:rsidRPr="00D52B0B">
        <w:t xml:space="preserve"> tab. </w:t>
      </w:r>
    </w:p>
    <w:p w14:paraId="4A3AC028" w14:textId="25083160" w:rsidR="00F2232B" w:rsidRPr="00D52B0B" w:rsidRDefault="00E4646B">
      <w:pPr>
        <w:pStyle w:val="BodyText"/>
        <w:ind w:left="720"/>
        <w:pPrChange w:id="2633" w:author="Sayali Dev" w:date="2018-02-02T15:44:00Z">
          <w:pPr>
            <w:pStyle w:val="BodyText"/>
            <w:numPr>
              <w:numId w:val="88"/>
            </w:numPr>
            <w:ind w:left="720" w:hanging="360"/>
          </w:pPr>
        </w:pPrChange>
      </w:pPr>
      <w:ins w:id="2634" w:author="Sayali Dev" w:date="2018-02-02T15:45:00Z">
        <w:r>
          <w:rPr>
            <w:lang w:val="en-US"/>
          </w:rPr>
          <w:t>Or to proceed further, s</w:t>
        </w:r>
      </w:ins>
      <w:del w:id="2635" w:author="Sayali Dev" w:date="2018-02-02T15:45:00Z">
        <w:r w:rsidR="00F2232B" w:rsidDel="00E4646B">
          <w:rPr>
            <w:lang w:val="en-US"/>
          </w:rPr>
          <w:delText>Otherwise, s</w:delText>
        </w:r>
      </w:del>
      <w:r w:rsidR="00F2232B">
        <w:rPr>
          <w:lang w:val="en-US"/>
        </w:rPr>
        <w:t>kip this step and p</w:t>
      </w:r>
      <w:ins w:id="2636" w:author="Sayali Dev" w:date="2018-02-02T15:45:00Z">
        <w:r w:rsidR="00695B55">
          <w:rPr>
            <w:lang w:val="en-US"/>
          </w:rPr>
          <w:t>erform next step 9</w:t>
        </w:r>
      </w:ins>
      <w:del w:id="2637" w:author="Sayali Dev" w:date="2018-02-02T15:45:00Z">
        <w:r w:rsidR="00F2232B" w:rsidDel="00695B55">
          <w:rPr>
            <w:lang w:val="en-US"/>
          </w:rPr>
          <w:delText>roceed to Step 9</w:delText>
        </w:r>
      </w:del>
      <w:r w:rsidR="00F2232B">
        <w:rPr>
          <w:lang w:val="en-US"/>
        </w:rPr>
        <w:t>.</w:t>
      </w:r>
    </w:p>
    <w:p w14:paraId="4AEA90CD" w14:textId="77777777" w:rsidR="00F2232B" w:rsidRPr="00D52B0B" w:rsidRDefault="00F2232B" w:rsidP="00F2232B">
      <w:pPr>
        <w:ind w:left="1440"/>
      </w:pPr>
    </w:p>
    <w:p w14:paraId="23C1F33F" w14:textId="77777777" w:rsidR="00F2232B" w:rsidRDefault="00F2232B" w:rsidP="00F2232B">
      <w:pPr>
        <w:ind w:firstLine="720"/>
      </w:pPr>
      <w:r w:rsidRPr="00691675">
        <w:rPr>
          <w:noProof/>
        </w:rPr>
        <w:drawing>
          <wp:inline distT="0" distB="0" distL="0" distR="0" wp14:anchorId="1723FC3F" wp14:editId="79B954E2">
            <wp:extent cx="6051550" cy="3228975"/>
            <wp:effectExtent l="19050" t="19050" r="25400" b="28575"/>
            <wp:docPr id="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51550" cy="3228975"/>
                    </a:xfrm>
                    <a:prstGeom prst="rect">
                      <a:avLst/>
                    </a:prstGeom>
                    <a:noFill/>
                    <a:ln w="3175">
                      <a:solidFill>
                        <a:schemeClr val="tx1"/>
                      </a:solidFill>
                    </a:ln>
                  </pic:spPr>
                </pic:pic>
              </a:graphicData>
            </a:graphic>
          </wp:inline>
        </w:drawing>
      </w:r>
    </w:p>
    <w:p w14:paraId="629D8B81" w14:textId="77777777" w:rsidR="00F2232B" w:rsidRPr="00D52B0B" w:rsidRDefault="00F2232B" w:rsidP="00F2232B">
      <w:pPr>
        <w:pStyle w:val="Figure"/>
        <w:tabs>
          <w:tab w:val="clear" w:pos="1710"/>
          <w:tab w:val="num" w:pos="1800"/>
        </w:tabs>
        <w:ind w:left="1152" w:hanging="432"/>
      </w:pPr>
      <w:r>
        <w:lastRenderedPageBreak/>
        <w:t>Storage tab</w:t>
      </w:r>
    </w:p>
    <w:p w14:paraId="50FDC8FA" w14:textId="77777777" w:rsidR="00F2232B" w:rsidRPr="00D52B0B" w:rsidRDefault="00F2232B" w:rsidP="00F2232B">
      <w:pPr>
        <w:ind w:left="1440"/>
      </w:pPr>
    </w:p>
    <w:p w14:paraId="3313F4FD" w14:textId="77777777" w:rsidR="00F2232B" w:rsidRDefault="00F2232B" w:rsidP="00F2232B">
      <w:pPr>
        <w:ind w:left="720"/>
      </w:pPr>
      <w:r>
        <w:t>To assign a storage location, perform the following steps:</w:t>
      </w:r>
    </w:p>
    <w:p w14:paraId="1FAA6368" w14:textId="77777777" w:rsidR="00F2232B" w:rsidRDefault="00F2232B" w:rsidP="00F2232B">
      <w:pPr>
        <w:ind w:left="720"/>
      </w:pPr>
    </w:p>
    <w:p w14:paraId="66B449EC" w14:textId="77777777" w:rsidR="00F2232B" w:rsidRDefault="00F2232B" w:rsidP="00C9791D">
      <w:pPr>
        <w:numPr>
          <w:ilvl w:val="0"/>
          <w:numId w:val="92"/>
        </w:numPr>
      </w:pPr>
      <w:r>
        <w:t xml:space="preserve">Click </w:t>
      </w:r>
      <w:r w:rsidRPr="00D52B0B">
        <w:t xml:space="preserve">the </w:t>
      </w:r>
      <w:r w:rsidRPr="00D419C2">
        <w:rPr>
          <w:b/>
        </w:rPr>
        <w:t>Expand All</w:t>
      </w:r>
      <w:r>
        <w:t xml:space="preserve"> link to </w:t>
      </w:r>
      <w:r w:rsidRPr="00D52B0B">
        <w:t xml:space="preserve">expand the </w:t>
      </w:r>
      <w:r w:rsidRPr="00D52B0B">
        <w:rPr>
          <w:b/>
        </w:rPr>
        <w:t>Storage Devices</w:t>
      </w:r>
      <w:r>
        <w:t xml:space="preserve"> folder to show all storage devices. </w:t>
      </w:r>
    </w:p>
    <w:p w14:paraId="2D84C4F8" w14:textId="77777777" w:rsidR="00F2232B" w:rsidRDefault="00F2232B" w:rsidP="00F2232B">
      <w:pPr>
        <w:ind w:left="720"/>
      </w:pPr>
    </w:p>
    <w:p w14:paraId="59851697" w14:textId="2CB36A3E" w:rsidR="00F2232B" w:rsidRDefault="00F2232B" w:rsidP="00C9791D">
      <w:pPr>
        <w:numPr>
          <w:ilvl w:val="0"/>
          <w:numId w:val="92"/>
        </w:numPr>
        <w:rPr>
          <w:ins w:id="2638" w:author="Sayali Dev" w:date="2018-02-02T15:48:00Z"/>
        </w:rPr>
      </w:pPr>
      <w:r>
        <w:t>Click appropriate storage device name (blue folder) to display all levels of storage within that device</w:t>
      </w:r>
      <w:r w:rsidRPr="00D52B0B">
        <w:t xml:space="preserve">. </w:t>
      </w:r>
    </w:p>
    <w:p w14:paraId="0F732654" w14:textId="77777777" w:rsidR="003A5A36" w:rsidRDefault="003A5A36">
      <w:pPr>
        <w:pStyle w:val="ListParagraph"/>
        <w:rPr>
          <w:ins w:id="2639" w:author="Sayali Dev" w:date="2018-02-02T15:48:00Z"/>
        </w:rPr>
        <w:pPrChange w:id="2640" w:author="Sayali Dev" w:date="2018-02-02T15:48:00Z">
          <w:pPr>
            <w:numPr>
              <w:numId w:val="92"/>
            </w:numPr>
            <w:ind w:left="1440" w:hanging="360"/>
          </w:pPr>
        </w:pPrChange>
      </w:pPr>
    </w:p>
    <w:p w14:paraId="2FA3B3BF" w14:textId="77777777" w:rsidR="003A5A36" w:rsidRDefault="003A5A36">
      <w:pPr>
        <w:ind w:left="1440"/>
        <w:rPr>
          <w:ins w:id="2641" w:author="Sayali Dev" w:date="2018-02-02T15:49:00Z"/>
        </w:rPr>
        <w:pPrChange w:id="2642" w:author="Sayali Dev" w:date="2018-02-02T15:48:00Z">
          <w:pPr>
            <w:numPr>
              <w:numId w:val="92"/>
            </w:numPr>
            <w:ind w:left="1440" w:hanging="360"/>
          </w:pPr>
        </w:pPrChange>
      </w:pPr>
      <w:ins w:id="2643" w:author="Sayali Dev" w:date="2018-02-02T15:48:00Z">
        <w:r>
          <w:t xml:space="preserve">Note: </w:t>
        </w:r>
      </w:ins>
    </w:p>
    <w:p w14:paraId="79FFA7DC" w14:textId="1EBC0F4D" w:rsidR="003A5A36" w:rsidRDefault="003A5A36">
      <w:pPr>
        <w:pStyle w:val="ListParagraph"/>
        <w:numPr>
          <w:ilvl w:val="0"/>
          <w:numId w:val="372"/>
        </w:numPr>
        <w:rPr>
          <w:ins w:id="2644" w:author="Sayali Dev" w:date="2018-02-02T15:48:00Z"/>
        </w:rPr>
        <w:pPrChange w:id="2645" w:author="Sayali Dev" w:date="2018-02-02T15:49:00Z">
          <w:pPr>
            <w:numPr>
              <w:numId w:val="92"/>
            </w:numPr>
            <w:ind w:left="1440" w:hanging="360"/>
          </w:pPr>
        </w:pPrChange>
      </w:pPr>
      <w:ins w:id="2646" w:author="Sayali Dev" w:date="2018-02-02T15:48:00Z">
        <w:r>
          <w:t>Device not available appears as grey folder</w:t>
        </w:r>
      </w:ins>
    </w:p>
    <w:p w14:paraId="741D173A" w14:textId="583DA7D4" w:rsidR="003A5A36" w:rsidRDefault="003A5A36">
      <w:pPr>
        <w:pStyle w:val="ListParagraph"/>
        <w:numPr>
          <w:ilvl w:val="0"/>
          <w:numId w:val="372"/>
        </w:numPr>
        <w:pPrChange w:id="2647" w:author="Sayali Dev" w:date="2018-02-02T15:49:00Z">
          <w:pPr>
            <w:numPr>
              <w:numId w:val="92"/>
            </w:numPr>
            <w:ind w:left="1440" w:hanging="360"/>
          </w:pPr>
        </w:pPrChange>
      </w:pPr>
      <w:ins w:id="2648" w:author="Sayali Dev" w:date="2018-02-02T15:49:00Z">
        <w:r>
          <w:t>Device with space available appears as blue folder</w:t>
        </w:r>
      </w:ins>
    </w:p>
    <w:p w14:paraId="61C0770B" w14:textId="77777777" w:rsidR="00F2232B" w:rsidRDefault="00F2232B" w:rsidP="00F2232B">
      <w:pPr>
        <w:pStyle w:val="ListParagraph"/>
      </w:pPr>
    </w:p>
    <w:p w14:paraId="2FA3D92F" w14:textId="77777777" w:rsidR="00F2232B" w:rsidRDefault="00F2232B" w:rsidP="00C9791D">
      <w:pPr>
        <w:numPr>
          <w:ilvl w:val="0"/>
          <w:numId w:val="92"/>
        </w:numPr>
      </w:pPr>
      <w:r>
        <w:t>Click</w:t>
      </w:r>
      <w:r w:rsidRPr="00D52B0B">
        <w:t xml:space="preserve"> the device level where </w:t>
      </w:r>
      <w:r>
        <w:t xml:space="preserve">you want to store </w:t>
      </w:r>
      <w:r w:rsidRPr="00D52B0B">
        <w:t xml:space="preserve">the </w:t>
      </w:r>
      <w:r>
        <w:t>biospecimen</w:t>
      </w:r>
      <w:r w:rsidRPr="00D52B0B">
        <w:t xml:space="preserve">. </w:t>
      </w:r>
    </w:p>
    <w:p w14:paraId="3BCFA10A" w14:textId="77777777" w:rsidR="00F2232B" w:rsidRDefault="00F2232B" w:rsidP="00F2232B">
      <w:pPr>
        <w:ind w:left="1440"/>
      </w:pPr>
      <w:r>
        <w:t xml:space="preserve">For example, </w:t>
      </w:r>
      <w:r w:rsidRPr="00D52B0B">
        <w:t xml:space="preserve">Freezer X, Shelf 1, Rack 2, </w:t>
      </w:r>
      <w:r>
        <w:t xml:space="preserve">and </w:t>
      </w:r>
      <w:r w:rsidRPr="00D52B0B">
        <w:t>Box 3.</w:t>
      </w:r>
      <w:r w:rsidRPr="00D52B0B">
        <w:br/>
      </w:r>
      <w:r>
        <w:t>The</w:t>
      </w:r>
      <w:r w:rsidRPr="00D52B0B">
        <w:t xml:space="preserve"> </w:t>
      </w:r>
      <w:r>
        <w:t>s</w:t>
      </w:r>
      <w:r w:rsidRPr="00D52B0B">
        <w:t xml:space="preserve">torage </w:t>
      </w:r>
      <w:r>
        <w:t>m</w:t>
      </w:r>
      <w:r w:rsidRPr="00D52B0B">
        <w:t xml:space="preserve">ap </w:t>
      </w:r>
      <w:r>
        <w:t>appears and displays the u</w:t>
      </w:r>
      <w:r w:rsidRPr="00D52B0B">
        <w:t xml:space="preserve">sed </w:t>
      </w:r>
      <w:r>
        <w:t xml:space="preserve">cells </w:t>
      </w:r>
      <w:r w:rsidRPr="00D52B0B">
        <w:t xml:space="preserve">and available </w:t>
      </w:r>
      <w:r>
        <w:t>cells for the selected level.</w:t>
      </w:r>
      <w:r w:rsidRPr="00D52B0B">
        <w:t xml:space="preserve"> </w:t>
      </w:r>
    </w:p>
    <w:p w14:paraId="2761C29E" w14:textId="77777777" w:rsidR="00F2232B" w:rsidRPr="0059421F" w:rsidRDefault="00F2232B" w:rsidP="00F2232B">
      <w:pPr>
        <w:ind w:left="1080" w:firstLine="360"/>
        <w:rPr>
          <w:b/>
        </w:rPr>
      </w:pPr>
      <w:r w:rsidRPr="0059421F">
        <w:rPr>
          <w:b/>
        </w:rPr>
        <w:t xml:space="preserve">Note: </w:t>
      </w:r>
    </w:p>
    <w:p w14:paraId="6C73F3E6" w14:textId="77777777" w:rsidR="00F2232B" w:rsidRPr="00C42DB7" w:rsidRDefault="00F2232B" w:rsidP="00E55723">
      <w:pPr>
        <w:numPr>
          <w:ilvl w:val="0"/>
          <w:numId w:val="81"/>
        </w:numPr>
        <w:ind w:left="1800" w:right="360"/>
        <w:rPr>
          <w:b/>
        </w:rPr>
      </w:pPr>
      <w:r w:rsidRPr="00D52B0B">
        <w:t xml:space="preserve">Storage Map </w:t>
      </w:r>
      <w:r>
        <w:t xml:space="preserve">cells </w:t>
      </w:r>
      <w:r w:rsidRPr="00D52B0B">
        <w:t xml:space="preserve">that are available </w:t>
      </w:r>
      <w:r>
        <w:t xml:space="preserve">appear </w:t>
      </w:r>
      <w:r w:rsidRPr="00D52B0B">
        <w:t>in beige or brown color</w:t>
      </w:r>
      <w:r>
        <w:t>.</w:t>
      </w:r>
      <w:r w:rsidRPr="00D52B0B">
        <w:t xml:space="preserve"> </w:t>
      </w:r>
    </w:p>
    <w:p w14:paraId="3760A9DA" w14:textId="77777777" w:rsidR="00F2232B" w:rsidRDefault="00F2232B" w:rsidP="00E55723">
      <w:pPr>
        <w:numPr>
          <w:ilvl w:val="0"/>
          <w:numId w:val="81"/>
        </w:numPr>
        <w:ind w:left="1800" w:right="360"/>
      </w:pPr>
      <w:r>
        <w:t>Cells</w:t>
      </w:r>
      <w:r w:rsidRPr="00D52B0B">
        <w:t xml:space="preserve"> that are </w:t>
      </w:r>
      <w:r>
        <w:t xml:space="preserve">used appear </w:t>
      </w:r>
      <w:r w:rsidRPr="00D52B0B">
        <w:t xml:space="preserve">in red or rust color. </w:t>
      </w:r>
    </w:p>
    <w:p w14:paraId="1260EE3C" w14:textId="77777777" w:rsidR="00F2232B" w:rsidRPr="00D52B0B" w:rsidDel="00706962" w:rsidRDefault="00F2232B" w:rsidP="00E55723">
      <w:pPr>
        <w:numPr>
          <w:ilvl w:val="0"/>
          <w:numId w:val="81"/>
        </w:numPr>
        <w:ind w:left="1800" w:right="360"/>
      </w:pPr>
      <w:r>
        <w:t>The c</w:t>
      </w:r>
      <w:r w:rsidRPr="00D52B0B">
        <w:t xml:space="preserve">urrent selection </w:t>
      </w:r>
      <w:r>
        <w:t xml:space="preserve">appears </w:t>
      </w:r>
      <w:r w:rsidRPr="00D52B0B">
        <w:t>in green</w:t>
      </w:r>
      <w:r>
        <w:t xml:space="preserve"> color</w:t>
      </w:r>
      <w:r w:rsidRPr="00D52B0B">
        <w:t>.</w:t>
      </w:r>
      <w:r w:rsidRPr="00D52B0B">
        <w:br/>
      </w:r>
    </w:p>
    <w:p w14:paraId="2BA025B3" w14:textId="77777777" w:rsidR="00F2232B" w:rsidRPr="00D52B0B" w:rsidRDefault="00F2232B" w:rsidP="00F2232B">
      <w:pPr>
        <w:ind w:left="720"/>
      </w:pPr>
      <w:r w:rsidRPr="00691675">
        <w:rPr>
          <w:noProof/>
        </w:rPr>
        <w:lastRenderedPageBreak/>
        <w:drawing>
          <wp:inline distT="0" distB="0" distL="0" distR="0" wp14:anchorId="7E151712" wp14:editId="0A231098">
            <wp:extent cx="6142990" cy="6999605"/>
            <wp:effectExtent l="19050" t="19050" r="10160" b="10795"/>
            <wp:docPr id="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42990" cy="6999605"/>
                    </a:xfrm>
                    <a:prstGeom prst="rect">
                      <a:avLst/>
                    </a:prstGeom>
                    <a:noFill/>
                    <a:ln w="3175">
                      <a:solidFill>
                        <a:schemeClr val="tx1"/>
                      </a:solidFill>
                    </a:ln>
                  </pic:spPr>
                </pic:pic>
              </a:graphicData>
            </a:graphic>
          </wp:inline>
        </w:drawing>
      </w:r>
    </w:p>
    <w:p w14:paraId="39D31CD1" w14:textId="77777777" w:rsidR="00F2232B" w:rsidRPr="00D52B0B" w:rsidRDefault="00F2232B" w:rsidP="00F2232B">
      <w:pPr>
        <w:pStyle w:val="Figure"/>
        <w:tabs>
          <w:tab w:val="clear" w:pos="1710"/>
          <w:tab w:val="num" w:pos="1800"/>
        </w:tabs>
        <w:ind w:left="1152" w:hanging="432"/>
        <w:rPr>
          <w:u w:val="single"/>
        </w:rPr>
      </w:pPr>
      <w:r>
        <w:t>Storage map</w:t>
      </w:r>
    </w:p>
    <w:p w14:paraId="73056121" w14:textId="77777777" w:rsidR="00F2232B" w:rsidRPr="00D52B0B" w:rsidRDefault="00F2232B" w:rsidP="00F2232B">
      <w:pPr>
        <w:ind w:left="2070"/>
        <w:rPr>
          <w:b/>
          <w:u w:val="single"/>
        </w:rPr>
      </w:pPr>
    </w:p>
    <w:p w14:paraId="306C1BB6" w14:textId="77777777" w:rsidR="00F2232B" w:rsidRDefault="00F2232B" w:rsidP="00C9791D">
      <w:pPr>
        <w:pStyle w:val="BodyText"/>
        <w:numPr>
          <w:ilvl w:val="0"/>
          <w:numId w:val="92"/>
        </w:numPr>
      </w:pPr>
      <w:r>
        <w:t>C</w:t>
      </w:r>
      <w:r w:rsidRPr="00D52B0B">
        <w:t xml:space="preserve">lick the </w:t>
      </w:r>
      <w:r w:rsidRPr="00C42DB7">
        <w:t>cell</w:t>
      </w:r>
      <w:r w:rsidRPr="00D52B0B">
        <w:t xml:space="preserve"> where </w:t>
      </w:r>
      <w:r>
        <w:t>you want to store the biospecimen</w:t>
      </w:r>
      <w:r w:rsidRPr="00D52B0B">
        <w:t>.</w:t>
      </w:r>
    </w:p>
    <w:p w14:paraId="3E6FDE2C" w14:textId="77777777" w:rsidR="00F2232B" w:rsidRDefault="00F2232B" w:rsidP="00F2232B">
      <w:pPr>
        <w:pStyle w:val="BodyText"/>
        <w:ind w:left="720" w:firstLine="720"/>
        <w:rPr>
          <w:b/>
        </w:rPr>
      </w:pPr>
      <w:r w:rsidRPr="0059421F">
        <w:rPr>
          <w:b/>
        </w:rPr>
        <w:t xml:space="preserve">Note: </w:t>
      </w:r>
    </w:p>
    <w:p w14:paraId="64AB1BA5" w14:textId="77777777" w:rsidR="00F2232B" w:rsidRDefault="00F2232B" w:rsidP="00E55723">
      <w:pPr>
        <w:numPr>
          <w:ilvl w:val="0"/>
          <w:numId w:val="81"/>
        </w:numPr>
        <w:ind w:left="1800" w:right="360"/>
      </w:pPr>
      <w:r w:rsidRPr="00D52B0B">
        <w:t xml:space="preserve">To </w:t>
      </w:r>
      <w:r>
        <w:t>view the biospecimen</w:t>
      </w:r>
      <w:r w:rsidRPr="00D52B0B">
        <w:t xml:space="preserve">s </w:t>
      </w:r>
      <w:r>
        <w:t xml:space="preserve">that </w:t>
      </w:r>
      <w:r w:rsidRPr="00D52B0B">
        <w:t>are stored</w:t>
      </w:r>
      <w:r>
        <w:t>, move</w:t>
      </w:r>
      <w:r w:rsidRPr="00D52B0B">
        <w:t xml:space="preserve"> the cursor over the red cells. </w:t>
      </w:r>
    </w:p>
    <w:p w14:paraId="135064BB" w14:textId="77777777" w:rsidR="00F2232B" w:rsidRPr="0059421F" w:rsidRDefault="00F2232B" w:rsidP="00E55723">
      <w:pPr>
        <w:numPr>
          <w:ilvl w:val="0"/>
          <w:numId w:val="81"/>
        </w:numPr>
        <w:ind w:left="1800" w:right="360"/>
      </w:pPr>
      <w:r w:rsidRPr="00D52B0B">
        <w:t xml:space="preserve">To display or hide numbers in the cells, </w:t>
      </w:r>
      <w:r>
        <w:t xml:space="preserve">in the </w:t>
      </w:r>
      <w:r w:rsidRPr="00A67650">
        <w:rPr>
          <w:b/>
        </w:rPr>
        <w:t>Toggle Numbers</w:t>
      </w:r>
      <w:r w:rsidRPr="00D52B0B">
        <w:t xml:space="preserve"> </w:t>
      </w:r>
      <w:r>
        <w:t xml:space="preserve">field, click </w:t>
      </w:r>
      <w:r w:rsidRPr="00A67650">
        <w:rPr>
          <w:b/>
        </w:rPr>
        <w:t>Off</w:t>
      </w:r>
      <w:r w:rsidRPr="00D52B0B">
        <w:t xml:space="preserve">.  </w:t>
      </w:r>
    </w:p>
    <w:p w14:paraId="0E3520F8" w14:textId="77777777" w:rsidR="00F2232B" w:rsidRDefault="00F2232B" w:rsidP="00F2232B"/>
    <w:p w14:paraId="273E8510" w14:textId="77777777" w:rsidR="00F2232B" w:rsidRDefault="00F2232B" w:rsidP="00E55723">
      <w:pPr>
        <w:pStyle w:val="BodyText"/>
        <w:numPr>
          <w:ilvl w:val="0"/>
          <w:numId w:val="88"/>
        </w:numPr>
        <w:ind w:right="720"/>
      </w:pPr>
      <w:r w:rsidRPr="00D52B0B">
        <w:t xml:space="preserve">Click </w:t>
      </w:r>
      <w:r w:rsidRPr="00FC5F2B">
        <w:rPr>
          <w:b/>
        </w:rPr>
        <w:t>CHECK IN SAMPLE</w:t>
      </w:r>
      <w:r w:rsidRPr="00D52B0B">
        <w:t xml:space="preserve">. </w:t>
      </w:r>
    </w:p>
    <w:p w14:paraId="24838EC8" w14:textId="1AAF9439" w:rsidR="00F2232B" w:rsidRPr="002F2CF5" w:rsidRDefault="00F2232B" w:rsidP="00F2232B">
      <w:pPr>
        <w:pStyle w:val="BodyText"/>
        <w:ind w:left="720" w:right="720"/>
        <w:rPr>
          <w:lang w:val="en-US"/>
        </w:rPr>
      </w:pPr>
      <w:r>
        <w:rPr>
          <w:lang w:val="en-US"/>
        </w:rPr>
        <w:lastRenderedPageBreak/>
        <w:t xml:space="preserve">The </w:t>
      </w:r>
      <w:r w:rsidRPr="00D66034">
        <w:rPr>
          <w:b/>
          <w:lang w:val="en-US"/>
        </w:rPr>
        <w:t>Sample</w:t>
      </w:r>
      <w:r>
        <w:rPr>
          <w:lang w:val="en-US"/>
        </w:rPr>
        <w:t xml:space="preserve"> window closes. </w:t>
      </w:r>
      <w:r>
        <w:t>The biospecimen is checked in</w:t>
      </w:r>
      <w:ins w:id="2649" w:author="Sayali Dev" w:date="2018-02-02T15:51:00Z">
        <w:r w:rsidR="00B722BC">
          <w:rPr>
            <w:lang w:val="en-US"/>
          </w:rPr>
          <w:t>. In the shipment cart</w:t>
        </w:r>
        <w:r w:rsidR="00B722BC">
          <w:t xml:space="preserve">, </w:t>
        </w:r>
      </w:ins>
      <w:del w:id="2650" w:author="Sayali Dev" w:date="2018-02-02T15:51:00Z">
        <w:r w:rsidDel="00B722BC">
          <w:delText xml:space="preserve"> and </w:delText>
        </w:r>
      </w:del>
      <w:r>
        <w:t>a</w:t>
      </w:r>
      <w:r w:rsidRPr="00D52B0B">
        <w:t xml:space="preserve"> blue check mark appears next to this </w:t>
      </w:r>
      <w:r>
        <w:t>biospecimen</w:t>
      </w:r>
      <w:ins w:id="2651" w:author="Sayali Dev" w:date="2018-02-02T15:51:00Z">
        <w:r w:rsidR="00B722BC">
          <w:rPr>
            <w:lang w:val="en-US"/>
          </w:rPr>
          <w:t>.</w:t>
        </w:r>
      </w:ins>
      <w:r>
        <w:rPr>
          <w:lang w:val="en-US"/>
        </w:rPr>
        <w:t xml:space="preserve"> </w:t>
      </w:r>
      <w:del w:id="2652" w:author="Sayali Dev" w:date="2018-02-02T15:51:00Z">
        <w:r w:rsidDel="00B722BC">
          <w:rPr>
            <w:lang w:val="en-US"/>
          </w:rPr>
          <w:delText>in the shipment cart</w:delText>
        </w:r>
        <w:r w:rsidRPr="00D52B0B" w:rsidDel="00B722BC">
          <w:delText>.</w:delText>
        </w:r>
        <w:r w:rsidDel="00B722BC">
          <w:rPr>
            <w:lang w:val="en-US"/>
          </w:rPr>
          <w:delText xml:space="preserve"> </w:delText>
        </w:r>
      </w:del>
      <w:r>
        <w:rPr>
          <w:lang w:val="en-US"/>
        </w:rPr>
        <w:t xml:space="preserve">The </w:t>
      </w:r>
      <w:ins w:id="2653" w:author="Sayali Dev" w:date="2018-02-02T15:52:00Z">
        <w:r w:rsidR="00B722BC">
          <w:rPr>
            <w:lang w:val="en-US"/>
          </w:rPr>
          <w:t>S</w:t>
        </w:r>
      </w:ins>
      <w:del w:id="2654" w:author="Sayali Dev" w:date="2018-02-02T15:52:00Z">
        <w:r w:rsidDel="00B722BC">
          <w:rPr>
            <w:lang w:val="en-US"/>
          </w:rPr>
          <w:delText>bios</w:delText>
        </w:r>
      </w:del>
      <w:r>
        <w:rPr>
          <w:lang w:val="en-US"/>
        </w:rPr>
        <w:t xml:space="preserve">pecimen status in the shipment cart is </w:t>
      </w:r>
      <w:del w:id="2655" w:author="Sayali Dev" w:date="2018-02-02T15:52:00Z">
        <w:r w:rsidDel="00B722BC">
          <w:rPr>
            <w:lang w:val="en-US"/>
          </w:rPr>
          <w:delText xml:space="preserve">also </w:delText>
        </w:r>
      </w:del>
      <w:r>
        <w:rPr>
          <w:lang w:val="en-US"/>
        </w:rPr>
        <w:t>updated to</w:t>
      </w:r>
      <w:ins w:id="2656" w:author="Sayali Dev" w:date="2018-02-02T15:52:00Z">
        <w:r w:rsidR="00B722BC">
          <w:rPr>
            <w:lang w:val="en-US"/>
          </w:rPr>
          <w:t xml:space="preserve"> </w:t>
        </w:r>
        <w:r w:rsidR="00B722BC" w:rsidRPr="00B722BC">
          <w:rPr>
            <w:b/>
            <w:lang w:val="en-US"/>
            <w:rPrChange w:id="2657" w:author="Sayali Dev" w:date="2018-02-02T15:52:00Z">
              <w:rPr>
                <w:lang w:val="en-US"/>
              </w:rPr>
            </w:rPrChange>
          </w:rPr>
          <w:t>In Inventory</w:t>
        </w:r>
        <w:r w:rsidR="00B722BC">
          <w:rPr>
            <w:b/>
            <w:lang w:val="en-US"/>
          </w:rPr>
          <w:t xml:space="preserve"> </w:t>
        </w:r>
        <w:r w:rsidR="00B722BC" w:rsidRPr="00B722BC">
          <w:rPr>
            <w:lang w:val="en-US"/>
            <w:rPrChange w:id="2658" w:author="Sayali Dev" w:date="2018-02-02T15:53:00Z">
              <w:rPr>
                <w:b/>
                <w:lang w:val="en-US"/>
              </w:rPr>
            </w:rPrChange>
          </w:rPr>
          <w:t>and</w:t>
        </w:r>
        <w:r w:rsidR="00B722BC">
          <w:rPr>
            <w:b/>
            <w:lang w:val="en-US"/>
          </w:rPr>
          <w:t xml:space="preserve"> </w:t>
        </w:r>
        <w:r w:rsidR="00B722BC" w:rsidRPr="00B722BC">
          <w:rPr>
            <w:lang w:val="en-US"/>
            <w:rPrChange w:id="2659" w:author="Sayali Dev" w:date="2018-02-02T15:53:00Z">
              <w:rPr>
                <w:b/>
                <w:lang w:val="en-US"/>
              </w:rPr>
            </w:rPrChange>
          </w:rPr>
          <w:t>storage location</w:t>
        </w:r>
      </w:ins>
      <w:r>
        <w:rPr>
          <w:lang w:val="en-US"/>
        </w:rPr>
        <w:t xml:space="preserve"> reflect</w:t>
      </w:r>
      <w:ins w:id="2660" w:author="Sayali Dev" w:date="2018-02-02T15:53:00Z">
        <w:r w:rsidR="00B722BC">
          <w:rPr>
            <w:lang w:val="en-US"/>
          </w:rPr>
          <w:t xml:space="preserve">s </w:t>
        </w:r>
      </w:ins>
      <w:del w:id="2661" w:author="Sayali Dev" w:date="2018-02-02T15:53:00Z">
        <w:r w:rsidDel="00B722BC">
          <w:rPr>
            <w:lang w:val="en-US"/>
          </w:rPr>
          <w:delText xml:space="preserve"> </w:delText>
        </w:r>
      </w:del>
      <w:ins w:id="2662" w:author="Sayali Dev" w:date="2018-02-02T15:53:00Z">
        <w:r w:rsidR="00B722BC">
          <w:rPr>
            <w:lang w:val="en-US"/>
          </w:rPr>
          <w:t>as</w:t>
        </w:r>
      </w:ins>
      <w:del w:id="2663" w:author="Sayali Dev" w:date="2018-02-02T15:53:00Z">
        <w:r w:rsidDel="00B722BC">
          <w:rPr>
            <w:lang w:val="en-US"/>
          </w:rPr>
          <w:delText>the status</w:delText>
        </w:r>
      </w:del>
      <w:r>
        <w:rPr>
          <w:lang w:val="en-US"/>
        </w:rPr>
        <w:t xml:space="preserve"> specified in the </w:t>
      </w:r>
      <w:r w:rsidRPr="003D1387">
        <w:rPr>
          <w:b/>
          <w:lang w:val="en-US"/>
        </w:rPr>
        <w:t>Sample</w:t>
      </w:r>
      <w:r>
        <w:rPr>
          <w:lang w:val="en-US"/>
        </w:rPr>
        <w:t xml:space="preserve"> window.</w:t>
      </w:r>
    </w:p>
    <w:p w14:paraId="66094B92" w14:textId="77777777" w:rsidR="00F2232B" w:rsidRPr="00066477" w:rsidRDefault="00F2232B" w:rsidP="00F2232B">
      <w:pPr>
        <w:pStyle w:val="BodyText"/>
        <w:ind w:left="720"/>
        <w:rPr>
          <w:b/>
          <w:lang w:val="en-US"/>
        </w:rPr>
      </w:pPr>
      <w:r>
        <w:rPr>
          <w:b/>
          <w:lang w:val="en-US"/>
        </w:rPr>
        <w:br/>
      </w:r>
      <w:r w:rsidRPr="00D52B0B">
        <w:rPr>
          <w:b/>
        </w:rPr>
        <w:t xml:space="preserve">Note: </w:t>
      </w:r>
    </w:p>
    <w:p w14:paraId="2AF93375" w14:textId="77777777" w:rsidR="00277EF0" w:rsidRPr="00277EF0" w:rsidRDefault="00F2232B" w:rsidP="00C9791D">
      <w:pPr>
        <w:pStyle w:val="BodyText"/>
        <w:numPr>
          <w:ilvl w:val="0"/>
          <w:numId w:val="101"/>
        </w:numPr>
        <w:ind w:right="720"/>
        <w:rPr>
          <w:ins w:id="2664" w:author="Sayali Dev" w:date="2018-02-02T15:53:00Z"/>
          <w:rPrChange w:id="2665" w:author="Sayali Dev" w:date="2018-02-02T15:53:00Z">
            <w:rPr>
              <w:ins w:id="2666" w:author="Sayali Dev" w:date="2018-02-02T15:53:00Z"/>
              <w:lang w:val="en-US"/>
            </w:rPr>
          </w:rPrChange>
        </w:rPr>
      </w:pPr>
      <w:r w:rsidRPr="00066477">
        <w:rPr>
          <w:lang w:val="en-US"/>
        </w:rPr>
        <w:t xml:space="preserve">The shipment status remains </w:t>
      </w:r>
      <w:r w:rsidRPr="005A33B7">
        <w:rPr>
          <w:b/>
        </w:rPr>
        <w:t>Awaiting Samples Check-in</w:t>
      </w:r>
      <w:r w:rsidRPr="00066477">
        <w:rPr>
          <w:lang w:val="en-US"/>
        </w:rPr>
        <w:t xml:space="preserve"> until the last </w:t>
      </w:r>
      <w:r>
        <w:rPr>
          <w:lang w:val="en-US"/>
        </w:rPr>
        <w:t>biospecimen</w:t>
      </w:r>
      <w:r w:rsidRPr="00066477">
        <w:rPr>
          <w:lang w:val="en-US"/>
        </w:rPr>
        <w:t xml:space="preserve"> is checked in. </w:t>
      </w:r>
    </w:p>
    <w:p w14:paraId="0DA513BB" w14:textId="1EA4951D" w:rsidR="00F2232B" w:rsidRPr="002F2CF5" w:rsidRDefault="00F2232B" w:rsidP="00C9791D">
      <w:pPr>
        <w:pStyle w:val="BodyText"/>
        <w:numPr>
          <w:ilvl w:val="0"/>
          <w:numId w:val="101"/>
        </w:numPr>
        <w:ind w:right="720"/>
      </w:pPr>
      <w:r>
        <w:rPr>
          <w:lang w:val="en-US"/>
        </w:rPr>
        <w:t>A</w:t>
      </w:r>
      <w:r w:rsidRPr="00D52B0B">
        <w:t xml:space="preserve">fter you check in the last </w:t>
      </w:r>
      <w:r>
        <w:t>biospecimen</w:t>
      </w:r>
      <w:r w:rsidRPr="00D52B0B">
        <w:t xml:space="preserve"> of a shipment, the status changes to </w:t>
      </w:r>
      <w:r w:rsidRPr="00066477">
        <w:rPr>
          <w:b/>
        </w:rPr>
        <w:t>Completed</w:t>
      </w:r>
      <w:r>
        <w:rPr>
          <w:b/>
          <w:lang w:val="en-US"/>
        </w:rPr>
        <w:t>.</w:t>
      </w:r>
    </w:p>
    <w:p w14:paraId="10F2B1CC" w14:textId="77777777" w:rsidR="00F2232B" w:rsidRPr="002F2CF5" w:rsidRDefault="00F2232B" w:rsidP="00C9791D">
      <w:pPr>
        <w:pStyle w:val="BodyText"/>
        <w:numPr>
          <w:ilvl w:val="0"/>
          <w:numId w:val="101"/>
        </w:numPr>
        <w:ind w:right="360"/>
      </w:pPr>
      <w:r w:rsidRPr="00D52B0B">
        <w:t xml:space="preserve">To modify a </w:t>
      </w:r>
      <w:r>
        <w:t>biospecimen</w:t>
      </w:r>
      <w:r w:rsidRPr="00D52B0B">
        <w:t xml:space="preserve"> that you checked in, click th</w:t>
      </w:r>
      <w:r>
        <w:t xml:space="preserve">e blue check mark icon, repeat </w:t>
      </w:r>
      <w:r>
        <w:rPr>
          <w:lang w:val="en-US"/>
        </w:rPr>
        <w:t>s</w:t>
      </w:r>
      <w:r w:rsidRPr="00D52B0B">
        <w:t xml:space="preserve">teps </w:t>
      </w:r>
      <w:r>
        <w:t>7 t</w:t>
      </w:r>
      <w:r>
        <w:rPr>
          <w:lang w:val="en-US"/>
        </w:rPr>
        <w:t xml:space="preserve">o </w:t>
      </w:r>
      <w:r>
        <w:t>9</w:t>
      </w:r>
      <w:r w:rsidRPr="00D52B0B">
        <w:t xml:space="preserve">, and then click </w:t>
      </w:r>
      <w:r w:rsidRPr="00D52B0B">
        <w:rPr>
          <w:b/>
        </w:rPr>
        <w:t>MODIFY</w:t>
      </w:r>
      <w:r w:rsidRPr="00D52B0B">
        <w:t>.</w:t>
      </w:r>
      <w:r>
        <w:t xml:space="preserve"> </w:t>
      </w:r>
    </w:p>
    <w:p w14:paraId="499B8FD0" w14:textId="4A54BD62" w:rsidR="00F2232B" w:rsidRDefault="00277EF0" w:rsidP="00C9791D">
      <w:pPr>
        <w:pStyle w:val="BodyText"/>
        <w:numPr>
          <w:ilvl w:val="0"/>
          <w:numId w:val="101"/>
        </w:numPr>
        <w:ind w:right="270"/>
        <w:rPr>
          <w:lang w:val="en-US"/>
        </w:rPr>
      </w:pPr>
      <w:ins w:id="2667" w:author="Sayali Dev" w:date="2018-02-02T15:54:00Z">
        <w:r>
          <w:rPr>
            <w:lang w:val="en-US"/>
          </w:rPr>
          <w:t xml:space="preserve">In sample window, </w:t>
        </w:r>
      </w:ins>
      <w:del w:id="2668" w:author="Sayali Dev" w:date="2018-02-02T15:54:00Z">
        <w:r w:rsidR="00F2232B" w:rsidDel="00277EF0">
          <w:delText>W</w:delText>
        </w:r>
      </w:del>
      <w:ins w:id="2669" w:author="Sayali Dev" w:date="2018-02-02T15:54:00Z">
        <w:r>
          <w:rPr>
            <w:lang w:val="en-US"/>
          </w:rPr>
          <w:t>w</w:t>
        </w:r>
      </w:ins>
      <w:r w:rsidR="00F2232B">
        <w:t xml:space="preserve">hen you </w:t>
      </w:r>
      <w:r w:rsidR="00F2232B" w:rsidRPr="00D52B0B">
        <w:t xml:space="preserve">modify a current </w:t>
      </w:r>
      <w:r w:rsidR="00F2232B">
        <w:t>s</w:t>
      </w:r>
      <w:r w:rsidR="00F2232B" w:rsidRPr="00D52B0B">
        <w:t xml:space="preserve">torage </w:t>
      </w:r>
      <w:r w:rsidR="00F2232B">
        <w:t>l</w:t>
      </w:r>
      <w:r w:rsidR="00F2232B" w:rsidRPr="00D52B0B">
        <w:t>ocation, the previous location change</w:t>
      </w:r>
      <w:r w:rsidR="00F2232B">
        <w:t>s</w:t>
      </w:r>
      <w:r w:rsidR="00F2232B" w:rsidRPr="00D52B0B">
        <w:t xml:space="preserve"> to gray </w:t>
      </w:r>
      <w:r w:rsidR="00F2232B">
        <w:t xml:space="preserve">color </w:t>
      </w:r>
      <w:r w:rsidR="00F2232B" w:rsidRPr="00D52B0B">
        <w:t xml:space="preserve">and the new selection </w:t>
      </w:r>
      <w:r w:rsidR="00F2232B">
        <w:t xml:space="preserve">is set to </w:t>
      </w:r>
      <w:r w:rsidR="00F2232B" w:rsidRPr="00D52B0B">
        <w:t>green</w:t>
      </w:r>
      <w:r w:rsidR="00F2232B">
        <w:t xml:space="preserve"> color.</w:t>
      </w:r>
    </w:p>
    <w:p w14:paraId="6FE8FAF2" w14:textId="77777777" w:rsidR="00F2232B" w:rsidRDefault="00F2232B" w:rsidP="00F2232B">
      <w:pPr>
        <w:pStyle w:val="BodyText"/>
        <w:ind w:left="1440" w:right="270"/>
        <w:rPr>
          <w:lang w:val="en-US"/>
        </w:rPr>
      </w:pPr>
    </w:p>
    <w:p w14:paraId="57F014B1" w14:textId="77777777" w:rsidR="00F2232B" w:rsidRDefault="00F2232B" w:rsidP="00F2232B">
      <w:pPr>
        <w:pStyle w:val="Heading3"/>
      </w:pPr>
      <w:r>
        <w:rPr>
          <w:lang w:val="en-US"/>
        </w:rPr>
        <w:br w:type="page"/>
      </w:r>
      <w:bookmarkStart w:id="2670" w:name="ShipmentsBulkCheckIn"/>
      <w:bookmarkStart w:id="2671" w:name="_Toc452993617"/>
      <w:bookmarkStart w:id="2672" w:name="_Toc507164292"/>
      <w:bookmarkStart w:id="2673" w:name="_Toc300125737"/>
      <w:bookmarkEnd w:id="2670"/>
      <w:r w:rsidRPr="005C50B6">
        <w:lastRenderedPageBreak/>
        <w:t>Check</w:t>
      </w:r>
      <w:r>
        <w:t xml:space="preserve">ing </w:t>
      </w:r>
      <w:r w:rsidRPr="005C50B6">
        <w:t xml:space="preserve">In </w:t>
      </w:r>
      <w:r>
        <w:t>Biospecimen</w:t>
      </w:r>
      <w:r w:rsidRPr="005C50B6">
        <w:t xml:space="preserve">s </w:t>
      </w:r>
      <w:r>
        <w:t>in Bulk</w:t>
      </w:r>
      <w:bookmarkEnd w:id="2671"/>
      <w:bookmarkEnd w:id="2672"/>
    </w:p>
    <w:bookmarkEnd w:id="2673"/>
    <w:p w14:paraId="3056B107" w14:textId="77777777" w:rsidR="00F2232B" w:rsidRPr="00D52B0B" w:rsidRDefault="00F2232B" w:rsidP="00F2232B">
      <w:pPr>
        <w:pStyle w:val="Heading3"/>
      </w:pPr>
    </w:p>
    <w:p w14:paraId="08D23482" w14:textId="77777777" w:rsidR="00F2232B" w:rsidRPr="00D52B0B" w:rsidRDefault="00F2232B" w:rsidP="00F2232B">
      <w:pPr>
        <w:tabs>
          <w:tab w:val="left" w:pos="10620"/>
        </w:tabs>
        <w:ind w:right="720"/>
      </w:pPr>
      <w:r>
        <w:t xml:space="preserve">You can check in all the biospecimens of a shipment as a group and perform several tasks on multiple biospecimens of a shipment. On the </w:t>
      </w:r>
      <w:r w:rsidRPr="005B034E">
        <w:rPr>
          <w:b/>
        </w:rPr>
        <w:t>Bulk Check-In</w:t>
      </w:r>
      <w:r>
        <w:t xml:space="preserve"> page, you can perform the following tasks</w:t>
      </w:r>
      <w:r w:rsidRPr="00D52B0B">
        <w:t>:</w:t>
      </w:r>
    </w:p>
    <w:p w14:paraId="03352656" w14:textId="77777777" w:rsidR="00F2232B" w:rsidRDefault="00F2232B" w:rsidP="00E55723">
      <w:pPr>
        <w:numPr>
          <w:ilvl w:val="0"/>
          <w:numId w:val="39"/>
        </w:numPr>
        <w:ind w:left="720"/>
      </w:pPr>
      <w:r>
        <w:t>A</w:t>
      </w:r>
      <w:r w:rsidRPr="00D52B0B">
        <w:t xml:space="preserve">dd an </w:t>
      </w:r>
      <w:r>
        <w:t>identifier to a shipment biospecimen.</w:t>
      </w:r>
    </w:p>
    <w:p w14:paraId="290C732E" w14:textId="77777777" w:rsidR="00F2232B" w:rsidRDefault="00F2232B" w:rsidP="00E55723">
      <w:pPr>
        <w:numPr>
          <w:ilvl w:val="0"/>
          <w:numId w:val="39"/>
        </w:numPr>
        <w:ind w:left="720"/>
      </w:pPr>
      <w:r>
        <w:t>Perform searches for specific shipment biospecimens.</w:t>
      </w:r>
    </w:p>
    <w:p w14:paraId="5DAB7F8E" w14:textId="77777777" w:rsidR="00F2232B" w:rsidRDefault="00F2232B" w:rsidP="00E55723">
      <w:pPr>
        <w:numPr>
          <w:ilvl w:val="0"/>
          <w:numId w:val="39"/>
        </w:numPr>
        <w:ind w:left="720"/>
      </w:pPr>
      <w:r>
        <w:t xml:space="preserve">Check </w:t>
      </w:r>
      <w:r w:rsidRPr="00D52B0B">
        <w:t xml:space="preserve">in multiple shipment </w:t>
      </w:r>
      <w:r>
        <w:t xml:space="preserve">biospecimens. </w:t>
      </w:r>
    </w:p>
    <w:p w14:paraId="1749653F" w14:textId="77777777" w:rsidR="00F2232B" w:rsidRPr="00D52B0B" w:rsidRDefault="00F2232B" w:rsidP="00E55723">
      <w:pPr>
        <w:numPr>
          <w:ilvl w:val="0"/>
          <w:numId w:val="39"/>
        </w:numPr>
        <w:ind w:left="720"/>
      </w:pPr>
      <w:r w:rsidRPr="00D52B0B">
        <w:t>Generate</w:t>
      </w:r>
      <w:r>
        <w:t xml:space="preserve">, </w:t>
      </w:r>
      <w:r w:rsidRPr="00D52B0B">
        <w:t>view</w:t>
      </w:r>
      <w:r>
        <w:t xml:space="preserve">, and </w:t>
      </w:r>
      <w:r w:rsidRPr="00D52B0B">
        <w:t xml:space="preserve">print labels for </w:t>
      </w:r>
      <w:r>
        <w:t xml:space="preserve">multiple </w:t>
      </w:r>
      <w:r w:rsidRPr="00D52B0B">
        <w:t xml:space="preserve">shipment </w:t>
      </w:r>
      <w:r>
        <w:t>biospecimens</w:t>
      </w:r>
      <w:r w:rsidRPr="00D52B0B">
        <w:t>.</w:t>
      </w:r>
    </w:p>
    <w:p w14:paraId="75BDE29F" w14:textId="77777777" w:rsidR="00F2232B" w:rsidRPr="00D52B0B" w:rsidRDefault="00F2232B" w:rsidP="00E55723">
      <w:pPr>
        <w:numPr>
          <w:ilvl w:val="0"/>
          <w:numId w:val="39"/>
        </w:numPr>
        <w:ind w:left="720"/>
      </w:pPr>
      <w:r w:rsidRPr="00D52B0B">
        <w:t xml:space="preserve">Generate </w:t>
      </w:r>
      <w:r>
        <w:t>a l</w:t>
      </w:r>
      <w:r w:rsidRPr="00D52B0B">
        <w:t xml:space="preserve">ist of </w:t>
      </w:r>
      <w:r>
        <w:t xml:space="preserve">multiple </w:t>
      </w:r>
      <w:r w:rsidRPr="00D52B0B">
        <w:t xml:space="preserve">shipment </w:t>
      </w:r>
      <w:r>
        <w:t>biospecimens.</w:t>
      </w:r>
      <w:r w:rsidRPr="00D52B0B">
        <w:br/>
      </w:r>
    </w:p>
    <w:p w14:paraId="10ABEB92" w14:textId="77777777" w:rsidR="00F2232B" w:rsidRPr="00D52B0B" w:rsidRDefault="00F2232B" w:rsidP="00F2232B">
      <w:pPr>
        <w:rPr>
          <w:b/>
        </w:rPr>
      </w:pPr>
      <w:r w:rsidRPr="00D52B0B">
        <w:rPr>
          <w:b/>
        </w:rPr>
        <w:t xml:space="preserve">Note: </w:t>
      </w:r>
    </w:p>
    <w:p w14:paraId="2E78F29E" w14:textId="36BF0894" w:rsidR="00F2232B" w:rsidRPr="00D52B0B" w:rsidDel="00575ED8" w:rsidRDefault="00F2232B" w:rsidP="00E55723">
      <w:pPr>
        <w:pStyle w:val="BodyText"/>
        <w:numPr>
          <w:ilvl w:val="0"/>
          <w:numId w:val="86"/>
        </w:numPr>
        <w:rPr>
          <w:del w:id="2674" w:author="Sayali Dev" w:date="2018-02-02T15:55:00Z"/>
        </w:rPr>
      </w:pPr>
      <w:del w:id="2675" w:author="Sayali Dev" w:date="2018-02-02T15:55:00Z">
        <w:r w:rsidDel="00575ED8">
          <w:delText xml:space="preserve">Only Biobank users can check in biospecimens in bulk. </w:delText>
        </w:r>
      </w:del>
    </w:p>
    <w:p w14:paraId="7100622D" w14:textId="77777777" w:rsidR="00F2232B" w:rsidRPr="00D52B0B" w:rsidRDefault="00F2232B" w:rsidP="00E55723">
      <w:pPr>
        <w:numPr>
          <w:ilvl w:val="0"/>
          <w:numId w:val="86"/>
        </w:numPr>
      </w:pPr>
      <w:r w:rsidRPr="00D52B0B">
        <w:t xml:space="preserve">The shipment must have the </w:t>
      </w:r>
      <w:r w:rsidRPr="005A33B7">
        <w:rPr>
          <w:b/>
        </w:rPr>
        <w:t>Awaiting Samples Check-in</w:t>
      </w:r>
      <w:r w:rsidRPr="00066477">
        <w:t xml:space="preserve"> </w:t>
      </w:r>
      <w:r w:rsidRPr="00D52B0B">
        <w:t>status.</w:t>
      </w:r>
    </w:p>
    <w:p w14:paraId="36C33CD4" w14:textId="77777777" w:rsidR="00F2232B" w:rsidRPr="00D52B0B" w:rsidRDefault="00F2232B" w:rsidP="00F2232B">
      <w:pPr>
        <w:rPr>
          <w:b/>
        </w:rPr>
      </w:pPr>
    </w:p>
    <w:p w14:paraId="7B015AD1" w14:textId="77777777" w:rsidR="00F2232B" w:rsidRPr="00D52B0B" w:rsidRDefault="00F2232B" w:rsidP="00F2232B">
      <w:r w:rsidRPr="00D52B0B">
        <w:t xml:space="preserve">To </w:t>
      </w:r>
      <w:r>
        <w:t xml:space="preserve">access the </w:t>
      </w:r>
      <w:r w:rsidRPr="003C4F3A">
        <w:rPr>
          <w:b/>
        </w:rPr>
        <w:t>Bulk Check-In</w:t>
      </w:r>
      <w:r>
        <w:t xml:space="preserve"> page</w:t>
      </w:r>
      <w:r w:rsidRPr="00D52B0B">
        <w:t>:</w:t>
      </w:r>
    </w:p>
    <w:p w14:paraId="7E0600E7" w14:textId="77777777" w:rsidR="00F2232B" w:rsidRPr="00D52B0B" w:rsidRDefault="00F2232B" w:rsidP="00F2232B"/>
    <w:p w14:paraId="475D9D39" w14:textId="21CD4AC3" w:rsidR="00F2232B" w:rsidRDefault="00F2232B" w:rsidP="00C9791D">
      <w:pPr>
        <w:numPr>
          <w:ilvl w:val="0"/>
          <w:numId w:val="93"/>
        </w:numPr>
      </w:pPr>
      <w:del w:id="2676" w:author="Sayali Dev" w:date="2018-01-31T17:54:00Z">
        <w:r w:rsidDel="009A119E">
          <w:delText>Log on</w:delText>
        </w:r>
      </w:del>
      <w:ins w:id="2677" w:author="Sayali Dev" w:date="2018-01-31T17:54:00Z">
        <w:r w:rsidR="009A119E">
          <w:t>Log in</w:t>
        </w:r>
      </w:ins>
      <w:r>
        <w:t xml:space="preserve"> to the application using your </w:t>
      </w:r>
      <w:del w:id="2678" w:author="Sayali Dev" w:date="2018-01-31T17:55:00Z">
        <w:r w:rsidDel="00A62626">
          <w:delText>logon</w:delText>
        </w:r>
      </w:del>
      <w:ins w:id="2679" w:author="Sayali Dev" w:date="2018-01-31T17:55:00Z">
        <w:r w:rsidR="00A62626">
          <w:t>log in</w:t>
        </w:r>
      </w:ins>
      <w:r>
        <w:t xml:space="preserve"> credentials. </w:t>
      </w:r>
    </w:p>
    <w:p w14:paraId="6D655E8F" w14:textId="77777777" w:rsidR="00F2232B" w:rsidRDefault="00F2232B" w:rsidP="00F2232B">
      <w:pPr>
        <w:ind w:left="720"/>
      </w:pPr>
      <w:r>
        <w:t xml:space="preserve">The home page appears. </w:t>
      </w:r>
    </w:p>
    <w:p w14:paraId="64E97F65" w14:textId="77777777" w:rsidR="00F2232B" w:rsidRDefault="00F2232B" w:rsidP="00F2232B">
      <w:pPr>
        <w:ind w:left="720"/>
      </w:pPr>
    </w:p>
    <w:p w14:paraId="6CC931CF" w14:textId="77777777" w:rsidR="00F2232B" w:rsidRDefault="00F2232B" w:rsidP="00C9791D">
      <w:pPr>
        <w:numPr>
          <w:ilvl w:val="0"/>
          <w:numId w:val="93"/>
        </w:numPr>
      </w:pPr>
      <w:r>
        <w:t xml:space="preserve">Point to the arrow of the </w:t>
      </w:r>
      <w:r w:rsidRPr="00F2157D">
        <w:rPr>
          <w:b/>
        </w:rPr>
        <w:t>BMS</w:t>
      </w:r>
      <w:r>
        <w:t xml:space="preserve"> tab, and then click </w:t>
      </w:r>
      <w:r w:rsidRPr="00FF2F16">
        <w:rPr>
          <w:b/>
        </w:rPr>
        <w:t>Shipments</w:t>
      </w:r>
      <w:r w:rsidRPr="00FF2F16">
        <w:t xml:space="preserve">. </w:t>
      </w:r>
    </w:p>
    <w:p w14:paraId="7D88D685" w14:textId="77777777" w:rsidR="00F2232B" w:rsidRDefault="00F2232B" w:rsidP="00F2232B">
      <w:pPr>
        <w:pStyle w:val="BodyText"/>
        <w:ind w:left="720" w:right="720"/>
      </w:pPr>
      <w:r>
        <w:t xml:space="preserve">The </w:t>
      </w:r>
      <w:r>
        <w:rPr>
          <w:b/>
          <w:lang w:val="en-US"/>
        </w:rPr>
        <w:t>S</w:t>
      </w:r>
      <w:r w:rsidRPr="00CC2020">
        <w:rPr>
          <w:b/>
        </w:rPr>
        <w:t xml:space="preserve">hipment </w:t>
      </w:r>
      <w:r>
        <w:rPr>
          <w:b/>
          <w:lang w:val="en-US"/>
        </w:rPr>
        <w:t>S</w:t>
      </w:r>
      <w:r w:rsidRPr="00CC2020">
        <w:rPr>
          <w:b/>
        </w:rPr>
        <w:t>earch</w:t>
      </w:r>
      <w:r>
        <w:t xml:space="preserve"> page appears.</w:t>
      </w:r>
    </w:p>
    <w:p w14:paraId="059AA421" w14:textId="77777777" w:rsidR="00F2232B" w:rsidRDefault="00F2232B" w:rsidP="00F2232B">
      <w:pPr>
        <w:pStyle w:val="BodyText"/>
        <w:ind w:left="720" w:right="720"/>
      </w:pPr>
    </w:p>
    <w:p w14:paraId="18974A8D" w14:textId="77777777" w:rsidR="00F2232B" w:rsidRPr="00FF2F16" w:rsidRDefault="00F2232B" w:rsidP="00C9791D">
      <w:pPr>
        <w:numPr>
          <w:ilvl w:val="0"/>
          <w:numId w:val="93"/>
        </w:numPr>
      </w:pPr>
      <w:r w:rsidRPr="00FF2F16">
        <w:t xml:space="preserve">Click </w:t>
      </w:r>
      <w:r w:rsidRPr="0064347F">
        <w:rPr>
          <w:b/>
        </w:rPr>
        <w:t>SEARCH</w:t>
      </w:r>
      <w:r w:rsidRPr="00FF2F16">
        <w:t xml:space="preserve">. </w:t>
      </w:r>
    </w:p>
    <w:p w14:paraId="7F13BE6A" w14:textId="77777777" w:rsidR="00F2232B" w:rsidRPr="004D6323" w:rsidRDefault="00F2232B" w:rsidP="00F2232B">
      <w:pPr>
        <w:pStyle w:val="BodyText"/>
        <w:ind w:left="720"/>
        <w:rPr>
          <w:lang w:val="en-US"/>
        </w:rPr>
      </w:pPr>
      <w:r w:rsidRPr="0064347F">
        <w:t xml:space="preserve">The shipment search page displays a list of shipments </w:t>
      </w:r>
      <w:r w:rsidRPr="004D6323">
        <w:t>that are accessible based on your login location</w:t>
      </w:r>
      <w:r>
        <w:rPr>
          <w:lang w:val="en-US"/>
        </w:rPr>
        <w:t>.</w:t>
      </w:r>
    </w:p>
    <w:p w14:paraId="337CD561" w14:textId="77777777" w:rsidR="00F2232B" w:rsidRPr="0064347F" w:rsidRDefault="00F2232B" w:rsidP="00F2232B">
      <w:pPr>
        <w:pStyle w:val="BodyText"/>
        <w:ind w:left="720"/>
      </w:pPr>
    </w:p>
    <w:p w14:paraId="5712C13B" w14:textId="77777777" w:rsidR="00F2232B" w:rsidRPr="0064347F" w:rsidRDefault="00F2232B" w:rsidP="00C9791D">
      <w:pPr>
        <w:pStyle w:val="BodyText"/>
        <w:numPr>
          <w:ilvl w:val="0"/>
          <w:numId w:val="93"/>
        </w:numPr>
      </w:pPr>
      <w:r w:rsidRPr="0064347F">
        <w:t xml:space="preserve">Click </w:t>
      </w:r>
      <w:r>
        <w:t>the row of the shipment for which you want to check in biospecimens</w:t>
      </w:r>
      <w:r>
        <w:rPr>
          <w:lang w:val="en-US"/>
        </w:rPr>
        <w:t xml:space="preserve"> in bulk</w:t>
      </w:r>
      <w:r>
        <w:t xml:space="preserve">. </w:t>
      </w:r>
    </w:p>
    <w:p w14:paraId="058BC9DB" w14:textId="77777777" w:rsidR="00F2232B" w:rsidRDefault="00F2232B" w:rsidP="00F2232B">
      <w:pPr>
        <w:pStyle w:val="BodyText"/>
        <w:ind w:left="720" w:right="720"/>
      </w:pPr>
      <w:r w:rsidRPr="0064347F">
        <w:t xml:space="preserve">The </w:t>
      </w:r>
      <w:r w:rsidRPr="0064347F">
        <w:rPr>
          <w:b/>
        </w:rPr>
        <w:t>View Shipment</w:t>
      </w:r>
      <w:r w:rsidRPr="0064347F">
        <w:t xml:space="preserve"> page appears.</w:t>
      </w:r>
    </w:p>
    <w:p w14:paraId="5ECB8CBB" w14:textId="77777777" w:rsidR="00F2232B" w:rsidRDefault="00F2232B" w:rsidP="00F2232B">
      <w:pPr>
        <w:pStyle w:val="BodyText"/>
        <w:ind w:left="720" w:right="720"/>
      </w:pPr>
    </w:p>
    <w:p w14:paraId="41E2C849" w14:textId="77777777" w:rsidR="00F2232B" w:rsidRDefault="00F2232B" w:rsidP="00C9791D">
      <w:pPr>
        <w:pStyle w:val="BodyText"/>
        <w:numPr>
          <w:ilvl w:val="0"/>
          <w:numId w:val="93"/>
        </w:numPr>
        <w:ind w:right="720"/>
      </w:pPr>
      <w:r w:rsidRPr="00D52B0B">
        <w:t xml:space="preserve">Click </w:t>
      </w:r>
      <w:r w:rsidRPr="00D52B0B">
        <w:rPr>
          <w:b/>
        </w:rPr>
        <w:t>B</w:t>
      </w:r>
      <w:r>
        <w:rPr>
          <w:b/>
        </w:rPr>
        <w:t>ULK CHECK-IN</w:t>
      </w:r>
      <w:r w:rsidRPr="00D52B0B">
        <w:t xml:space="preserve">. </w:t>
      </w:r>
    </w:p>
    <w:p w14:paraId="342A7701" w14:textId="77777777" w:rsidR="00F2232B" w:rsidRDefault="00F2232B" w:rsidP="00F2232B">
      <w:pPr>
        <w:pStyle w:val="BodyText"/>
        <w:ind w:left="720" w:right="720"/>
      </w:pPr>
      <w:r>
        <w:t xml:space="preserve">The </w:t>
      </w:r>
      <w:r w:rsidRPr="00621959">
        <w:rPr>
          <w:b/>
        </w:rPr>
        <w:t>Bulk Check-In</w:t>
      </w:r>
      <w:r w:rsidRPr="00D52B0B">
        <w:t xml:space="preserve"> </w:t>
      </w:r>
      <w:r>
        <w:t>page appears</w:t>
      </w:r>
      <w:r w:rsidRPr="00D52B0B">
        <w:t>.</w:t>
      </w:r>
    </w:p>
    <w:p w14:paraId="5C243D13" w14:textId="77777777" w:rsidR="00F2232B" w:rsidRDefault="00F2232B" w:rsidP="00F2232B">
      <w:pPr>
        <w:pStyle w:val="BodyText"/>
        <w:ind w:left="720" w:right="720"/>
      </w:pPr>
    </w:p>
    <w:p w14:paraId="7547E854" w14:textId="77777777" w:rsidR="00F2232B" w:rsidRDefault="00F2232B" w:rsidP="00F2232B">
      <w:pPr>
        <w:pStyle w:val="Caption"/>
        <w:ind w:firstLine="720"/>
      </w:pPr>
      <w:r w:rsidRPr="00691675">
        <w:rPr>
          <w:noProof/>
        </w:rPr>
        <w:lastRenderedPageBreak/>
        <w:drawing>
          <wp:inline distT="0" distB="0" distL="0" distR="0" wp14:anchorId="7E403EDA" wp14:editId="01B834C6">
            <wp:extent cx="6176645" cy="4970780"/>
            <wp:effectExtent l="19050" t="19050" r="14605" b="2032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76645" cy="4970780"/>
                    </a:xfrm>
                    <a:prstGeom prst="rect">
                      <a:avLst/>
                    </a:prstGeom>
                    <a:noFill/>
                    <a:ln w="3175">
                      <a:solidFill>
                        <a:schemeClr val="tx1"/>
                      </a:solidFill>
                    </a:ln>
                  </pic:spPr>
                </pic:pic>
              </a:graphicData>
            </a:graphic>
          </wp:inline>
        </w:drawing>
      </w:r>
    </w:p>
    <w:p w14:paraId="62A8C3F7" w14:textId="77777777" w:rsidR="00F2232B" w:rsidRDefault="00F2232B" w:rsidP="00F2232B">
      <w:pPr>
        <w:pStyle w:val="Figure"/>
        <w:tabs>
          <w:tab w:val="clear" w:pos="1710"/>
          <w:tab w:val="num" w:pos="1800"/>
        </w:tabs>
        <w:ind w:left="1152" w:hanging="432"/>
      </w:pPr>
      <w:r>
        <w:t>Bulk Check-In page</w:t>
      </w:r>
    </w:p>
    <w:p w14:paraId="7F72D8D5" w14:textId="77777777" w:rsidR="00F2232B" w:rsidRPr="00D52B0B" w:rsidRDefault="00F2232B" w:rsidP="00F2232B">
      <w:pPr>
        <w:pStyle w:val="BodyText"/>
        <w:ind w:left="720" w:right="720"/>
      </w:pPr>
    </w:p>
    <w:p w14:paraId="73F5581D" w14:textId="77777777" w:rsidR="00F2232B" w:rsidRDefault="00F2232B" w:rsidP="00F2232B">
      <w:pPr>
        <w:pStyle w:val="BodyText"/>
        <w:ind w:left="720"/>
      </w:pPr>
      <w:r>
        <w:br w:type="page"/>
      </w:r>
    </w:p>
    <w:p w14:paraId="264250BD" w14:textId="77777777" w:rsidR="00F2232B" w:rsidRDefault="00F2232B" w:rsidP="00C9791D">
      <w:pPr>
        <w:pStyle w:val="BodyText"/>
        <w:numPr>
          <w:ilvl w:val="0"/>
          <w:numId w:val="93"/>
        </w:numPr>
        <w:ind w:right="540"/>
      </w:pPr>
      <w:r>
        <w:rPr>
          <w:lang w:val="en-US"/>
        </w:rPr>
        <w:lastRenderedPageBreak/>
        <w:t>To search for specific biospecimens in the shipment, e</w:t>
      </w:r>
      <w:r>
        <w:t xml:space="preserve">nter appropriate information in </w:t>
      </w:r>
      <w:r>
        <w:rPr>
          <w:lang w:val="en-US"/>
        </w:rPr>
        <w:t xml:space="preserve">the </w:t>
      </w:r>
      <w:r w:rsidRPr="00E14BC1">
        <w:rPr>
          <w:b/>
          <w:lang w:val="en-US"/>
        </w:rPr>
        <w:t>Table Filter Criteria</w:t>
      </w:r>
      <w:r>
        <w:rPr>
          <w:lang w:val="en-US"/>
        </w:rPr>
        <w:t xml:space="preserve"> </w:t>
      </w:r>
      <w:r>
        <w:t>field</w:t>
      </w:r>
      <w:r>
        <w:rPr>
          <w:lang w:val="en-US"/>
        </w:rPr>
        <w:t>s</w:t>
      </w:r>
      <w:r>
        <w:t xml:space="preserve">. </w:t>
      </w:r>
      <w:r>
        <w:rPr>
          <w:lang w:val="en-US"/>
        </w:rPr>
        <w:t>F</w:t>
      </w:r>
      <w:r>
        <w:t xml:space="preserve">ollowing table lists each field and its description. </w:t>
      </w:r>
    </w:p>
    <w:p w14:paraId="59203468" w14:textId="77777777" w:rsidR="00F2232B" w:rsidRDefault="00F2232B" w:rsidP="00F2232B">
      <w:pPr>
        <w:pStyle w:val="BodyText"/>
        <w:ind w:left="720" w:right="540"/>
      </w:pPr>
    </w:p>
    <w:p w14:paraId="43875A24" w14:textId="6E56BCDF" w:rsidR="00F2232B" w:rsidRPr="00E63C3C" w:rsidRDefault="00F2232B" w:rsidP="00F2232B">
      <w:pPr>
        <w:pStyle w:val="Caption"/>
        <w:ind w:firstLine="720"/>
      </w:pPr>
      <w:r>
        <w:t xml:space="preserve">Table </w:t>
      </w:r>
      <w:r w:rsidR="00653CE2">
        <w:fldChar w:fldCharType="begin"/>
      </w:r>
      <w:r w:rsidR="00653CE2">
        <w:instrText xml:space="preserve"> SEQ Figure \* ARABIC </w:instrText>
      </w:r>
      <w:r w:rsidR="00653CE2">
        <w:fldChar w:fldCharType="separate"/>
      </w:r>
      <w:ins w:id="2680" w:author="Sayali Dev" w:date="2018-02-02T13:47:00Z">
        <w:r w:rsidR="00EB76E3">
          <w:rPr>
            <w:noProof/>
          </w:rPr>
          <w:t>19</w:t>
        </w:r>
      </w:ins>
      <w:del w:id="2681" w:author="Sayali Dev" w:date="2018-02-02T13:47:00Z">
        <w:r w:rsidDel="00EB76E3">
          <w:rPr>
            <w:noProof/>
          </w:rPr>
          <w:delText>21</w:delText>
        </w:r>
      </w:del>
      <w:r w:rsidR="00653CE2">
        <w:rPr>
          <w:noProof/>
        </w:rPr>
        <w:fldChar w:fldCharType="end"/>
      </w:r>
      <w:r>
        <w:t xml:space="preserve">: Performing a searching of biospecimens in the shipment </w:t>
      </w:r>
    </w:p>
    <w:tbl>
      <w:tblPr>
        <w:tblW w:w="9810" w:type="dxa"/>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682" w:author="Sayali Dev" w:date="2018-02-06T16:59:00Z">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610"/>
        <w:gridCol w:w="7200"/>
        <w:tblGridChange w:id="2683">
          <w:tblGrid>
            <w:gridCol w:w="2610"/>
            <w:gridCol w:w="7200"/>
          </w:tblGrid>
        </w:tblGridChange>
      </w:tblGrid>
      <w:tr w:rsidR="00F2232B" w:rsidRPr="007A152E" w14:paraId="60225758" w14:textId="77777777" w:rsidTr="0061216C">
        <w:trPr>
          <w:cantSplit/>
          <w:trHeight w:val="288"/>
          <w:tblHeader/>
          <w:trPrChange w:id="2684" w:author="Sayali Dev" w:date="2018-02-06T16:59:00Z">
            <w:trPr>
              <w:cantSplit/>
              <w:trHeight w:val="288"/>
              <w:tblHeader/>
            </w:trPr>
          </w:trPrChange>
        </w:trPr>
        <w:tc>
          <w:tcPr>
            <w:tcW w:w="2610" w:type="dxa"/>
            <w:shd w:val="clear" w:color="auto" w:fill="BFBFBF"/>
            <w:vAlign w:val="center"/>
            <w:tcPrChange w:id="2685" w:author="Sayali Dev" w:date="2018-02-06T16:59:00Z">
              <w:tcPr>
                <w:tcW w:w="2610" w:type="dxa"/>
                <w:shd w:val="clear" w:color="auto" w:fill="BFBFBF"/>
                <w:vAlign w:val="center"/>
              </w:tcPr>
            </w:tcPrChange>
          </w:tcPr>
          <w:p w14:paraId="3A99E12F" w14:textId="77777777" w:rsidR="00F2232B" w:rsidRPr="007A152E" w:rsidRDefault="00F2232B" w:rsidP="00F2232B">
            <w:pPr>
              <w:rPr>
                <w:b/>
              </w:rPr>
            </w:pPr>
            <w:r>
              <w:rPr>
                <w:b/>
              </w:rPr>
              <w:t>Field</w:t>
            </w:r>
          </w:p>
        </w:tc>
        <w:tc>
          <w:tcPr>
            <w:tcW w:w="7200" w:type="dxa"/>
            <w:shd w:val="clear" w:color="auto" w:fill="BFBFBF"/>
            <w:vAlign w:val="center"/>
            <w:tcPrChange w:id="2686" w:author="Sayali Dev" w:date="2018-02-06T16:59:00Z">
              <w:tcPr>
                <w:tcW w:w="7200" w:type="dxa"/>
                <w:shd w:val="clear" w:color="auto" w:fill="BFBFBF"/>
                <w:vAlign w:val="center"/>
              </w:tcPr>
            </w:tcPrChange>
          </w:tcPr>
          <w:p w14:paraId="3C609434" w14:textId="77777777" w:rsidR="00F2232B" w:rsidRPr="007A152E" w:rsidRDefault="00F2232B" w:rsidP="00F2232B">
            <w:pPr>
              <w:rPr>
                <w:b/>
              </w:rPr>
            </w:pPr>
            <w:r w:rsidRPr="007A152E">
              <w:rPr>
                <w:b/>
              </w:rPr>
              <w:t>Description</w:t>
            </w:r>
          </w:p>
        </w:tc>
      </w:tr>
      <w:tr w:rsidR="00F2232B" w14:paraId="31A3B036" w14:textId="77777777" w:rsidTr="0061216C">
        <w:trPr>
          <w:cantSplit/>
          <w:trHeight w:val="288"/>
          <w:trPrChange w:id="2687" w:author="Sayali Dev" w:date="2018-02-06T16:59:00Z">
            <w:trPr>
              <w:cantSplit/>
              <w:trHeight w:val="288"/>
            </w:trPr>
          </w:trPrChange>
        </w:trPr>
        <w:tc>
          <w:tcPr>
            <w:tcW w:w="2610" w:type="dxa"/>
            <w:vAlign w:val="center"/>
            <w:tcPrChange w:id="2688" w:author="Sayali Dev" w:date="2018-02-06T16:59:00Z">
              <w:tcPr>
                <w:tcW w:w="2610" w:type="dxa"/>
                <w:vAlign w:val="center"/>
              </w:tcPr>
            </w:tcPrChange>
          </w:tcPr>
          <w:p w14:paraId="207DBD9C" w14:textId="77777777" w:rsidR="00F2232B" w:rsidRDefault="00F2232B" w:rsidP="00F2232B">
            <w:pPr>
              <w:rPr>
                <w:b/>
              </w:rPr>
            </w:pPr>
            <w:r>
              <w:rPr>
                <w:b/>
              </w:rPr>
              <w:t>Sample Status</w:t>
            </w:r>
          </w:p>
        </w:tc>
        <w:tc>
          <w:tcPr>
            <w:tcW w:w="7200" w:type="dxa"/>
            <w:vAlign w:val="center"/>
            <w:tcPrChange w:id="2689" w:author="Sayali Dev" w:date="2018-02-06T16:59:00Z">
              <w:tcPr>
                <w:tcW w:w="7200" w:type="dxa"/>
                <w:vAlign w:val="center"/>
              </w:tcPr>
            </w:tcPrChange>
          </w:tcPr>
          <w:p w14:paraId="12DFE011" w14:textId="77777777" w:rsidR="00F2232B" w:rsidRDefault="00F2232B" w:rsidP="00F2232B">
            <w:r>
              <w:t xml:space="preserve">Click the appropriate status for which you want to search. </w:t>
            </w:r>
          </w:p>
        </w:tc>
      </w:tr>
      <w:tr w:rsidR="00F2232B" w14:paraId="66A00ED2" w14:textId="77777777" w:rsidTr="0061216C">
        <w:trPr>
          <w:cantSplit/>
          <w:trHeight w:val="288"/>
          <w:trPrChange w:id="2690" w:author="Sayali Dev" w:date="2018-02-06T16:59:00Z">
            <w:trPr>
              <w:cantSplit/>
              <w:trHeight w:val="288"/>
            </w:trPr>
          </w:trPrChange>
        </w:trPr>
        <w:tc>
          <w:tcPr>
            <w:tcW w:w="2610" w:type="dxa"/>
            <w:vAlign w:val="center"/>
            <w:tcPrChange w:id="2691" w:author="Sayali Dev" w:date="2018-02-06T16:59:00Z">
              <w:tcPr>
                <w:tcW w:w="2610" w:type="dxa"/>
                <w:vAlign w:val="center"/>
              </w:tcPr>
            </w:tcPrChange>
          </w:tcPr>
          <w:p w14:paraId="6FABDEC2" w14:textId="77777777" w:rsidR="00F2232B" w:rsidRDefault="00F2232B" w:rsidP="00F2232B">
            <w:pPr>
              <w:rPr>
                <w:b/>
              </w:rPr>
            </w:pPr>
            <w:r>
              <w:rPr>
                <w:b/>
              </w:rPr>
              <w:t>Specimen Type</w:t>
            </w:r>
          </w:p>
        </w:tc>
        <w:tc>
          <w:tcPr>
            <w:tcW w:w="7200" w:type="dxa"/>
            <w:tcPrChange w:id="2692" w:author="Sayali Dev" w:date="2018-02-06T16:59:00Z">
              <w:tcPr>
                <w:tcW w:w="7200" w:type="dxa"/>
              </w:tcPr>
            </w:tcPrChange>
          </w:tcPr>
          <w:p w14:paraId="2F8D9BD5" w14:textId="77777777" w:rsidR="00F2232B" w:rsidRDefault="00F2232B" w:rsidP="00F2232B">
            <w:r w:rsidRPr="001F7E1E">
              <w:t xml:space="preserve">Click the appropriate </w:t>
            </w:r>
            <w:r>
              <w:t>specimen type</w:t>
            </w:r>
            <w:r w:rsidRPr="001F7E1E">
              <w:t xml:space="preserve"> for which you want to search. </w:t>
            </w:r>
          </w:p>
        </w:tc>
      </w:tr>
      <w:tr w:rsidR="00F2232B" w14:paraId="43CAD218" w14:textId="77777777" w:rsidTr="0061216C">
        <w:trPr>
          <w:cantSplit/>
          <w:trHeight w:val="288"/>
          <w:trPrChange w:id="2693" w:author="Sayali Dev" w:date="2018-02-06T16:59:00Z">
            <w:trPr>
              <w:cantSplit/>
              <w:trHeight w:val="288"/>
            </w:trPr>
          </w:trPrChange>
        </w:trPr>
        <w:tc>
          <w:tcPr>
            <w:tcW w:w="2610" w:type="dxa"/>
            <w:vAlign w:val="center"/>
            <w:tcPrChange w:id="2694" w:author="Sayali Dev" w:date="2018-02-06T16:59:00Z">
              <w:tcPr>
                <w:tcW w:w="2610" w:type="dxa"/>
                <w:vAlign w:val="center"/>
              </w:tcPr>
            </w:tcPrChange>
          </w:tcPr>
          <w:p w14:paraId="25658354" w14:textId="77777777" w:rsidR="00F2232B" w:rsidRDefault="00F2232B" w:rsidP="00F2232B">
            <w:pPr>
              <w:rPr>
                <w:b/>
              </w:rPr>
            </w:pPr>
            <w:r>
              <w:rPr>
                <w:b/>
              </w:rPr>
              <w:t>Container Type</w:t>
            </w:r>
          </w:p>
        </w:tc>
        <w:tc>
          <w:tcPr>
            <w:tcW w:w="7200" w:type="dxa"/>
            <w:tcPrChange w:id="2695" w:author="Sayali Dev" w:date="2018-02-06T16:59:00Z">
              <w:tcPr>
                <w:tcW w:w="7200" w:type="dxa"/>
              </w:tcPr>
            </w:tcPrChange>
          </w:tcPr>
          <w:p w14:paraId="426BFCB7" w14:textId="77777777" w:rsidR="00F2232B" w:rsidRDefault="00F2232B" w:rsidP="00F2232B">
            <w:r w:rsidRPr="001F7E1E">
              <w:t xml:space="preserve">Click the appropriate </w:t>
            </w:r>
            <w:r>
              <w:t>container type</w:t>
            </w:r>
            <w:r w:rsidRPr="001F7E1E">
              <w:t xml:space="preserve"> for which you want to search. </w:t>
            </w:r>
          </w:p>
        </w:tc>
      </w:tr>
      <w:tr w:rsidR="00F2232B" w14:paraId="45247698" w14:textId="77777777" w:rsidTr="0061216C">
        <w:trPr>
          <w:cantSplit/>
          <w:trHeight w:val="288"/>
          <w:trPrChange w:id="2696" w:author="Sayali Dev" w:date="2018-02-06T16:59:00Z">
            <w:trPr>
              <w:cantSplit/>
              <w:trHeight w:val="288"/>
            </w:trPr>
          </w:trPrChange>
        </w:trPr>
        <w:tc>
          <w:tcPr>
            <w:tcW w:w="2610" w:type="dxa"/>
            <w:vAlign w:val="center"/>
            <w:tcPrChange w:id="2697" w:author="Sayali Dev" w:date="2018-02-06T16:59:00Z">
              <w:tcPr>
                <w:tcW w:w="2610" w:type="dxa"/>
                <w:vAlign w:val="center"/>
              </w:tcPr>
            </w:tcPrChange>
          </w:tcPr>
          <w:p w14:paraId="56EAC5D9" w14:textId="77777777" w:rsidR="00F2232B" w:rsidRDefault="00F2232B" w:rsidP="00F2232B">
            <w:pPr>
              <w:rPr>
                <w:b/>
              </w:rPr>
            </w:pPr>
            <w:r>
              <w:rPr>
                <w:b/>
              </w:rPr>
              <w:t>Sample Type</w:t>
            </w:r>
          </w:p>
        </w:tc>
        <w:tc>
          <w:tcPr>
            <w:tcW w:w="7200" w:type="dxa"/>
            <w:tcPrChange w:id="2698" w:author="Sayali Dev" w:date="2018-02-06T16:59:00Z">
              <w:tcPr>
                <w:tcW w:w="7200" w:type="dxa"/>
              </w:tcPr>
            </w:tcPrChange>
          </w:tcPr>
          <w:p w14:paraId="07B4FB97" w14:textId="77777777" w:rsidR="00F2232B" w:rsidRDefault="00F2232B" w:rsidP="00F2232B">
            <w:r w:rsidRPr="001F7E1E">
              <w:t>Click the appropriate s</w:t>
            </w:r>
            <w:r>
              <w:t xml:space="preserve">ample type </w:t>
            </w:r>
            <w:r w:rsidRPr="001F7E1E">
              <w:t xml:space="preserve">for which you want to search. </w:t>
            </w:r>
          </w:p>
        </w:tc>
      </w:tr>
      <w:tr w:rsidR="00F2232B" w:rsidDel="0061216C" w14:paraId="40DFF1CA" w14:textId="544BFFB0" w:rsidTr="0061216C">
        <w:trPr>
          <w:cantSplit/>
          <w:trHeight w:val="288"/>
          <w:del w:id="2699" w:author="Sayali Dev" w:date="2018-02-06T16:59:00Z"/>
          <w:trPrChange w:id="2700" w:author="Sayali Dev" w:date="2018-02-06T16:59:00Z">
            <w:trPr>
              <w:cantSplit/>
              <w:trHeight w:val="288"/>
            </w:trPr>
          </w:trPrChange>
        </w:trPr>
        <w:tc>
          <w:tcPr>
            <w:tcW w:w="2610" w:type="dxa"/>
            <w:vAlign w:val="center"/>
            <w:tcPrChange w:id="2701" w:author="Sayali Dev" w:date="2018-02-06T16:59:00Z">
              <w:tcPr>
                <w:tcW w:w="2610" w:type="dxa"/>
                <w:vAlign w:val="center"/>
              </w:tcPr>
            </w:tcPrChange>
          </w:tcPr>
          <w:p w14:paraId="22E67B8A" w14:textId="096D84B3" w:rsidR="00F2232B" w:rsidDel="0061216C" w:rsidRDefault="00F2232B" w:rsidP="00F2232B">
            <w:pPr>
              <w:rPr>
                <w:del w:id="2702" w:author="Sayali Dev" w:date="2018-02-06T16:59:00Z"/>
                <w:b/>
              </w:rPr>
            </w:pPr>
            <w:del w:id="2703" w:author="Sayali Dev" w:date="2018-02-06T16:58:00Z">
              <w:r w:rsidDel="0061216C">
                <w:rPr>
                  <w:b/>
                </w:rPr>
                <w:delText>FILTER</w:delText>
              </w:r>
            </w:del>
          </w:p>
        </w:tc>
        <w:tc>
          <w:tcPr>
            <w:tcW w:w="7200" w:type="dxa"/>
            <w:tcPrChange w:id="2704" w:author="Sayali Dev" w:date="2018-02-06T16:59:00Z">
              <w:tcPr>
                <w:tcW w:w="7200" w:type="dxa"/>
              </w:tcPr>
            </w:tcPrChange>
          </w:tcPr>
          <w:p w14:paraId="7F1E1A32" w14:textId="787C5168" w:rsidR="00F2232B" w:rsidRPr="001F7E1E" w:rsidDel="0061216C" w:rsidRDefault="00F2232B">
            <w:pPr>
              <w:rPr>
                <w:del w:id="2705" w:author="Sayali Dev" w:date="2018-02-06T16:59:00Z"/>
              </w:rPr>
            </w:pPr>
            <w:del w:id="2706" w:author="Sayali Dev" w:date="2018-02-06T16:59:00Z">
              <w:r w:rsidDel="0061216C">
                <w:delText xml:space="preserve">Click </w:delText>
              </w:r>
              <w:r w:rsidRPr="00195CE0" w:rsidDel="0061216C">
                <w:rPr>
                  <w:b/>
                </w:rPr>
                <w:delText>FILTER</w:delText>
              </w:r>
              <w:r w:rsidDel="0061216C">
                <w:delText>.</w:delText>
              </w:r>
              <w:r w:rsidDel="0061216C">
                <w:br/>
                <w:delText>The biospecimens list at the bottom of the screen displays the search results based on the selections you made above.</w:delText>
              </w:r>
              <w:r w:rsidDel="0061216C">
                <w:br/>
              </w:r>
              <w:r w:rsidDel="0061216C">
                <w:br/>
                <w:delText xml:space="preserve">For example: If you select </w:delText>
              </w:r>
              <w:r w:rsidRPr="00AA768E" w:rsidDel="0061216C">
                <w:rPr>
                  <w:b/>
                </w:rPr>
                <w:delText>In Inventory</w:delText>
              </w:r>
              <w:r w:rsidDel="0061216C">
                <w:delText xml:space="preserve"> as the Sample Status and </w:delText>
              </w:r>
              <w:r w:rsidRPr="00AA768E" w:rsidDel="0061216C">
                <w:rPr>
                  <w:b/>
                </w:rPr>
                <w:delText>Blood</w:delText>
              </w:r>
              <w:r w:rsidDel="0061216C">
                <w:delText xml:space="preserve"> as the Specimen Type and click </w:delText>
              </w:r>
              <w:r w:rsidDel="0061216C">
                <w:rPr>
                  <w:b/>
                </w:rPr>
                <w:delText>FILTER</w:delText>
              </w:r>
              <w:r w:rsidDel="0061216C">
                <w:delText xml:space="preserve">, the biospecimens list displays only blood biospecimens with status of </w:delText>
              </w:r>
              <w:r w:rsidRPr="00D704ED" w:rsidDel="0061216C">
                <w:rPr>
                  <w:b/>
                </w:rPr>
                <w:delText>In Inventory</w:delText>
              </w:r>
              <w:r w:rsidDel="0061216C">
                <w:delText xml:space="preserve"> in this shipment.</w:delText>
              </w:r>
            </w:del>
          </w:p>
        </w:tc>
      </w:tr>
    </w:tbl>
    <w:p w14:paraId="6A4BB583" w14:textId="77777777" w:rsidR="00F2232B" w:rsidRDefault="00F2232B" w:rsidP="00F2232B">
      <w:pPr>
        <w:pStyle w:val="BodyText"/>
      </w:pPr>
      <w:r>
        <w:t xml:space="preserve"> </w:t>
      </w:r>
    </w:p>
    <w:p w14:paraId="757F4857" w14:textId="77777777" w:rsidR="00F2232B" w:rsidRDefault="00F2232B" w:rsidP="00F2232B">
      <w:pPr>
        <w:pStyle w:val="BodyText"/>
        <w:ind w:left="720"/>
      </w:pPr>
    </w:p>
    <w:p w14:paraId="0D2950BC" w14:textId="21E020A4" w:rsidR="0061216C" w:rsidRDefault="0061216C" w:rsidP="00C9791D">
      <w:pPr>
        <w:pStyle w:val="BodyText"/>
        <w:numPr>
          <w:ilvl w:val="0"/>
          <w:numId w:val="93"/>
        </w:numPr>
        <w:ind w:right="540"/>
        <w:rPr>
          <w:ins w:id="2707" w:author="Sayali Dev" w:date="2018-02-06T16:59:00Z"/>
          <w:lang w:val="en-US"/>
        </w:rPr>
      </w:pPr>
      <w:ins w:id="2708" w:author="Sayali Dev" w:date="2018-02-06T16:58:00Z">
        <w:r>
          <w:rPr>
            <w:lang w:val="en-US"/>
          </w:rPr>
          <w:t xml:space="preserve">Click </w:t>
        </w:r>
      </w:ins>
      <w:ins w:id="2709" w:author="Sayali Dev" w:date="2018-02-06T16:59:00Z">
        <w:r>
          <w:rPr>
            <w:b/>
          </w:rPr>
          <w:t>FILTER</w:t>
        </w:r>
      </w:ins>
    </w:p>
    <w:p w14:paraId="2E50FDFC" w14:textId="5773D7FE" w:rsidR="0061216C" w:rsidRDefault="0061216C">
      <w:pPr>
        <w:pStyle w:val="BodyText"/>
        <w:ind w:left="720" w:right="540"/>
        <w:rPr>
          <w:ins w:id="2710" w:author="Sayali Dev" w:date="2018-02-06T16:59:00Z"/>
        </w:rPr>
        <w:pPrChange w:id="2711" w:author="Sayali Dev" w:date="2018-02-06T16:59:00Z">
          <w:pPr>
            <w:pStyle w:val="BodyText"/>
            <w:numPr>
              <w:numId w:val="93"/>
            </w:numPr>
            <w:ind w:left="720" w:right="540" w:hanging="360"/>
          </w:pPr>
        </w:pPrChange>
      </w:pPr>
      <w:ins w:id="2712" w:author="Sayali Dev" w:date="2018-02-06T16:59:00Z">
        <w:r>
          <w:t>The biospecimens list at the bottom of the screen displays the search results based on the selections you made above.</w:t>
        </w:r>
        <w:r>
          <w:br/>
        </w:r>
        <w:r>
          <w:br/>
          <w:t xml:space="preserve">For example: If you select </w:t>
        </w:r>
        <w:r w:rsidRPr="00AA768E">
          <w:rPr>
            <w:b/>
          </w:rPr>
          <w:t>In Inventory</w:t>
        </w:r>
        <w:r>
          <w:t xml:space="preserve"> as the Sample Status and </w:t>
        </w:r>
        <w:r w:rsidRPr="00AA768E">
          <w:rPr>
            <w:b/>
          </w:rPr>
          <w:t>Blood</w:t>
        </w:r>
        <w:r>
          <w:t xml:space="preserve"> as the Specimen Type and click </w:t>
        </w:r>
        <w:r>
          <w:rPr>
            <w:b/>
          </w:rPr>
          <w:t>FILTER</w:t>
        </w:r>
        <w:r>
          <w:t xml:space="preserve">, the biospecimens list displays only blood biospecimens with status of </w:t>
        </w:r>
        <w:r w:rsidRPr="00D704ED">
          <w:rPr>
            <w:b/>
          </w:rPr>
          <w:t>In Inventory</w:t>
        </w:r>
        <w:r>
          <w:t xml:space="preserve"> in this shipment.</w:t>
        </w:r>
      </w:ins>
    </w:p>
    <w:p w14:paraId="12320B69" w14:textId="77777777" w:rsidR="0061216C" w:rsidRDefault="0061216C">
      <w:pPr>
        <w:pStyle w:val="BodyText"/>
        <w:ind w:left="720" w:right="540"/>
        <w:rPr>
          <w:ins w:id="2713" w:author="Sayali Dev" w:date="2018-02-06T16:59:00Z"/>
          <w:lang w:val="en-US"/>
        </w:rPr>
        <w:pPrChange w:id="2714" w:author="Sayali Dev" w:date="2018-02-06T16:59:00Z">
          <w:pPr>
            <w:pStyle w:val="BodyText"/>
            <w:numPr>
              <w:numId w:val="93"/>
            </w:numPr>
            <w:ind w:left="720" w:right="540" w:hanging="360"/>
          </w:pPr>
        </w:pPrChange>
      </w:pPr>
    </w:p>
    <w:p w14:paraId="2F072512" w14:textId="2F488BD6" w:rsidR="00F2232B" w:rsidRPr="0099492E" w:rsidRDefault="00F2232B" w:rsidP="00C9791D">
      <w:pPr>
        <w:pStyle w:val="BodyText"/>
        <w:numPr>
          <w:ilvl w:val="0"/>
          <w:numId w:val="93"/>
        </w:numPr>
        <w:ind w:right="540"/>
        <w:rPr>
          <w:lang w:val="en-US"/>
        </w:rPr>
      </w:pPr>
      <w:r>
        <w:rPr>
          <w:lang w:val="en-US"/>
        </w:rPr>
        <w:t xml:space="preserve">To </w:t>
      </w:r>
      <w:r w:rsidRPr="00D52B0B">
        <w:t>a</w:t>
      </w:r>
      <w:r>
        <w:rPr>
          <w:lang w:val="en-US"/>
        </w:rPr>
        <w:t>dd</w:t>
      </w:r>
      <w:r w:rsidRPr="00D52B0B">
        <w:t xml:space="preserve"> a</w:t>
      </w:r>
      <w:r w:rsidRPr="0099492E">
        <w:rPr>
          <w:lang w:val="en-US"/>
        </w:rPr>
        <w:t xml:space="preserve"> new</w:t>
      </w:r>
      <w:r w:rsidRPr="00D52B0B">
        <w:t xml:space="preserve"> </w:t>
      </w:r>
      <w:r>
        <w:t>i</w:t>
      </w:r>
      <w:r w:rsidRPr="00D52B0B">
        <w:t xml:space="preserve">dentifier to </w:t>
      </w:r>
      <w:r>
        <w:t>a biospecimen</w:t>
      </w:r>
      <w:r>
        <w:rPr>
          <w:lang w:val="en-US"/>
        </w:rPr>
        <w:t>:</w:t>
      </w:r>
    </w:p>
    <w:p w14:paraId="4025F9EF" w14:textId="77777777" w:rsidR="00F2232B" w:rsidRPr="0036486F" w:rsidRDefault="00F2232B" w:rsidP="00C9791D">
      <w:pPr>
        <w:pStyle w:val="BodyText"/>
        <w:numPr>
          <w:ilvl w:val="0"/>
          <w:numId w:val="103"/>
        </w:numPr>
        <w:ind w:left="1440" w:right="720"/>
      </w:pPr>
      <w:r>
        <w:rPr>
          <w:lang w:val="en-US"/>
        </w:rPr>
        <w:t xml:space="preserve">Click on the </w:t>
      </w:r>
      <w:r w:rsidRPr="0036486F">
        <w:rPr>
          <w:b/>
          <w:lang w:val="en-US"/>
        </w:rPr>
        <w:t>Identifier</w:t>
      </w:r>
      <w:r>
        <w:rPr>
          <w:b/>
          <w:lang w:val="en-US"/>
        </w:rPr>
        <w:t xml:space="preserve"> </w:t>
      </w:r>
      <w:r w:rsidRPr="003E5907">
        <w:rPr>
          <w:lang w:val="en-US"/>
        </w:rPr>
        <w:t xml:space="preserve">of the </w:t>
      </w:r>
      <w:r>
        <w:rPr>
          <w:lang w:val="en-US"/>
        </w:rPr>
        <w:t>biospecimen</w:t>
      </w:r>
      <w:r w:rsidRPr="003E5907">
        <w:rPr>
          <w:lang w:val="en-US"/>
        </w:rPr>
        <w:t xml:space="preserve"> for which</w:t>
      </w:r>
      <w:r>
        <w:rPr>
          <w:b/>
          <w:lang w:val="en-US"/>
        </w:rPr>
        <w:t xml:space="preserve"> </w:t>
      </w:r>
      <w:r w:rsidRPr="0036486F">
        <w:rPr>
          <w:lang w:val="en-US"/>
        </w:rPr>
        <w:t>you want to add</w:t>
      </w:r>
      <w:r>
        <w:rPr>
          <w:lang w:val="en-US"/>
        </w:rPr>
        <w:t xml:space="preserve"> a new identifier</w:t>
      </w:r>
      <w:r w:rsidRPr="0036486F">
        <w:rPr>
          <w:lang w:val="en-US"/>
        </w:rPr>
        <w:t>.</w:t>
      </w:r>
      <w:r>
        <w:rPr>
          <w:lang w:val="en-US"/>
        </w:rPr>
        <w:br/>
        <w:t xml:space="preserve">The </w:t>
      </w:r>
      <w:r w:rsidRPr="0036486F">
        <w:rPr>
          <w:b/>
          <w:lang w:val="en-US"/>
        </w:rPr>
        <w:t>Add Identifier(s)</w:t>
      </w:r>
      <w:r>
        <w:rPr>
          <w:lang w:val="en-US"/>
        </w:rPr>
        <w:t xml:space="preserve"> window is displayed.</w:t>
      </w:r>
    </w:p>
    <w:p w14:paraId="0BF209DD" w14:textId="77777777" w:rsidR="00F2232B" w:rsidRDefault="00F2232B" w:rsidP="00C9791D">
      <w:pPr>
        <w:pStyle w:val="BodyText"/>
        <w:numPr>
          <w:ilvl w:val="0"/>
          <w:numId w:val="103"/>
        </w:numPr>
        <w:ind w:left="1440" w:right="720"/>
      </w:pPr>
      <w:r>
        <w:t>C</w:t>
      </w:r>
      <w:r w:rsidRPr="00585562">
        <w:t xml:space="preserve">lick on the </w:t>
      </w:r>
      <w:r w:rsidRPr="007E0CC7">
        <w:t>add icon</w:t>
      </w:r>
      <w:r w:rsidRPr="00585562">
        <w:t xml:space="preserve"> </w:t>
      </w:r>
      <w:r>
        <w:rPr>
          <w:noProof/>
          <w:lang w:val="en-US" w:eastAsia="en-US"/>
        </w:rPr>
        <w:drawing>
          <wp:inline distT="0" distB="0" distL="0" distR="0" wp14:anchorId="12CD41E9" wp14:editId="6766410A">
            <wp:extent cx="174625" cy="166370"/>
            <wp:effectExtent l="0" t="0" r="0" b="5080"/>
            <wp:docPr id="9217" name="Picture 9217" descr="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dd ic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4625" cy="166370"/>
                    </a:xfrm>
                    <a:prstGeom prst="rect">
                      <a:avLst/>
                    </a:prstGeom>
                    <a:noFill/>
                    <a:ln>
                      <a:noFill/>
                    </a:ln>
                  </pic:spPr>
                </pic:pic>
              </a:graphicData>
            </a:graphic>
          </wp:inline>
        </w:drawing>
      </w:r>
      <w:r w:rsidRPr="00585562">
        <w:t xml:space="preserve">. </w:t>
      </w:r>
      <w:r>
        <w:rPr>
          <w:lang w:val="en-US"/>
        </w:rPr>
        <w:br/>
        <w:t>The Source identifier and Identifier Type fields are added to the Add identifier(s) window.</w:t>
      </w:r>
    </w:p>
    <w:p w14:paraId="5F711410" w14:textId="77777777" w:rsidR="00F2232B" w:rsidRPr="00585562" w:rsidRDefault="00F2232B" w:rsidP="00C9791D">
      <w:pPr>
        <w:pStyle w:val="BodyText"/>
        <w:numPr>
          <w:ilvl w:val="0"/>
          <w:numId w:val="103"/>
        </w:numPr>
        <w:ind w:left="1440"/>
      </w:pPr>
      <w:r>
        <w:t xml:space="preserve">In the </w:t>
      </w:r>
      <w:r w:rsidRPr="007E0CC7">
        <w:rPr>
          <w:b/>
        </w:rPr>
        <w:t>Source Identifier</w:t>
      </w:r>
      <w:r w:rsidRPr="00585562">
        <w:t xml:space="preserve"> </w:t>
      </w:r>
      <w:r>
        <w:t>box, type the new identifier</w:t>
      </w:r>
      <w:r w:rsidRPr="00585562">
        <w:t>.</w:t>
      </w:r>
    </w:p>
    <w:p w14:paraId="101B8D2C" w14:textId="77777777" w:rsidR="00F2232B" w:rsidRDefault="00F2232B" w:rsidP="00C9791D">
      <w:pPr>
        <w:pStyle w:val="BodyText"/>
        <w:numPr>
          <w:ilvl w:val="0"/>
          <w:numId w:val="103"/>
        </w:numPr>
        <w:ind w:left="1440" w:right="720"/>
      </w:pPr>
      <w:r>
        <w:t xml:space="preserve">In the </w:t>
      </w:r>
      <w:r w:rsidRPr="00D80DE8">
        <w:rPr>
          <w:b/>
        </w:rPr>
        <w:t>Identifier Type</w:t>
      </w:r>
      <w:r w:rsidRPr="00585562">
        <w:t xml:space="preserve"> </w:t>
      </w:r>
      <w:r>
        <w:t xml:space="preserve">list, click </w:t>
      </w:r>
      <w:r>
        <w:rPr>
          <w:lang w:val="en-US"/>
        </w:rPr>
        <w:t xml:space="preserve">on </w:t>
      </w:r>
      <w:r>
        <w:t xml:space="preserve">the appropriate identifier </w:t>
      </w:r>
      <w:r w:rsidRPr="00585562">
        <w:t>type.</w:t>
      </w:r>
      <w:r w:rsidRPr="00837B8C">
        <w:t xml:space="preserve"> </w:t>
      </w:r>
      <w:r>
        <w:br/>
      </w:r>
      <w:r>
        <w:rPr>
          <w:b/>
        </w:rPr>
        <w:t xml:space="preserve">Note: </w:t>
      </w:r>
      <w:r>
        <w:t xml:space="preserve">The </w:t>
      </w:r>
      <w:r w:rsidRPr="00D80DE8">
        <w:rPr>
          <w:b/>
        </w:rPr>
        <w:t>Identifier Type</w:t>
      </w:r>
      <w:r w:rsidRPr="00585562">
        <w:t xml:space="preserve"> </w:t>
      </w:r>
      <w:r>
        <w:t>list displays the following identifier types:</w:t>
      </w:r>
    </w:p>
    <w:p w14:paraId="0C037EEB" w14:textId="77777777" w:rsidR="00F2232B" w:rsidRDefault="00F2232B" w:rsidP="00E55723">
      <w:pPr>
        <w:pStyle w:val="BodyText"/>
        <w:numPr>
          <w:ilvl w:val="0"/>
          <w:numId w:val="89"/>
        </w:numPr>
        <w:ind w:left="1800" w:right="720"/>
      </w:pPr>
      <w:r w:rsidRPr="007E0CC7">
        <w:rPr>
          <w:b/>
        </w:rPr>
        <w:t>Internal:</w:t>
      </w:r>
      <w:r>
        <w:t xml:space="preserve"> For user-assigned identifiers based on lab or site naming or numbering conventions. </w:t>
      </w:r>
    </w:p>
    <w:p w14:paraId="7D28BE1B" w14:textId="77777777" w:rsidR="00F2232B" w:rsidRDefault="00F2232B" w:rsidP="00E55723">
      <w:pPr>
        <w:pStyle w:val="BodyText"/>
        <w:numPr>
          <w:ilvl w:val="0"/>
          <w:numId w:val="89"/>
        </w:numPr>
        <w:ind w:left="1800" w:right="720"/>
      </w:pPr>
      <w:r w:rsidRPr="009C1958">
        <w:rPr>
          <w:b/>
        </w:rPr>
        <w:t>Kit Content:</w:t>
      </w:r>
      <w:r>
        <w:t xml:space="preserve"> For identifying biospecimen content within a kit. </w:t>
      </w:r>
    </w:p>
    <w:p w14:paraId="1F120F9E" w14:textId="77777777" w:rsidR="00F2232B" w:rsidRPr="00585562" w:rsidRDefault="00F2232B" w:rsidP="00E55723">
      <w:pPr>
        <w:pStyle w:val="BodyText"/>
        <w:numPr>
          <w:ilvl w:val="0"/>
          <w:numId w:val="89"/>
        </w:numPr>
        <w:ind w:left="1800" w:right="720"/>
      </w:pPr>
      <w:r w:rsidRPr="007E0CC7">
        <w:rPr>
          <w:b/>
        </w:rPr>
        <w:t>Other:</w:t>
      </w:r>
      <w:r>
        <w:t xml:space="preserve"> For any other identifier type.</w:t>
      </w:r>
    </w:p>
    <w:p w14:paraId="12EDD2FA" w14:textId="77777777" w:rsidR="00F2232B" w:rsidRPr="0036486F" w:rsidRDefault="00F2232B" w:rsidP="00C9791D">
      <w:pPr>
        <w:pStyle w:val="BodyText"/>
        <w:numPr>
          <w:ilvl w:val="0"/>
          <w:numId w:val="103"/>
        </w:numPr>
        <w:ind w:left="1440"/>
      </w:pPr>
      <w:r>
        <w:t xml:space="preserve">Click the </w:t>
      </w:r>
      <w:r w:rsidRPr="007E0CC7">
        <w:t>check mark icon</w:t>
      </w:r>
      <w:r>
        <w:t xml:space="preserve"> </w:t>
      </w:r>
      <w:r>
        <w:rPr>
          <w:noProof/>
          <w:lang w:val="en-US" w:eastAsia="en-US"/>
        </w:rPr>
        <w:drawing>
          <wp:inline distT="0" distB="0" distL="0" distR="0" wp14:anchorId="58DA12B8" wp14:editId="410D00E0">
            <wp:extent cx="158115" cy="149860"/>
            <wp:effectExtent l="0" t="0" r="0" b="2540"/>
            <wp:docPr id="9218" name="Picture 9218" descr="check 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heck mark ic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8115" cy="149860"/>
                    </a:xfrm>
                    <a:prstGeom prst="rect">
                      <a:avLst/>
                    </a:prstGeom>
                    <a:noFill/>
                    <a:ln>
                      <a:noFill/>
                    </a:ln>
                  </pic:spPr>
                </pic:pic>
              </a:graphicData>
            </a:graphic>
          </wp:inline>
        </w:drawing>
      </w:r>
      <w:r>
        <w:t>.</w:t>
      </w:r>
      <w:r>
        <w:rPr>
          <w:lang w:val="en-US"/>
        </w:rPr>
        <w:br/>
      </w:r>
      <w:r>
        <w:t>The new identifier is added</w:t>
      </w:r>
      <w:r>
        <w:rPr>
          <w:lang w:val="en-US"/>
        </w:rPr>
        <w:t xml:space="preserve"> to the list of Identifiers in the window</w:t>
      </w:r>
      <w:r w:rsidRPr="00585562">
        <w:t>.</w:t>
      </w:r>
    </w:p>
    <w:p w14:paraId="48C38B99" w14:textId="77777777" w:rsidR="00F2232B" w:rsidRPr="00D52B0B" w:rsidRDefault="00F2232B" w:rsidP="00C9791D">
      <w:pPr>
        <w:pStyle w:val="BodyText"/>
        <w:numPr>
          <w:ilvl w:val="0"/>
          <w:numId w:val="103"/>
        </w:numPr>
        <w:ind w:left="1440"/>
      </w:pPr>
      <w:r>
        <w:rPr>
          <w:lang w:val="en-US"/>
        </w:rPr>
        <w:t xml:space="preserve">Click </w:t>
      </w:r>
      <w:r w:rsidRPr="00C64067">
        <w:rPr>
          <w:b/>
          <w:lang w:val="en-US"/>
        </w:rPr>
        <w:t>S</w:t>
      </w:r>
      <w:r>
        <w:rPr>
          <w:b/>
          <w:lang w:val="en-US"/>
        </w:rPr>
        <w:t>AVE</w:t>
      </w:r>
      <w:r w:rsidRPr="00C64067">
        <w:rPr>
          <w:b/>
          <w:lang w:val="en-US"/>
        </w:rPr>
        <w:t>.</w:t>
      </w:r>
      <w:r>
        <w:rPr>
          <w:lang w:val="en-US"/>
        </w:rPr>
        <w:br/>
        <w:t>The new identifier replaces the previous identifier on the Bulk Check-in page.</w:t>
      </w:r>
      <w:r w:rsidRPr="00D52B0B">
        <w:br/>
      </w:r>
    </w:p>
    <w:p w14:paraId="10CF5110" w14:textId="77777777" w:rsidR="00F2232B" w:rsidRDefault="00F2232B" w:rsidP="00C9791D">
      <w:pPr>
        <w:pStyle w:val="BodyText"/>
        <w:numPr>
          <w:ilvl w:val="0"/>
          <w:numId w:val="93"/>
        </w:numPr>
        <w:ind w:right="720"/>
      </w:pPr>
      <w:r>
        <w:rPr>
          <w:lang w:val="en-US"/>
        </w:rPr>
        <w:t xml:space="preserve">To </w:t>
      </w:r>
      <w:r w:rsidRPr="00D52B0B">
        <w:t xml:space="preserve">generate a </w:t>
      </w:r>
      <w:r>
        <w:t>biospecimen</w:t>
      </w:r>
      <w:r w:rsidRPr="00D52B0B">
        <w:t xml:space="preserve"> </w:t>
      </w:r>
      <w:r>
        <w:rPr>
          <w:lang w:val="en-US"/>
        </w:rPr>
        <w:t xml:space="preserve">list </w:t>
      </w:r>
      <w:r w:rsidRPr="00D52B0B">
        <w:t>report:</w:t>
      </w:r>
    </w:p>
    <w:p w14:paraId="7C659C8A" w14:textId="77777777" w:rsidR="00F2232B" w:rsidRDefault="00F2232B" w:rsidP="00C9791D">
      <w:pPr>
        <w:pStyle w:val="BodyText"/>
        <w:numPr>
          <w:ilvl w:val="1"/>
          <w:numId w:val="102"/>
        </w:numPr>
        <w:ind w:right="720"/>
      </w:pPr>
      <w:r>
        <w:t>Select the checkboxes of the biospecimens for which you want to generate a report.</w:t>
      </w:r>
    </w:p>
    <w:p w14:paraId="61335025" w14:textId="77777777" w:rsidR="00F2232B" w:rsidRDefault="00F2232B" w:rsidP="00F2232B">
      <w:pPr>
        <w:pStyle w:val="BodyText"/>
        <w:ind w:left="1440" w:right="720"/>
      </w:pPr>
      <w:r w:rsidRPr="00747FA7">
        <w:rPr>
          <w:b/>
        </w:rPr>
        <w:t>Note:</w:t>
      </w:r>
      <w:r>
        <w:t xml:space="preserve"> To generate </w:t>
      </w:r>
      <w:r>
        <w:rPr>
          <w:lang w:val="en-US"/>
        </w:rPr>
        <w:t xml:space="preserve">a </w:t>
      </w:r>
      <w:r>
        <w:t>report</w:t>
      </w:r>
      <w:r>
        <w:rPr>
          <w:lang w:val="en-US"/>
        </w:rPr>
        <w:t xml:space="preserve"> of</w:t>
      </w:r>
      <w:r>
        <w:t xml:space="preserve"> all the biospecimens</w:t>
      </w:r>
      <w:r>
        <w:rPr>
          <w:lang w:val="en-US"/>
        </w:rPr>
        <w:t xml:space="preserve"> in the shipment</w:t>
      </w:r>
      <w:r>
        <w:t xml:space="preserve">, select the checkbox on the gray header. </w:t>
      </w:r>
    </w:p>
    <w:p w14:paraId="08967895" w14:textId="77777777" w:rsidR="00F2232B" w:rsidRDefault="00F2232B" w:rsidP="00C9791D">
      <w:pPr>
        <w:pStyle w:val="BodyText"/>
        <w:numPr>
          <w:ilvl w:val="1"/>
          <w:numId w:val="102"/>
        </w:numPr>
        <w:ind w:right="720"/>
      </w:pPr>
      <w:r>
        <w:t xml:space="preserve">In the </w:t>
      </w:r>
      <w:r w:rsidRPr="00D52B0B">
        <w:rPr>
          <w:b/>
        </w:rPr>
        <w:t>Actions</w:t>
      </w:r>
      <w:r w:rsidRPr="00D52B0B">
        <w:t xml:space="preserve"> </w:t>
      </w:r>
      <w:r>
        <w:t xml:space="preserve">list, click </w:t>
      </w:r>
      <w:r w:rsidRPr="00D52B0B">
        <w:rPr>
          <w:b/>
        </w:rPr>
        <w:t>Generate Report</w:t>
      </w:r>
      <w:r w:rsidRPr="00D52B0B">
        <w:t>.</w:t>
      </w:r>
      <w:r>
        <w:t xml:space="preserve"> </w:t>
      </w:r>
    </w:p>
    <w:p w14:paraId="0F9C9724" w14:textId="77777777" w:rsidR="00F2232B" w:rsidRDefault="00F2232B" w:rsidP="00C9791D">
      <w:pPr>
        <w:pStyle w:val="BodyText"/>
        <w:numPr>
          <w:ilvl w:val="1"/>
          <w:numId w:val="102"/>
        </w:numPr>
        <w:ind w:right="720"/>
      </w:pPr>
      <w:r w:rsidRPr="00D52B0B">
        <w:t xml:space="preserve">Click </w:t>
      </w:r>
      <w:r w:rsidRPr="00D52B0B">
        <w:rPr>
          <w:b/>
        </w:rPr>
        <w:t>INITIATE</w:t>
      </w:r>
      <w:r w:rsidRPr="00D52B0B">
        <w:t xml:space="preserve">. </w:t>
      </w:r>
    </w:p>
    <w:p w14:paraId="055EFD99" w14:textId="77777777" w:rsidR="00F2232B" w:rsidRPr="0099492E" w:rsidRDefault="00F2232B" w:rsidP="00F2232B">
      <w:pPr>
        <w:pStyle w:val="BodyText"/>
        <w:ind w:left="1440" w:right="720"/>
        <w:rPr>
          <w:lang w:val="en-US"/>
        </w:rPr>
      </w:pPr>
      <w:r>
        <w:t>The r</w:t>
      </w:r>
      <w:r w:rsidRPr="00D52B0B">
        <w:t xml:space="preserve">eport </w:t>
      </w:r>
      <w:r>
        <w:t>for the biospecimens that you selected appear</w:t>
      </w:r>
      <w:r>
        <w:rPr>
          <w:lang w:val="en-US"/>
        </w:rPr>
        <w:t>s</w:t>
      </w:r>
      <w:r>
        <w:t xml:space="preserve"> </w:t>
      </w:r>
      <w:r w:rsidRPr="00D52B0B">
        <w:t xml:space="preserve">in </w:t>
      </w:r>
      <w:r>
        <w:t>a new window.</w:t>
      </w:r>
      <w:r>
        <w:br/>
      </w:r>
    </w:p>
    <w:p w14:paraId="28338EEE" w14:textId="77777777" w:rsidR="00F2232B" w:rsidRDefault="00F2232B" w:rsidP="00C9791D">
      <w:pPr>
        <w:pStyle w:val="BodyText"/>
        <w:numPr>
          <w:ilvl w:val="0"/>
          <w:numId w:val="93"/>
        </w:numPr>
        <w:ind w:right="720"/>
      </w:pPr>
      <w:r>
        <w:rPr>
          <w:lang w:val="en-US"/>
        </w:rPr>
        <w:t>T</w:t>
      </w:r>
      <w:r w:rsidRPr="00D52B0B">
        <w:t xml:space="preserve">o generate </w:t>
      </w:r>
      <w:r>
        <w:t xml:space="preserve">a </w:t>
      </w:r>
      <w:r w:rsidRPr="00D52B0B">
        <w:t xml:space="preserve">barcode label for </w:t>
      </w:r>
      <w:r>
        <w:rPr>
          <w:lang w:val="en-US"/>
        </w:rPr>
        <w:t xml:space="preserve">one or more </w:t>
      </w:r>
      <w:r>
        <w:t>biospecimen</w:t>
      </w:r>
      <w:r>
        <w:rPr>
          <w:lang w:val="en-US"/>
        </w:rPr>
        <w:t>s</w:t>
      </w:r>
      <w:r w:rsidRPr="00D52B0B">
        <w:t>:</w:t>
      </w:r>
    </w:p>
    <w:p w14:paraId="5CFF0AB7" w14:textId="77777777" w:rsidR="00F2232B" w:rsidRDefault="00F2232B" w:rsidP="00C9791D">
      <w:pPr>
        <w:pStyle w:val="BodyText"/>
        <w:numPr>
          <w:ilvl w:val="0"/>
          <w:numId w:val="104"/>
        </w:numPr>
        <w:ind w:right="720"/>
      </w:pPr>
      <w:r>
        <w:t xml:space="preserve">Select the checkboxes of the biospecimens for which you want to generate a barcode label. </w:t>
      </w:r>
    </w:p>
    <w:p w14:paraId="3F4AE88B" w14:textId="77777777" w:rsidR="00F2232B" w:rsidRDefault="00F2232B" w:rsidP="00F2232B">
      <w:pPr>
        <w:pStyle w:val="BodyText"/>
        <w:ind w:left="1440" w:right="720"/>
      </w:pPr>
      <w:r w:rsidRPr="00747FA7">
        <w:rPr>
          <w:b/>
        </w:rPr>
        <w:t>Note:</w:t>
      </w:r>
      <w:r>
        <w:t xml:space="preserve"> To generate barcode labels for all the biospecimens, select the checkbox on the gray header.</w:t>
      </w:r>
      <w:r w:rsidRPr="004C5E7C">
        <w:t xml:space="preserve"> </w:t>
      </w:r>
    </w:p>
    <w:p w14:paraId="37C80313" w14:textId="77777777" w:rsidR="00F2232B" w:rsidRDefault="00F2232B" w:rsidP="00C9791D">
      <w:pPr>
        <w:pStyle w:val="BodyText"/>
        <w:numPr>
          <w:ilvl w:val="0"/>
          <w:numId w:val="104"/>
        </w:numPr>
        <w:ind w:right="720"/>
      </w:pPr>
      <w:r>
        <w:t xml:space="preserve">In the </w:t>
      </w:r>
      <w:r w:rsidRPr="00D52B0B">
        <w:rPr>
          <w:b/>
        </w:rPr>
        <w:t>Actions</w:t>
      </w:r>
      <w:r w:rsidRPr="00D52B0B">
        <w:t xml:space="preserve"> </w:t>
      </w:r>
      <w:r>
        <w:t xml:space="preserve">list, click </w:t>
      </w:r>
      <w:r w:rsidRPr="00D52B0B">
        <w:rPr>
          <w:b/>
        </w:rPr>
        <w:t xml:space="preserve">Generate </w:t>
      </w:r>
      <w:r>
        <w:rPr>
          <w:b/>
        </w:rPr>
        <w:t>Labels</w:t>
      </w:r>
      <w:r w:rsidRPr="00D52B0B">
        <w:t>.</w:t>
      </w:r>
      <w:r>
        <w:t xml:space="preserve"> </w:t>
      </w:r>
    </w:p>
    <w:p w14:paraId="0F2ABCEF" w14:textId="77777777" w:rsidR="00F2232B" w:rsidRDefault="00F2232B" w:rsidP="00C9791D">
      <w:pPr>
        <w:pStyle w:val="BodyText"/>
        <w:numPr>
          <w:ilvl w:val="0"/>
          <w:numId w:val="104"/>
        </w:numPr>
        <w:ind w:right="720"/>
      </w:pPr>
      <w:r w:rsidRPr="00D52B0B">
        <w:lastRenderedPageBreak/>
        <w:t xml:space="preserve">Click </w:t>
      </w:r>
      <w:r w:rsidRPr="00D52B0B">
        <w:rPr>
          <w:b/>
        </w:rPr>
        <w:t>INITIATE</w:t>
      </w:r>
      <w:r w:rsidRPr="00D52B0B">
        <w:t xml:space="preserve">. </w:t>
      </w:r>
    </w:p>
    <w:p w14:paraId="759EC5CF" w14:textId="77777777" w:rsidR="00F2232B" w:rsidRDefault="00F2232B" w:rsidP="00F2232B">
      <w:pPr>
        <w:pStyle w:val="BodyText"/>
        <w:ind w:left="1440" w:right="720"/>
      </w:pPr>
      <w:r>
        <w:t>The p</w:t>
      </w:r>
      <w:r w:rsidRPr="00D52B0B">
        <w:t xml:space="preserve">rint </w:t>
      </w:r>
      <w:r>
        <w:t>b</w:t>
      </w:r>
      <w:r w:rsidRPr="00D52B0B">
        <w:t>arcode window</w:t>
      </w:r>
      <w:r>
        <w:t xml:space="preserve"> appears. </w:t>
      </w:r>
    </w:p>
    <w:p w14:paraId="67177DC0" w14:textId="77777777" w:rsidR="00F2232B" w:rsidRDefault="00F2232B" w:rsidP="00F2232B">
      <w:pPr>
        <w:pStyle w:val="BodyText"/>
        <w:ind w:left="1440" w:right="720"/>
      </w:pPr>
    </w:p>
    <w:p w14:paraId="0B4009CB" w14:textId="77777777" w:rsidR="00F2232B" w:rsidRDefault="00F2232B" w:rsidP="00F2232B">
      <w:pPr>
        <w:pStyle w:val="BodyText"/>
        <w:ind w:left="1440" w:right="720"/>
      </w:pPr>
      <w:r w:rsidRPr="0085186B">
        <w:rPr>
          <w:noProof/>
          <w:lang w:val="en-US" w:eastAsia="en-US"/>
        </w:rPr>
        <w:drawing>
          <wp:inline distT="0" distB="0" distL="0" distR="0" wp14:anchorId="2AE757A9" wp14:editId="081AB069">
            <wp:extent cx="2826385" cy="3740785"/>
            <wp:effectExtent l="19050" t="19050" r="12065" b="12065"/>
            <wp:docPr id="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26385" cy="3740785"/>
                    </a:xfrm>
                    <a:prstGeom prst="rect">
                      <a:avLst/>
                    </a:prstGeom>
                    <a:noFill/>
                    <a:ln w="3175">
                      <a:solidFill>
                        <a:schemeClr val="tx1"/>
                      </a:solidFill>
                    </a:ln>
                  </pic:spPr>
                </pic:pic>
              </a:graphicData>
            </a:graphic>
          </wp:inline>
        </w:drawing>
      </w:r>
    </w:p>
    <w:p w14:paraId="32C45876" w14:textId="77777777" w:rsidR="00F2232B" w:rsidRDefault="00F2232B" w:rsidP="00F2232B">
      <w:pPr>
        <w:pStyle w:val="Figure"/>
        <w:tabs>
          <w:tab w:val="clear" w:pos="1710"/>
          <w:tab w:val="num" w:pos="1800"/>
          <w:tab w:val="num" w:pos="2430"/>
        </w:tabs>
        <w:ind w:left="1800" w:hanging="432"/>
      </w:pPr>
      <w:r>
        <w:t>Print barcode window</w:t>
      </w:r>
    </w:p>
    <w:p w14:paraId="318264AF" w14:textId="77777777" w:rsidR="00F2232B" w:rsidRPr="0043502D" w:rsidRDefault="00F2232B" w:rsidP="00F2232B">
      <w:pPr>
        <w:pStyle w:val="BodyText"/>
        <w:ind w:left="1440"/>
        <w:rPr>
          <w:lang w:val="en-US"/>
        </w:rPr>
      </w:pPr>
      <w:r>
        <w:rPr>
          <w:lang w:val="en-US"/>
        </w:rPr>
        <w:br/>
      </w:r>
    </w:p>
    <w:p w14:paraId="725D61CA" w14:textId="77777777" w:rsidR="00F2232B" w:rsidRDefault="00F2232B" w:rsidP="00C9791D">
      <w:pPr>
        <w:pStyle w:val="BodyText"/>
        <w:numPr>
          <w:ilvl w:val="0"/>
          <w:numId w:val="104"/>
        </w:numPr>
      </w:pPr>
      <w:r>
        <w:rPr>
          <w:lang w:val="en-US"/>
        </w:rPr>
        <w:t>To generate a PDF copy of the labels, c</w:t>
      </w:r>
      <w:r w:rsidRPr="0008538D">
        <w:t xml:space="preserve">lick </w:t>
      </w:r>
      <w:r w:rsidRPr="004D4119">
        <w:rPr>
          <w:b/>
        </w:rPr>
        <w:t>PDF</w:t>
      </w:r>
      <w:r>
        <w:rPr>
          <w:b/>
        </w:rPr>
        <w:t xml:space="preserve"> </w:t>
      </w:r>
      <w:r w:rsidRPr="004C5E7C">
        <w:t>for the appropriate template type</w:t>
      </w:r>
      <w:r>
        <w:t xml:space="preserve">, and then click </w:t>
      </w:r>
      <w:r w:rsidRPr="004D4119">
        <w:rPr>
          <w:b/>
        </w:rPr>
        <w:t>SUBMIT</w:t>
      </w:r>
      <w:r>
        <w:t>.</w:t>
      </w:r>
    </w:p>
    <w:p w14:paraId="037D88E2" w14:textId="77777777" w:rsidR="00F2232B" w:rsidRDefault="00F2232B" w:rsidP="00F2232B">
      <w:pPr>
        <w:ind w:left="720" w:firstLine="720"/>
      </w:pPr>
      <w:r>
        <w:t>The image of the bar</w:t>
      </w:r>
      <w:r w:rsidRPr="00DC6FC5">
        <w:t>code label</w:t>
      </w:r>
      <w:r>
        <w:t>s</w:t>
      </w:r>
      <w:r w:rsidRPr="00DC6FC5">
        <w:t xml:space="preserve"> that </w:t>
      </w:r>
      <w:r>
        <w:t>are</w:t>
      </w:r>
      <w:r w:rsidRPr="00DC6FC5">
        <w:t xml:space="preserve"> associated with the </w:t>
      </w:r>
      <w:r>
        <w:t>biospecimens appear</w:t>
      </w:r>
      <w:r w:rsidRPr="00DC6FC5">
        <w:t xml:space="preserve"> below</w:t>
      </w:r>
      <w:r>
        <w:t>.</w:t>
      </w:r>
    </w:p>
    <w:p w14:paraId="01F8FB61" w14:textId="77777777" w:rsidR="00F2232B" w:rsidRDefault="00F2232B" w:rsidP="00F2232B">
      <w:pPr>
        <w:ind w:left="720"/>
      </w:pPr>
    </w:p>
    <w:p w14:paraId="47D07155" w14:textId="77777777" w:rsidR="00F2232B" w:rsidRDefault="00F2232B" w:rsidP="00F2232B">
      <w:pPr>
        <w:ind w:left="1440"/>
      </w:pPr>
      <w:r w:rsidRPr="00691675">
        <w:rPr>
          <w:noProof/>
        </w:rPr>
        <w:lastRenderedPageBreak/>
        <w:drawing>
          <wp:inline distT="0" distB="0" distL="0" distR="0" wp14:anchorId="02EE6099" wp14:editId="0DFC86C1">
            <wp:extent cx="2967355" cy="3931920"/>
            <wp:effectExtent l="19050" t="19050" r="23495" b="1143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67355" cy="3931920"/>
                    </a:xfrm>
                    <a:prstGeom prst="rect">
                      <a:avLst/>
                    </a:prstGeom>
                    <a:noFill/>
                    <a:ln w="3175">
                      <a:solidFill>
                        <a:schemeClr val="tx1"/>
                      </a:solidFill>
                    </a:ln>
                  </pic:spPr>
                </pic:pic>
              </a:graphicData>
            </a:graphic>
          </wp:inline>
        </w:drawing>
      </w:r>
    </w:p>
    <w:p w14:paraId="2298B375" w14:textId="77777777" w:rsidR="00F2232B" w:rsidRDefault="00F2232B" w:rsidP="00F2232B">
      <w:pPr>
        <w:pStyle w:val="Figure"/>
        <w:tabs>
          <w:tab w:val="clear" w:pos="1710"/>
          <w:tab w:val="num" w:pos="1800"/>
          <w:tab w:val="num" w:pos="2430"/>
        </w:tabs>
        <w:ind w:left="1800" w:hanging="432"/>
      </w:pPr>
      <w:r>
        <w:t>Print labels window with labels</w:t>
      </w:r>
    </w:p>
    <w:p w14:paraId="5729575C" w14:textId="77777777" w:rsidR="00F2232B" w:rsidRDefault="00F2232B" w:rsidP="00F2232B">
      <w:pPr>
        <w:ind w:left="720"/>
      </w:pPr>
    </w:p>
    <w:p w14:paraId="680945AD" w14:textId="77777777" w:rsidR="00F2232B" w:rsidRPr="00AF38DA" w:rsidRDefault="00F2232B" w:rsidP="00F2232B">
      <w:pPr>
        <w:pStyle w:val="BodyText"/>
        <w:ind w:left="720"/>
      </w:pPr>
      <w:r w:rsidRPr="00AF38DA">
        <w:rPr>
          <w:b/>
        </w:rPr>
        <w:t>Note</w:t>
      </w:r>
      <w:r>
        <w:t xml:space="preserve">: </w:t>
      </w:r>
      <w:r>
        <w:rPr>
          <w:lang w:val="en-US"/>
        </w:rPr>
        <w:t xml:space="preserve">To identify tools for viewing multiple labels, printing labels and saving the file to your machine, hover the cursor over the icons in the horizontal and vertical navigation bars. </w:t>
      </w:r>
    </w:p>
    <w:p w14:paraId="46C2F535" w14:textId="34E65638" w:rsidR="00F2232B" w:rsidRDefault="00F2232B" w:rsidP="00F2232B">
      <w:pPr>
        <w:rPr>
          <w:ins w:id="2715" w:author="Sayali Dev" w:date="2018-02-06T17:00:00Z"/>
        </w:rPr>
      </w:pPr>
    </w:p>
    <w:p w14:paraId="7A6B00C1" w14:textId="4F067040" w:rsidR="0061216C" w:rsidRPr="00D52B0B" w:rsidRDefault="0061216C" w:rsidP="00F2232B"/>
    <w:p w14:paraId="4045D9A8" w14:textId="77777777" w:rsidR="00F2232B" w:rsidRDefault="00F2232B" w:rsidP="00C9791D">
      <w:pPr>
        <w:numPr>
          <w:ilvl w:val="0"/>
          <w:numId w:val="93"/>
        </w:numPr>
        <w:ind w:right="720"/>
      </w:pPr>
      <w:r w:rsidRPr="00D52B0B">
        <w:t>To check</w:t>
      </w:r>
      <w:r>
        <w:t xml:space="preserve"> </w:t>
      </w:r>
      <w:r w:rsidRPr="00D52B0B">
        <w:t xml:space="preserve">in </w:t>
      </w:r>
      <w:r>
        <w:t>biospecimen</w:t>
      </w:r>
      <w:r w:rsidRPr="00D52B0B">
        <w:t>s:</w:t>
      </w:r>
    </w:p>
    <w:p w14:paraId="52BBCEFB" w14:textId="77777777" w:rsidR="00F2232B" w:rsidRDefault="00F2232B" w:rsidP="00C9791D">
      <w:pPr>
        <w:pStyle w:val="BodyText"/>
        <w:numPr>
          <w:ilvl w:val="0"/>
          <w:numId w:val="105"/>
        </w:numPr>
        <w:ind w:right="720"/>
      </w:pPr>
      <w:r>
        <w:t xml:space="preserve">Select the checkboxes of the biospecimens that you want to check in. </w:t>
      </w:r>
    </w:p>
    <w:p w14:paraId="0A0061EE" w14:textId="77777777" w:rsidR="00F2232B" w:rsidRPr="00C654D0" w:rsidRDefault="00F2232B" w:rsidP="00F2232B">
      <w:pPr>
        <w:pStyle w:val="BodyText"/>
        <w:ind w:left="1440" w:right="720"/>
        <w:rPr>
          <w:lang w:val="en-US"/>
        </w:rPr>
      </w:pPr>
      <w:r w:rsidRPr="00747FA7">
        <w:rPr>
          <w:b/>
        </w:rPr>
        <w:t>Note:</w:t>
      </w:r>
      <w:r>
        <w:t xml:space="preserve"> To check in all the biospecimens, select the checkbox on the gray header.</w:t>
      </w:r>
    </w:p>
    <w:p w14:paraId="4BB9ACC5" w14:textId="77777777" w:rsidR="00F2232B" w:rsidRDefault="00F2232B" w:rsidP="00C9791D">
      <w:pPr>
        <w:pStyle w:val="BodyText"/>
        <w:numPr>
          <w:ilvl w:val="0"/>
          <w:numId w:val="105"/>
        </w:numPr>
        <w:ind w:right="720"/>
      </w:pPr>
      <w:r>
        <w:t xml:space="preserve">In the </w:t>
      </w:r>
      <w:r w:rsidRPr="00D52B0B">
        <w:rPr>
          <w:b/>
        </w:rPr>
        <w:t>Actions</w:t>
      </w:r>
      <w:r w:rsidRPr="00D52B0B">
        <w:t xml:space="preserve"> </w:t>
      </w:r>
      <w:r>
        <w:t xml:space="preserve">list, click </w:t>
      </w:r>
      <w:r>
        <w:rPr>
          <w:b/>
        </w:rPr>
        <w:t>Check-In Samples</w:t>
      </w:r>
      <w:r w:rsidRPr="00D52B0B">
        <w:t>.</w:t>
      </w:r>
    </w:p>
    <w:p w14:paraId="2D25DC15" w14:textId="77777777" w:rsidR="00F2232B" w:rsidRDefault="00F2232B" w:rsidP="00C9791D">
      <w:pPr>
        <w:pStyle w:val="ListParagraph"/>
        <w:numPr>
          <w:ilvl w:val="0"/>
          <w:numId w:val="105"/>
        </w:numPr>
      </w:pPr>
      <w:r w:rsidRPr="00D52B0B">
        <w:t xml:space="preserve">Click </w:t>
      </w:r>
      <w:r w:rsidRPr="00D52B0B">
        <w:rPr>
          <w:b/>
        </w:rPr>
        <w:t>INITIATE</w:t>
      </w:r>
      <w:r w:rsidRPr="00D52B0B">
        <w:t>.</w:t>
      </w:r>
    </w:p>
    <w:p w14:paraId="2078D54B" w14:textId="77777777" w:rsidR="00F2232B" w:rsidRDefault="00F2232B" w:rsidP="00F2232B">
      <w:pPr>
        <w:pStyle w:val="ListParagraph"/>
        <w:tabs>
          <w:tab w:val="left" w:pos="1440"/>
        </w:tabs>
        <w:ind w:left="1440"/>
      </w:pPr>
      <w:r>
        <w:t xml:space="preserve">The </w:t>
      </w:r>
      <w:r w:rsidRPr="00876277">
        <w:rPr>
          <w:b/>
        </w:rPr>
        <w:t>Check-In Samples</w:t>
      </w:r>
      <w:r>
        <w:t xml:space="preserve"> window appears. </w:t>
      </w:r>
    </w:p>
    <w:p w14:paraId="569B528C" w14:textId="77777777" w:rsidR="00F2232B" w:rsidRDefault="00F2232B" w:rsidP="00F2232B">
      <w:pPr>
        <w:pStyle w:val="ListParagraph"/>
        <w:ind w:left="1440"/>
      </w:pPr>
    </w:p>
    <w:p w14:paraId="1FBA9675" w14:textId="77777777" w:rsidR="00F2232B" w:rsidRDefault="00F2232B" w:rsidP="00F2232B">
      <w:pPr>
        <w:pStyle w:val="ListParagraph"/>
        <w:ind w:left="1440"/>
      </w:pPr>
      <w:r w:rsidRPr="00691675">
        <w:rPr>
          <w:noProof/>
        </w:rPr>
        <w:lastRenderedPageBreak/>
        <w:drawing>
          <wp:inline distT="0" distB="0" distL="0" distR="0" wp14:anchorId="2BCA644C" wp14:editId="0E767B59">
            <wp:extent cx="5744210" cy="3308350"/>
            <wp:effectExtent l="19050" t="19050" r="27940" b="2540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4210" cy="3308350"/>
                    </a:xfrm>
                    <a:prstGeom prst="rect">
                      <a:avLst/>
                    </a:prstGeom>
                    <a:noFill/>
                    <a:ln w="3175">
                      <a:solidFill>
                        <a:schemeClr val="tx1"/>
                      </a:solidFill>
                    </a:ln>
                  </pic:spPr>
                </pic:pic>
              </a:graphicData>
            </a:graphic>
          </wp:inline>
        </w:drawing>
      </w:r>
    </w:p>
    <w:p w14:paraId="542AD8ED" w14:textId="77777777" w:rsidR="00F2232B" w:rsidRDefault="00F2232B" w:rsidP="00F2232B">
      <w:pPr>
        <w:pStyle w:val="Figure"/>
        <w:tabs>
          <w:tab w:val="clear" w:pos="1710"/>
          <w:tab w:val="num" w:pos="1800"/>
          <w:tab w:val="num" w:pos="2430"/>
        </w:tabs>
        <w:ind w:left="1800" w:hanging="432"/>
      </w:pPr>
      <w:r>
        <w:t>Check-In Samples window – Sample tab</w:t>
      </w:r>
    </w:p>
    <w:p w14:paraId="0AD0CE73" w14:textId="77777777" w:rsidR="00F2232B" w:rsidRPr="00D52B0B" w:rsidRDefault="00F2232B" w:rsidP="00F2232B">
      <w:pPr>
        <w:ind w:left="720" w:right="720"/>
      </w:pPr>
      <w:r>
        <w:br/>
      </w:r>
    </w:p>
    <w:p w14:paraId="078CB6CC" w14:textId="77777777" w:rsidR="00F2232B" w:rsidRDefault="00F2232B" w:rsidP="00C9791D">
      <w:pPr>
        <w:pStyle w:val="BodyText"/>
        <w:numPr>
          <w:ilvl w:val="0"/>
          <w:numId w:val="93"/>
        </w:numPr>
        <w:ind w:right="540"/>
      </w:pPr>
      <w:r w:rsidRPr="0074422D">
        <w:t xml:space="preserve">On the </w:t>
      </w:r>
      <w:r w:rsidRPr="0074422D">
        <w:rPr>
          <w:b/>
        </w:rPr>
        <w:t>Sample</w:t>
      </w:r>
      <w:r w:rsidRPr="0074422D">
        <w:t xml:space="preserve"> tab,</w:t>
      </w:r>
      <w:r>
        <w:t xml:space="preserve"> enter appropriate information in each field. </w:t>
      </w:r>
      <w:r>
        <w:rPr>
          <w:lang w:val="en-US"/>
        </w:rPr>
        <w:t>F</w:t>
      </w:r>
      <w:r>
        <w:t xml:space="preserve">ollowing table lists each field and its description. </w:t>
      </w:r>
    </w:p>
    <w:p w14:paraId="3C4D593F" w14:textId="77777777" w:rsidR="00F2232B" w:rsidRDefault="00F2232B" w:rsidP="00F2232B">
      <w:pPr>
        <w:pStyle w:val="BodyText"/>
        <w:ind w:left="720" w:right="540"/>
      </w:pPr>
    </w:p>
    <w:p w14:paraId="7E659502" w14:textId="2AFB1B69" w:rsidR="00F2232B" w:rsidRPr="00E63C3C" w:rsidRDefault="00F2232B" w:rsidP="00F2232B">
      <w:pPr>
        <w:pStyle w:val="Caption"/>
        <w:ind w:firstLine="720"/>
      </w:pPr>
      <w:r>
        <w:t xml:space="preserve">Table </w:t>
      </w:r>
      <w:r w:rsidR="00653CE2">
        <w:fldChar w:fldCharType="begin"/>
      </w:r>
      <w:r w:rsidR="00653CE2">
        <w:instrText xml:space="preserve"> SEQ Figure \* ARABIC </w:instrText>
      </w:r>
      <w:r w:rsidR="00653CE2">
        <w:fldChar w:fldCharType="separate"/>
      </w:r>
      <w:ins w:id="2716" w:author="Sayali Dev" w:date="2018-02-02T13:47:00Z">
        <w:r w:rsidR="00EB76E3">
          <w:rPr>
            <w:noProof/>
          </w:rPr>
          <w:t>20</w:t>
        </w:r>
      </w:ins>
      <w:del w:id="2717" w:author="Sayali Dev" w:date="2018-02-02T13:47:00Z">
        <w:r w:rsidDel="00EB76E3">
          <w:rPr>
            <w:noProof/>
          </w:rPr>
          <w:delText>22</w:delText>
        </w:r>
      </w:del>
      <w:r w:rsidR="00653CE2">
        <w:rPr>
          <w:noProof/>
        </w:rPr>
        <w:fldChar w:fldCharType="end"/>
      </w:r>
      <w:r>
        <w:t>: Checking in a biospecimen – Sample tab</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30"/>
        <w:gridCol w:w="6480"/>
      </w:tblGrid>
      <w:tr w:rsidR="00F2232B" w:rsidRPr="007A152E" w14:paraId="39A2BD1C" w14:textId="77777777" w:rsidTr="00F2232B">
        <w:trPr>
          <w:cantSplit/>
          <w:trHeight w:val="288"/>
          <w:tblHeader/>
        </w:trPr>
        <w:tc>
          <w:tcPr>
            <w:tcW w:w="3330" w:type="dxa"/>
            <w:shd w:val="clear" w:color="auto" w:fill="BFBFBF"/>
            <w:vAlign w:val="center"/>
          </w:tcPr>
          <w:p w14:paraId="1A1266BD" w14:textId="77777777" w:rsidR="00F2232B" w:rsidRPr="007A152E" w:rsidRDefault="00F2232B" w:rsidP="00F2232B">
            <w:pPr>
              <w:rPr>
                <w:b/>
              </w:rPr>
            </w:pPr>
            <w:r>
              <w:rPr>
                <w:b/>
              </w:rPr>
              <w:t>Field</w:t>
            </w:r>
          </w:p>
        </w:tc>
        <w:tc>
          <w:tcPr>
            <w:tcW w:w="6480" w:type="dxa"/>
            <w:shd w:val="clear" w:color="auto" w:fill="BFBFBF"/>
            <w:vAlign w:val="center"/>
          </w:tcPr>
          <w:p w14:paraId="4EFC219F" w14:textId="77777777" w:rsidR="00F2232B" w:rsidRPr="007A152E" w:rsidRDefault="00F2232B" w:rsidP="00F2232B">
            <w:pPr>
              <w:rPr>
                <w:b/>
              </w:rPr>
            </w:pPr>
            <w:r w:rsidRPr="007A152E">
              <w:rPr>
                <w:b/>
              </w:rPr>
              <w:t>Description</w:t>
            </w:r>
          </w:p>
        </w:tc>
      </w:tr>
      <w:tr w:rsidR="00F2232B" w14:paraId="0F3242B2" w14:textId="77777777" w:rsidTr="00F2232B">
        <w:trPr>
          <w:cantSplit/>
          <w:trHeight w:val="288"/>
        </w:trPr>
        <w:tc>
          <w:tcPr>
            <w:tcW w:w="3330" w:type="dxa"/>
            <w:vAlign w:val="center"/>
          </w:tcPr>
          <w:p w14:paraId="333DA7AD" w14:textId="77777777" w:rsidR="00F2232B" w:rsidRDefault="00F2232B" w:rsidP="00F2232B">
            <w:pPr>
              <w:rPr>
                <w:b/>
              </w:rPr>
            </w:pPr>
            <w:r>
              <w:rPr>
                <w:b/>
              </w:rPr>
              <w:t>Sample Status</w:t>
            </w:r>
            <w:r w:rsidRPr="00586A16">
              <w:rPr>
                <w:b/>
                <w:color w:val="FF0000"/>
              </w:rPr>
              <w:t>*</w:t>
            </w:r>
          </w:p>
        </w:tc>
        <w:tc>
          <w:tcPr>
            <w:tcW w:w="6480" w:type="dxa"/>
            <w:vAlign w:val="center"/>
          </w:tcPr>
          <w:p w14:paraId="5F565CC8" w14:textId="77777777" w:rsidR="00F2232B" w:rsidRDefault="00F2232B" w:rsidP="00F2232B">
            <w:r>
              <w:t>Click appropriate status for the biospecimens.</w:t>
            </w:r>
          </w:p>
        </w:tc>
      </w:tr>
      <w:tr w:rsidR="00F2232B" w14:paraId="125A3770" w14:textId="77777777" w:rsidTr="00F2232B">
        <w:trPr>
          <w:cantSplit/>
          <w:trHeight w:val="288"/>
        </w:trPr>
        <w:tc>
          <w:tcPr>
            <w:tcW w:w="3330" w:type="dxa"/>
            <w:vAlign w:val="center"/>
          </w:tcPr>
          <w:p w14:paraId="16355892" w14:textId="77777777" w:rsidR="00F2232B" w:rsidRDefault="00F2232B" w:rsidP="00F2232B">
            <w:pPr>
              <w:rPr>
                <w:b/>
              </w:rPr>
            </w:pPr>
            <w:r>
              <w:rPr>
                <w:b/>
              </w:rPr>
              <w:t>Use Default Quantity</w:t>
            </w:r>
          </w:p>
        </w:tc>
        <w:tc>
          <w:tcPr>
            <w:tcW w:w="6480" w:type="dxa"/>
            <w:vAlign w:val="center"/>
          </w:tcPr>
          <w:p w14:paraId="17938B78" w14:textId="77777777" w:rsidR="00F2232B" w:rsidRDefault="00F2232B" w:rsidP="00F2232B">
            <w:r>
              <w:t>This checkbox is selected by default. Keep this checkbox selected if you want to use the default quantity that is defined for the Kit Template associated with the biospecimens.</w:t>
            </w:r>
            <w:r>
              <w:br/>
            </w:r>
            <w:r w:rsidRPr="00853DFB">
              <w:rPr>
                <w:b/>
              </w:rPr>
              <w:t>Note:</w:t>
            </w:r>
            <w:r w:rsidRPr="00853DFB">
              <w:t xml:space="preserve"> If checked, </w:t>
            </w:r>
            <w:r>
              <w:t xml:space="preserve">the </w:t>
            </w:r>
            <w:r w:rsidRPr="00853DFB">
              <w:t>Quantity and Units field</w:t>
            </w:r>
            <w:r>
              <w:t>s below</w:t>
            </w:r>
            <w:r w:rsidRPr="00853DFB">
              <w:t xml:space="preserve"> are disabled and the default values defined in RPMS for this kit item </w:t>
            </w:r>
            <w:r>
              <w:t>are</w:t>
            </w:r>
            <w:r w:rsidRPr="00853DFB">
              <w:t xml:space="preserve"> </w:t>
            </w:r>
            <w:r>
              <w:t>automatically us</w:t>
            </w:r>
            <w:r w:rsidRPr="00853DFB">
              <w:t>ed.</w:t>
            </w:r>
          </w:p>
        </w:tc>
      </w:tr>
      <w:tr w:rsidR="00F2232B" w14:paraId="13075B4D" w14:textId="77777777" w:rsidTr="00F2232B">
        <w:trPr>
          <w:cantSplit/>
          <w:trHeight w:val="288"/>
        </w:trPr>
        <w:tc>
          <w:tcPr>
            <w:tcW w:w="3330" w:type="dxa"/>
            <w:vAlign w:val="center"/>
          </w:tcPr>
          <w:p w14:paraId="2A0D8A0C" w14:textId="77777777" w:rsidR="00F2232B" w:rsidRDefault="00F2232B" w:rsidP="00F2232B">
            <w:pPr>
              <w:rPr>
                <w:b/>
              </w:rPr>
            </w:pPr>
            <w:r>
              <w:rPr>
                <w:b/>
              </w:rPr>
              <w:t>Quantity</w:t>
            </w:r>
          </w:p>
        </w:tc>
        <w:tc>
          <w:tcPr>
            <w:tcW w:w="6480" w:type="dxa"/>
            <w:vAlign w:val="center"/>
          </w:tcPr>
          <w:p w14:paraId="6475B756" w14:textId="77777777" w:rsidR="00F2232B" w:rsidRDefault="00F2232B" w:rsidP="00F2232B">
            <w:r>
              <w:t>If not using the Default Quantity, type the quantity of this biospecimen.</w:t>
            </w:r>
          </w:p>
        </w:tc>
      </w:tr>
      <w:tr w:rsidR="00F2232B" w14:paraId="1C8BFB50" w14:textId="77777777" w:rsidTr="00F2232B">
        <w:trPr>
          <w:cantSplit/>
          <w:trHeight w:val="288"/>
        </w:trPr>
        <w:tc>
          <w:tcPr>
            <w:tcW w:w="3330" w:type="dxa"/>
            <w:vAlign w:val="center"/>
          </w:tcPr>
          <w:p w14:paraId="1C465285" w14:textId="77777777" w:rsidR="00F2232B" w:rsidRDefault="00F2232B" w:rsidP="00F2232B">
            <w:pPr>
              <w:rPr>
                <w:b/>
              </w:rPr>
            </w:pPr>
            <w:r>
              <w:rPr>
                <w:b/>
              </w:rPr>
              <w:t>Units</w:t>
            </w:r>
          </w:p>
        </w:tc>
        <w:tc>
          <w:tcPr>
            <w:tcW w:w="6480" w:type="dxa"/>
            <w:vAlign w:val="center"/>
          </w:tcPr>
          <w:p w14:paraId="50D87EF9" w14:textId="77777777" w:rsidR="00F2232B" w:rsidRDefault="00F2232B" w:rsidP="00F2232B">
            <w:r>
              <w:t xml:space="preserve">If not using the Default Quantity, click the appropriate unit of measure associated with the Quantity field. </w:t>
            </w:r>
          </w:p>
        </w:tc>
      </w:tr>
      <w:tr w:rsidR="00F2232B" w14:paraId="3C1A5AE4" w14:textId="77777777" w:rsidTr="00F2232B">
        <w:trPr>
          <w:cantSplit/>
          <w:trHeight w:val="288"/>
        </w:trPr>
        <w:tc>
          <w:tcPr>
            <w:tcW w:w="3330" w:type="dxa"/>
            <w:vAlign w:val="center"/>
          </w:tcPr>
          <w:p w14:paraId="4134F245" w14:textId="77777777" w:rsidR="00F2232B" w:rsidRDefault="00F2232B" w:rsidP="00F2232B">
            <w:pPr>
              <w:rPr>
                <w:b/>
              </w:rPr>
            </w:pPr>
            <w:r>
              <w:rPr>
                <w:b/>
              </w:rPr>
              <w:t>Concentration</w:t>
            </w:r>
          </w:p>
        </w:tc>
        <w:tc>
          <w:tcPr>
            <w:tcW w:w="6480" w:type="dxa"/>
            <w:vAlign w:val="center"/>
          </w:tcPr>
          <w:p w14:paraId="273F227A" w14:textId="77777777" w:rsidR="00F2232B" w:rsidRDefault="00F2232B" w:rsidP="00F2232B">
            <w:r>
              <w:t>Type the concentration of this biospecimen.</w:t>
            </w:r>
          </w:p>
        </w:tc>
      </w:tr>
      <w:tr w:rsidR="00F2232B" w14:paraId="3D219660" w14:textId="77777777" w:rsidTr="00F2232B">
        <w:trPr>
          <w:cantSplit/>
          <w:trHeight w:val="288"/>
        </w:trPr>
        <w:tc>
          <w:tcPr>
            <w:tcW w:w="3330" w:type="dxa"/>
            <w:vAlign w:val="center"/>
          </w:tcPr>
          <w:p w14:paraId="5A1DBBFC" w14:textId="77777777" w:rsidR="00F2232B" w:rsidRDefault="00F2232B" w:rsidP="00F2232B">
            <w:pPr>
              <w:rPr>
                <w:b/>
              </w:rPr>
            </w:pPr>
            <w:r>
              <w:rPr>
                <w:b/>
              </w:rPr>
              <w:t>Units</w:t>
            </w:r>
          </w:p>
        </w:tc>
        <w:tc>
          <w:tcPr>
            <w:tcW w:w="6480" w:type="dxa"/>
            <w:vAlign w:val="center"/>
          </w:tcPr>
          <w:p w14:paraId="41C1A69C" w14:textId="77777777" w:rsidR="00F2232B" w:rsidRDefault="00F2232B" w:rsidP="00F2232B">
            <w:r>
              <w:t>Click the appropriate unit of measure associated with the Concentration field.</w:t>
            </w:r>
          </w:p>
        </w:tc>
      </w:tr>
      <w:tr w:rsidR="00F2232B" w14:paraId="449A33AC" w14:textId="77777777" w:rsidTr="00F2232B">
        <w:trPr>
          <w:cantSplit/>
          <w:trHeight w:val="288"/>
        </w:trPr>
        <w:tc>
          <w:tcPr>
            <w:tcW w:w="3330" w:type="dxa"/>
            <w:vAlign w:val="center"/>
          </w:tcPr>
          <w:p w14:paraId="4C92A356" w14:textId="77777777" w:rsidR="00F2232B" w:rsidRDefault="00F2232B" w:rsidP="00F2232B">
            <w:pPr>
              <w:rPr>
                <w:b/>
              </w:rPr>
            </w:pPr>
            <w:r>
              <w:rPr>
                <w:b/>
              </w:rPr>
              <w:t>Quantity Comments</w:t>
            </w:r>
          </w:p>
        </w:tc>
        <w:tc>
          <w:tcPr>
            <w:tcW w:w="6480" w:type="dxa"/>
            <w:vAlign w:val="center"/>
          </w:tcPr>
          <w:p w14:paraId="3090F881" w14:textId="77777777" w:rsidR="00F2232B" w:rsidRDefault="00F2232B" w:rsidP="00F2232B">
            <w:r>
              <w:t>Type comments regarding the quantity, as needed.</w:t>
            </w:r>
          </w:p>
        </w:tc>
      </w:tr>
      <w:tr w:rsidR="00F2232B" w14:paraId="2511A99D" w14:textId="77777777" w:rsidTr="00F2232B">
        <w:trPr>
          <w:cantSplit/>
          <w:trHeight w:val="288"/>
        </w:trPr>
        <w:tc>
          <w:tcPr>
            <w:tcW w:w="3330" w:type="dxa"/>
            <w:vAlign w:val="center"/>
          </w:tcPr>
          <w:p w14:paraId="6ABD19E9" w14:textId="77777777" w:rsidR="00F2232B" w:rsidRDefault="00F2232B" w:rsidP="00F2232B">
            <w:pPr>
              <w:rPr>
                <w:b/>
              </w:rPr>
            </w:pPr>
            <w:r>
              <w:rPr>
                <w:b/>
              </w:rPr>
              <w:t>Comments</w:t>
            </w:r>
          </w:p>
        </w:tc>
        <w:tc>
          <w:tcPr>
            <w:tcW w:w="6480" w:type="dxa"/>
            <w:vAlign w:val="center"/>
          </w:tcPr>
          <w:p w14:paraId="7397E3F8" w14:textId="77777777" w:rsidR="00F2232B" w:rsidRDefault="00F2232B" w:rsidP="00F2232B">
            <w:r>
              <w:t>Type comments regarding the shipment, as needed</w:t>
            </w:r>
          </w:p>
        </w:tc>
      </w:tr>
    </w:tbl>
    <w:p w14:paraId="31A4C414" w14:textId="77777777" w:rsidR="00F2232B" w:rsidRDefault="00F2232B" w:rsidP="00F2232B">
      <w:pPr>
        <w:ind w:left="720"/>
      </w:pPr>
    </w:p>
    <w:p w14:paraId="1902F727" w14:textId="77777777" w:rsidR="00F2232B" w:rsidRDefault="00F2232B" w:rsidP="00F2232B">
      <w:pPr>
        <w:ind w:left="720"/>
      </w:pPr>
      <w:r>
        <w:br w:type="page"/>
      </w:r>
    </w:p>
    <w:p w14:paraId="21D05C60" w14:textId="77777777" w:rsidR="00F2232B" w:rsidRDefault="00F2232B" w:rsidP="00C9791D">
      <w:pPr>
        <w:pStyle w:val="BodyText"/>
        <w:numPr>
          <w:ilvl w:val="0"/>
          <w:numId w:val="93"/>
        </w:numPr>
        <w:ind w:right="360"/>
      </w:pPr>
      <w:r w:rsidRPr="0061290A">
        <w:rPr>
          <w:lang w:val="en-US"/>
        </w:rPr>
        <w:lastRenderedPageBreak/>
        <w:t xml:space="preserve">To </w:t>
      </w:r>
      <w:r w:rsidRPr="00D52B0B">
        <w:t xml:space="preserve">assign a storage location, click the </w:t>
      </w:r>
      <w:r w:rsidRPr="0061290A">
        <w:rPr>
          <w:b/>
        </w:rPr>
        <w:t>Storage</w:t>
      </w:r>
      <w:r w:rsidRPr="00D52B0B">
        <w:t xml:space="preserve"> </w:t>
      </w:r>
      <w:r>
        <w:t>tab.</w:t>
      </w:r>
      <w:r>
        <w:rPr>
          <w:lang w:val="en-US"/>
        </w:rPr>
        <w:br/>
        <w:t>The storage assignment fields are displayed.</w:t>
      </w:r>
      <w:r>
        <w:rPr>
          <w:lang w:val="en-US"/>
        </w:rPr>
        <w:br/>
      </w:r>
    </w:p>
    <w:p w14:paraId="5174941C" w14:textId="77777777" w:rsidR="00F2232B" w:rsidRDefault="00F2232B" w:rsidP="00F2232B">
      <w:pPr>
        <w:pStyle w:val="Caption"/>
        <w:ind w:firstLine="720"/>
      </w:pPr>
      <w:r w:rsidRPr="00691675">
        <w:rPr>
          <w:noProof/>
        </w:rPr>
        <w:drawing>
          <wp:inline distT="0" distB="0" distL="0" distR="0" wp14:anchorId="7266C099" wp14:editId="6AF7A16B">
            <wp:extent cx="6209665" cy="3915410"/>
            <wp:effectExtent l="19050" t="19050" r="19685" b="2794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09665" cy="3915410"/>
                    </a:xfrm>
                    <a:prstGeom prst="rect">
                      <a:avLst/>
                    </a:prstGeom>
                    <a:noFill/>
                    <a:ln w="3175">
                      <a:solidFill>
                        <a:schemeClr val="tx1"/>
                      </a:solidFill>
                    </a:ln>
                  </pic:spPr>
                </pic:pic>
              </a:graphicData>
            </a:graphic>
          </wp:inline>
        </w:drawing>
      </w:r>
    </w:p>
    <w:p w14:paraId="0062C9B9" w14:textId="77777777" w:rsidR="00F2232B" w:rsidRDefault="00F2232B" w:rsidP="00F2232B">
      <w:pPr>
        <w:pStyle w:val="Figure"/>
        <w:tabs>
          <w:tab w:val="clear" w:pos="1710"/>
          <w:tab w:val="num" w:pos="1800"/>
        </w:tabs>
        <w:ind w:left="1152" w:hanging="432"/>
      </w:pPr>
      <w:r>
        <w:t>Check-In Samples page Storage tab</w:t>
      </w:r>
    </w:p>
    <w:p w14:paraId="68E15F9F" w14:textId="77777777" w:rsidR="00F2232B" w:rsidRPr="00D52B0B" w:rsidRDefault="00F2232B" w:rsidP="00F2232B">
      <w:pPr>
        <w:rPr>
          <w:b/>
        </w:rPr>
      </w:pPr>
    </w:p>
    <w:p w14:paraId="291E576B" w14:textId="77777777" w:rsidR="00F2232B" w:rsidRPr="007F1260" w:rsidRDefault="00F2232B" w:rsidP="00F2232B">
      <w:pPr>
        <w:pStyle w:val="BodyText"/>
        <w:ind w:right="540"/>
      </w:pPr>
    </w:p>
    <w:p w14:paraId="0C0C6104" w14:textId="77777777" w:rsidR="00F2232B" w:rsidRDefault="00F2232B" w:rsidP="00C9791D">
      <w:pPr>
        <w:pStyle w:val="BodyText"/>
        <w:numPr>
          <w:ilvl w:val="0"/>
          <w:numId w:val="93"/>
        </w:numPr>
        <w:ind w:right="540"/>
      </w:pPr>
      <w:r>
        <w:t xml:space="preserve">Enter appropriate information in each field. </w:t>
      </w:r>
      <w:r>
        <w:rPr>
          <w:lang w:val="en-US"/>
        </w:rPr>
        <w:t>F</w:t>
      </w:r>
      <w:r>
        <w:t xml:space="preserve">ollowing table lists each field and its description. </w:t>
      </w:r>
    </w:p>
    <w:p w14:paraId="51F29252" w14:textId="77777777" w:rsidR="00F2232B" w:rsidRDefault="00F2232B" w:rsidP="00F2232B">
      <w:pPr>
        <w:pStyle w:val="BodyText"/>
        <w:ind w:left="720" w:right="540"/>
      </w:pPr>
    </w:p>
    <w:p w14:paraId="61E432A6" w14:textId="17BF05C0" w:rsidR="00F2232B" w:rsidRPr="00E63C3C" w:rsidRDefault="00F2232B" w:rsidP="00F2232B">
      <w:pPr>
        <w:pStyle w:val="Caption"/>
        <w:ind w:firstLine="720"/>
      </w:pPr>
      <w:r>
        <w:t xml:space="preserve">Table </w:t>
      </w:r>
      <w:r w:rsidR="00653CE2">
        <w:fldChar w:fldCharType="begin"/>
      </w:r>
      <w:r w:rsidR="00653CE2">
        <w:instrText xml:space="preserve"> SEQ Figure \* ARABIC </w:instrText>
      </w:r>
      <w:r w:rsidR="00653CE2">
        <w:fldChar w:fldCharType="separate"/>
      </w:r>
      <w:ins w:id="2718" w:author="Sayali Dev" w:date="2018-02-02T13:47:00Z">
        <w:r w:rsidR="00EB76E3">
          <w:rPr>
            <w:noProof/>
          </w:rPr>
          <w:t>21</w:t>
        </w:r>
      </w:ins>
      <w:del w:id="2719" w:author="Sayali Dev" w:date="2018-02-02T13:47:00Z">
        <w:r w:rsidDel="00EB76E3">
          <w:rPr>
            <w:noProof/>
          </w:rPr>
          <w:delText>23</w:delText>
        </w:r>
      </w:del>
      <w:r w:rsidR="00653CE2">
        <w:rPr>
          <w:noProof/>
        </w:rPr>
        <w:fldChar w:fldCharType="end"/>
      </w:r>
      <w:r>
        <w:t>: Checking in a biospecimen – Storage tab</w:t>
      </w:r>
    </w:p>
    <w:tbl>
      <w:tblPr>
        <w:tblW w:w="9810" w:type="dxa"/>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0"/>
        <w:gridCol w:w="7920"/>
      </w:tblGrid>
      <w:tr w:rsidR="00F2232B" w:rsidRPr="007A152E" w14:paraId="07F3E555" w14:textId="77777777" w:rsidTr="00F2232B">
        <w:trPr>
          <w:cantSplit/>
          <w:trHeight w:val="288"/>
          <w:tblHeader/>
        </w:trPr>
        <w:tc>
          <w:tcPr>
            <w:tcW w:w="1890" w:type="dxa"/>
            <w:shd w:val="clear" w:color="auto" w:fill="BFBFBF"/>
            <w:vAlign w:val="center"/>
          </w:tcPr>
          <w:p w14:paraId="0A77E280" w14:textId="77777777" w:rsidR="00F2232B" w:rsidRPr="007A152E" w:rsidRDefault="00F2232B" w:rsidP="00F2232B">
            <w:pPr>
              <w:rPr>
                <w:b/>
              </w:rPr>
            </w:pPr>
            <w:r>
              <w:rPr>
                <w:b/>
              </w:rPr>
              <w:t>Field</w:t>
            </w:r>
          </w:p>
        </w:tc>
        <w:tc>
          <w:tcPr>
            <w:tcW w:w="7920" w:type="dxa"/>
            <w:shd w:val="clear" w:color="auto" w:fill="BFBFBF"/>
            <w:vAlign w:val="center"/>
          </w:tcPr>
          <w:p w14:paraId="3438F3F6" w14:textId="77777777" w:rsidR="00F2232B" w:rsidRPr="007A152E" w:rsidRDefault="00F2232B" w:rsidP="00F2232B">
            <w:pPr>
              <w:rPr>
                <w:b/>
              </w:rPr>
            </w:pPr>
            <w:r w:rsidRPr="007A152E">
              <w:rPr>
                <w:b/>
              </w:rPr>
              <w:t>Description</w:t>
            </w:r>
          </w:p>
        </w:tc>
      </w:tr>
      <w:tr w:rsidR="00F2232B" w14:paraId="5FD1B824" w14:textId="77777777" w:rsidTr="00F2232B">
        <w:trPr>
          <w:cantSplit/>
          <w:trHeight w:val="288"/>
        </w:trPr>
        <w:tc>
          <w:tcPr>
            <w:tcW w:w="1890" w:type="dxa"/>
            <w:vAlign w:val="center"/>
          </w:tcPr>
          <w:p w14:paraId="32B1B3DD" w14:textId="77777777" w:rsidR="00F2232B" w:rsidRDefault="00F2232B" w:rsidP="00F2232B">
            <w:pPr>
              <w:rPr>
                <w:b/>
              </w:rPr>
            </w:pPr>
            <w:r>
              <w:rPr>
                <w:b/>
              </w:rPr>
              <w:t>Position Assignment Direction</w:t>
            </w:r>
          </w:p>
        </w:tc>
        <w:tc>
          <w:tcPr>
            <w:tcW w:w="7920" w:type="dxa"/>
            <w:vAlign w:val="center"/>
          </w:tcPr>
          <w:p w14:paraId="664DF1C9" w14:textId="77777777" w:rsidR="00F2232B" w:rsidRDefault="00F2232B" w:rsidP="00F2232B">
            <w:r>
              <w:t xml:space="preserve">Click the appropriate direction for assigning a storage location to each of the biospecimens. </w:t>
            </w:r>
          </w:p>
          <w:p w14:paraId="57419751" w14:textId="77777777" w:rsidR="00F2232B" w:rsidRDefault="00F2232B" w:rsidP="00F2232B">
            <w:r w:rsidRPr="00D52B0B">
              <w:rPr>
                <w:b/>
              </w:rPr>
              <w:t>Note:</w:t>
            </w:r>
            <w:r w:rsidRPr="00D52B0B">
              <w:t xml:space="preserve"> </w:t>
            </w:r>
          </w:p>
          <w:p w14:paraId="0A56DC77" w14:textId="77777777" w:rsidR="00F2232B" w:rsidRDefault="00F2232B" w:rsidP="00C9791D">
            <w:pPr>
              <w:numPr>
                <w:ilvl w:val="0"/>
                <w:numId w:val="106"/>
              </w:numPr>
            </w:pPr>
            <w:r>
              <w:t>The a</w:t>
            </w:r>
            <w:r w:rsidRPr="00D52B0B">
              <w:t xml:space="preserve">rrow icon </w:t>
            </w:r>
            <w:r>
              <w:t xml:space="preserve">that goes </w:t>
            </w:r>
            <w:r w:rsidRPr="00D52B0B">
              <w:t xml:space="preserve">right and left </w:t>
            </w:r>
            <w:r>
              <w:t>depicts assignment of biospecimens to available cells</w:t>
            </w:r>
            <w:r w:rsidRPr="00D52B0B">
              <w:t xml:space="preserve"> </w:t>
            </w:r>
            <w:r>
              <w:t xml:space="preserve">on the storage map </w:t>
            </w:r>
            <w:r w:rsidRPr="00D52B0B">
              <w:t>in horizontal rows</w:t>
            </w:r>
            <w:r>
              <w:t xml:space="preserve">. </w:t>
            </w:r>
          </w:p>
          <w:p w14:paraId="41547322" w14:textId="77777777" w:rsidR="00F2232B" w:rsidRDefault="00F2232B" w:rsidP="00C9791D">
            <w:pPr>
              <w:numPr>
                <w:ilvl w:val="0"/>
                <w:numId w:val="106"/>
              </w:numPr>
            </w:pPr>
            <w:r>
              <w:t xml:space="preserve">The </w:t>
            </w:r>
            <w:r w:rsidRPr="00D52B0B">
              <w:t xml:space="preserve">arrow icon </w:t>
            </w:r>
            <w:r>
              <w:t>that goes up and down depicts assignment of biospecimens to available cells</w:t>
            </w:r>
            <w:r w:rsidRPr="00D52B0B">
              <w:t xml:space="preserve"> </w:t>
            </w:r>
            <w:r>
              <w:t xml:space="preserve">on the storage map </w:t>
            </w:r>
            <w:r w:rsidRPr="00D52B0B">
              <w:t xml:space="preserve">in vertical columns. </w:t>
            </w:r>
          </w:p>
        </w:tc>
      </w:tr>
      <w:tr w:rsidR="00F2232B" w14:paraId="51A53FA6" w14:textId="77777777" w:rsidTr="00F2232B">
        <w:trPr>
          <w:cantSplit/>
          <w:trHeight w:val="288"/>
        </w:trPr>
        <w:tc>
          <w:tcPr>
            <w:tcW w:w="1890" w:type="dxa"/>
            <w:vAlign w:val="center"/>
          </w:tcPr>
          <w:p w14:paraId="0B922049" w14:textId="77777777" w:rsidR="00F2232B" w:rsidRDefault="00F2232B" w:rsidP="00F2232B">
            <w:pPr>
              <w:rPr>
                <w:b/>
              </w:rPr>
            </w:pPr>
            <w:r>
              <w:rPr>
                <w:b/>
              </w:rPr>
              <w:t>Check-In Type</w:t>
            </w:r>
          </w:p>
        </w:tc>
        <w:tc>
          <w:tcPr>
            <w:tcW w:w="7920" w:type="dxa"/>
            <w:vAlign w:val="center"/>
          </w:tcPr>
          <w:p w14:paraId="7FED56E0" w14:textId="77777777" w:rsidR="00F2232B" w:rsidRDefault="00F2232B" w:rsidP="00F2232B">
            <w:pPr>
              <w:pStyle w:val="BodyText"/>
              <w:ind w:right="720"/>
            </w:pPr>
            <w:r>
              <w:t>Click</w:t>
            </w:r>
            <w:r>
              <w:rPr>
                <w:lang w:val="en-US"/>
              </w:rPr>
              <w:t xml:space="preserve"> the appropriate means of assigning the storage location:</w:t>
            </w:r>
          </w:p>
          <w:p w14:paraId="4F2ABEB8" w14:textId="77777777" w:rsidR="00F2232B" w:rsidRDefault="00F2232B" w:rsidP="00F2232B">
            <w:pPr>
              <w:pStyle w:val="BodyText"/>
              <w:ind w:right="720"/>
            </w:pPr>
            <w:r w:rsidRPr="004C1282">
              <w:rPr>
                <w:b/>
              </w:rPr>
              <w:t>Automatic</w:t>
            </w:r>
            <w:r>
              <w:rPr>
                <w:b/>
              </w:rPr>
              <w:t xml:space="preserve">: </w:t>
            </w:r>
            <w:r>
              <w:t>The application</w:t>
            </w:r>
            <w:r w:rsidRPr="00161B4C">
              <w:t xml:space="preserve"> </w:t>
            </w:r>
            <w:r w:rsidRPr="00D52B0B">
              <w:t>automatically ass</w:t>
            </w:r>
            <w:r w:rsidRPr="00161B4C">
              <w:t>ign</w:t>
            </w:r>
            <w:r>
              <w:t>s</w:t>
            </w:r>
            <w:r w:rsidRPr="00161B4C">
              <w:t xml:space="preserve"> the </w:t>
            </w:r>
            <w:r>
              <w:t>biospecimen</w:t>
            </w:r>
            <w:r w:rsidRPr="00D52B0B">
              <w:t xml:space="preserve">s </w:t>
            </w:r>
            <w:r>
              <w:t xml:space="preserve">that you select </w:t>
            </w:r>
            <w:r w:rsidRPr="00D52B0B">
              <w:t>to</w:t>
            </w:r>
            <w:r>
              <w:rPr>
                <w:lang w:val="en-US"/>
              </w:rPr>
              <w:t xml:space="preserve"> available locations in the </w:t>
            </w:r>
            <w:r w:rsidRPr="00D52B0B">
              <w:t xml:space="preserve">storage </w:t>
            </w:r>
            <w:r>
              <w:rPr>
                <w:lang w:val="en-US"/>
              </w:rPr>
              <w:t>device</w:t>
            </w:r>
            <w:r w:rsidRPr="00D52B0B">
              <w:t xml:space="preserve"> starting with the first available </w:t>
            </w:r>
            <w:r>
              <w:rPr>
                <w:lang w:val="en-US"/>
              </w:rPr>
              <w:t>location</w:t>
            </w:r>
            <w:r w:rsidRPr="00D52B0B">
              <w:t xml:space="preserve">.  </w:t>
            </w:r>
          </w:p>
          <w:p w14:paraId="35E36FB0" w14:textId="77777777" w:rsidR="00F2232B" w:rsidRPr="00D52B0B" w:rsidRDefault="00F2232B" w:rsidP="00F2232B">
            <w:pPr>
              <w:pStyle w:val="BodyText"/>
              <w:ind w:right="720"/>
            </w:pPr>
            <w:r w:rsidRPr="004C1282">
              <w:rPr>
                <w:b/>
              </w:rPr>
              <w:t>Semi-Automatic</w:t>
            </w:r>
            <w:r>
              <w:rPr>
                <w:b/>
              </w:rPr>
              <w:t>:</w:t>
            </w:r>
            <w:r w:rsidRPr="00D52B0B">
              <w:t xml:space="preserve"> </w:t>
            </w:r>
            <w:r>
              <w:t>You can select</w:t>
            </w:r>
            <w:r w:rsidRPr="00D52B0B">
              <w:t xml:space="preserve"> the initial </w:t>
            </w:r>
            <w:r>
              <w:rPr>
                <w:lang w:val="en-US"/>
              </w:rPr>
              <w:t>location</w:t>
            </w:r>
            <w:r w:rsidRPr="00D52B0B">
              <w:t xml:space="preserve"> and assign </w:t>
            </w:r>
            <w:r>
              <w:t xml:space="preserve">it to </w:t>
            </w:r>
            <w:r>
              <w:rPr>
                <w:lang w:val="en-US"/>
              </w:rPr>
              <w:t xml:space="preserve">a </w:t>
            </w:r>
            <w:r>
              <w:t>biospecimen. The application then assigns each biospecimen</w:t>
            </w:r>
            <w:r>
              <w:rPr>
                <w:lang w:val="en-US"/>
              </w:rPr>
              <w:t xml:space="preserve"> to the next available location</w:t>
            </w:r>
            <w:r w:rsidRPr="00D52B0B">
              <w:t>.</w:t>
            </w:r>
          </w:p>
          <w:p w14:paraId="71407A6B" w14:textId="77777777" w:rsidR="00F2232B" w:rsidRDefault="00F2232B" w:rsidP="00F2232B">
            <w:r w:rsidRPr="004C1282">
              <w:rPr>
                <w:b/>
              </w:rPr>
              <w:t>Manual:</w:t>
            </w:r>
            <w:r>
              <w:t xml:space="preserve"> You can </w:t>
            </w:r>
            <w:r w:rsidRPr="00D52B0B">
              <w:t xml:space="preserve">assign each </w:t>
            </w:r>
            <w:r>
              <w:t>biospecimen</w:t>
            </w:r>
            <w:r w:rsidRPr="00D52B0B">
              <w:t xml:space="preserve"> </w:t>
            </w:r>
            <w:r>
              <w:t>to a location</w:t>
            </w:r>
            <w:r w:rsidRPr="00D52B0B">
              <w:t xml:space="preserve"> </w:t>
            </w:r>
            <w:r>
              <w:t xml:space="preserve">by selecting a cell on the storage map </w:t>
            </w:r>
            <w:r w:rsidRPr="00D52B0B">
              <w:t>each time.</w:t>
            </w:r>
          </w:p>
        </w:tc>
      </w:tr>
    </w:tbl>
    <w:p w14:paraId="4B87A8FB" w14:textId="77777777" w:rsidR="00F2232B" w:rsidRPr="007F1260" w:rsidRDefault="00F2232B" w:rsidP="00F2232B">
      <w:pPr>
        <w:pStyle w:val="BodyText"/>
        <w:ind w:right="540"/>
      </w:pPr>
    </w:p>
    <w:p w14:paraId="2E6A91AE" w14:textId="77777777" w:rsidR="00F2232B" w:rsidRDefault="00F2232B" w:rsidP="00C9791D">
      <w:pPr>
        <w:numPr>
          <w:ilvl w:val="0"/>
          <w:numId w:val="108"/>
        </w:numPr>
      </w:pPr>
      <w:r>
        <w:lastRenderedPageBreak/>
        <w:t>To select the storage division where you want the biospecimens stored:</w:t>
      </w:r>
    </w:p>
    <w:p w14:paraId="49639AA6" w14:textId="77777777" w:rsidR="00F2232B" w:rsidRDefault="00F2232B" w:rsidP="00C9791D">
      <w:pPr>
        <w:numPr>
          <w:ilvl w:val="0"/>
          <w:numId w:val="107"/>
        </w:numPr>
      </w:pPr>
      <w:r>
        <w:t xml:space="preserve">Click </w:t>
      </w:r>
      <w:r w:rsidRPr="004D5657">
        <w:rPr>
          <w:b/>
        </w:rPr>
        <w:t>Expand All</w:t>
      </w:r>
      <w:r>
        <w:t xml:space="preserve"> to </w:t>
      </w:r>
      <w:r w:rsidRPr="00D52B0B">
        <w:t xml:space="preserve">expand the </w:t>
      </w:r>
      <w:r w:rsidRPr="009E3403">
        <w:t>Storage Devices</w:t>
      </w:r>
      <w:r>
        <w:t xml:space="preserve"> taxonomy to show all storage devices. </w:t>
      </w:r>
    </w:p>
    <w:p w14:paraId="0D30B55D" w14:textId="77777777" w:rsidR="00F2232B" w:rsidRDefault="00F2232B" w:rsidP="00F2232B">
      <w:pPr>
        <w:ind w:left="720"/>
      </w:pPr>
    </w:p>
    <w:p w14:paraId="20AA6935" w14:textId="77777777" w:rsidR="00F2232B" w:rsidRDefault="00F2232B" w:rsidP="00C9791D">
      <w:pPr>
        <w:numPr>
          <w:ilvl w:val="0"/>
          <w:numId w:val="107"/>
        </w:numPr>
      </w:pPr>
      <w:r>
        <w:t>Click the appropriate storage device name (blue folder) to display all storage divisions within that device</w:t>
      </w:r>
      <w:r w:rsidRPr="00D52B0B">
        <w:t xml:space="preserve">. </w:t>
      </w:r>
    </w:p>
    <w:p w14:paraId="4492E77A" w14:textId="77777777" w:rsidR="00F2232B" w:rsidRDefault="00F2232B" w:rsidP="00F2232B">
      <w:pPr>
        <w:pStyle w:val="ListParagraph"/>
      </w:pPr>
    </w:p>
    <w:p w14:paraId="52C70943" w14:textId="77777777" w:rsidR="00F2232B" w:rsidRDefault="00F2232B" w:rsidP="00C9791D">
      <w:pPr>
        <w:numPr>
          <w:ilvl w:val="0"/>
          <w:numId w:val="107"/>
        </w:numPr>
      </w:pPr>
      <w:r>
        <w:t>Click</w:t>
      </w:r>
      <w:r w:rsidRPr="00D52B0B">
        <w:t xml:space="preserve"> the </w:t>
      </w:r>
      <w:r>
        <w:t>division</w:t>
      </w:r>
      <w:r w:rsidRPr="00D52B0B">
        <w:t xml:space="preserve"> where </w:t>
      </w:r>
      <w:r>
        <w:t xml:space="preserve">you want to store </w:t>
      </w:r>
      <w:r w:rsidRPr="00D52B0B">
        <w:t xml:space="preserve">the </w:t>
      </w:r>
      <w:r>
        <w:t>biospecimens</w:t>
      </w:r>
      <w:r w:rsidRPr="00D52B0B">
        <w:t xml:space="preserve">. </w:t>
      </w:r>
      <w:r>
        <w:t xml:space="preserve">For example, </w:t>
      </w:r>
      <w:r w:rsidRPr="00D52B0B">
        <w:t xml:space="preserve">Freezer X, Shelf 1, </w:t>
      </w:r>
      <w:r>
        <w:t>Box 3.</w:t>
      </w:r>
      <w:r>
        <w:br/>
        <w:t>The storage map of the cell positions within this division appears on the right.</w:t>
      </w:r>
    </w:p>
    <w:p w14:paraId="38BB364B" w14:textId="77777777" w:rsidR="00F2232B" w:rsidRPr="003C4F3A" w:rsidRDefault="00F2232B" w:rsidP="00F2232B">
      <w:pPr>
        <w:pStyle w:val="BodyText"/>
        <w:ind w:left="360" w:right="720"/>
      </w:pPr>
    </w:p>
    <w:p w14:paraId="011EA4C1" w14:textId="77777777" w:rsidR="00F2232B" w:rsidRPr="003C4F3A" w:rsidRDefault="00F2232B" w:rsidP="00C9791D">
      <w:pPr>
        <w:pStyle w:val="BodyText"/>
        <w:numPr>
          <w:ilvl w:val="0"/>
          <w:numId w:val="108"/>
        </w:numPr>
        <w:ind w:right="720"/>
      </w:pPr>
      <w:r w:rsidRPr="003C4F3A">
        <w:t>If you select</w:t>
      </w:r>
      <w:r w:rsidRPr="003C4F3A">
        <w:rPr>
          <w:lang w:val="en-US"/>
        </w:rPr>
        <w:t xml:space="preserve">ed </w:t>
      </w:r>
      <w:r w:rsidRPr="003C4F3A">
        <w:rPr>
          <w:b/>
        </w:rPr>
        <w:t xml:space="preserve">Automatic </w:t>
      </w:r>
      <w:r w:rsidRPr="003C4F3A">
        <w:t xml:space="preserve">as </w:t>
      </w:r>
      <w:r w:rsidRPr="003C4F3A">
        <w:rPr>
          <w:b/>
        </w:rPr>
        <w:t>Check-In Type</w:t>
      </w:r>
      <w:r w:rsidRPr="003C4F3A">
        <w:t>,</w:t>
      </w:r>
      <w:r w:rsidRPr="003C4F3A">
        <w:rPr>
          <w:lang w:val="en-US"/>
        </w:rPr>
        <w:t xml:space="preserve"> c</w:t>
      </w:r>
      <w:r w:rsidRPr="003C4F3A">
        <w:t xml:space="preserve">lick </w:t>
      </w:r>
      <w:r w:rsidRPr="003C4F3A">
        <w:rPr>
          <w:b/>
        </w:rPr>
        <w:t>ASSIGN</w:t>
      </w:r>
      <w:r w:rsidRPr="003C4F3A">
        <w:t xml:space="preserve">. </w:t>
      </w:r>
    </w:p>
    <w:p w14:paraId="0FA33ADC" w14:textId="77777777" w:rsidR="00F2232B" w:rsidRPr="003C4F3A" w:rsidRDefault="00F2232B" w:rsidP="00F2232B">
      <w:pPr>
        <w:pStyle w:val="BodyText"/>
        <w:ind w:left="720" w:right="720"/>
      </w:pPr>
      <w:r w:rsidRPr="003C4F3A">
        <w:t xml:space="preserve">The </w:t>
      </w:r>
      <w:r w:rsidRPr="003C4F3A">
        <w:rPr>
          <w:lang w:val="en-US"/>
        </w:rPr>
        <w:t xml:space="preserve">application </w:t>
      </w:r>
      <w:r w:rsidRPr="003C4F3A">
        <w:t xml:space="preserve">performs the following actions: </w:t>
      </w:r>
    </w:p>
    <w:p w14:paraId="0415CCFD" w14:textId="77777777" w:rsidR="00F2232B" w:rsidRPr="003C4F3A" w:rsidRDefault="00F2232B" w:rsidP="00C9791D">
      <w:pPr>
        <w:pStyle w:val="BodyText"/>
        <w:numPr>
          <w:ilvl w:val="0"/>
          <w:numId w:val="94"/>
        </w:numPr>
        <w:ind w:left="1440" w:right="720"/>
      </w:pPr>
      <w:r w:rsidRPr="003C4F3A">
        <w:t xml:space="preserve">Assigns each biospecimen to the next available location within the </w:t>
      </w:r>
      <w:r w:rsidRPr="003C4F3A">
        <w:rPr>
          <w:lang w:val="en-US"/>
        </w:rPr>
        <w:t xml:space="preserve">selected </w:t>
      </w:r>
      <w:r w:rsidRPr="003C4F3A">
        <w:t>device.</w:t>
      </w:r>
    </w:p>
    <w:p w14:paraId="5365B454" w14:textId="77777777" w:rsidR="00F2232B" w:rsidRPr="003C4F3A" w:rsidRDefault="00F2232B" w:rsidP="00C9791D">
      <w:pPr>
        <w:pStyle w:val="BodyText"/>
        <w:numPr>
          <w:ilvl w:val="0"/>
          <w:numId w:val="94"/>
        </w:numPr>
        <w:ind w:left="1440" w:right="720"/>
      </w:pPr>
      <w:r w:rsidRPr="003C4F3A">
        <w:t>Updates the storage map with the new assignments</w:t>
      </w:r>
      <w:r w:rsidRPr="003C4F3A">
        <w:rPr>
          <w:lang w:val="en-US"/>
        </w:rPr>
        <w:t>.</w:t>
      </w:r>
    </w:p>
    <w:p w14:paraId="7FC3D55D" w14:textId="77777777" w:rsidR="00F2232B" w:rsidRPr="003C4F3A" w:rsidRDefault="00F2232B" w:rsidP="00C9791D">
      <w:pPr>
        <w:pStyle w:val="BodyText"/>
        <w:numPr>
          <w:ilvl w:val="0"/>
          <w:numId w:val="94"/>
        </w:numPr>
        <w:ind w:left="1440" w:right="720"/>
      </w:pPr>
      <w:r w:rsidRPr="003C4F3A">
        <w:t xml:space="preserve">Displays </w:t>
      </w:r>
      <w:r w:rsidRPr="003C4F3A">
        <w:rPr>
          <w:lang w:val="en-US"/>
        </w:rPr>
        <w:t>the</w:t>
      </w:r>
      <w:r w:rsidRPr="003C4F3A">
        <w:t xml:space="preserve"> position </w:t>
      </w:r>
      <w:r w:rsidRPr="003C4F3A">
        <w:rPr>
          <w:lang w:val="en-US"/>
        </w:rPr>
        <w:t xml:space="preserve">assignments </w:t>
      </w:r>
      <w:r w:rsidRPr="003C4F3A">
        <w:t xml:space="preserve">in the </w:t>
      </w:r>
      <w:r w:rsidRPr="003C4F3A">
        <w:rPr>
          <w:b/>
        </w:rPr>
        <w:t>Assigned</w:t>
      </w:r>
      <w:r w:rsidRPr="003C4F3A">
        <w:t xml:space="preserve"> field at the bottom</w:t>
      </w:r>
      <w:r w:rsidRPr="003C4F3A">
        <w:rPr>
          <w:lang w:val="en-US"/>
        </w:rPr>
        <w:t>.</w:t>
      </w:r>
      <w:r w:rsidRPr="003C4F3A">
        <w:rPr>
          <w:lang w:val="en-US"/>
        </w:rPr>
        <w:br/>
      </w:r>
    </w:p>
    <w:p w14:paraId="16DD4706" w14:textId="77777777" w:rsidR="00F2232B" w:rsidRDefault="00F2232B" w:rsidP="00F2232B">
      <w:pPr>
        <w:pStyle w:val="BodyText"/>
        <w:ind w:left="810" w:right="720"/>
        <w:rPr>
          <w:color w:val="000000"/>
        </w:rPr>
      </w:pPr>
      <w:r w:rsidRPr="003C4F3A">
        <w:rPr>
          <w:b/>
        </w:rPr>
        <w:t>Note:</w:t>
      </w:r>
      <w:r w:rsidRPr="003C4F3A">
        <w:t xml:space="preserve"> If a division does not have enough available positions for all the selected biospecimens, you can select another division and proceed until all biospecimens are assigned.</w:t>
      </w:r>
      <w:r w:rsidRPr="003C4F3A">
        <w:rPr>
          <w:lang w:val="en-US"/>
        </w:rPr>
        <w:t xml:space="preserve"> </w:t>
      </w:r>
      <w:r w:rsidRPr="003C4F3A">
        <w:rPr>
          <w:lang w:val="en-US"/>
        </w:rPr>
        <w:br/>
      </w:r>
    </w:p>
    <w:p w14:paraId="41FA7CEF" w14:textId="77777777" w:rsidR="00F2232B" w:rsidRPr="00D52B0B" w:rsidRDefault="00F2232B" w:rsidP="00C9791D">
      <w:pPr>
        <w:pStyle w:val="BodyText"/>
        <w:numPr>
          <w:ilvl w:val="0"/>
          <w:numId w:val="108"/>
        </w:numPr>
        <w:ind w:right="720"/>
      </w:pPr>
      <w:r w:rsidRPr="00D52B0B">
        <w:t xml:space="preserve">If </w:t>
      </w:r>
      <w:r>
        <w:t xml:space="preserve">you selected </w:t>
      </w:r>
      <w:r w:rsidRPr="000C70F4">
        <w:rPr>
          <w:b/>
        </w:rPr>
        <w:t>Semi-Automatic</w:t>
      </w:r>
      <w:r w:rsidRPr="00D52B0B">
        <w:t xml:space="preserve"> as </w:t>
      </w:r>
      <w:r w:rsidRPr="000C70F4">
        <w:rPr>
          <w:b/>
        </w:rPr>
        <w:t>Check-In Type</w:t>
      </w:r>
      <w:r w:rsidRPr="00D52B0B">
        <w:t xml:space="preserve">, </w:t>
      </w:r>
      <w:r>
        <w:t xml:space="preserve">perform </w:t>
      </w:r>
      <w:r w:rsidRPr="00D52B0B">
        <w:t>the following</w:t>
      </w:r>
      <w:r>
        <w:t xml:space="preserve"> steps:</w:t>
      </w:r>
    </w:p>
    <w:p w14:paraId="4197A8CD" w14:textId="77777777" w:rsidR="00F2232B" w:rsidRPr="000C70F4" w:rsidRDefault="00F2232B" w:rsidP="00C9791D">
      <w:pPr>
        <w:numPr>
          <w:ilvl w:val="0"/>
          <w:numId w:val="95"/>
        </w:numPr>
        <w:ind w:right="720"/>
      </w:pPr>
      <w:r w:rsidRPr="00D52B0B">
        <w:t xml:space="preserve">Click the </w:t>
      </w:r>
      <w:r w:rsidRPr="000C70F4">
        <w:t xml:space="preserve">available cell </w:t>
      </w:r>
      <w:r w:rsidRPr="00D52B0B">
        <w:t xml:space="preserve">on the </w:t>
      </w:r>
      <w:r>
        <w:t>s</w:t>
      </w:r>
      <w:r w:rsidRPr="00D52B0B">
        <w:t xml:space="preserve">torage </w:t>
      </w:r>
      <w:r>
        <w:t>m</w:t>
      </w:r>
      <w:r w:rsidRPr="00D52B0B">
        <w:t xml:space="preserve">ap </w:t>
      </w:r>
      <w:r>
        <w:t xml:space="preserve">where you want to store the </w:t>
      </w:r>
      <w:r w:rsidRPr="00D52B0B">
        <w:t xml:space="preserve">first </w:t>
      </w:r>
      <w:r>
        <w:t>biospecimen</w:t>
      </w:r>
      <w:r w:rsidRPr="00D52B0B">
        <w:t xml:space="preserve">. </w:t>
      </w:r>
    </w:p>
    <w:p w14:paraId="7233A15A" w14:textId="77777777" w:rsidR="00F2232B" w:rsidRDefault="00F2232B" w:rsidP="00F2232B">
      <w:pPr>
        <w:ind w:left="1440" w:right="720"/>
      </w:pPr>
      <w:r w:rsidRPr="00D52B0B">
        <w:rPr>
          <w:b/>
        </w:rPr>
        <w:t>Note:</w:t>
      </w:r>
      <w:r w:rsidRPr="00D52B0B">
        <w:t xml:space="preserve"> </w:t>
      </w:r>
    </w:p>
    <w:p w14:paraId="41C1F494" w14:textId="77777777" w:rsidR="00F2232B" w:rsidRDefault="00F2232B" w:rsidP="00C9791D">
      <w:pPr>
        <w:numPr>
          <w:ilvl w:val="0"/>
          <w:numId w:val="96"/>
        </w:numPr>
        <w:ind w:right="720"/>
      </w:pPr>
      <w:r w:rsidRPr="00D52B0B">
        <w:t xml:space="preserve">Storage Map positions </w:t>
      </w:r>
      <w:r>
        <w:t xml:space="preserve">that are available appear </w:t>
      </w:r>
      <w:r w:rsidRPr="00D52B0B">
        <w:t>in tan or goldenrod color</w:t>
      </w:r>
      <w:r>
        <w:t>.</w:t>
      </w:r>
    </w:p>
    <w:p w14:paraId="48D0A769" w14:textId="77777777" w:rsidR="00F2232B" w:rsidRDefault="00F2232B" w:rsidP="00C9791D">
      <w:pPr>
        <w:numPr>
          <w:ilvl w:val="0"/>
          <w:numId w:val="96"/>
        </w:numPr>
        <w:ind w:right="720"/>
      </w:pPr>
      <w:r>
        <w:t xml:space="preserve">Positions that are used appear in </w:t>
      </w:r>
      <w:r w:rsidRPr="00D52B0B">
        <w:t>red or rust color</w:t>
      </w:r>
      <w:r>
        <w:t xml:space="preserve">. </w:t>
      </w:r>
    </w:p>
    <w:p w14:paraId="07B3323A" w14:textId="77777777" w:rsidR="00F2232B" w:rsidRDefault="00F2232B" w:rsidP="00C9791D">
      <w:pPr>
        <w:numPr>
          <w:ilvl w:val="0"/>
          <w:numId w:val="96"/>
        </w:numPr>
        <w:ind w:right="720"/>
      </w:pPr>
      <w:r>
        <w:t>The current selection appears in green color</w:t>
      </w:r>
      <w:r w:rsidRPr="00D52B0B">
        <w:t>.</w:t>
      </w:r>
      <w:r>
        <w:br/>
      </w:r>
    </w:p>
    <w:p w14:paraId="009A8EB3" w14:textId="77777777" w:rsidR="00F2232B" w:rsidRDefault="00F2232B" w:rsidP="00F2232B">
      <w:pPr>
        <w:ind w:left="1440" w:right="720"/>
      </w:pPr>
      <w:r>
        <w:t xml:space="preserve">The </w:t>
      </w:r>
      <w:r w:rsidRPr="000C70F4">
        <w:rPr>
          <w:b/>
        </w:rPr>
        <w:t>Assign Identifier</w:t>
      </w:r>
      <w:r w:rsidRPr="00D52B0B">
        <w:t xml:space="preserve"> window </w:t>
      </w:r>
      <w:r>
        <w:t>appears</w:t>
      </w:r>
      <w:r w:rsidRPr="00D52B0B">
        <w:t>.</w:t>
      </w:r>
      <w:r w:rsidRPr="00D52B0B">
        <w:br/>
      </w:r>
    </w:p>
    <w:p w14:paraId="44612246" w14:textId="77777777" w:rsidR="00F2232B" w:rsidRDefault="00F2232B" w:rsidP="00F2232B">
      <w:pPr>
        <w:ind w:left="1440" w:right="720"/>
      </w:pPr>
      <w:r w:rsidRPr="00691675">
        <w:rPr>
          <w:noProof/>
        </w:rPr>
        <w:drawing>
          <wp:inline distT="0" distB="0" distL="0" distR="0" wp14:anchorId="38F87F2E" wp14:editId="3033E48C">
            <wp:extent cx="3258820" cy="1355090"/>
            <wp:effectExtent l="19050" t="19050" r="17780" b="1651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58820" cy="1355090"/>
                    </a:xfrm>
                    <a:prstGeom prst="rect">
                      <a:avLst/>
                    </a:prstGeom>
                    <a:noFill/>
                    <a:ln w="3175">
                      <a:solidFill>
                        <a:schemeClr val="tx1"/>
                      </a:solidFill>
                    </a:ln>
                  </pic:spPr>
                </pic:pic>
              </a:graphicData>
            </a:graphic>
          </wp:inline>
        </w:drawing>
      </w:r>
    </w:p>
    <w:p w14:paraId="5D6CA894" w14:textId="77777777" w:rsidR="00F2232B" w:rsidRDefault="00F2232B" w:rsidP="00F2232B">
      <w:pPr>
        <w:pStyle w:val="Figure"/>
        <w:tabs>
          <w:tab w:val="clear" w:pos="1710"/>
          <w:tab w:val="num" w:pos="1800"/>
          <w:tab w:val="num" w:pos="2430"/>
        </w:tabs>
        <w:ind w:left="1800" w:hanging="432"/>
      </w:pPr>
      <w:r w:rsidRPr="003240FC">
        <w:t>A</w:t>
      </w:r>
      <w:r>
        <w:t>ssign Identifier window</w:t>
      </w:r>
    </w:p>
    <w:p w14:paraId="2C8C1035" w14:textId="77777777" w:rsidR="00F2232B" w:rsidRDefault="00F2232B" w:rsidP="00F2232B"/>
    <w:p w14:paraId="14567DF3" w14:textId="77777777" w:rsidR="00F2232B" w:rsidRDefault="00F2232B" w:rsidP="00C9791D">
      <w:pPr>
        <w:numPr>
          <w:ilvl w:val="0"/>
          <w:numId w:val="95"/>
        </w:numPr>
        <w:ind w:right="360"/>
      </w:pPr>
      <w:r>
        <w:t xml:space="preserve">In the </w:t>
      </w:r>
      <w:r w:rsidRPr="00882049">
        <w:rPr>
          <w:b/>
        </w:rPr>
        <w:t>Source Identifier</w:t>
      </w:r>
      <w:r>
        <w:t xml:space="preserve"> box, scan or type the identifier of the first biospecimen that you want to assign to the selected storage map cell.</w:t>
      </w:r>
      <w:r>
        <w:br/>
      </w:r>
      <w:r w:rsidRPr="00CF61CA">
        <w:rPr>
          <w:b/>
        </w:rPr>
        <w:t>Note:</w:t>
      </w:r>
      <w:r>
        <w:t xml:space="preserve"> You can display the identifiers of the biospecimens to be assigned by clicking on the arrow icon beside the </w:t>
      </w:r>
      <w:r w:rsidRPr="00CF61CA">
        <w:rPr>
          <w:b/>
        </w:rPr>
        <w:t xml:space="preserve">Identifiers </w:t>
      </w:r>
      <w:r>
        <w:t xml:space="preserve">field in the top left corner of the </w:t>
      </w:r>
      <w:r>
        <w:rPr>
          <w:b/>
        </w:rPr>
        <w:t>Check-</w:t>
      </w:r>
      <w:r w:rsidRPr="00CF61CA">
        <w:rPr>
          <w:b/>
        </w:rPr>
        <w:t>In Samples</w:t>
      </w:r>
      <w:r>
        <w:t xml:space="preserve"> window.</w:t>
      </w:r>
      <w:r>
        <w:br/>
      </w:r>
    </w:p>
    <w:p w14:paraId="552A8BB3" w14:textId="77777777" w:rsidR="00F2232B" w:rsidRDefault="00F2232B" w:rsidP="00F2232B">
      <w:pPr>
        <w:ind w:left="1440"/>
      </w:pPr>
      <w:r>
        <w:br w:type="page"/>
      </w:r>
    </w:p>
    <w:p w14:paraId="5C3E2340" w14:textId="77777777" w:rsidR="00F2232B" w:rsidRDefault="00F2232B" w:rsidP="00C9791D">
      <w:pPr>
        <w:numPr>
          <w:ilvl w:val="0"/>
          <w:numId w:val="95"/>
        </w:numPr>
      </w:pPr>
      <w:r>
        <w:lastRenderedPageBreak/>
        <w:t xml:space="preserve">Click </w:t>
      </w:r>
      <w:r w:rsidRPr="00882049">
        <w:rPr>
          <w:b/>
        </w:rPr>
        <w:t>ASSIGN STORAGE</w:t>
      </w:r>
      <w:r>
        <w:t xml:space="preserve">. </w:t>
      </w:r>
    </w:p>
    <w:p w14:paraId="56DB2431" w14:textId="77777777" w:rsidR="00F2232B" w:rsidRDefault="00F2232B" w:rsidP="00F2232B">
      <w:pPr>
        <w:spacing w:line="276" w:lineRule="auto"/>
        <w:ind w:left="1440"/>
      </w:pPr>
      <w:r w:rsidRPr="00CF61CA">
        <w:t xml:space="preserve">The application </w:t>
      </w:r>
      <w:r>
        <w:t>performs the following functions:</w:t>
      </w:r>
    </w:p>
    <w:p w14:paraId="300852C1" w14:textId="77777777" w:rsidR="00F2232B" w:rsidRPr="00AA7A14" w:rsidRDefault="00F2232B" w:rsidP="00C9791D">
      <w:pPr>
        <w:numPr>
          <w:ilvl w:val="0"/>
          <w:numId w:val="111"/>
        </w:numPr>
        <w:spacing w:line="276" w:lineRule="auto"/>
        <w:rPr>
          <w:color w:val="000000"/>
        </w:rPr>
      </w:pPr>
      <w:r>
        <w:t>A</w:t>
      </w:r>
      <w:r w:rsidRPr="00CF61CA">
        <w:t xml:space="preserve">ssigns the </w:t>
      </w:r>
      <w:r>
        <w:t>biospecimen</w:t>
      </w:r>
      <w:r w:rsidRPr="00CF61CA">
        <w:t xml:space="preserve"> to the cell that you selected and updates the storage map. </w:t>
      </w:r>
    </w:p>
    <w:p w14:paraId="4A5B7F9E" w14:textId="77777777" w:rsidR="00F2232B" w:rsidRDefault="00F2232B" w:rsidP="00C9791D">
      <w:pPr>
        <w:numPr>
          <w:ilvl w:val="0"/>
          <w:numId w:val="111"/>
        </w:numPr>
        <w:spacing w:line="276" w:lineRule="auto"/>
        <w:ind w:right="270"/>
        <w:rPr>
          <w:color w:val="000000"/>
        </w:rPr>
      </w:pPr>
      <w:r>
        <w:rPr>
          <w:color w:val="000000"/>
        </w:rPr>
        <w:t>D</w:t>
      </w:r>
      <w:r w:rsidRPr="00CF61CA">
        <w:rPr>
          <w:color w:val="000000"/>
        </w:rPr>
        <w:t>isplay</w:t>
      </w:r>
      <w:r>
        <w:rPr>
          <w:color w:val="000000"/>
        </w:rPr>
        <w:t>s</w:t>
      </w:r>
      <w:r w:rsidRPr="00CF61CA">
        <w:rPr>
          <w:color w:val="000000"/>
        </w:rPr>
        <w:t xml:space="preserve"> the </w:t>
      </w:r>
      <w:r>
        <w:rPr>
          <w:color w:val="000000"/>
        </w:rPr>
        <w:t>window again with t</w:t>
      </w:r>
      <w:r w:rsidRPr="00CF61CA">
        <w:rPr>
          <w:color w:val="000000"/>
        </w:rPr>
        <w:t xml:space="preserve">he </w:t>
      </w:r>
      <w:r w:rsidRPr="001C2F88">
        <w:rPr>
          <w:b/>
          <w:color w:val="000000"/>
        </w:rPr>
        <w:t>Position Selected</w:t>
      </w:r>
      <w:r w:rsidRPr="00CF61CA">
        <w:rPr>
          <w:color w:val="000000"/>
        </w:rPr>
        <w:t xml:space="preserve"> field automatically </w:t>
      </w:r>
      <w:r>
        <w:rPr>
          <w:color w:val="000000"/>
        </w:rPr>
        <w:t>displaying</w:t>
      </w:r>
      <w:r w:rsidRPr="00CF61CA">
        <w:rPr>
          <w:color w:val="000000"/>
        </w:rPr>
        <w:t xml:space="preserve"> the next available</w:t>
      </w:r>
      <w:r>
        <w:rPr>
          <w:color w:val="000000"/>
        </w:rPr>
        <w:t xml:space="preserve"> position.</w:t>
      </w:r>
      <w:r>
        <w:rPr>
          <w:color w:val="000000"/>
        </w:rPr>
        <w:br/>
      </w:r>
    </w:p>
    <w:p w14:paraId="333BB182" w14:textId="77777777" w:rsidR="00F2232B" w:rsidRPr="00D52B0B" w:rsidRDefault="00F2232B" w:rsidP="00C9791D">
      <w:pPr>
        <w:numPr>
          <w:ilvl w:val="0"/>
          <w:numId w:val="95"/>
        </w:numPr>
      </w:pPr>
      <w:r>
        <w:t xml:space="preserve">Confirm the assignment of each biospecimen by clicking on </w:t>
      </w:r>
      <w:r w:rsidRPr="00200022">
        <w:rPr>
          <w:b/>
        </w:rPr>
        <w:t>Assign Storage</w:t>
      </w:r>
      <w:r>
        <w:t xml:space="preserve"> each time the </w:t>
      </w:r>
      <w:r w:rsidRPr="00AA7A14">
        <w:rPr>
          <w:b/>
        </w:rPr>
        <w:t>Assign Identifier</w:t>
      </w:r>
      <w:r>
        <w:t xml:space="preserve"> window appears until all biospecimens are assigned.</w:t>
      </w:r>
    </w:p>
    <w:p w14:paraId="14158B4A" w14:textId="77777777" w:rsidR="00F2232B" w:rsidRPr="000C70F4" w:rsidRDefault="00F2232B" w:rsidP="00F2232B">
      <w:pPr>
        <w:ind w:left="720" w:firstLine="720"/>
      </w:pPr>
      <w:r w:rsidRPr="00882049">
        <w:rPr>
          <w:b/>
        </w:rPr>
        <w:t xml:space="preserve">Note: </w:t>
      </w:r>
    </w:p>
    <w:p w14:paraId="198D5F2A" w14:textId="77777777" w:rsidR="00F2232B" w:rsidRDefault="00F2232B" w:rsidP="00C9791D">
      <w:pPr>
        <w:numPr>
          <w:ilvl w:val="0"/>
          <w:numId w:val="97"/>
        </w:numPr>
        <w:ind w:left="2160" w:right="270"/>
      </w:pPr>
      <w:r w:rsidRPr="00D52B0B">
        <w:t>If th</w:t>
      </w:r>
      <w:r>
        <w:t>e</w:t>
      </w:r>
      <w:r w:rsidRPr="00D52B0B">
        <w:t xml:space="preserve"> </w:t>
      </w:r>
      <w:r>
        <w:t>c</w:t>
      </w:r>
      <w:r w:rsidRPr="00D52B0B">
        <w:t xml:space="preserve">ontainer </w:t>
      </w:r>
      <w:r>
        <w:t>t</w:t>
      </w:r>
      <w:r w:rsidRPr="00D52B0B">
        <w:t xml:space="preserve">ype </w:t>
      </w:r>
      <w:r>
        <w:t xml:space="preserve">associated with the specified biospecimen </w:t>
      </w:r>
      <w:r w:rsidRPr="00D52B0B">
        <w:t>is not valid for th</w:t>
      </w:r>
      <w:r>
        <w:t>is</w:t>
      </w:r>
      <w:r w:rsidRPr="00D52B0B">
        <w:t xml:space="preserve"> storage </w:t>
      </w:r>
      <w:r>
        <w:t>location</w:t>
      </w:r>
      <w:r w:rsidRPr="00D52B0B">
        <w:t xml:space="preserve">, an error message </w:t>
      </w:r>
      <w:r>
        <w:t xml:space="preserve">appears. You can </w:t>
      </w:r>
      <w:r w:rsidRPr="00D52B0B">
        <w:t>select another division</w:t>
      </w:r>
      <w:r>
        <w:t xml:space="preserve"> and repeat steps b. - c</w:t>
      </w:r>
      <w:r w:rsidRPr="00D52B0B">
        <w:t xml:space="preserve">. </w:t>
      </w:r>
    </w:p>
    <w:p w14:paraId="5F889A75" w14:textId="77777777" w:rsidR="00F2232B" w:rsidRDefault="00F2232B" w:rsidP="00C9791D">
      <w:pPr>
        <w:numPr>
          <w:ilvl w:val="0"/>
          <w:numId w:val="97"/>
        </w:numPr>
        <w:ind w:left="2160"/>
        <w:rPr>
          <w:color w:val="000000"/>
        </w:rPr>
      </w:pPr>
      <w:r w:rsidRPr="00D52B0B">
        <w:rPr>
          <w:color w:val="000000"/>
        </w:rPr>
        <w:t xml:space="preserve">If </w:t>
      </w:r>
      <w:r>
        <w:rPr>
          <w:color w:val="000000"/>
        </w:rPr>
        <w:t>the storage</w:t>
      </w:r>
      <w:r w:rsidRPr="00D52B0B">
        <w:rPr>
          <w:color w:val="000000"/>
        </w:rPr>
        <w:t xml:space="preserve"> division does not have enough available positions for all the </w:t>
      </w:r>
      <w:r>
        <w:rPr>
          <w:color w:val="000000"/>
        </w:rPr>
        <w:t>biospecimen</w:t>
      </w:r>
      <w:r w:rsidRPr="00D52B0B">
        <w:rPr>
          <w:color w:val="000000"/>
        </w:rPr>
        <w:t xml:space="preserve">s, </w:t>
      </w:r>
      <w:r>
        <w:rPr>
          <w:color w:val="000000"/>
        </w:rPr>
        <w:t xml:space="preserve">you can </w:t>
      </w:r>
      <w:r w:rsidRPr="00D52B0B">
        <w:rPr>
          <w:color w:val="000000"/>
        </w:rPr>
        <w:t>select another division.</w:t>
      </w:r>
    </w:p>
    <w:p w14:paraId="169A704B" w14:textId="77777777" w:rsidR="00F2232B" w:rsidRPr="00C4668A" w:rsidRDefault="00F2232B" w:rsidP="00F2232B">
      <w:pPr>
        <w:ind w:left="720" w:right="720"/>
        <w:rPr>
          <w:lang w:val="x-none"/>
        </w:rPr>
      </w:pPr>
    </w:p>
    <w:p w14:paraId="3DD2B567" w14:textId="77777777" w:rsidR="00F2232B" w:rsidRPr="00AA7A14" w:rsidRDefault="00F2232B" w:rsidP="00C9791D">
      <w:pPr>
        <w:pStyle w:val="BodyText"/>
        <w:numPr>
          <w:ilvl w:val="0"/>
          <w:numId w:val="109"/>
        </w:numPr>
        <w:tabs>
          <w:tab w:val="left" w:pos="720"/>
        </w:tabs>
        <w:ind w:left="720" w:right="720"/>
        <w:rPr>
          <w:lang w:val="en-US"/>
        </w:rPr>
      </w:pPr>
      <w:r>
        <w:t>If you select</w:t>
      </w:r>
      <w:r w:rsidRPr="00AA7A14">
        <w:rPr>
          <w:lang w:val="en-US"/>
        </w:rPr>
        <w:t>ed</w:t>
      </w:r>
      <w:r>
        <w:t xml:space="preserve"> </w:t>
      </w:r>
      <w:r w:rsidRPr="00AA7A14">
        <w:rPr>
          <w:b/>
        </w:rPr>
        <w:t>Manual</w:t>
      </w:r>
      <w:r w:rsidRPr="00D52B0B">
        <w:t xml:space="preserve"> as </w:t>
      </w:r>
      <w:r w:rsidRPr="00AA7A14">
        <w:rPr>
          <w:b/>
        </w:rPr>
        <w:t>Check-In Type</w:t>
      </w:r>
      <w:r w:rsidRPr="00D52B0B">
        <w:t xml:space="preserve">, </w:t>
      </w:r>
      <w:r>
        <w:t xml:space="preserve">perform </w:t>
      </w:r>
      <w:r w:rsidRPr="00D52B0B">
        <w:t>the following</w:t>
      </w:r>
      <w:r>
        <w:t xml:space="preserve"> steps</w:t>
      </w:r>
      <w:r w:rsidRPr="00D52B0B">
        <w:t>:</w:t>
      </w:r>
      <w:r>
        <w:t xml:space="preserve"> </w:t>
      </w:r>
    </w:p>
    <w:p w14:paraId="5786072F" w14:textId="77777777" w:rsidR="00F2232B" w:rsidRPr="000C70F4" w:rsidRDefault="00F2232B" w:rsidP="00C9791D">
      <w:pPr>
        <w:numPr>
          <w:ilvl w:val="0"/>
          <w:numId w:val="110"/>
        </w:numPr>
        <w:ind w:right="720"/>
      </w:pPr>
      <w:r w:rsidRPr="00D52B0B">
        <w:t xml:space="preserve">Click the </w:t>
      </w:r>
      <w:r w:rsidRPr="000C70F4">
        <w:t xml:space="preserve">available cell </w:t>
      </w:r>
      <w:r w:rsidRPr="00D52B0B">
        <w:t xml:space="preserve">on the </w:t>
      </w:r>
      <w:r>
        <w:t>s</w:t>
      </w:r>
      <w:r w:rsidRPr="00D52B0B">
        <w:t xml:space="preserve">torage </w:t>
      </w:r>
      <w:r>
        <w:t>m</w:t>
      </w:r>
      <w:r w:rsidRPr="00D52B0B">
        <w:t xml:space="preserve">ap </w:t>
      </w:r>
      <w:r>
        <w:t xml:space="preserve">where you want to store the </w:t>
      </w:r>
      <w:r w:rsidRPr="00D52B0B">
        <w:t xml:space="preserve">first </w:t>
      </w:r>
      <w:r>
        <w:t>biospecimen</w:t>
      </w:r>
      <w:r w:rsidRPr="00D52B0B">
        <w:t xml:space="preserve">. </w:t>
      </w:r>
    </w:p>
    <w:p w14:paraId="4BCE7CF3" w14:textId="77777777" w:rsidR="00F2232B" w:rsidRDefault="00F2232B" w:rsidP="00F2232B">
      <w:pPr>
        <w:ind w:left="1440" w:right="720"/>
      </w:pPr>
      <w:r w:rsidRPr="00D52B0B">
        <w:rPr>
          <w:b/>
        </w:rPr>
        <w:t>Note:</w:t>
      </w:r>
      <w:r w:rsidRPr="00D52B0B">
        <w:t xml:space="preserve"> </w:t>
      </w:r>
    </w:p>
    <w:p w14:paraId="4B9C5F2D" w14:textId="77777777" w:rsidR="00F2232B" w:rsidRDefault="00F2232B" w:rsidP="00C9791D">
      <w:pPr>
        <w:numPr>
          <w:ilvl w:val="0"/>
          <w:numId w:val="96"/>
        </w:numPr>
        <w:ind w:right="720"/>
      </w:pPr>
      <w:r w:rsidRPr="00D52B0B">
        <w:t xml:space="preserve">Storage Map positions </w:t>
      </w:r>
      <w:r>
        <w:t xml:space="preserve">that are available appear </w:t>
      </w:r>
      <w:r w:rsidRPr="00D52B0B">
        <w:t>in tan or goldenrod color</w:t>
      </w:r>
      <w:r>
        <w:t>.</w:t>
      </w:r>
    </w:p>
    <w:p w14:paraId="48FC2693" w14:textId="77777777" w:rsidR="00F2232B" w:rsidRDefault="00F2232B" w:rsidP="00C9791D">
      <w:pPr>
        <w:numPr>
          <w:ilvl w:val="0"/>
          <w:numId w:val="96"/>
        </w:numPr>
        <w:ind w:right="720"/>
      </w:pPr>
      <w:r>
        <w:t xml:space="preserve">Positions that are used appear in </w:t>
      </w:r>
      <w:r w:rsidRPr="00D52B0B">
        <w:t>red or rust color</w:t>
      </w:r>
      <w:r>
        <w:t xml:space="preserve">. </w:t>
      </w:r>
    </w:p>
    <w:p w14:paraId="0C60BE75" w14:textId="77777777" w:rsidR="00F2232B" w:rsidRDefault="00F2232B" w:rsidP="00C9791D">
      <w:pPr>
        <w:numPr>
          <w:ilvl w:val="0"/>
          <w:numId w:val="96"/>
        </w:numPr>
        <w:ind w:right="720"/>
      </w:pPr>
      <w:r>
        <w:t>The current selection appears in green color</w:t>
      </w:r>
      <w:r w:rsidRPr="00D52B0B">
        <w:t>.</w:t>
      </w:r>
      <w:r>
        <w:br/>
      </w:r>
    </w:p>
    <w:p w14:paraId="767734F0" w14:textId="77777777" w:rsidR="00F2232B" w:rsidRDefault="00F2232B" w:rsidP="00F2232B">
      <w:pPr>
        <w:ind w:left="1440" w:right="720"/>
      </w:pPr>
      <w:r>
        <w:t xml:space="preserve">The </w:t>
      </w:r>
      <w:r w:rsidRPr="000C70F4">
        <w:rPr>
          <w:b/>
        </w:rPr>
        <w:t>Assign Identifier</w:t>
      </w:r>
      <w:r w:rsidRPr="00D52B0B">
        <w:t xml:space="preserve"> window </w:t>
      </w:r>
      <w:r>
        <w:t>appears</w:t>
      </w:r>
      <w:r w:rsidRPr="00D52B0B">
        <w:t>.</w:t>
      </w:r>
      <w:r w:rsidRPr="00D52B0B">
        <w:br/>
      </w:r>
    </w:p>
    <w:p w14:paraId="5636E25B" w14:textId="77777777" w:rsidR="00F2232B" w:rsidRDefault="00F2232B" w:rsidP="00F2232B">
      <w:pPr>
        <w:ind w:left="1440" w:right="720"/>
      </w:pPr>
      <w:r w:rsidRPr="00691675">
        <w:rPr>
          <w:noProof/>
        </w:rPr>
        <w:drawing>
          <wp:inline distT="0" distB="0" distL="0" distR="0" wp14:anchorId="51D3AAB8" wp14:editId="40494935">
            <wp:extent cx="3350260" cy="1404620"/>
            <wp:effectExtent l="19050" t="19050" r="21590" b="2413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50260" cy="1404620"/>
                    </a:xfrm>
                    <a:prstGeom prst="rect">
                      <a:avLst/>
                    </a:prstGeom>
                    <a:noFill/>
                    <a:ln w="3175">
                      <a:solidFill>
                        <a:schemeClr val="tx1"/>
                      </a:solidFill>
                    </a:ln>
                  </pic:spPr>
                </pic:pic>
              </a:graphicData>
            </a:graphic>
          </wp:inline>
        </w:drawing>
      </w:r>
    </w:p>
    <w:p w14:paraId="1296B0FA" w14:textId="77777777" w:rsidR="00F2232B" w:rsidRDefault="00F2232B" w:rsidP="00F2232B">
      <w:pPr>
        <w:pStyle w:val="Figure"/>
        <w:tabs>
          <w:tab w:val="clear" w:pos="1710"/>
          <w:tab w:val="num" w:pos="1800"/>
          <w:tab w:val="num" w:pos="2430"/>
        </w:tabs>
        <w:ind w:left="1800" w:hanging="432"/>
      </w:pPr>
      <w:r w:rsidRPr="003240FC">
        <w:t>A</w:t>
      </w:r>
      <w:r>
        <w:t>ssign Identifier window</w:t>
      </w:r>
    </w:p>
    <w:p w14:paraId="3A101A39" w14:textId="77777777" w:rsidR="00F2232B" w:rsidRDefault="00F2232B" w:rsidP="00F2232B"/>
    <w:p w14:paraId="16CAC76A" w14:textId="77777777" w:rsidR="00F2232B" w:rsidRDefault="00F2232B" w:rsidP="00C9791D">
      <w:pPr>
        <w:numPr>
          <w:ilvl w:val="0"/>
          <w:numId w:val="110"/>
        </w:numPr>
        <w:ind w:right="360"/>
      </w:pPr>
      <w:r>
        <w:t xml:space="preserve">In the </w:t>
      </w:r>
      <w:r w:rsidRPr="00882049">
        <w:rPr>
          <w:b/>
        </w:rPr>
        <w:t>Source Identifier</w:t>
      </w:r>
      <w:r>
        <w:t xml:space="preserve"> box, scan or type the identifier of the first biospecimen that you want to assign to the selected storage map cell.</w:t>
      </w:r>
      <w:r>
        <w:br/>
      </w:r>
      <w:r w:rsidRPr="00CF61CA">
        <w:rPr>
          <w:b/>
        </w:rPr>
        <w:t>Note:</w:t>
      </w:r>
      <w:r>
        <w:t xml:space="preserve"> You can display the identifiers of the biospecimens to be assigned by clicking on the arrow icon beside the </w:t>
      </w:r>
      <w:r w:rsidRPr="00CF61CA">
        <w:rPr>
          <w:b/>
        </w:rPr>
        <w:t xml:space="preserve">Identifiers </w:t>
      </w:r>
      <w:r>
        <w:t xml:space="preserve">field in the top left corner of the </w:t>
      </w:r>
      <w:r>
        <w:rPr>
          <w:b/>
        </w:rPr>
        <w:t>Check-</w:t>
      </w:r>
      <w:r w:rsidRPr="00CF61CA">
        <w:rPr>
          <w:b/>
        </w:rPr>
        <w:t>In Samples</w:t>
      </w:r>
      <w:r>
        <w:t xml:space="preserve"> window.</w:t>
      </w:r>
      <w:r>
        <w:br/>
      </w:r>
    </w:p>
    <w:p w14:paraId="7C50E4A7" w14:textId="77777777" w:rsidR="00F2232B" w:rsidRDefault="00F2232B" w:rsidP="00F2232B">
      <w:pPr>
        <w:ind w:left="1440"/>
      </w:pPr>
      <w:r>
        <w:br w:type="page"/>
      </w:r>
    </w:p>
    <w:p w14:paraId="4660CEE2" w14:textId="77777777" w:rsidR="00F2232B" w:rsidRDefault="00F2232B" w:rsidP="00C9791D">
      <w:pPr>
        <w:numPr>
          <w:ilvl w:val="0"/>
          <w:numId w:val="110"/>
        </w:numPr>
      </w:pPr>
      <w:r>
        <w:lastRenderedPageBreak/>
        <w:t xml:space="preserve">Click </w:t>
      </w:r>
      <w:r w:rsidRPr="00882049">
        <w:rPr>
          <w:b/>
        </w:rPr>
        <w:t>ASSIGN STORAGE</w:t>
      </w:r>
      <w:r>
        <w:t xml:space="preserve">. </w:t>
      </w:r>
    </w:p>
    <w:p w14:paraId="0AED8374" w14:textId="77777777" w:rsidR="00F2232B" w:rsidRDefault="00F2232B" w:rsidP="00F2232B">
      <w:pPr>
        <w:spacing w:line="276" w:lineRule="auto"/>
        <w:ind w:left="1440"/>
        <w:rPr>
          <w:color w:val="000000"/>
        </w:rPr>
      </w:pPr>
      <w:r w:rsidRPr="00CF61CA">
        <w:t xml:space="preserve">The application assigns the </w:t>
      </w:r>
      <w:r>
        <w:t>biospecimen</w:t>
      </w:r>
      <w:r w:rsidRPr="00CF61CA">
        <w:t xml:space="preserve"> to the cell that you selected and updates the storage map. </w:t>
      </w:r>
      <w:r>
        <w:br/>
      </w:r>
    </w:p>
    <w:p w14:paraId="54D8BA54" w14:textId="77777777" w:rsidR="00F2232B" w:rsidRPr="00D52B0B" w:rsidRDefault="00F2232B" w:rsidP="00C9791D">
      <w:pPr>
        <w:numPr>
          <w:ilvl w:val="0"/>
          <w:numId w:val="110"/>
        </w:numPr>
      </w:pPr>
      <w:r>
        <w:t>Repeat steps a. – c.  until all biospecimens are assigned.</w:t>
      </w:r>
    </w:p>
    <w:p w14:paraId="19710368" w14:textId="77777777" w:rsidR="00F2232B" w:rsidRPr="000C70F4" w:rsidRDefault="00F2232B" w:rsidP="00F2232B">
      <w:pPr>
        <w:ind w:left="720" w:firstLine="720"/>
      </w:pPr>
      <w:r w:rsidRPr="00882049">
        <w:rPr>
          <w:b/>
        </w:rPr>
        <w:t xml:space="preserve">Note: </w:t>
      </w:r>
    </w:p>
    <w:p w14:paraId="1F9C6CEC" w14:textId="77777777" w:rsidR="00F2232B" w:rsidRDefault="00F2232B" w:rsidP="00C9791D">
      <w:pPr>
        <w:numPr>
          <w:ilvl w:val="0"/>
          <w:numId w:val="97"/>
        </w:numPr>
        <w:ind w:right="270"/>
      </w:pPr>
      <w:r w:rsidRPr="00D52B0B">
        <w:t>If th</w:t>
      </w:r>
      <w:r>
        <w:t>e</w:t>
      </w:r>
      <w:r w:rsidRPr="00D52B0B">
        <w:t xml:space="preserve"> </w:t>
      </w:r>
      <w:r>
        <w:t>c</w:t>
      </w:r>
      <w:r w:rsidRPr="00D52B0B">
        <w:t xml:space="preserve">ontainer </w:t>
      </w:r>
      <w:r>
        <w:t>t</w:t>
      </w:r>
      <w:r w:rsidRPr="00D52B0B">
        <w:t xml:space="preserve">ype </w:t>
      </w:r>
      <w:r>
        <w:t xml:space="preserve">associated with the specified biospecimen </w:t>
      </w:r>
      <w:r w:rsidRPr="00D52B0B">
        <w:t>is not valid for th</w:t>
      </w:r>
      <w:r>
        <w:t>is</w:t>
      </w:r>
      <w:r w:rsidRPr="00D52B0B">
        <w:t xml:space="preserve"> storage </w:t>
      </w:r>
      <w:r>
        <w:t>location</w:t>
      </w:r>
      <w:r w:rsidRPr="00D52B0B">
        <w:t xml:space="preserve">, an error message </w:t>
      </w:r>
      <w:r>
        <w:t xml:space="preserve">appears. You can </w:t>
      </w:r>
      <w:r w:rsidRPr="00D52B0B">
        <w:t>select another division</w:t>
      </w:r>
      <w:r>
        <w:t xml:space="preserve"> and repeat steps a. - c</w:t>
      </w:r>
      <w:r w:rsidRPr="00D52B0B">
        <w:t xml:space="preserve">. </w:t>
      </w:r>
    </w:p>
    <w:p w14:paraId="4F0B5FCB" w14:textId="77777777" w:rsidR="00F2232B" w:rsidRDefault="00F2232B" w:rsidP="00C9791D">
      <w:pPr>
        <w:numPr>
          <w:ilvl w:val="0"/>
          <w:numId w:val="97"/>
        </w:numPr>
        <w:rPr>
          <w:color w:val="000000"/>
        </w:rPr>
      </w:pPr>
      <w:r w:rsidRPr="00D52B0B">
        <w:rPr>
          <w:color w:val="000000"/>
        </w:rPr>
        <w:t xml:space="preserve">If </w:t>
      </w:r>
      <w:r>
        <w:rPr>
          <w:color w:val="000000"/>
        </w:rPr>
        <w:t>the storage</w:t>
      </w:r>
      <w:r w:rsidRPr="00D52B0B">
        <w:rPr>
          <w:color w:val="000000"/>
        </w:rPr>
        <w:t xml:space="preserve"> division does not have enough available positions for all the </w:t>
      </w:r>
      <w:r>
        <w:rPr>
          <w:color w:val="000000"/>
        </w:rPr>
        <w:t>biospecimen</w:t>
      </w:r>
      <w:r w:rsidRPr="00D52B0B">
        <w:rPr>
          <w:color w:val="000000"/>
        </w:rPr>
        <w:t xml:space="preserve">s, </w:t>
      </w:r>
      <w:r>
        <w:rPr>
          <w:color w:val="000000"/>
        </w:rPr>
        <w:t xml:space="preserve">you can </w:t>
      </w:r>
      <w:r w:rsidRPr="00D52B0B">
        <w:rPr>
          <w:color w:val="000000"/>
        </w:rPr>
        <w:t>select another division.</w:t>
      </w:r>
    </w:p>
    <w:p w14:paraId="0266C238" w14:textId="77777777" w:rsidR="00F2232B" w:rsidRPr="00D52B0B" w:rsidRDefault="00F2232B" w:rsidP="00F2232B">
      <w:pPr>
        <w:rPr>
          <w:b/>
        </w:rPr>
      </w:pPr>
    </w:p>
    <w:p w14:paraId="3B359F28" w14:textId="77777777" w:rsidR="00F2232B" w:rsidRPr="00A366F7" w:rsidRDefault="00F2232B" w:rsidP="00F2232B">
      <w:pPr>
        <w:pStyle w:val="BodyText"/>
        <w:ind w:right="720"/>
        <w:rPr>
          <w:lang w:val="en-US"/>
        </w:rPr>
      </w:pPr>
    </w:p>
    <w:p w14:paraId="13279FF2" w14:textId="77777777" w:rsidR="00F2232B" w:rsidRDefault="00F2232B" w:rsidP="00C9791D">
      <w:pPr>
        <w:numPr>
          <w:ilvl w:val="0"/>
          <w:numId w:val="109"/>
        </w:numPr>
        <w:ind w:left="720"/>
      </w:pPr>
      <w:r w:rsidRPr="00D52B0B">
        <w:t xml:space="preserve">Click </w:t>
      </w:r>
      <w:r w:rsidRPr="00D52B0B">
        <w:rPr>
          <w:b/>
        </w:rPr>
        <w:t>CHECK IN SAMPLE</w:t>
      </w:r>
      <w:r w:rsidRPr="00D52B0B">
        <w:t xml:space="preserve">. </w:t>
      </w:r>
    </w:p>
    <w:p w14:paraId="722FCC4C" w14:textId="77777777" w:rsidR="00F2232B" w:rsidRDefault="00F2232B" w:rsidP="00F2232B">
      <w:pPr>
        <w:ind w:left="720"/>
      </w:pPr>
      <w:r>
        <w:t xml:space="preserve">The </w:t>
      </w:r>
      <w:r>
        <w:rPr>
          <w:b/>
        </w:rPr>
        <w:t>Check-</w:t>
      </w:r>
      <w:r w:rsidRPr="00425C67">
        <w:rPr>
          <w:b/>
        </w:rPr>
        <w:t>In Samples</w:t>
      </w:r>
      <w:r>
        <w:t xml:space="preserve"> window closes. These biospecimens, </w:t>
      </w:r>
      <w:r w:rsidRPr="00161031">
        <w:t>on</w:t>
      </w:r>
      <w:r>
        <w:rPr>
          <w:b/>
        </w:rPr>
        <w:t xml:space="preserve"> </w:t>
      </w:r>
      <w:r w:rsidRPr="00D13B43">
        <w:t>th</w:t>
      </w:r>
      <w:r>
        <w:t xml:space="preserve">e </w:t>
      </w:r>
      <w:r w:rsidRPr="00D13B43">
        <w:rPr>
          <w:b/>
        </w:rPr>
        <w:t>Bulk Check-In</w:t>
      </w:r>
      <w:r>
        <w:t xml:space="preserve"> page appear reflecting the status assigned to them. </w:t>
      </w:r>
    </w:p>
    <w:p w14:paraId="2EBD6118" w14:textId="77777777" w:rsidR="00F2232B" w:rsidRDefault="00F2232B" w:rsidP="00F2232B">
      <w:pPr>
        <w:ind w:left="720"/>
      </w:pPr>
    </w:p>
    <w:p w14:paraId="32429556" w14:textId="77777777" w:rsidR="00F2232B" w:rsidRDefault="00F2232B" w:rsidP="00F2232B">
      <w:pPr>
        <w:ind w:left="720"/>
      </w:pPr>
      <w:r>
        <w:t xml:space="preserve">Click </w:t>
      </w:r>
      <w:r w:rsidRPr="00DA072F">
        <w:rPr>
          <w:b/>
        </w:rPr>
        <w:t>CLOSE</w:t>
      </w:r>
      <w:r>
        <w:t xml:space="preserve"> button on the </w:t>
      </w:r>
      <w:r w:rsidRPr="00DA072F">
        <w:rPr>
          <w:b/>
        </w:rPr>
        <w:t>Bulk Check-In</w:t>
      </w:r>
      <w:r>
        <w:t xml:space="preserve"> page.</w:t>
      </w:r>
    </w:p>
    <w:p w14:paraId="3F67BFE3" w14:textId="77777777" w:rsidR="00F2232B" w:rsidRDefault="00F2232B" w:rsidP="00F2232B">
      <w:pPr>
        <w:ind w:left="720"/>
      </w:pPr>
    </w:p>
    <w:p w14:paraId="0A39316C" w14:textId="77777777" w:rsidR="00F2232B" w:rsidRDefault="00F2232B" w:rsidP="00F2232B">
      <w:pPr>
        <w:ind w:left="720"/>
        <w:rPr>
          <w:b/>
        </w:rPr>
      </w:pPr>
      <w:r>
        <w:t>The biospecimens also</w:t>
      </w:r>
      <w:r w:rsidRPr="00D52B0B">
        <w:t xml:space="preserve"> </w:t>
      </w:r>
      <w:r>
        <w:t xml:space="preserve">appear </w:t>
      </w:r>
      <w:r w:rsidRPr="00D52B0B">
        <w:t xml:space="preserve">as </w:t>
      </w:r>
      <w:r>
        <w:t>c</w:t>
      </w:r>
      <w:r w:rsidRPr="00D52B0B">
        <w:t>hecked</w:t>
      </w:r>
      <w:r>
        <w:t>-</w:t>
      </w:r>
      <w:r w:rsidRPr="00D52B0B">
        <w:t>in</w:t>
      </w:r>
      <w:r>
        <w:t xml:space="preserve"> with a blue check mark on the </w:t>
      </w:r>
      <w:r w:rsidRPr="00D13B43">
        <w:rPr>
          <w:b/>
        </w:rPr>
        <w:t>View Shipment</w:t>
      </w:r>
      <w:r>
        <w:t xml:space="preserve"> page. The status of the shipment </w:t>
      </w:r>
      <w:r w:rsidRPr="00D13B43">
        <w:t>on the</w:t>
      </w:r>
      <w:r>
        <w:rPr>
          <w:b/>
        </w:rPr>
        <w:t xml:space="preserve"> View Shipment </w:t>
      </w:r>
      <w:r>
        <w:t xml:space="preserve">page remains </w:t>
      </w:r>
      <w:r w:rsidRPr="00BD1D6C">
        <w:rPr>
          <w:b/>
        </w:rPr>
        <w:t>Awaiting Samples Check-in</w:t>
      </w:r>
      <w:r>
        <w:t xml:space="preserve"> until </w:t>
      </w:r>
      <w:r w:rsidRPr="00D52B0B">
        <w:t xml:space="preserve">all </w:t>
      </w:r>
      <w:r>
        <w:t>the biospecimen</w:t>
      </w:r>
      <w:r w:rsidRPr="00D52B0B">
        <w:t xml:space="preserve">s </w:t>
      </w:r>
      <w:r>
        <w:t xml:space="preserve">are </w:t>
      </w:r>
      <w:r w:rsidRPr="00D52B0B">
        <w:t>checked in</w:t>
      </w:r>
      <w:r>
        <w:t>. Once all biospecimens are checked in, the s</w:t>
      </w:r>
      <w:r w:rsidRPr="00D52B0B">
        <w:t xml:space="preserve">tatus </w:t>
      </w:r>
      <w:r>
        <w:t xml:space="preserve">of the shipment </w:t>
      </w:r>
      <w:r w:rsidRPr="00D52B0B">
        <w:t>change</w:t>
      </w:r>
      <w:r>
        <w:t>s</w:t>
      </w:r>
      <w:r w:rsidRPr="00D52B0B">
        <w:t xml:space="preserve"> to </w:t>
      </w:r>
      <w:r w:rsidRPr="00E45634">
        <w:rPr>
          <w:b/>
        </w:rPr>
        <w:t>Complete</w:t>
      </w:r>
      <w:r>
        <w:rPr>
          <w:b/>
        </w:rPr>
        <w:t xml:space="preserve">. </w:t>
      </w:r>
    </w:p>
    <w:p w14:paraId="4F29BA6D" w14:textId="77777777" w:rsidR="00F2232B" w:rsidRDefault="00F2232B" w:rsidP="00F2232B">
      <w:pPr>
        <w:ind w:left="720"/>
        <w:rPr>
          <w:b/>
        </w:rPr>
      </w:pPr>
    </w:p>
    <w:p w14:paraId="2C394858" w14:textId="77777777" w:rsidR="00E9623A" w:rsidRDefault="00E9623A" w:rsidP="00E9623A">
      <w:pPr>
        <w:pStyle w:val="Heading1"/>
      </w:pPr>
      <w:bookmarkStart w:id="2720" w:name="ShipmentAddToWorklist"/>
      <w:bookmarkStart w:id="2721" w:name="_Adding_a_Biospecimens"/>
      <w:bookmarkStart w:id="2722" w:name="_Toc300125738"/>
      <w:bookmarkStart w:id="2723" w:name="_Toc452993618"/>
      <w:bookmarkEnd w:id="2720"/>
      <w:bookmarkEnd w:id="2721"/>
    </w:p>
    <w:p w14:paraId="4D345848" w14:textId="77777777" w:rsidR="00E9623A" w:rsidRDefault="00E9623A" w:rsidP="00E9623A">
      <w:pPr>
        <w:pStyle w:val="Heading1"/>
      </w:pPr>
    </w:p>
    <w:p w14:paraId="51247A88" w14:textId="77777777" w:rsidR="00E9623A" w:rsidRDefault="00E9623A" w:rsidP="00E9623A">
      <w:pPr>
        <w:pStyle w:val="Heading1"/>
      </w:pPr>
    </w:p>
    <w:p w14:paraId="549F60C0" w14:textId="516EEC97" w:rsidR="00E9623A" w:rsidRDefault="00E9623A" w:rsidP="00E9623A">
      <w:pPr>
        <w:pStyle w:val="Heading1"/>
      </w:pPr>
    </w:p>
    <w:p w14:paraId="27774ED3" w14:textId="5C2AA1ED" w:rsidR="00D31CB1" w:rsidRDefault="00D31CB1" w:rsidP="00D31CB1">
      <w:pPr>
        <w:rPr>
          <w:lang w:val="x-none" w:eastAsia="x-none"/>
        </w:rPr>
      </w:pPr>
    </w:p>
    <w:p w14:paraId="6A92DB89" w14:textId="20E42625" w:rsidR="00D31CB1" w:rsidRDefault="00D31CB1" w:rsidP="00D31CB1">
      <w:pPr>
        <w:rPr>
          <w:lang w:val="x-none" w:eastAsia="x-none"/>
        </w:rPr>
      </w:pPr>
    </w:p>
    <w:p w14:paraId="6B982F88" w14:textId="3F42AA4F" w:rsidR="00D31CB1" w:rsidRDefault="00D31CB1" w:rsidP="00D31CB1">
      <w:pPr>
        <w:rPr>
          <w:lang w:val="x-none" w:eastAsia="x-none"/>
        </w:rPr>
      </w:pPr>
    </w:p>
    <w:p w14:paraId="7B8C78D4" w14:textId="6FEAF7A0" w:rsidR="00D31CB1" w:rsidRDefault="00D31CB1" w:rsidP="00D31CB1">
      <w:pPr>
        <w:rPr>
          <w:lang w:val="x-none" w:eastAsia="x-none"/>
        </w:rPr>
      </w:pPr>
    </w:p>
    <w:p w14:paraId="242AA97E" w14:textId="3E82AF0F" w:rsidR="00D31CB1" w:rsidRDefault="00D31CB1" w:rsidP="00D31CB1">
      <w:pPr>
        <w:rPr>
          <w:lang w:val="x-none" w:eastAsia="x-none"/>
        </w:rPr>
      </w:pPr>
    </w:p>
    <w:p w14:paraId="3682AF10" w14:textId="1554935B" w:rsidR="00D31CB1" w:rsidRDefault="00D31CB1" w:rsidP="00D31CB1">
      <w:pPr>
        <w:rPr>
          <w:lang w:val="x-none" w:eastAsia="x-none"/>
        </w:rPr>
      </w:pPr>
    </w:p>
    <w:p w14:paraId="68A5B969" w14:textId="030A4D96" w:rsidR="00D31CB1" w:rsidRDefault="00D31CB1" w:rsidP="00D31CB1">
      <w:pPr>
        <w:rPr>
          <w:lang w:val="x-none" w:eastAsia="x-none"/>
        </w:rPr>
      </w:pPr>
    </w:p>
    <w:p w14:paraId="3D4F2CF6" w14:textId="235AAA1C" w:rsidR="00D31CB1" w:rsidRDefault="00D31CB1" w:rsidP="00D31CB1">
      <w:pPr>
        <w:rPr>
          <w:lang w:val="x-none" w:eastAsia="x-none"/>
        </w:rPr>
      </w:pPr>
    </w:p>
    <w:p w14:paraId="683CC6F7" w14:textId="7B9A50BF" w:rsidR="00D31CB1" w:rsidRDefault="00D31CB1" w:rsidP="00D31CB1">
      <w:pPr>
        <w:rPr>
          <w:lang w:val="x-none" w:eastAsia="x-none"/>
        </w:rPr>
      </w:pPr>
    </w:p>
    <w:p w14:paraId="6A18A3E6" w14:textId="49B5A7B4" w:rsidR="00D31CB1" w:rsidRDefault="00D31CB1" w:rsidP="00D31CB1">
      <w:pPr>
        <w:rPr>
          <w:lang w:val="x-none" w:eastAsia="x-none"/>
        </w:rPr>
      </w:pPr>
    </w:p>
    <w:p w14:paraId="58EF9143" w14:textId="18F4A065" w:rsidR="00D31CB1" w:rsidRDefault="00D31CB1" w:rsidP="00D31CB1">
      <w:pPr>
        <w:rPr>
          <w:lang w:val="x-none" w:eastAsia="x-none"/>
        </w:rPr>
      </w:pPr>
    </w:p>
    <w:p w14:paraId="7BBA0E97" w14:textId="2FB45B25" w:rsidR="00D31CB1" w:rsidRDefault="00D31CB1" w:rsidP="00D31CB1">
      <w:pPr>
        <w:rPr>
          <w:lang w:val="x-none" w:eastAsia="x-none"/>
        </w:rPr>
      </w:pPr>
    </w:p>
    <w:p w14:paraId="35196692" w14:textId="195A00C7" w:rsidR="00D31CB1" w:rsidRDefault="00D31CB1" w:rsidP="00D31CB1">
      <w:pPr>
        <w:rPr>
          <w:lang w:val="x-none" w:eastAsia="x-none"/>
        </w:rPr>
      </w:pPr>
    </w:p>
    <w:p w14:paraId="2CDC846C" w14:textId="29172FC5" w:rsidR="00D31CB1" w:rsidRDefault="00D31CB1" w:rsidP="00D31CB1">
      <w:pPr>
        <w:rPr>
          <w:lang w:val="x-none" w:eastAsia="x-none"/>
        </w:rPr>
      </w:pPr>
    </w:p>
    <w:p w14:paraId="7990703B" w14:textId="27B6E4A5" w:rsidR="00D31CB1" w:rsidRDefault="00D31CB1" w:rsidP="00D31CB1">
      <w:pPr>
        <w:rPr>
          <w:lang w:val="x-none" w:eastAsia="x-none"/>
        </w:rPr>
      </w:pPr>
    </w:p>
    <w:p w14:paraId="2E6E44F1" w14:textId="210B33C2" w:rsidR="00D31CB1" w:rsidRDefault="00D31CB1" w:rsidP="00D31CB1">
      <w:pPr>
        <w:rPr>
          <w:lang w:val="x-none" w:eastAsia="x-none"/>
        </w:rPr>
      </w:pPr>
    </w:p>
    <w:p w14:paraId="45CD6E85" w14:textId="1C9FDF9A" w:rsidR="00D31CB1" w:rsidRDefault="00D31CB1" w:rsidP="00D31CB1">
      <w:pPr>
        <w:rPr>
          <w:lang w:val="x-none" w:eastAsia="x-none"/>
        </w:rPr>
      </w:pPr>
    </w:p>
    <w:p w14:paraId="3C51C673" w14:textId="2894C796" w:rsidR="00D31CB1" w:rsidRDefault="00D31CB1" w:rsidP="00D31CB1">
      <w:pPr>
        <w:rPr>
          <w:lang w:val="x-none" w:eastAsia="x-none"/>
        </w:rPr>
      </w:pPr>
    </w:p>
    <w:p w14:paraId="6EB9912B" w14:textId="3B1123A5" w:rsidR="00D31CB1" w:rsidDel="005D1EF6" w:rsidRDefault="00D31CB1" w:rsidP="00D31CB1">
      <w:pPr>
        <w:rPr>
          <w:del w:id="2724" w:author="Sayali Dev" w:date="2018-02-05T11:58:00Z"/>
          <w:lang w:val="x-none" w:eastAsia="x-none"/>
        </w:rPr>
      </w:pPr>
    </w:p>
    <w:p w14:paraId="1B914E61" w14:textId="62416E63" w:rsidR="00D31CB1" w:rsidRDefault="00D31CB1" w:rsidP="00D31CB1">
      <w:pPr>
        <w:rPr>
          <w:lang w:val="x-none" w:eastAsia="x-none"/>
        </w:rPr>
      </w:pPr>
    </w:p>
    <w:p w14:paraId="33B6E44E" w14:textId="77777777" w:rsidR="00D31CB1" w:rsidRPr="00AC709E" w:rsidRDefault="00D31CB1" w:rsidP="00D31CB1">
      <w:pPr>
        <w:pStyle w:val="Heading1"/>
      </w:pPr>
      <w:bookmarkStart w:id="2725" w:name="_Toc507164293"/>
      <w:r>
        <w:lastRenderedPageBreak/>
        <w:t>Create and Manage Worklists</w:t>
      </w:r>
      <w:bookmarkEnd w:id="2725"/>
    </w:p>
    <w:p w14:paraId="0A6141D1" w14:textId="77777777" w:rsidR="00D31CB1" w:rsidRPr="00585562" w:rsidRDefault="00D31CB1" w:rsidP="00D31CB1"/>
    <w:p w14:paraId="4B39250D" w14:textId="77777777" w:rsidR="009720A0" w:rsidRDefault="00D31CB1" w:rsidP="00D31CB1">
      <w:pPr>
        <w:rPr>
          <w:ins w:id="2726" w:author="Sayali Dev" w:date="2018-02-05T18:30:00Z"/>
        </w:rPr>
      </w:pPr>
      <w:r>
        <w:t xml:space="preserve">The Worklists module allows you to define a group of biospecimens as a worklist, such as all biospecimens in a shipment. </w:t>
      </w:r>
    </w:p>
    <w:p w14:paraId="5026B6F8" w14:textId="423D7833" w:rsidR="00D31CB1" w:rsidRDefault="00D31CB1" w:rsidP="00D31CB1">
      <w:r>
        <w:t xml:space="preserve">You can then use that worklist to easily access the biospecimens as a group. </w:t>
      </w:r>
      <w:r>
        <w:br/>
      </w:r>
    </w:p>
    <w:p w14:paraId="78462796" w14:textId="77777777" w:rsidR="00D31CB1" w:rsidRDefault="00D31CB1" w:rsidP="00D31CB1">
      <w:pPr>
        <w:pStyle w:val="Heading3"/>
      </w:pPr>
      <w:bookmarkStart w:id="2727" w:name="_Toc452993636"/>
      <w:bookmarkStart w:id="2728" w:name="_Toc507164294"/>
      <w:r>
        <w:t>Viewing a List of Worklists</w:t>
      </w:r>
      <w:bookmarkEnd w:id="2727"/>
      <w:bookmarkEnd w:id="2728"/>
      <w:r>
        <w:br/>
      </w:r>
    </w:p>
    <w:p w14:paraId="3669A5C5" w14:textId="77777777" w:rsidR="00D31CB1" w:rsidRDefault="00D31CB1" w:rsidP="00D31CB1">
      <w:pPr>
        <w:ind w:right="540"/>
      </w:pPr>
      <w:r>
        <w:t xml:space="preserve">To view a list of worklists: </w:t>
      </w:r>
      <w:r>
        <w:br/>
        <w:t xml:space="preserve"> </w:t>
      </w:r>
    </w:p>
    <w:p w14:paraId="0E094F36" w14:textId="5BB9E218" w:rsidR="00D31CB1" w:rsidRDefault="00D31CB1" w:rsidP="00D31CB1">
      <w:pPr>
        <w:numPr>
          <w:ilvl w:val="0"/>
          <w:numId w:val="186"/>
        </w:numPr>
        <w:ind w:right="540"/>
      </w:pPr>
      <w:del w:id="2729" w:author="Sayali Dev" w:date="2018-01-31T17:54:00Z">
        <w:r w:rsidDel="009A119E">
          <w:delText>Log on</w:delText>
        </w:r>
      </w:del>
      <w:ins w:id="2730" w:author="Sayali Dev" w:date="2018-01-31T17:54:00Z">
        <w:r w:rsidR="009A119E">
          <w:t>Log in</w:t>
        </w:r>
      </w:ins>
      <w:r>
        <w:t xml:space="preserve"> to the application using your </w:t>
      </w:r>
      <w:del w:id="2731" w:author="Sayali Dev" w:date="2018-01-31T17:55:00Z">
        <w:r w:rsidDel="00A62626">
          <w:delText>logon</w:delText>
        </w:r>
      </w:del>
      <w:ins w:id="2732" w:author="Sayali Dev" w:date="2018-01-31T17:55:00Z">
        <w:r w:rsidR="00A62626">
          <w:t>log in</w:t>
        </w:r>
      </w:ins>
      <w:r>
        <w:t xml:space="preserve"> credentials.</w:t>
      </w:r>
      <w:r>
        <w:br/>
      </w:r>
      <w:r w:rsidRPr="005279D9">
        <w:rPr>
          <w:b/>
        </w:rPr>
        <w:t>Note:</w:t>
      </w:r>
      <w:r w:rsidRPr="005279D9">
        <w:t xml:space="preserve"> If you have more than one assigned location, you are prompted to select the location for which you want to access </w:t>
      </w:r>
      <w:r>
        <w:t>CIRRASPEC</w:t>
      </w:r>
      <w:r w:rsidRPr="005279D9">
        <w:t xml:space="preserve"> data.</w:t>
      </w:r>
    </w:p>
    <w:p w14:paraId="16307986" w14:textId="77777777" w:rsidR="00D31CB1" w:rsidRDefault="00D31CB1" w:rsidP="00D31CB1">
      <w:pPr>
        <w:ind w:left="720" w:right="540"/>
      </w:pPr>
    </w:p>
    <w:p w14:paraId="5CB2D847" w14:textId="77777777" w:rsidR="00D31CB1" w:rsidRDefault="00D31CB1" w:rsidP="00D31CB1">
      <w:pPr>
        <w:numPr>
          <w:ilvl w:val="0"/>
          <w:numId w:val="186"/>
        </w:numPr>
        <w:ind w:right="540"/>
      </w:pPr>
      <w:r>
        <w:t xml:space="preserve">Point to the arrow of the </w:t>
      </w:r>
      <w:r w:rsidRPr="00F9517E">
        <w:rPr>
          <w:b/>
        </w:rPr>
        <w:t>BMS</w:t>
      </w:r>
      <w:r>
        <w:t xml:space="preserve"> tab, and then c</w:t>
      </w:r>
      <w:r w:rsidRPr="00585562">
        <w:t xml:space="preserve">lick </w:t>
      </w:r>
      <w:r>
        <w:rPr>
          <w:b/>
        </w:rPr>
        <w:t>Worklists</w:t>
      </w:r>
      <w:r w:rsidRPr="00585562">
        <w:t xml:space="preserve">. </w:t>
      </w:r>
      <w:r>
        <w:br/>
      </w:r>
      <w:r w:rsidRPr="00585562">
        <w:t xml:space="preserve">The </w:t>
      </w:r>
      <w:r>
        <w:rPr>
          <w:b/>
        </w:rPr>
        <w:t>Worklist S</w:t>
      </w:r>
      <w:r w:rsidRPr="00FB4A09">
        <w:rPr>
          <w:b/>
        </w:rPr>
        <w:t>earch</w:t>
      </w:r>
      <w:r w:rsidRPr="00585562">
        <w:t xml:space="preserve"> </w:t>
      </w:r>
      <w:r>
        <w:t>page appears.</w:t>
      </w:r>
      <w:r>
        <w:br/>
      </w:r>
    </w:p>
    <w:p w14:paraId="54200A63" w14:textId="77777777" w:rsidR="00D31CB1" w:rsidRDefault="00D31CB1" w:rsidP="00D31CB1">
      <w:pPr>
        <w:numPr>
          <w:ilvl w:val="0"/>
          <w:numId w:val="186"/>
        </w:numPr>
        <w:ind w:right="540"/>
      </w:pPr>
      <w:r>
        <w:t xml:space="preserve">Click </w:t>
      </w:r>
      <w:r w:rsidRPr="00F40D78">
        <w:rPr>
          <w:b/>
        </w:rPr>
        <w:t>SEARCH</w:t>
      </w:r>
      <w:r>
        <w:t>.</w:t>
      </w:r>
      <w:r>
        <w:br/>
        <w:t>The worklist s</w:t>
      </w:r>
      <w:r w:rsidRPr="005F151F">
        <w:t>earch</w:t>
      </w:r>
      <w:r w:rsidRPr="00AE5860">
        <w:t xml:space="preserve"> </w:t>
      </w:r>
      <w:r>
        <w:t>page displays a list of worklists</w:t>
      </w:r>
      <w:r w:rsidRPr="005279D9">
        <w:t xml:space="preserve"> that are accessible based on your login location</w:t>
      </w:r>
      <w:r>
        <w:t>.</w:t>
      </w:r>
    </w:p>
    <w:p w14:paraId="6C3B55B3" w14:textId="77777777" w:rsidR="00D31CB1" w:rsidRPr="00B27846" w:rsidRDefault="00D31CB1" w:rsidP="00D31CB1">
      <w:pPr>
        <w:pStyle w:val="Figure"/>
        <w:numPr>
          <w:ilvl w:val="0"/>
          <w:numId w:val="0"/>
        </w:numPr>
        <w:ind w:left="1080" w:hanging="360"/>
        <w:rPr>
          <w:rFonts w:ascii="Arial" w:hAnsi="Arial"/>
          <w:b w:val="0"/>
          <w:i w:val="0"/>
          <w:sz w:val="22"/>
        </w:rPr>
      </w:pPr>
      <w:r w:rsidRPr="00FC4C65">
        <w:rPr>
          <w:noProof/>
        </w:rPr>
        <w:drawing>
          <wp:inline distT="0" distB="0" distL="0" distR="0" wp14:anchorId="7DC3CF11" wp14:editId="5BEBAB5F">
            <wp:extent cx="6234430" cy="2926080"/>
            <wp:effectExtent l="19050" t="19050" r="13970" b="2667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34430" cy="2926080"/>
                    </a:xfrm>
                    <a:prstGeom prst="rect">
                      <a:avLst/>
                    </a:prstGeom>
                    <a:noFill/>
                    <a:ln w="3175">
                      <a:solidFill>
                        <a:schemeClr val="tx1"/>
                      </a:solidFill>
                    </a:ln>
                  </pic:spPr>
                </pic:pic>
              </a:graphicData>
            </a:graphic>
          </wp:inline>
        </w:drawing>
      </w:r>
    </w:p>
    <w:p w14:paraId="3B5396C9" w14:textId="77777777" w:rsidR="00D31CB1" w:rsidRDefault="00D31CB1" w:rsidP="00D31CB1">
      <w:pPr>
        <w:pStyle w:val="Figure"/>
        <w:tabs>
          <w:tab w:val="clear" w:pos="1710"/>
          <w:tab w:val="num" w:pos="1800"/>
        </w:tabs>
        <w:ind w:left="1152" w:hanging="432"/>
      </w:pPr>
      <w:r>
        <w:t>Worklist</w:t>
      </w:r>
      <w:r w:rsidRPr="00585562">
        <w:t xml:space="preserve"> </w:t>
      </w:r>
      <w:r>
        <w:t>Search page</w:t>
      </w:r>
    </w:p>
    <w:p w14:paraId="10CC6015" w14:textId="77777777" w:rsidR="00D31CB1" w:rsidRDefault="00D31CB1" w:rsidP="00D31CB1">
      <w:pPr>
        <w:rPr>
          <w:lang w:eastAsia="x-none"/>
        </w:rPr>
      </w:pPr>
      <w:r>
        <w:rPr>
          <w:lang w:eastAsia="x-none"/>
        </w:rPr>
        <w:br/>
      </w:r>
    </w:p>
    <w:p w14:paraId="0B8ECEEA" w14:textId="77777777" w:rsidR="00D31CB1" w:rsidRDefault="00D31CB1" w:rsidP="00D31CB1">
      <w:pPr>
        <w:rPr>
          <w:lang w:eastAsia="x-none"/>
        </w:rPr>
      </w:pPr>
      <w:r>
        <w:rPr>
          <w:lang w:eastAsia="x-none"/>
        </w:rPr>
        <w:t xml:space="preserve">For information about how to sort the list, change the column display and/or the number of records per page, see </w:t>
      </w:r>
      <w:hyperlink w:anchor="ChangingSearchDisplay" w:history="1">
        <w:r w:rsidRPr="00C72D58">
          <w:rPr>
            <w:rStyle w:val="Hyperlink"/>
            <w:b/>
            <w:lang w:eastAsia="x-none"/>
          </w:rPr>
          <w:t>Changing Search Results Display</w:t>
        </w:r>
      </w:hyperlink>
      <w:del w:id="2733" w:author="Sayali Dev" w:date="2018-02-12T18:53:00Z">
        <w:r w:rsidDel="00EC05B3">
          <w:rPr>
            <w:b/>
            <w:lang w:eastAsia="x-none"/>
          </w:rPr>
          <w:delText xml:space="preserve"> </w:delText>
        </w:r>
        <w:r w:rsidRPr="00B368A2" w:rsidDel="00EC05B3">
          <w:delText xml:space="preserve">in </w:delText>
        </w:r>
        <w:r w:rsidRPr="0033438F" w:rsidDel="00EC05B3">
          <w:rPr>
            <w:b/>
          </w:rPr>
          <w:delText xml:space="preserve">Managing </w:delText>
        </w:r>
        <w:r w:rsidDel="00EC05B3">
          <w:rPr>
            <w:b/>
          </w:rPr>
          <w:delText xml:space="preserve">the </w:delText>
        </w:r>
        <w:r w:rsidRPr="0033438F" w:rsidDel="00EC05B3">
          <w:rPr>
            <w:b/>
          </w:rPr>
          <w:delText>Common Application Functions</w:delText>
        </w:r>
        <w:r w:rsidDel="00EC05B3">
          <w:delText xml:space="preserve"> section</w:delText>
        </w:r>
        <w:r w:rsidDel="00EC05B3">
          <w:rPr>
            <w:lang w:eastAsia="x-none"/>
          </w:rPr>
          <w:delText>.</w:delText>
        </w:r>
      </w:del>
    </w:p>
    <w:p w14:paraId="00A48CDA" w14:textId="77777777" w:rsidR="00D31CB1" w:rsidRDefault="00D31CB1" w:rsidP="00D31CB1">
      <w:pPr>
        <w:rPr>
          <w:lang w:eastAsia="x-none"/>
        </w:rPr>
      </w:pPr>
    </w:p>
    <w:p w14:paraId="43BC3042" w14:textId="77777777" w:rsidR="00D31CB1" w:rsidRPr="005756A3" w:rsidRDefault="00D31CB1" w:rsidP="00D31CB1">
      <w:pPr>
        <w:pStyle w:val="Heading3"/>
        <w:rPr>
          <w:lang w:val="en-US"/>
        </w:rPr>
      </w:pPr>
      <w:r>
        <w:br w:type="page"/>
      </w:r>
      <w:bookmarkStart w:id="2734" w:name="_Toc452993637"/>
      <w:bookmarkStart w:id="2735" w:name="_Toc507164295"/>
      <w:r>
        <w:lastRenderedPageBreak/>
        <w:t xml:space="preserve">Searching for a </w:t>
      </w:r>
      <w:r>
        <w:rPr>
          <w:lang w:val="en-US"/>
        </w:rPr>
        <w:t>Worklist</w:t>
      </w:r>
      <w:bookmarkEnd w:id="2734"/>
      <w:bookmarkEnd w:id="2735"/>
    </w:p>
    <w:p w14:paraId="25941C23" w14:textId="77777777" w:rsidR="00D31CB1" w:rsidRDefault="00D31CB1" w:rsidP="00D31CB1">
      <w:pPr>
        <w:rPr>
          <w:lang w:eastAsia="x-none"/>
        </w:rPr>
      </w:pPr>
    </w:p>
    <w:p w14:paraId="3E082695" w14:textId="77777777" w:rsidR="00D31CB1" w:rsidRPr="00E63C3C" w:rsidRDefault="00D31CB1" w:rsidP="00D31CB1">
      <w:r w:rsidRPr="00E63C3C">
        <w:t xml:space="preserve">To search for a </w:t>
      </w:r>
      <w:r>
        <w:t>specific worklist</w:t>
      </w:r>
      <w:r w:rsidRPr="00E63C3C">
        <w:t xml:space="preserve"> </w:t>
      </w:r>
      <w:r>
        <w:t>or a group of worklists</w:t>
      </w:r>
      <w:r w:rsidRPr="00E63C3C">
        <w:t>:</w:t>
      </w:r>
      <w:r>
        <w:br/>
      </w:r>
    </w:p>
    <w:p w14:paraId="59BD00FD" w14:textId="77777777" w:rsidR="00D31CB1" w:rsidRDefault="00D31CB1" w:rsidP="00D31CB1">
      <w:pPr>
        <w:numPr>
          <w:ilvl w:val="0"/>
          <w:numId w:val="187"/>
        </w:numPr>
        <w:ind w:right="540"/>
      </w:pPr>
      <w:r>
        <w:t xml:space="preserve">Point to the arrow of the </w:t>
      </w:r>
      <w:r w:rsidRPr="00F9517E">
        <w:rPr>
          <w:b/>
        </w:rPr>
        <w:t>BMS</w:t>
      </w:r>
      <w:r>
        <w:t xml:space="preserve"> tab, and then c</w:t>
      </w:r>
      <w:r w:rsidRPr="00585562">
        <w:t xml:space="preserve">lick </w:t>
      </w:r>
      <w:r>
        <w:rPr>
          <w:b/>
        </w:rPr>
        <w:t>Worklists</w:t>
      </w:r>
      <w:r w:rsidRPr="00585562">
        <w:t xml:space="preserve">. </w:t>
      </w:r>
      <w:r>
        <w:br/>
      </w:r>
      <w:r w:rsidRPr="00585562">
        <w:t xml:space="preserve">The </w:t>
      </w:r>
      <w:r>
        <w:rPr>
          <w:b/>
        </w:rPr>
        <w:t>Worklist S</w:t>
      </w:r>
      <w:r w:rsidRPr="00CC786B">
        <w:rPr>
          <w:b/>
        </w:rPr>
        <w:t>earch</w:t>
      </w:r>
      <w:r w:rsidRPr="00585562">
        <w:t xml:space="preserve"> </w:t>
      </w:r>
      <w:r>
        <w:t xml:space="preserve">page </w:t>
      </w:r>
      <w:r w:rsidRPr="005279D9">
        <w:t>displays the Worklist Search pane</w:t>
      </w:r>
      <w:r>
        <w:t>.</w:t>
      </w:r>
    </w:p>
    <w:p w14:paraId="42DBC21A" w14:textId="77777777" w:rsidR="00D31CB1" w:rsidRDefault="00D31CB1" w:rsidP="00D31CB1">
      <w:r>
        <w:rPr>
          <w:noProof/>
        </w:rPr>
        <mc:AlternateContent>
          <mc:Choice Requires="wps">
            <w:drawing>
              <wp:anchor distT="0" distB="0" distL="114300" distR="114300" simplePos="0" relativeHeight="251743744" behindDoc="0" locked="0" layoutInCell="1" allowOverlap="1" wp14:anchorId="7B1A4070" wp14:editId="3926FC3A">
                <wp:simplePos x="0" y="0"/>
                <wp:positionH relativeFrom="column">
                  <wp:posOffset>375285</wp:posOffset>
                </wp:positionH>
                <wp:positionV relativeFrom="paragraph">
                  <wp:posOffset>110490</wp:posOffset>
                </wp:positionV>
                <wp:extent cx="1929130" cy="447675"/>
                <wp:effectExtent l="3810" t="0" r="635" b="3810"/>
                <wp:wrapNone/>
                <wp:docPr id="244" name="Text Box 9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9130" cy="447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486FBE" w14:textId="77777777" w:rsidR="00112287" w:rsidRDefault="00112287" w:rsidP="00D31CB1">
                            <w:r>
                              <w:t>Arrow hides/displays</w:t>
                            </w:r>
                          </w:p>
                          <w:p w14:paraId="76F3C6FA" w14:textId="77777777" w:rsidR="00112287" w:rsidRPr="002622E4" w:rsidRDefault="00112287" w:rsidP="00D31CB1">
                            <w:r>
                              <w:t>the Worklist Search pane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B1A4070" id="Text Box 9232" o:spid="_x0000_s1040" type="#_x0000_t202" style="position:absolute;margin-left:29.55pt;margin-top:8.7pt;width:151.9pt;height:35.2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" stroked="f">
                <v:textbox>
                  <w:txbxContent>
                    <w:p w14:paraId="75486FBE" w14:textId="77777777" w:rsidR="00112287" w:rsidRDefault="00112287" w:rsidP="00D31CB1">
                      <w:r>
                        <w:t>Arrow hides/displays</w:t>
                      </w:r>
                    </w:p>
                    <w:p w14:paraId="76F3C6FA" w14:textId="77777777" w:rsidR="00112287" w:rsidRPr="002622E4" w:rsidRDefault="00112287" w:rsidP="00D31CB1">
                      <w:r>
                        <w:t>the Worklist Search pane</w:t>
                      </w:r>
                    </w:p>
                  </w:txbxContent>
                </v:textbox>
              </v:shape>
            </w:pict>
          </mc:Fallback>
        </mc:AlternateContent>
      </w:r>
    </w:p>
    <w:p w14:paraId="03B23145" w14:textId="77777777" w:rsidR="00D31CB1" w:rsidRDefault="00D31CB1" w:rsidP="00D31CB1"/>
    <w:p w14:paraId="6618E507" w14:textId="77777777" w:rsidR="00D31CB1" w:rsidRPr="00A340E8" w:rsidRDefault="00D31CB1" w:rsidP="00D31CB1"/>
    <w:p w14:paraId="641729E3" w14:textId="77777777" w:rsidR="00D31CB1" w:rsidRDefault="00D31CB1" w:rsidP="00D31CB1">
      <w:pPr>
        <w:rPr>
          <w:lang w:eastAsia="x-none"/>
        </w:rPr>
      </w:pPr>
      <w:r>
        <w:rPr>
          <w:noProof/>
        </w:rPr>
        <mc:AlternateContent>
          <mc:Choice Requires="wps">
            <w:drawing>
              <wp:anchor distT="0" distB="0" distL="114300" distR="114300" simplePos="0" relativeHeight="251744768" behindDoc="0" locked="0" layoutInCell="1" allowOverlap="1" wp14:anchorId="27A71A82" wp14:editId="50B0B41C">
                <wp:simplePos x="0" y="0"/>
                <wp:positionH relativeFrom="column">
                  <wp:posOffset>1137920</wp:posOffset>
                </wp:positionH>
                <wp:positionV relativeFrom="line">
                  <wp:posOffset>8890</wp:posOffset>
                </wp:positionV>
                <wp:extent cx="255270" cy="622300"/>
                <wp:effectExtent l="13970" t="8890" r="54610" b="35560"/>
                <wp:wrapNone/>
                <wp:docPr id="243" name="Line 9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5270" cy="62230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AE8E80A" id="Line 9233" o:spid="_x0000_s1026" style="position:absolute;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89.6pt,.7pt" to="109.7pt,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">
                <v:stroke endarrow="block"/>
                <w10:wrap anchory="line"/>
              </v:line>
            </w:pict>
          </mc:Fallback>
        </mc:AlternateContent>
      </w:r>
    </w:p>
    <w:p w14:paraId="67AEDC54" w14:textId="77777777" w:rsidR="00D31CB1" w:rsidRPr="001B3A27" w:rsidRDefault="00D31CB1" w:rsidP="00D31CB1">
      <w:pPr>
        <w:ind w:left="720"/>
      </w:pPr>
      <w:r w:rsidRPr="00FC4C65">
        <w:rPr>
          <w:noProof/>
        </w:rPr>
        <w:drawing>
          <wp:inline distT="0" distB="0" distL="0" distR="0" wp14:anchorId="25FA6992" wp14:editId="12B0BFE3">
            <wp:extent cx="6234430" cy="2926080"/>
            <wp:effectExtent l="19050" t="19050" r="13970" b="2667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34430" cy="2926080"/>
                    </a:xfrm>
                    <a:prstGeom prst="rect">
                      <a:avLst/>
                    </a:prstGeom>
                    <a:noFill/>
                    <a:ln w="3175">
                      <a:solidFill>
                        <a:schemeClr val="tx1"/>
                      </a:solidFill>
                    </a:ln>
                  </pic:spPr>
                </pic:pic>
              </a:graphicData>
            </a:graphic>
          </wp:inline>
        </w:drawing>
      </w:r>
    </w:p>
    <w:p w14:paraId="3A476DD0" w14:textId="77777777" w:rsidR="00D31CB1" w:rsidRDefault="00D31CB1" w:rsidP="00D31CB1">
      <w:pPr>
        <w:pStyle w:val="Figure"/>
        <w:tabs>
          <w:tab w:val="clear" w:pos="1710"/>
          <w:tab w:val="num" w:pos="1800"/>
        </w:tabs>
        <w:ind w:left="1152" w:hanging="432"/>
      </w:pPr>
      <w:r>
        <w:t>Worklist</w:t>
      </w:r>
      <w:r w:rsidRPr="00E63C3C">
        <w:t xml:space="preserve"> </w:t>
      </w:r>
      <w:r>
        <w:t>Search page</w:t>
      </w:r>
      <w:r w:rsidRPr="00E63C3C">
        <w:t xml:space="preserve"> </w:t>
      </w:r>
    </w:p>
    <w:p w14:paraId="614CA299" w14:textId="77777777" w:rsidR="00D31CB1" w:rsidRDefault="00D31CB1" w:rsidP="00D31CB1">
      <w:pPr>
        <w:ind w:left="720" w:right="540"/>
      </w:pPr>
    </w:p>
    <w:p w14:paraId="54069FD9" w14:textId="77777777" w:rsidR="00D31CB1" w:rsidRDefault="00D31CB1" w:rsidP="00D31CB1">
      <w:pPr>
        <w:numPr>
          <w:ilvl w:val="0"/>
          <w:numId w:val="187"/>
        </w:numPr>
        <w:ind w:right="540"/>
      </w:pPr>
      <w:r w:rsidRPr="00E63C3C">
        <w:t xml:space="preserve">Specify </w:t>
      </w:r>
      <w:r>
        <w:t xml:space="preserve">your </w:t>
      </w:r>
      <w:r w:rsidRPr="00E63C3C">
        <w:t xml:space="preserve">search criteria by completing </w:t>
      </w:r>
      <w:r>
        <w:t xml:space="preserve">one or more </w:t>
      </w:r>
      <w:r w:rsidRPr="00E63C3C">
        <w:t>fields</w:t>
      </w:r>
      <w:r>
        <w:t xml:space="preserve"> in the </w:t>
      </w:r>
      <w:r>
        <w:rPr>
          <w:b/>
        </w:rPr>
        <w:t>Worklist</w:t>
      </w:r>
      <w:r w:rsidRPr="00EC7BEA">
        <w:rPr>
          <w:b/>
        </w:rPr>
        <w:t xml:space="preserve"> Search</w:t>
      </w:r>
      <w:r>
        <w:t xml:space="preserve"> pane. </w:t>
      </w:r>
    </w:p>
    <w:p w14:paraId="1D2F20A0" w14:textId="77777777" w:rsidR="00D31CB1" w:rsidRPr="0070334C" w:rsidRDefault="00D31CB1" w:rsidP="00D31CB1">
      <w:pPr>
        <w:ind w:left="720" w:right="540"/>
        <w:rPr>
          <w:b/>
        </w:rPr>
      </w:pPr>
      <w:r>
        <w:rPr>
          <w:b/>
        </w:rPr>
        <w:br/>
      </w:r>
      <w:r w:rsidRPr="0070334C">
        <w:rPr>
          <w:b/>
        </w:rPr>
        <w:t xml:space="preserve">Note: </w:t>
      </w:r>
    </w:p>
    <w:p w14:paraId="340356F8" w14:textId="77777777" w:rsidR="00D31CB1" w:rsidRDefault="00D31CB1" w:rsidP="00D31CB1">
      <w:pPr>
        <w:numPr>
          <w:ilvl w:val="0"/>
          <w:numId w:val="19"/>
        </w:numPr>
        <w:ind w:left="1440" w:right="540"/>
      </w:pPr>
      <w:r>
        <w:t xml:space="preserve">You can use one field or a combination of fields to search for a worklist. </w:t>
      </w:r>
    </w:p>
    <w:p w14:paraId="7F2C2E73" w14:textId="77777777" w:rsidR="00D31CB1" w:rsidRDefault="00D31CB1" w:rsidP="00D31CB1">
      <w:pPr>
        <w:numPr>
          <w:ilvl w:val="0"/>
          <w:numId w:val="19"/>
        </w:numPr>
        <w:ind w:left="1440" w:right="540"/>
      </w:pPr>
      <w:r>
        <w:t xml:space="preserve">You can type the full or partial value in a search field along with an asterisk (*) before or after the partial value. For example, if you type </w:t>
      </w:r>
      <w:r w:rsidRPr="00914542">
        <w:rPr>
          <w:b/>
        </w:rPr>
        <w:t>02*</w:t>
      </w:r>
      <w:r>
        <w:t xml:space="preserve">, you obtain records that begin with 02. If you type </w:t>
      </w:r>
      <w:r w:rsidRPr="00914542">
        <w:rPr>
          <w:b/>
        </w:rPr>
        <w:t>*02</w:t>
      </w:r>
      <w:r>
        <w:t>, you obtain records that end with 02.</w:t>
      </w:r>
    </w:p>
    <w:p w14:paraId="5CFEE11F" w14:textId="77777777" w:rsidR="00D31CB1" w:rsidRDefault="00D31CB1" w:rsidP="00D31CB1">
      <w:pPr>
        <w:ind w:left="720" w:right="540"/>
      </w:pPr>
    </w:p>
    <w:p w14:paraId="390F391B" w14:textId="77777777" w:rsidR="00D31CB1" w:rsidRDefault="00D31CB1" w:rsidP="00D31CB1">
      <w:pPr>
        <w:ind w:left="720" w:right="540"/>
      </w:pPr>
      <w:r>
        <w:t>Following table lists each search field and its description.</w:t>
      </w:r>
      <w:r>
        <w:br/>
      </w:r>
    </w:p>
    <w:p w14:paraId="180E884B" w14:textId="74378A6B" w:rsidR="00D31CB1" w:rsidRDefault="00D31CB1" w:rsidP="00D31CB1">
      <w:pPr>
        <w:pStyle w:val="Caption"/>
        <w:ind w:firstLine="720"/>
      </w:pPr>
      <w:r>
        <w:t xml:space="preserve">Table </w:t>
      </w:r>
      <w:r w:rsidR="00653CE2">
        <w:fldChar w:fldCharType="begin"/>
      </w:r>
      <w:r w:rsidR="00653CE2">
        <w:instrText xml:space="preserve"> SEQ Figure \* ARABIC </w:instrText>
      </w:r>
      <w:r w:rsidR="00653CE2">
        <w:fldChar w:fldCharType="separate"/>
      </w:r>
      <w:ins w:id="2736" w:author="Sayali Dev" w:date="2018-02-02T13:47:00Z">
        <w:r w:rsidR="00EB76E3">
          <w:rPr>
            <w:noProof/>
          </w:rPr>
          <w:t>22</w:t>
        </w:r>
      </w:ins>
      <w:del w:id="2737" w:author="Sayali Dev" w:date="2018-02-02T13:47:00Z">
        <w:r w:rsidDel="00EB76E3">
          <w:rPr>
            <w:noProof/>
          </w:rPr>
          <w:delText>39</w:delText>
        </w:r>
      </w:del>
      <w:r w:rsidR="00653CE2">
        <w:rPr>
          <w:noProof/>
        </w:rPr>
        <w:fldChar w:fldCharType="end"/>
      </w:r>
      <w:r>
        <w:t>: Worklist Search Fields</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0"/>
        <w:gridCol w:w="8010"/>
      </w:tblGrid>
      <w:tr w:rsidR="00D31CB1" w:rsidRPr="007A152E" w14:paraId="4E112F2A" w14:textId="77777777" w:rsidTr="007E1303">
        <w:trPr>
          <w:cantSplit/>
          <w:trHeight w:val="288"/>
          <w:tblHeader/>
        </w:trPr>
        <w:tc>
          <w:tcPr>
            <w:tcW w:w="1800" w:type="dxa"/>
            <w:shd w:val="clear" w:color="auto" w:fill="BFBFBF"/>
            <w:vAlign w:val="center"/>
          </w:tcPr>
          <w:p w14:paraId="008F63AA" w14:textId="77777777" w:rsidR="00D31CB1" w:rsidRPr="007A152E" w:rsidRDefault="00D31CB1" w:rsidP="007E1303">
            <w:pPr>
              <w:rPr>
                <w:b/>
              </w:rPr>
            </w:pPr>
            <w:r>
              <w:rPr>
                <w:b/>
              </w:rPr>
              <w:t>Field</w:t>
            </w:r>
          </w:p>
        </w:tc>
        <w:tc>
          <w:tcPr>
            <w:tcW w:w="8010" w:type="dxa"/>
            <w:shd w:val="clear" w:color="auto" w:fill="BFBFBF"/>
            <w:vAlign w:val="center"/>
          </w:tcPr>
          <w:p w14:paraId="17EF3000" w14:textId="77777777" w:rsidR="00D31CB1" w:rsidRPr="007A152E" w:rsidRDefault="00D31CB1" w:rsidP="007E1303">
            <w:pPr>
              <w:rPr>
                <w:b/>
              </w:rPr>
            </w:pPr>
            <w:r w:rsidRPr="007A152E">
              <w:rPr>
                <w:b/>
              </w:rPr>
              <w:t>Description</w:t>
            </w:r>
          </w:p>
        </w:tc>
      </w:tr>
      <w:tr w:rsidR="00D31CB1" w14:paraId="57802AE5" w14:textId="77777777" w:rsidTr="007E1303">
        <w:trPr>
          <w:cantSplit/>
          <w:trHeight w:val="288"/>
        </w:trPr>
        <w:tc>
          <w:tcPr>
            <w:tcW w:w="1800" w:type="dxa"/>
            <w:vAlign w:val="center"/>
          </w:tcPr>
          <w:p w14:paraId="044B4853" w14:textId="77777777" w:rsidR="00D31CB1" w:rsidRPr="007A152E" w:rsidRDefault="00D31CB1" w:rsidP="007E1303">
            <w:pPr>
              <w:rPr>
                <w:b/>
              </w:rPr>
            </w:pPr>
            <w:r>
              <w:rPr>
                <w:b/>
              </w:rPr>
              <w:t>Sample Identifier</w:t>
            </w:r>
          </w:p>
        </w:tc>
        <w:tc>
          <w:tcPr>
            <w:tcW w:w="8010" w:type="dxa"/>
            <w:vAlign w:val="center"/>
          </w:tcPr>
          <w:p w14:paraId="57223CB7" w14:textId="77777777" w:rsidR="00D31CB1" w:rsidRDefault="00D31CB1" w:rsidP="007E1303">
            <w:r>
              <w:t xml:space="preserve">Type or scan the identifier of the biospecimen for which you want to search for a worklist. </w:t>
            </w:r>
          </w:p>
        </w:tc>
      </w:tr>
      <w:tr w:rsidR="00D31CB1" w14:paraId="455A69C9" w14:textId="77777777" w:rsidTr="007E1303">
        <w:trPr>
          <w:cantSplit/>
          <w:trHeight w:val="288"/>
        </w:trPr>
        <w:tc>
          <w:tcPr>
            <w:tcW w:w="1800" w:type="dxa"/>
            <w:vAlign w:val="center"/>
          </w:tcPr>
          <w:p w14:paraId="6AFA7B0A" w14:textId="77777777" w:rsidR="00D31CB1" w:rsidRPr="007A152E" w:rsidRDefault="00D31CB1" w:rsidP="007E1303">
            <w:pPr>
              <w:rPr>
                <w:b/>
              </w:rPr>
            </w:pPr>
            <w:r>
              <w:rPr>
                <w:b/>
              </w:rPr>
              <w:t>Worklist Name</w:t>
            </w:r>
          </w:p>
        </w:tc>
        <w:tc>
          <w:tcPr>
            <w:tcW w:w="8010" w:type="dxa"/>
            <w:vAlign w:val="center"/>
          </w:tcPr>
          <w:p w14:paraId="264F2565" w14:textId="77777777" w:rsidR="00D31CB1" w:rsidRDefault="00D31CB1" w:rsidP="007E1303">
            <w:r>
              <w:t xml:space="preserve">Type name of the worklist that you want to search for. </w:t>
            </w:r>
          </w:p>
        </w:tc>
      </w:tr>
      <w:tr w:rsidR="00D31CB1" w14:paraId="58B3F51E" w14:textId="77777777" w:rsidTr="007E1303">
        <w:trPr>
          <w:cantSplit/>
          <w:trHeight w:val="288"/>
        </w:trPr>
        <w:tc>
          <w:tcPr>
            <w:tcW w:w="1800" w:type="dxa"/>
            <w:vAlign w:val="center"/>
          </w:tcPr>
          <w:p w14:paraId="3899128C" w14:textId="77777777" w:rsidR="00D31CB1" w:rsidRDefault="00D31CB1" w:rsidP="007E1303">
            <w:pPr>
              <w:rPr>
                <w:b/>
              </w:rPr>
            </w:pPr>
            <w:r>
              <w:rPr>
                <w:b/>
              </w:rPr>
              <w:t xml:space="preserve">Created By </w:t>
            </w:r>
          </w:p>
        </w:tc>
        <w:tc>
          <w:tcPr>
            <w:tcW w:w="8010" w:type="dxa"/>
            <w:vAlign w:val="center"/>
          </w:tcPr>
          <w:p w14:paraId="6369461F" w14:textId="09D96673" w:rsidR="00D31CB1" w:rsidRPr="00D515B3" w:rsidRDefault="00D31CB1" w:rsidP="007E1303">
            <w:r>
              <w:t xml:space="preserve">Type </w:t>
            </w:r>
            <w:del w:id="2738" w:author="Sayali Dev" w:date="2018-01-31T17:55:00Z">
              <w:r w:rsidDel="00A62626">
                <w:delText>logon</w:delText>
              </w:r>
            </w:del>
            <w:ins w:id="2739" w:author="Sayali Dev" w:date="2018-01-31T17:55:00Z">
              <w:r w:rsidR="00F07129">
                <w:t>log</w:t>
              </w:r>
              <w:r w:rsidR="00A62626">
                <w:t>in</w:t>
              </w:r>
            </w:ins>
            <w:r>
              <w:t xml:space="preserve"> </w:t>
            </w:r>
            <w:del w:id="2740" w:author="Sayali Dev" w:date="2018-02-05T12:02:00Z">
              <w:r w:rsidDel="00F07129">
                <w:delText xml:space="preserve">ID of the </w:delText>
              </w:r>
            </w:del>
            <w:r>
              <w:t>user</w:t>
            </w:r>
            <w:ins w:id="2741" w:author="Sayali Dev" w:date="2018-02-05T12:02:00Z">
              <w:r w:rsidR="00F07129">
                <w:t>name</w:t>
              </w:r>
            </w:ins>
            <w:r>
              <w:t xml:space="preserve"> to search for worklists created by that user.</w:t>
            </w:r>
          </w:p>
        </w:tc>
      </w:tr>
      <w:tr w:rsidR="00D31CB1" w14:paraId="2840B2CE" w14:textId="77777777" w:rsidTr="007E1303">
        <w:trPr>
          <w:cantSplit/>
          <w:trHeight w:val="288"/>
        </w:trPr>
        <w:tc>
          <w:tcPr>
            <w:tcW w:w="1800" w:type="dxa"/>
            <w:vAlign w:val="center"/>
          </w:tcPr>
          <w:p w14:paraId="0ACF6248" w14:textId="77777777" w:rsidR="00D31CB1" w:rsidRDefault="00D31CB1" w:rsidP="007E1303">
            <w:pPr>
              <w:rPr>
                <w:b/>
              </w:rPr>
            </w:pPr>
            <w:r>
              <w:rPr>
                <w:b/>
              </w:rPr>
              <w:t>Modified By</w:t>
            </w:r>
          </w:p>
        </w:tc>
        <w:tc>
          <w:tcPr>
            <w:tcW w:w="8010" w:type="dxa"/>
            <w:vAlign w:val="center"/>
          </w:tcPr>
          <w:p w14:paraId="50FA2A97" w14:textId="45D13252" w:rsidR="00D31CB1" w:rsidRPr="00D515B3" w:rsidRDefault="00D31CB1" w:rsidP="007E1303">
            <w:r>
              <w:t xml:space="preserve">Type </w:t>
            </w:r>
            <w:del w:id="2742" w:author="Sayali Dev" w:date="2018-01-31T17:55:00Z">
              <w:r w:rsidDel="00A62626">
                <w:delText>logon</w:delText>
              </w:r>
            </w:del>
            <w:ins w:id="2743" w:author="Sayali Dev" w:date="2018-01-31T17:55:00Z">
              <w:r w:rsidR="00F07129">
                <w:t xml:space="preserve">login </w:t>
              </w:r>
            </w:ins>
            <w:del w:id="2744" w:author="Sayali Dev" w:date="2018-02-05T12:02:00Z">
              <w:r w:rsidDel="00F07129">
                <w:delText xml:space="preserve"> ID of the </w:delText>
              </w:r>
            </w:del>
            <w:r>
              <w:t>user</w:t>
            </w:r>
            <w:ins w:id="2745" w:author="Sayali Dev" w:date="2018-02-05T12:02:00Z">
              <w:r w:rsidR="00F07129">
                <w:t>name</w:t>
              </w:r>
            </w:ins>
            <w:r>
              <w:t xml:space="preserve"> to search for worklists modified by that user.</w:t>
            </w:r>
          </w:p>
        </w:tc>
      </w:tr>
      <w:tr w:rsidR="00D31CB1" w14:paraId="1D3D013E" w14:textId="77777777" w:rsidTr="007E1303">
        <w:trPr>
          <w:cantSplit/>
          <w:trHeight w:val="288"/>
        </w:trPr>
        <w:tc>
          <w:tcPr>
            <w:tcW w:w="1800" w:type="dxa"/>
            <w:vAlign w:val="center"/>
          </w:tcPr>
          <w:p w14:paraId="55185B68" w14:textId="77777777" w:rsidR="00D31CB1" w:rsidRDefault="00D31CB1" w:rsidP="007E1303">
            <w:pPr>
              <w:rPr>
                <w:b/>
              </w:rPr>
            </w:pPr>
            <w:r>
              <w:rPr>
                <w:b/>
              </w:rPr>
              <w:lastRenderedPageBreak/>
              <w:t>Security</w:t>
            </w:r>
          </w:p>
        </w:tc>
        <w:tc>
          <w:tcPr>
            <w:tcW w:w="8010" w:type="dxa"/>
            <w:vAlign w:val="center"/>
          </w:tcPr>
          <w:p w14:paraId="22778511" w14:textId="77777777" w:rsidR="00D31CB1" w:rsidRPr="003E7C38" w:rsidRDefault="00D31CB1" w:rsidP="007E1303">
            <w:r>
              <w:t>Click the appropriate security option to search for worklists with that security.</w:t>
            </w:r>
          </w:p>
          <w:p w14:paraId="5E38A04F" w14:textId="77777777" w:rsidR="00D31CB1" w:rsidRDefault="00D31CB1" w:rsidP="007E1303">
            <w:pPr>
              <w:pStyle w:val="BodyText"/>
              <w:numPr>
                <w:ilvl w:val="0"/>
                <w:numId w:val="146"/>
              </w:numPr>
              <w:ind w:right="540"/>
            </w:pPr>
            <w:r w:rsidRPr="0036215D">
              <w:rPr>
                <w:b/>
              </w:rPr>
              <w:t>Private</w:t>
            </w:r>
            <w:r>
              <w:t>: Can be viewed, modified or deleted only by the creator of the worklist. Cannot be viewed by other users.</w:t>
            </w:r>
          </w:p>
          <w:p w14:paraId="3D6AED50" w14:textId="77777777" w:rsidR="00D31CB1" w:rsidRDefault="00D31CB1" w:rsidP="007E1303">
            <w:pPr>
              <w:pStyle w:val="BodyText"/>
              <w:numPr>
                <w:ilvl w:val="0"/>
                <w:numId w:val="146"/>
              </w:numPr>
              <w:ind w:right="540"/>
            </w:pPr>
            <w:r w:rsidRPr="0036215D">
              <w:rPr>
                <w:b/>
              </w:rPr>
              <w:t>Shared – Read-Only</w:t>
            </w:r>
            <w:r>
              <w:t>: Can be viewed and used by any other authorized users within the organization. Can be viewed, modified or deleted only by the creator of the worklist.</w:t>
            </w:r>
          </w:p>
          <w:p w14:paraId="4A1EDE25" w14:textId="77777777" w:rsidR="00D31CB1" w:rsidRDefault="00D31CB1" w:rsidP="007E1303">
            <w:pPr>
              <w:pStyle w:val="BodyText"/>
              <w:numPr>
                <w:ilvl w:val="0"/>
                <w:numId w:val="146"/>
              </w:numPr>
              <w:ind w:right="540"/>
            </w:pPr>
            <w:r w:rsidRPr="0036215D">
              <w:rPr>
                <w:b/>
              </w:rPr>
              <w:t>Shared – Read-Write</w:t>
            </w:r>
            <w:r>
              <w:t>: Can be viewed or modified by any authorized user within the organization. Only the creator of the worklist can change the security level or delete the worklist.</w:t>
            </w:r>
          </w:p>
        </w:tc>
      </w:tr>
      <w:tr w:rsidR="00D31CB1" w14:paraId="0B94B8D7" w14:textId="77777777" w:rsidTr="007E1303">
        <w:trPr>
          <w:cantSplit/>
          <w:trHeight w:val="288"/>
        </w:trPr>
        <w:tc>
          <w:tcPr>
            <w:tcW w:w="1800" w:type="dxa"/>
          </w:tcPr>
          <w:p w14:paraId="48656C28" w14:textId="77777777" w:rsidR="00D31CB1" w:rsidRDefault="00D31CB1" w:rsidP="007E1303">
            <w:pPr>
              <w:rPr>
                <w:b/>
              </w:rPr>
            </w:pPr>
            <w:r>
              <w:rPr>
                <w:b/>
              </w:rPr>
              <w:t>Date Created Range</w:t>
            </w:r>
          </w:p>
        </w:tc>
        <w:tc>
          <w:tcPr>
            <w:tcW w:w="8010" w:type="dxa"/>
            <w:vAlign w:val="center"/>
          </w:tcPr>
          <w:p w14:paraId="75F3230E" w14:textId="77777777" w:rsidR="00D31CB1" w:rsidRPr="00D515B3" w:rsidRDefault="00D31CB1" w:rsidP="007E1303">
            <w:r>
              <w:t xml:space="preserve">Click the date icon and then in the pop-up, select appropriate date option to search for worklists created in this timeframe.  For more information, see </w:t>
            </w:r>
            <w:hyperlink w:anchor="DateRangeSearches" w:history="1">
              <w:r w:rsidRPr="004F6D37">
                <w:rPr>
                  <w:rStyle w:val="Hyperlink"/>
                  <w:b/>
                </w:rPr>
                <w:t>Understanding the Date Range Options</w:t>
              </w:r>
            </w:hyperlink>
            <w:del w:id="2746" w:author="Sayali Dev" w:date="2018-02-12T18:53:00Z">
              <w:r w:rsidDel="00EC05B3">
                <w:delText xml:space="preserve"> </w:delText>
              </w:r>
              <w:r w:rsidRPr="00B368A2" w:rsidDel="00EC05B3">
                <w:delText xml:space="preserve">in </w:delText>
              </w:r>
              <w:r w:rsidRPr="0033438F" w:rsidDel="00EC05B3">
                <w:rPr>
                  <w:b/>
                </w:rPr>
                <w:delText xml:space="preserve">Managing </w:delText>
              </w:r>
              <w:r w:rsidDel="00EC05B3">
                <w:rPr>
                  <w:b/>
                </w:rPr>
                <w:delText xml:space="preserve">the </w:delText>
              </w:r>
              <w:r w:rsidRPr="0033438F" w:rsidDel="00EC05B3">
                <w:rPr>
                  <w:b/>
                </w:rPr>
                <w:delText>Common Application Functions</w:delText>
              </w:r>
              <w:r w:rsidRPr="00B368A2" w:rsidDel="00EC05B3">
                <w:delText xml:space="preserve"> section.</w:delText>
              </w:r>
            </w:del>
          </w:p>
        </w:tc>
      </w:tr>
    </w:tbl>
    <w:p w14:paraId="6383C12F" w14:textId="77777777" w:rsidR="00D31CB1" w:rsidRPr="00E63C3C" w:rsidRDefault="00D31CB1" w:rsidP="00D31CB1">
      <w:r>
        <w:br/>
      </w:r>
    </w:p>
    <w:p w14:paraId="509700F0" w14:textId="77777777" w:rsidR="00D31CB1" w:rsidRDefault="00D31CB1" w:rsidP="00D31CB1">
      <w:pPr>
        <w:numPr>
          <w:ilvl w:val="0"/>
          <w:numId w:val="187"/>
        </w:numPr>
      </w:pPr>
      <w:r w:rsidRPr="002557B0">
        <w:t xml:space="preserve">Click </w:t>
      </w:r>
      <w:r w:rsidRPr="00413008">
        <w:rPr>
          <w:b/>
        </w:rPr>
        <w:t>SEARCH</w:t>
      </w:r>
      <w:r w:rsidRPr="002557B0">
        <w:t>.</w:t>
      </w:r>
      <w:r>
        <w:br/>
        <w:t xml:space="preserve">The search results </w:t>
      </w:r>
      <w:r w:rsidRPr="005279D9">
        <w:t>list displays all work</w:t>
      </w:r>
      <w:r>
        <w:t>list</w:t>
      </w:r>
      <w:r w:rsidRPr="005279D9">
        <w:t>s that are accessible based on your login location</w:t>
      </w:r>
      <w:r>
        <w:t>.</w:t>
      </w:r>
      <w:r w:rsidRPr="005279D9">
        <w:t xml:space="preserve"> </w:t>
      </w:r>
      <w:r>
        <w:br/>
      </w:r>
      <w:r>
        <w:br/>
      </w:r>
      <w:r w:rsidRPr="00413008">
        <w:rPr>
          <w:b/>
        </w:rPr>
        <w:t>Note:</w:t>
      </w:r>
      <w:r>
        <w:t xml:space="preserve"> Click </w:t>
      </w:r>
      <w:r>
        <w:rPr>
          <w:lang w:eastAsia="x-none"/>
        </w:rPr>
        <w:t xml:space="preserve">the </w:t>
      </w:r>
      <w:r w:rsidRPr="0033438F">
        <w:rPr>
          <w:lang w:eastAsia="x-none"/>
        </w:rPr>
        <w:t>header</w:t>
      </w:r>
      <w:r>
        <w:rPr>
          <w:lang w:eastAsia="x-none"/>
        </w:rPr>
        <w:t xml:space="preserve"> of the column with which you want to sort the results.</w:t>
      </w:r>
      <w:r>
        <w:t xml:space="preserve"> For more information about how to sort the search results, see </w:t>
      </w:r>
      <w:hyperlink w:anchor="_Sorting_Search_Results_3" w:history="1">
        <w:r w:rsidRPr="00413008">
          <w:rPr>
            <w:rStyle w:val="Hyperlink"/>
            <w:b/>
          </w:rPr>
          <w:t>Sorting Search Results</w:t>
        </w:r>
      </w:hyperlink>
      <w:del w:id="2747" w:author="Sayali Dev" w:date="2018-02-12T18:53:00Z">
        <w:r w:rsidDel="00EC05B3">
          <w:delText xml:space="preserve"> </w:delText>
        </w:r>
        <w:r w:rsidRPr="00B368A2" w:rsidDel="00EC05B3">
          <w:delText xml:space="preserve">in </w:delText>
        </w:r>
        <w:r w:rsidRPr="00413008" w:rsidDel="00EC05B3">
          <w:rPr>
            <w:b/>
          </w:rPr>
          <w:delText xml:space="preserve">Managing </w:delText>
        </w:r>
        <w:r w:rsidDel="00EC05B3">
          <w:rPr>
            <w:b/>
          </w:rPr>
          <w:delText xml:space="preserve">the </w:delText>
        </w:r>
        <w:r w:rsidRPr="00413008" w:rsidDel="00EC05B3">
          <w:rPr>
            <w:b/>
          </w:rPr>
          <w:delText>Common Application Functions</w:delText>
        </w:r>
        <w:r w:rsidRPr="00B368A2" w:rsidDel="00EC05B3">
          <w:delText xml:space="preserve"> section.</w:delText>
        </w:r>
      </w:del>
    </w:p>
    <w:p w14:paraId="4C0BE15C" w14:textId="77777777" w:rsidR="00D31CB1" w:rsidRDefault="00D31CB1" w:rsidP="00D31CB1">
      <w:pPr>
        <w:ind w:left="720"/>
      </w:pPr>
    </w:p>
    <w:p w14:paraId="7ED16F05" w14:textId="77777777" w:rsidR="00D31CB1" w:rsidRPr="00B70F2D" w:rsidRDefault="00D31CB1" w:rsidP="00D31CB1">
      <w:pPr>
        <w:pStyle w:val="Heading3"/>
        <w:rPr>
          <w:lang w:val="en-US"/>
        </w:rPr>
      </w:pPr>
      <w:r>
        <w:br w:type="page"/>
      </w:r>
      <w:bookmarkStart w:id="2748" w:name="ViewingWorklist"/>
      <w:bookmarkStart w:id="2749" w:name="_Toc300125767"/>
      <w:bookmarkStart w:id="2750" w:name="_Toc452993638"/>
      <w:bookmarkStart w:id="2751" w:name="_Toc507164296"/>
      <w:bookmarkEnd w:id="2748"/>
      <w:r>
        <w:lastRenderedPageBreak/>
        <w:t>Viewing Worklist</w:t>
      </w:r>
      <w:bookmarkEnd w:id="2749"/>
      <w:r>
        <w:rPr>
          <w:lang w:val="en-US"/>
        </w:rPr>
        <w:t xml:space="preserve"> Details</w:t>
      </w:r>
      <w:bookmarkEnd w:id="2750"/>
      <w:bookmarkEnd w:id="2751"/>
    </w:p>
    <w:p w14:paraId="439D0289" w14:textId="77777777" w:rsidR="00D31CB1" w:rsidRDefault="00D31CB1" w:rsidP="00D31CB1"/>
    <w:p w14:paraId="79771503" w14:textId="77777777" w:rsidR="00D31CB1" w:rsidRDefault="00D31CB1" w:rsidP="00D31CB1">
      <w:r>
        <w:t xml:space="preserve">To view details for a worklist: </w:t>
      </w:r>
    </w:p>
    <w:p w14:paraId="686E0CB9" w14:textId="77777777" w:rsidR="00D31CB1" w:rsidRDefault="00D31CB1" w:rsidP="00D31CB1"/>
    <w:p w14:paraId="60EB0021" w14:textId="097340B7" w:rsidR="00D31CB1" w:rsidRDefault="00D31CB1" w:rsidP="00D31CB1">
      <w:pPr>
        <w:pStyle w:val="BodyText"/>
        <w:numPr>
          <w:ilvl w:val="0"/>
          <w:numId w:val="138"/>
        </w:numPr>
        <w:ind w:right="540"/>
      </w:pPr>
      <w:del w:id="2752" w:author="Sayali Dev" w:date="2018-01-31T17:54:00Z">
        <w:r w:rsidDel="009A119E">
          <w:delText>Log on</w:delText>
        </w:r>
      </w:del>
      <w:ins w:id="2753" w:author="Sayali Dev" w:date="2018-01-31T17:54:00Z">
        <w:r w:rsidR="009A119E">
          <w:t>Log in</w:t>
        </w:r>
      </w:ins>
      <w:r>
        <w:t xml:space="preserve"> to the application using your </w:t>
      </w:r>
      <w:del w:id="2754" w:author="Sayali Dev" w:date="2018-01-31T17:55:00Z">
        <w:r w:rsidDel="00A62626">
          <w:delText>logon</w:delText>
        </w:r>
      </w:del>
      <w:ins w:id="2755" w:author="Sayali Dev" w:date="2018-01-31T17:55:00Z">
        <w:r w:rsidR="00A62626">
          <w:t>log in</w:t>
        </w:r>
      </w:ins>
      <w:r>
        <w:t xml:space="preserve"> credentials.</w:t>
      </w:r>
    </w:p>
    <w:p w14:paraId="3270D38C" w14:textId="77777777" w:rsidR="00D31CB1" w:rsidRDefault="00D31CB1" w:rsidP="00D31CB1">
      <w:pPr>
        <w:pStyle w:val="BodyText"/>
        <w:ind w:left="720" w:right="540"/>
      </w:pPr>
      <w:r>
        <w:t xml:space="preserve">The </w:t>
      </w:r>
      <w:r>
        <w:rPr>
          <w:lang w:val="en-US"/>
        </w:rPr>
        <w:t>CIRRASPEC</w:t>
      </w:r>
      <w:r>
        <w:t xml:space="preserve"> home page appears. </w:t>
      </w:r>
    </w:p>
    <w:p w14:paraId="2D70685E" w14:textId="77777777" w:rsidR="00D31CB1" w:rsidRDefault="00D31CB1" w:rsidP="00D31CB1">
      <w:pPr>
        <w:pStyle w:val="BodyText"/>
        <w:ind w:left="720" w:right="540"/>
      </w:pPr>
    </w:p>
    <w:p w14:paraId="4C60B511" w14:textId="77777777" w:rsidR="00D31CB1" w:rsidRDefault="00D31CB1" w:rsidP="00D31CB1">
      <w:pPr>
        <w:pStyle w:val="BodyText"/>
        <w:numPr>
          <w:ilvl w:val="0"/>
          <w:numId w:val="138"/>
        </w:numPr>
        <w:ind w:right="540"/>
      </w:pPr>
      <w:r>
        <w:t xml:space="preserve">Point to the arrow of the </w:t>
      </w:r>
      <w:r w:rsidRPr="009D26BA">
        <w:rPr>
          <w:b/>
        </w:rPr>
        <w:t>BM</w:t>
      </w:r>
      <w:r>
        <w:rPr>
          <w:b/>
          <w:lang w:val="en-US"/>
        </w:rPr>
        <w:t>S</w:t>
      </w:r>
      <w:r>
        <w:t xml:space="preserve"> tab, and then click </w:t>
      </w:r>
      <w:r w:rsidRPr="009D26BA">
        <w:rPr>
          <w:b/>
        </w:rPr>
        <w:t>Worklists</w:t>
      </w:r>
      <w:r>
        <w:t xml:space="preserve">. </w:t>
      </w:r>
    </w:p>
    <w:p w14:paraId="350F1BA0" w14:textId="77777777" w:rsidR="00D31CB1" w:rsidRDefault="00D31CB1" w:rsidP="00D31CB1">
      <w:pPr>
        <w:pStyle w:val="BodyText"/>
        <w:ind w:left="720" w:right="540"/>
      </w:pPr>
      <w:r w:rsidRPr="00094762">
        <w:t xml:space="preserve">The </w:t>
      </w:r>
      <w:r>
        <w:rPr>
          <w:b/>
          <w:lang w:val="en-US"/>
        </w:rPr>
        <w:t>W</w:t>
      </w:r>
      <w:r w:rsidRPr="00094762">
        <w:rPr>
          <w:b/>
        </w:rPr>
        <w:t xml:space="preserve">orklist </w:t>
      </w:r>
      <w:r>
        <w:rPr>
          <w:b/>
          <w:lang w:val="en-US"/>
        </w:rPr>
        <w:t>S</w:t>
      </w:r>
      <w:r w:rsidRPr="00094762">
        <w:rPr>
          <w:b/>
        </w:rPr>
        <w:t>earch</w:t>
      </w:r>
      <w:r>
        <w:t xml:space="preserve"> page appears. </w:t>
      </w:r>
    </w:p>
    <w:p w14:paraId="1FA3A9C9" w14:textId="77777777" w:rsidR="00D31CB1" w:rsidRDefault="00D31CB1" w:rsidP="00D31CB1">
      <w:pPr>
        <w:pStyle w:val="BodyText"/>
        <w:ind w:left="720" w:right="540"/>
      </w:pPr>
    </w:p>
    <w:p w14:paraId="64B543A2" w14:textId="77777777" w:rsidR="00D31CB1" w:rsidRDefault="00D31CB1" w:rsidP="00D31CB1">
      <w:pPr>
        <w:pStyle w:val="BodyText"/>
        <w:numPr>
          <w:ilvl w:val="0"/>
          <w:numId w:val="138"/>
        </w:numPr>
        <w:ind w:right="540"/>
      </w:pPr>
      <w:r>
        <w:t xml:space="preserve">Click </w:t>
      </w:r>
      <w:r w:rsidRPr="00CA7C39">
        <w:rPr>
          <w:b/>
        </w:rPr>
        <w:t>SEARCH</w:t>
      </w:r>
      <w:r>
        <w:t xml:space="preserve">. </w:t>
      </w:r>
    </w:p>
    <w:p w14:paraId="18F07FDC" w14:textId="77777777" w:rsidR="00D31CB1" w:rsidRDefault="00D31CB1" w:rsidP="00D31CB1">
      <w:pPr>
        <w:pStyle w:val="BodyText"/>
        <w:ind w:left="720" w:right="540"/>
      </w:pPr>
      <w:r>
        <w:t>The worklist search page displays a list of worklists</w:t>
      </w:r>
      <w:r w:rsidRPr="00D84069">
        <w:t xml:space="preserve"> that are accessible based on your login location.</w:t>
      </w:r>
    </w:p>
    <w:p w14:paraId="5D65E4E0" w14:textId="77777777" w:rsidR="00D31CB1" w:rsidRDefault="00D31CB1" w:rsidP="00D31CB1">
      <w:pPr>
        <w:pStyle w:val="BodyText"/>
        <w:ind w:left="720" w:right="540"/>
      </w:pPr>
    </w:p>
    <w:p w14:paraId="290A49EE" w14:textId="77777777" w:rsidR="00D31CB1" w:rsidRDefault="00D31CB1" w:rsidP="00D31CB1">
      <w:pPr>
        <w:pStyle w:val="BodyText"/>
        <w:numPr>
          <w:ilvl w:val="0"/>
          <w:numId w:val="138"/>
        </w:numPr>
        <w:ind w:right="540"/>
      </w:pPr>
      <w:r>
        <w:t xml:space="preserve">Click the </w:t>
      </w:r>
      <w:r w:rsidRPr="005E4B00">
        <w:t>worklist that you want to view</w:t>
      </w:r>
      <w:r>
        <w:t xml:space="preserve">. </w:t>
      </w:r>
    </w:p>
    <w:p w14:paraId="0AC3002A" w14:textId="77777777" w:rsidR="00D31CB1" w:rsidRDefault="00D31CB1" w:rsidP="00D31CB1">
      <w:pPr>
        <w:ind w:firstLine="720"/>
      </w:pPr>
      <w:r>
        <w:t xml:space="preserve">The </w:t>
      </w:r>
      <w:r>
        <w:rPr>
          <w:b/>
        </w:rPr>
        <w:t xml:space="preserve">View </w:t>
      </w:r>
      <w:r w:rsidRPr="009D26BA">
        <w:rPr>
          <w:b/>
        </w:rPr>
        <w:t>Worklist</w:t>
      </w:r>
      <w:r>
        <w:t xml:space="preserve"> page appears.</w:t>
      </w:r>
    </w:p>
    <w:p w14:paraId="75E9F06B" w14:textId="77777777" w:rsidR="00D31CB1" w:rsidRDefault="00D31CB1" w:rsidP="00D31CB1">
      <w:pPr>
        <w:ind w:firstLine="720"/>
      </w:pPr>
    </w:p>
    <w:p w14:paraId="2AB93CAC" w14:textId="77777777" w:rsidR="00D31CB1" w:rsidRDefault="00D31CB1" w:rsidP="00D31CB1">
      <w:pPr>
        <w:ind w:left="720"/>
      </w:pPr>
      <w:r w:rsidRPr="008566CE">
        <w:rPr>
          <w:b/>
        </w:rPr>
        <w:t>Note</w:t>
      </w:r>
      <w:r>
        <w:t xml:space="preserve">: </w:t>
      </w:r>
      <w:r w:rsidRPr="004B2738">
        <w:t xml:space="preserve">If </w:t>
      </w:r>
      <w:r>
        <w:t xml:space="preserve">you do not have </w:t>
      </w:r>
      <w:r w:rsidRPr="004B2738">
        <w:t xml:space="preserve">access permission </w:t>
      </w:r>
      <w:r>
        <w:t xml:space="preserve">to </w:t>
      </w:r>
      <w:r w:rsidRPr="004B2738">
        <w:t>a</w:t>
      </w:r>
      <w:r>
        <w:t>ll</w:t>
      </w:r>
      <w:r w:rsidRPr="004B2738">
        <w:t xml:space="preserve"> </w:t>
      </w:r>
      <w:r>
        <w:t xml:space="preserve">the </w:t>
      </w:r>
      <w:r w:rsidRPr="004B2738">
        <w:t>samples associated with the worklist being viewed</w:t>
      </w:r>
      <w:r>
        <w:t>, the view worklist page displays:</w:t>
      </w:r>
    </w:p>
    <w:p w14:paraId="1F595972" w14:textId="77777777" w:rsidR="00D31CB1" w:rsidRDefault="00D31CB1" w:rsidP="00D31CB1">
      <w:pPr>
        <w:numPr>
          <w:ilvl w:val="0"/>
          <w:numId w:val="228"/>
        </w:numPr>
      </w:pPr>
      <w:r>
        <w:t>O</w:t>
      </w:r>
      <w:r w:rsidRPr="004B2738">
        <w:t xml:space="preserve">nly the samples to which </w:t>
      </w:r>
      <w:r>
        <w:t xml:space="preserve">you </w:t>
      </w:r>
      <w:r w:rsidRPr="004B2738">
        <w:t>ha</w:t>
      </w:r>
      <w:r>
        <w:t>ve</w:t>
      </w:r>
      <w:r w:rsidRPr="004B2738">
        <w:t xml:space="preserve"> access</w:t>
      </w:r>
      <w:r>
        <w:t>.</w:t>
      </w:r>
    </w:p>
    <w:p w14:paraId="41C91E6A" w14:textId="77777777" w:rsidR="00D31CB1" w:rsidRDefault="00D31CB1" w:rsidP="00D31CB1">
      <w:pPr>
        <w:numPr>
          <w:ilvl w:val="0"/>
          <w:numId w:val="228"/>
        </w:numPr>
      </w:pPr>
      <w:r>
        <w:t>The following message:  “Note: Not all samples in the worklist are accessible due to permission or privileges”.</w:t>
      </w:r>
    </w:p>
    <w:p w14:paraId="5BA0A498" w14:textId="77777777" w:rsidR="00D31CB1" w:rsidRDefault="00D31CB1" w:rsidP="00D31CB1">
      <w:pPr>
        <w:ind w:firstLine="720"/>
      </w:pPr>
    </w:p>
    <w:p w14:paraId="3CD73E20" w14:textId="77777777" w:rsidR="00D31CB1" w:rsidRDefault="00D31CB1" w:rsidP="00D31CB1">
      <w:pPr>
        <w:pStyle w:val="Caption"/>
        <w:ind w:firstLine="720"/>
      </w:pPr>
      <w:r>
        <w:rPr>
          <w:noProof/>
        </w:rPr>
        <w:drawing>
          <wp:inline distT="0" distB="0" distL="0" distR="0" wp14:anchorId="21BE23A2" wp14:editId="1669D239">
            <wp:extent cx="6264733" cy="3217025"/>
            <wp:effectExtent l="19050" t="19050" r="22225" b="21590"/>
            <wp:docPr id="9261" name="Picture 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73706" cy="3221633"/>
                    </a:xfrm>
                    <a:prstGeom prst="rect">
                      <a:avLst/>
                    </a:prstGeom>
                    <a:noFill/>
                    <a:ln w="3175">
                      <a:solidFill>
                        <a:schemeClr val="tx1"/>
                      </a:solidFill>
                    </a:ln>
                  </pic:spPr>
                </pic:pic>
              </a:graphicData>
            </a:graphic>
          </wp:inline>
        </w:drawing>
      </w:r>
    </w:p>
    <w:p w14:paraId="28772279" w14:textId="77777777" w:rsidR="00D31CB1" w:rsidRPr="005E4B00" w:rsidRDefault="00D31CB1" w:rsidP="00D31CB1">
      <w:pPr>
        <w:pStyle w:val="Figure"/>
        <w:tabs>
          <w:tab w:val="clear" w:pos="1710"/>
          <w:tab w:val="num" w:pos="1800"/>
        </w:tabs>
        <w:ind w:left="1152" w:hanging="432"/>
      </w:pPr>
      <w:r>
        <w:t>View Worklist page</w:t>
      </w:r>
    </w:p>
    <w:p w14:paraId="7D72556B" w14:textId="77777777" w:rsidR="00D31CB1" w:rsidRDefault="00D31CB1" w:rsidP="00D31CB1"/>
    <w:p w14:paraId="2643E56E" w14:textId="77777777" w:rsidR="00D31CB1" w:rsidRDefault="00D31CB1" w:rsidP="00D31CB1">
      <w:pPr>
        <w:pStyle w:val="BodyText"/>
        <w:numPr>
          <w:ilvl w:val="0"/>
          <w:numId w:val="188"/>
        </w:numPr>
        <w:ind w:right="540"/>
      </w:pPr>
      <w:r>
        <w:rPr>
          <w:lang w:val="en-US"/>
        </w:rPr>
        <w:t>To search for specific biospecimens associated with this worklist, e</w:t>
      </w:r>
      <w:r>
        <w:t xml:space="preserve">nter appropriate information in </w:t>
      </w:r>
      <w:r>
        <w:rPr>
          <w:lang w:val="en-US"/>
        </w:rPr>
        <w:t xml:space="preserve">the </w:t>
      </w:r>
      <w:r w:rsidRPr="00D26EF2">
        <w:rPr>
          <w:b/>
          <w:lang w:val="en-US"/>
        </w:rPr>
        <w:t>Table Filter Criteria</w:t>
      </w:r>
      <w:r>
        <w:rPr>
          <w:lang w:val="en-US"/>
        </w:rPr>
        <w:t xml:space="preserve"> </w:t>
      </w:r>
      <w:r>
        <w:t>field</w:t>
      </w:r>
      <w:r>
        <w:rPr>
          <w:lang w:val="en-US"/>
        </w:rPr>
        <w:t>s</w:t>
      </w:r>
      <w:r>
        <w:t xml:space="preserve">. </w:t>
      </w:r>
      <w:r>
        <w:rPr>
          <w:lang w:val="en-US"/>
        </w:rPr>
        <w:t>F</w:t>
      </w:r>
      <w:r>
        <w:t xml:space="preserve">ollowing table lists each field and its description. </w:t>
      </w:r>
    </w:p>
    <w:p w14:paraId="15C574AC" w14:textId="77777777" w:rsidR="00D31CB1" w:rsidRDefault="00D31CB1" w:rsidP="00D31CB1">
      <w:pPr>
        <w:pStyle w:val="BodyText"/>
        <w:ind w:left="720" w:right="540"/>
      </w:pPr>
      <w:r>
        <w:br w:type="page"/>
      </w:r>
    </w:p>
    <w:p w14:paraId="53199771" w14:textId="1C2E2CC0" w:rsidR="00D31CB1" w:rsidRPr="00E63C3C" w:rsidRDefault="00D31CB1" w:rsidP="00D31CB1">
      <w:pPr>
        <w:pStyle w:val="Caption"/>
        <w:ind w:firstLine="720"/>
      </w:pPr>
      <w:r>
        <w:lastRenderedPageBreak/>
        <w:t xml:space="preserve">Table </w:t>
      </w:r>
      <w:r w:rsidR="00653CE2">
        <w:fldChar w:fldCharType="begin"/>
      </w:r>
      <w:r w:rsidR="00653CE2">
        <w:instrText xml:space="preserve"> SEQ Figure \* ARABIC </w:instrText>
      </w:r>
      <w:r w:rsidR="00653CE2">
        <w:fldChar w:fldCharType="separate"/>
      </w:r>
      <w:ins w:id="2756" w:author="Sayali Dev" w:date="2018-02-02T13:47:00Z">
        <w:r w:rsidR="00EB76E3">
          <w:rPr>
            <w:noProof/>
          </w:rPr>
          <w:t>23</w:t>
        </w:r>
      </w:ins>
      <w:del w:id="2757" w:author="Sayali Dev" w:date="2018-02-02T13:47:00Z">
        <w:r w:rsidDel="00EB76E3">
          <w:rPr>
            <w:noProof/>
          </w:rPr>
          <w:delText>40</w:delText>
        </w:r>
      </w:del>
      <w:r w:rsidR="00653CE2">
        <w:rPr>
          <w:noProof/>
        </w:rPr>
        <w:fldChar w:fldCharType="end"/>
      </w:r>
      <w:r>
        <w:t>: Performing a search for biospecimens in the worklist</w:t>
      </w:r>
    </w:p>
    <w:tbl>
      <w:tblPr>
        <w:tblW w:w="9810" w:type="dxa"/>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758" w:author="Sayali Dev" w:date="2018-02-05T18:32:00Z">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610"/>
        <w:gridCol w:w="7200"/>
        <w:tblGridChange w:id="2759">
          <w:tblGrid>
            <w:gridCol w:w="2610"/>
            <w:gridCol w:w="7200"/>
          </w:tblGrid>
        </w:tblGridChange>
      </w:tblGrid>
      <w:tr w:rsidR="00D31CB1" w:rsidRPr="007A152E" w14:paraId="13E83FC4" w14:textId="77777777" w:rsidTr="00E5638F">
        <w:trPr>
          <w:cantSplit/>
          <w:trHeight w:val="288"/>
          <w:tblHeader/>
          <w:trPrChange w:id="2760" w:author="Sayali Dev" w:date="2018-02-05T18:32:00Z">
            <w:trPr>
              <w:cantSplit/>
              <w:trHeight w:val="288"/>
              <w:tblHeader/>
            </w:trPr>
          </w:trPrChange>
        </w:trPr>
        <w:tc>
          <w:tcPr>
            <w:tcW w:w="2610" w:type="dxa"/>
            <w:shd w:val="clear" w:color="auto" w:fill="BFBFBF"/>
            <w:vAlign w:val="center"/>
            <w:tcPrChange w:id="2761" w:author="Sayali Dev" w:date="2018-02-05T18:32:00Z">
              <w:tcPr>
                <w:tcW w:w="2610" w:type="dxa"/>
                <w:shd w:val="clear" w:color="auto" w:fill="BFBFBF"/>
                <w:vAlign w:val="center"/>
              </w:tcPr>
            </w:tcPrChange>
          </w:tcPr>
          <w:p w14:paraId="17D3A34B" w14:textId="77777777" w:rsidR="00D31CB1" w:rsidRPr="007A152E" w:rsidRDefault="00D31CB1" w:rsidP="007E1303">
            <w:pPr>
              <w:rPr>
                <w:b/>
              </w:rPr>
            </w:pPr>
            <w:r>
              <w:rPr>
                <w:b/>
              </w:rPr>
              <w:t>Field</w:t>
            </w:r>
          </w:p>
        </w:tc>
        <w:tc>
          <w:tcPr>
            <w:tcW w:w="7200" w:type="dxa"/>
            <w:shd w:val="clear" w:color="auto" w:fill="BFBFBF"/>
            <w:vAlign w:val="center"/>
            <w:tcPrChange w:id="2762" w:author="Sayali Dev" w:date="2018-02-05T18:32:00Z">
              <w:tcPr>
                <w:tcW w:w="7200" w:type="dxa"/>
                <w:shd w:val="clear" w:color="auto" w:fill="BFBFBF"/>
                <w:vAlign w:val="center"/>
              </w:tcPr>
            </w:tcPrChange>
          </w:tcPr>
          <w:p w14:paraId="2D2C3489" w14:textId="77777777" w:rsidR="00D31CB1" w:rsidRPr="007A152E" w:rsidRDefault="00D31CB1" w:rsidP="007E1303">
            <w:pPr>
              <w:rPr>
                <w:b/>
              </w:rPr>
            </w:pPr>
            <w:r w:rsidRPr="007A152E">
              <w:rPr>
                <w:b/>
              </w:rPr>
              <w:t>Description</w:t>
            </w:r>
          </w:p>
        </w:tc>
      </w:tr>
      <w:tr w:rsidR="00D31CB1" w14:paraId="5E6C07D4" w14:textId="77777777" w:rsidTr="00E5638F">
        <w:trPr>
          <w:cantSplit/>
          <w:trHeight w:val="288"/>
          <w:trPrChange w:id="2763" w:author="Sayali Dev" w:date="2018-02-05T18:32:00Z">
            <w:trPr>
              <w:cantSplit/>
              <w:trHeight w:val="288"/>
            </w:trPr>
          </w:trPrChange>
        </w:trPr>
        <w:tc>
          <w:tcPr>
            <w:tcW w:w="2610" w:type="dxa"/>
            <w:vAlign w:val="center"/>
            <w:tcPrChange w:id="2764" w:author="Sayali Dev" w:date="2018-02-05T18:32:00Z">
              <w:tcPr>
                <w:tcW w:w="2610" w:type="dxa"/>
                <w:vAlign w:val="center"/>
              </w:tcPr>
            </w:tcPrChange>
          </w:tcPr>
          <w:p w14:paraId="4FE30D6E" w14:textId="77777777" w:rsidR="00D31CB1" w:rsidRDefault="00D31CB1" w:rsidP="007E1303">
            <w:pPr>
              <w:rPr>
                <w:b/>
              </w:rPr>
            </w:pPr>
            <w:r>
              <w:rPr>
                <w:b/>
              </w:rPr>
              <w:t>Sample Status</w:t>
            </w:r>
          </w:p>
        </w:tc>
        <w:tc>
          <w:tcPr>
            <w:tcW w:w="7200" w:type="dxa"/>
            <w:vAlign w:val="center"/>
            <w:tcPrChange w:id="2765" w:author="Sayali Dev" w:date="2018-02-05T18:32:00Z">
              <w:tcPr>
                <w:tcW w:w="7200" w:type="dxa"/>
                <w:vAlign w:val="center"/>
              </w:tcPr>
            </w:tcPrChange>
          </w:tcPr>
          <w:p w14:paraId="54871CE3" w14:textId="77777777" w:rsidR="00D31CB1" w:rsidRDefault="00D31CB1" w:rsidP="007E1303">
            <w:r>
              <w:t xml:space="preserve">Click the appropriate status for which you want to search. </w:t>
            </w:r>
          </w:p>
        </w:tc>
      </w:tr>
      <w:tr w:rsidR="00D31CB1" w14:paraId="4FCA086F" w14:textId="77777777" w:rsidTr="00E5638F">
        <w:trPr>
          <w:cantSplit/>
          <w:trHeight w:val="288"/>
          <w:trPrChange w:id="2766" w:author="Sayali Dev" w:date="2018-02-05T18:32:00Z">
            <w:trPr>
              <w:cantSplit/>
              <w:trHeight w:val="288"/>
            </w:trPr>
          </w:trPrChange>
        </w:trPr>
        <w:tc>
          <w:tcPr>
            <w:tcW w:w="2610" w:type="dxa"/>
            <w:vAlign w:val="center"/>
            <w:tcPrChange w:id="2767" w:author="Sayali Dev" w:date="2018-02-05T18:32:00Z">
              <w:tcPr>
                <w:tcW w:w="2610" w:type="dxa"/>
                <w:vAlign w:val="center"/>
              </w:tcPr>
            </w:tcPrChange>
          </w:tcPr>
          <w:p w14:paraId="71754846" w14:textId="77777777" w:rsidR="00D31CB1" w:rsidRDefault="00D31CB1" w:rsidP="007E1303">
            <w:pPr>
              <w:rPr>
                <w:b/>
              </w:rPr>
            </w:pPr>
            <w:r>
              <w:rPr>
                <w:b/>
              </w:rPr>
              <w:t>Specimen Type</w:t>
            </w:r>
          </w:p>
        </w:tc>
        <w:tc>
          <w:tcPr>
            <w:tcW w:w="7200" w:type="dxa"/>
            <w:tcPrChange w:id="2768" w:author="Sayali Dev" w:date="2018-02-05T18:32:00Z">
              <w:tcPr>
                <w:tcW w:w="7200" w:type="dxa"/>
              </w:tcPr>
            </w:tcPrChange>
          </w:tcPr>
          <w:p w14:paraId="3B6293BA" w14:textId="77777777" w:rsidR="00D31CB1" w:rsidRDefault="00D31CB1" w:rsidP="007E1303">
            <w:r w:rsidRPr="001F7E1E">
              <w:t xml:space="preserve">Click the appropriate </w:t>
            </w:r>
            <w:r>
              <w:t>specimen type</w:t>
            </w:r>
            <w:r w:rsidRPr="001F7E1E">
              <w:t xml:space="preserve"> for which you want to search. </w:t>
            </w:r>
          </w:p>
        </w:tc>
      </w:tr>
      <w:tr w:rsidR="00D31CB1" w14:paraId="5198A4C4" w14:textId="77777777" w:rsidTr="00E5638F">
        <w:trPr>
          <w:cantSplit/>
          <w:trHeight w:val="288"/>
          <w:trPrChange w:id="2769" w:author="Sayali Dev" w:date="2018-02-05T18:32:00Z">
            <w:trPr>
              <w:cantSplit/>
              <w:trHeight w:val="288"/>
            </w:trPr>
          </w:trPrChange>
        </w:trPr>
        <w:tc>
          <w:tcPr>
            <w:tcW w:w="2610" w:type="dxa"/>
            <w:vAlign w:val="center"/>
            <w:tcPrChange w:id="2770" w:author="Sayali Dev" w:date="2018-02-05T18:32:00Z">
              <w:tcPr>
                <w:tcW w:w="2610" w:type="dxa"/>
                <w:vAlign w:val="center"/>
              </w:tcPr>
            </w:tcPrChange>
          </w:tcPr>
          <w:p w14:paraId="14B25734" w14:textId="77777777" w:rsidR="00D31CB1" w:rsidRDefault="00D31CB1" w:rsidP="007E1303">
            <w:pPr>
              <w:rPr>
                <w:b/>
              </w:rPr>
            </w:pPr>
            <w:r>
              <w:rPr>
                <w:b/>
              </w:rPr>
              <w:t>Container Type</w:t>
            </w:r>
          </w:p>
        </w:tc>
        <w:tc>
          <w:tcPr>
            <w:tcW w:w="7200" w:type="dxa"/>
            <w:tcPrChange w:id="2771" w:author="Sayali Dev" w:date="2018-02-05T18:32:00Z">
              <w:tcPr>
                <w:tcW w:w="7200" w:type="dxa"/>
              </w:tcPr>
            </w:tcPrChange>
          </w:tcPr>
          <w:p w14:paraId="18C8274E" w14:textId="77777777" w:rsidR="00D31CB1" w:rsidRDefault="00D31CB1" w:rsidP="007E1303">
            <w:r w:rsidRPr="001F7E1E">
              <w:t xml:space="preserve">Click the appropriate </w:t>
            </w:r>
            <w:r>
              <w:t>container type</w:t>
            </w:r>
            <w:r w:rsidRPr="001F7E1E">
              <w:t xml:space="preserve"> for which you want to search. </w:t>
            </w:r>
          </w:p>
        </w:tc>
      </w:tr>
      <w:tr w:rsidR="00D31CB1" w14:paraId="59825112" w14:textId="77777777" w:rsidTr="00E5638F">
        <w:trPr>
          <w:cantSplit/>
          <w:trHeight w:val="288"/>
          <w:trPrChange w:id="2772" w:author="Sayali Dev" w:date="2018-02-05T18:32:00Z">
            <w:trPr>
              <w:cantSplit/>
              <w:trHeight w:val="288"/>
            </w:trPr>
          </w:trPrChange>
        </w:trPr>
        <w:tc>
          <w:tcPr>
            <w:tcW w:w="2610" w:type="dxa"/>
            <w:vAlign w:val="center"/>
            <w:tcPrChange w:id="2773" w:author="Sayali Dev" w:date="2018-02-05T18:32:00Z">
              <w:tcPr>
                <w:tcW w:w="2610" w:type="dxa"/>
                <w:vAlign w:val="center"/>
              </w:tcPr>
            </w:tcPrChange>
          </w:tcPr>
          <w:p w14:paraId="67F5CD57" w14:textId="77777777" w:rsidR="00D31CB1" w:rsidRDefault="00D31CB1" w:rsidP="007E1303">
            <w:pPr>
              <w:rPr>
                <w:b/>
              </w:rPr>
            </w:pPr>
            <w:r>
              <w:rPr>
                <w:b/>
              </w:rPr>
              <w:t>Sample Type</w:t>
            </w:r>
          </w:p>
        </w:tc>
        <w:tc>
          <w:tcPr>
            <w:tcW w:w="7200" w:type="dxa"/>
            <w:tcPrChange w:id="2774" w:author="Sayali Dev" w:date="2018-02-05T18:32:00Z">
              <w:tcPr>
                <w:tcW w:w="7200" w:type="dxa"/>
              </w:tcPr>
            </w:tcPrChange>
          </w:tcPr>
          <w:p w14:paraId="5BD37026" w14:textId="77777777" w:rsidR="00D31CB1" w:rsidRDefault="00D31CB1" w:rsidP="007E1303">
            <w:r w:rsidRPr="001F7E1E">
              <w:t>Click the appropriate s</w:t>
            </w:r>
            <w:r>
              <w:t xml:space="preserve">ample type </w:t>
            </w:r>
            <w:r w:rsidRPr="001F7E1E">
              <w:t xml:space="preserve">for which you want to search. </w:t>
            </w:r>
          </w:p>
        </w:tc>
      </w:tr>
      <w:tr w:rsidR="00D31CB1" w:rsidDel="00E5638F" w14:paraId="6891E7E3" w14:textId="15BA40CD" w:rsidTr="00E5638F">
        <w:trPr>
          <w:cantSplit/>
          <w:trHeight w:val="288"/>
          <w:del w:id="2775" w:author="Sayali Dev" w:date="2018-02-05T18:32:00Z"/>
          <w:trPrChange w:id="2776" w:author="Sayali Dev" w:date="2018-02-05T18:32:00Z">
            <w:trPr>
              <w:cantSplit/>
              <w:trHeight w:val="288"/>
            </w:trPr>
          </w:trPrChange>
        </w:trPr>
        <w:tc>
          <w:tcPr>
            <w:tcW w:w="2610" w:type="dxa"/>
            <w:vAlign w:val="center"/>
            <w:tcPrChange w:id="2777" w:author="Sayali Dev" w:date="2018-02-05T18:32:00Z">
              <w:tcPr>
                <w:tcW w:w="2610" w:type="dxa"/>
                <w:vAlign w:val="center"/>
              </w:tcPr>
            </w:tcPrChange>
          </w:tcPr>
          <w:p w14:paraId="776D159F" w14:textId="0068F326" w:rsidR="00D31CB1" w:rsidDel="00E5638F" w:rsidRDefault="00D31CB1" w:rsidP="007E1303">
            <w:pPr>
              <w:rPr>
                <w:del w:id="2778" w:author="Sayali Dev" w:date="2018-02-05T18:32:00Z"/>
                <w:b/>
              </w:rPr>
            </w:pPr>
            <w:del w:id="2779" w:author="Sayali Dev" w:date="2018-02-05T18:32:00Z">
              <w:r w:rsidDel="00E5638F">
                <w:rPr>
                  <w:b/>
                </w:rPr>
                <w:delText>FILTER</w:delText>
              </w:r>
            </w:del>
          </w:p>
        </w:tc>
        <w:tc>
          <w:tcPr>
            <w:tcW w:w="7200" w:type="dxa"/>
            <w:tcPrChange w:id="2780" w:author="Sayali Dev" w:date="2018-02-05T18:32:00Z">
              <w:tcPr>
                <w:tcW w:w="7200" w:type="dxa"/>
              </w:tcPr>
            </w:tcPrChange>
          </w:tcPr>
          <w:p w14:paraId="2EE37F28" w14:textId="50603411" w:rsidR="00D31CB1" w:rsidRPr="001F7E1E" w:rsidDel="00E5638F" w:rsidRDefault="00D31CB1">
            <w:pPr>
              <w:rPr>
                <w:del w:id="2781" w:author="Sayali Dev" w:date="2018-02-05T18:32:00Z"/>
              </w:rPr>
            </w:pPr>
            <w:del w:id="2782" w:author="Sayali Dev" w:date="2018-02-05T18:32:00Z">
              <w:r w:rsidDel="00E5638F">
                <w:delText xml:space="preserve">Click </w:delText>
              </w:r>
              <w:r w:rsidDel="00E5638F">
                <w:rPr>
                  <w:b/>
                </w:rPr>
                <w:delText>FILTER</w:delText>
              </w:r>
              <w:r w:rsidDel="00E5638F">
                <w:delText>.</w:delText>
              </w:r>
              <w:r w:rsidDel="00E5638F">
                <w:br/>
                <w:delText>The biospecimens list below displays the search results based on the selections you made above.</w:delText>
              </w:r>
              <w:r w:rsidDel="00E5638F">
                <w:br/>
              </w:r>
              <w:r w:rsidDel="00E5638F">
                <w:br/>
                <w:delText xml:space="preserve">For example: If you select </w:delText>
              </w:r>
              <w:r w:rsidRPr="00AA768E" w:rsidDel="00E5638F">
                <w:rPr>
                  <w:b/>
                </w:rPr>
                <w:delText>In Inventory</w:delText>
              </w:r>
              <w:r w:rsidDel="00E5638F">
                <w:delText xml:space="preserve"> as the Sample Status and </w:delText>
              </w:r>
              <w:r w:rsidRPr="00AA768E" w:rsidDel="00E5638F">
                <w:rPr>
                  <w:b/>
                </w:rPr>
                <w:delText>Blood</w:delText>
              </w:r>
              <w:r w:rsidDel="00E5638F">
                <w:delText xml:space="preserve"> as the Specimen Type and click </w:delText>
              </w:r>
              <w:r w:rsidDel="00E5638F">
                <w:rPr>
                  <w:b/>
                </w:rPr>
                <w:delText>FILTER</w:delText>
              </w:r>
              <w:r w:rsidDel="00E5638F">
                <w:delText xml:space="preserve">, the biospecimens list displays only blood biospecimens with status of </w:delText>
              </w:r>
              <w:r w:rsidRPr="004F1517" w:rsidDel="00E5638F">
                <w:rPr>
                  <w:b/>
                </w:rPr>
                <w:delText>In Inventory</w:delText>
              </w:r>
              <w:r w:rsidDel="00E5638F">
                <w:delText xml:space="preserve"> for this worklist.</w:delText>
              </w:r>
            </w:del>
          </w:p>
        </w:tc>
      </w:tr>
    </w:tbl>
    <w:p w14:paraId="4079DECF" w14:textId="77777777" w:rsidR="00D31CB1" w:rsidRPr="00D26EF2" w:rsidRDefault="00D31CB1" w:rsidP="00D31CB1">
      <w:pPr>
        <w:pStyle w:val="BodyText"/>
        <w:rPr>
          <w:lang w:val="en-US"/>
        </w:rPr>
      </w:pPr>
    </w:p>
    <w:p w14:paraId="1E6581E5" w14:textId="77777777" w:rsidR="00D31CB1" w:rsidRDefault="00D31CB1" w:rsidP="00D31CB1">
      <w:pPr>
        <w:pStyle w:val="BodyText"/>
        <w:ind w:left="720"/>
      </w:pPr>
    </w:p>
    <w:p w14:paraId="6C92C2F8" w14:textId="499F01C9" w:rsidR="00E5638F" w:rsidRDefault="00E5638F" w:rsidP="00D31CB1">
      <w:pPr>
        <w:pStyle w:val="BodyText"/>
        <w:numPr>
          <w:ilvl w:val="0"/>
          <w:numId w:val="188"/>
        </w:numPr>
        <w:ind w:right="540"/>
        <w:rPr>
          <w:ins w:id="2783" w:author="Sayali Dev" w:date="2018-02-05T18:32:00Z"/>
          <w:lang w:val="en-US"/>
        </w:rPr>
      </w:pPr>
      <w:ins w:id="2784" w:author="Sayali Dev" w:date="2018-02-05T18:32:00Z">
        <w:r>
          <w:rPr>
            <w:lang w:val="en-US"/>
          </w:rPr>
          <w:t xml:space="preserve">Click </w:t>
        </w:r>
        <w:r>
          <w:rPr>
            <w:b/>
          </w:rPr>
          <w:t>FILTER</w:t>
        </w:r>
        <w:r>
          <w:rPr>
            <w:lang w:val="en-US"/>
          </w:rPr>
          <w:t xml:space="preserve"> </w:t>
        </w:r>
      </w:ins>
    </w:p>
    <w:p w14:paraId="741452B5" w14:textId="31F1E8B9" w:rsidR="00E5638F" w:rsidRDefault="00E5638F">
      <w:pPr>
        <w:pStyle w:val="BodyText"/>
        <w:ind w:left="720" w:right="540"/>
        <w:rPr>
          <w:ins w:id="2785" w:author="Sayali Dev" w:date="2018-02-05T18:32:00Z"/>
        </w:rPr>
        <w:pPrChange w:id="2786" w:author="Sayali Dev" w:date="2018-02-05T18:32:00Z">
          <w:pPr>
            <w:pStyle w:val="BodyText"/>
            <w:numPr>
              <w:numId w:val="188"/>
            </w:numPr>
            <w:ind w:left="720" w:right="540" w:hanging="360"/>
          </w:pPr>
        </w:pPrChange>
      </w:pPr>
      <w:ins w:id="2787" w:author="Sayali Dev" w:date="2018-02-05T18:32:00Z">
        <w:r>
          <w:t>The biospecimens list below displays the search results based on the selections you made above.</w:t>
        </w:r>
        <w:r>
          <w:br/>
        </w:r>
        <w:r>
          <w:br/>
          <w:t xml:space="preserve">For example: If you select </w:t>
        </w:r>
        <w:r w:rsidRPr="00AA768E">
          <w:rPr>
            <w:b/>
          </w:rPr>
          <w:t>In Inventory</w:t>
        </w:r>
        <w:r>
          <w:t xml:space="preserve"> as the Sample Status and </w:t>
        </w:r>
        <w:r w:rsidRPr="00AA768E">
          <w:rPr>
            <w:b/>
          </w:rPr>
          <w:t>Blood</w:t>
        </w:r>
        <w:r>
          <w:t xml:space="preserve"> as the Specimen Type and click </w:t>
        </w:r>
        <w:r>
          <w:rPr>
            <w:b/>
          </w:rPr>
          <w:t>FILTER</w:t>
        </w:r>
        <w:r>
          <w:t xml:space="preserve">, the biospecimens list displays only blood biospecimens with status of </w:t>
        </w:r>
        <w:r w:rsidRPr="004F1517">
          <w:rPr>
            <w:b/>
          </w:rPr>
          <w:t>In Inventory</w:t>
        </w:r>
        <w:r>
          <w:t xml:space="preserve"> for this worklist.</w:t>
        </w:r>
      </w:ins>
    </w:p>
    <w:p w14:paraId="2879C7B7" w14:textId="77777777" w:rsidR="00E5638F" w:rsidRDefault="00E5638F">
      <w:pPr>
        <w:pStyle w:val="BodyText"/>
        <w:ind w:left="720" w:right="540"/>
        <w:rPr>
          <w:ins w:id="2788" w:author="Sayali Dev" w:date="2018-02-05T18:32:00Z"/>
          <w:lang w:val="en-US"/>
        </w:rPr>
        <w:pPrChange w:id="2789" w:author="Sayali Dev" w:date="2018-02-05T18:32:00Z">
          <w:pPr>
            <w:pStyle w:val="BodyText"/>
            <w:numPr>
              <w:numId w:val="188"/>
            </w:numPr>
            <w:ind w:left="720" w:right="540" w:hanging="360"/>
          </w:pPr>
        </w:pPrChange>
      </w:pPr>
    </w:p>
    <w:p w14:paraId="3734E7BD" w14:textId="625B888F" w:rsidR="00D31CB1" w:rsidRPr="0099492E" w:rsidRDefault="00D31CB1" w:rsidP="00D31CB1">
      <w:pPr>
        <w:pStyle w:val="BodyText"/>
        <w:numPr>
          <w:ilvl w:val="0"/>
          <w:numId w:val="188"/>
        </w:numPr>
        <w:ind w:right="540"/>
        <w:rPr>
          <w:lang w:val="en-US"/>
        </w:rPr>
      </w:pPr>
      <w:r>
        <w:rPr>
          <w:lang w:val="en-US"/>
        </w:rPr>
        <w:t xml:space="preserve">To </w:t>
      </w:r>
      <w:r w:rsidRPr="00D52B0B">
        <w:t>a</w:t>
      </w:r>
      <w:r>
        <w:rPr>
          <w:lang w:val="en-US"/>
        </w:rPr>
        <w:t>dd</w:t>
      </w:r>
      <w:r w:rsidRPr="00D52B0B">
        <w:t xml:space="preserve"> a</w:t>
      </w:r>
      <w:r w:rsidRPr="0099492E">
        <w:rPr>
          <w:lang w:val="en-US"/>
        </w:rPr>
        <w:t xml:space="preserve"> new</w:t>
      </w:r>
      <w:r w:rsidRPr="00D52B0B">
        <w:t xml:space="preserve"> </w:t>
      </w:r>
      <w:r>
        <w:t>i</w:t>
      </w:r>
      <w:r w:rsidRPr="00D52B0B">
        <w:t xml:space="preserve">dentifier to </w:t>
      </w:r>
      <w:r>
        <w:t>a biospecimen</w:t>
      </w:r>
      <w:r>
        <w:rPr>
          <w:lang w:val="en-US"/>
        </w:rPr>
        <w:t>:</w:t>
      </w:r>
    </w:p>
    <w:p w14:paraId="03AB0452" w14:textId="77777777" w:rsidR="00D31CB1" w:rsidRPr="0036486F" w:rsidRDefault="00D31CB1" w:rsidP="00D31CB1">
      <w:pPr>
        <w:pStyle w:val="BodyText"/>
        <w:numPr>
          <w:ilvl w:val="0"/>
          <w:numId w:val="190"/>
        </w:numPr>
        <w:ind w:left="1440" w:right="720"/>
      </w:pPr>
      <w:r>
        <w:rPr>
          <w:lang w:val="en-US"/>
        </w:rPr>
        <w:t xml:space="preserve">Click on the </w:t>
      </w:r>
      <w:r w:rsidRPr="0036486F">
        <w:rPr>
          <w:b/>
          <w:lang w:val="en-US"/>
        </w:rPr>
        <w:t>Identifier</w:t>
      </w:r>
      <w:r>
        <w:rPr>
          <w:b/>
          <w:lang w:val="en-US"/>
        </w:rPr>
        <w:t xml:space="preserve"> </w:t>
      </w:r>
      <w:r w:rsidRPr="003E5907">
        <w:rPr>
          <w:lang w:val="en-US"/>
        </w:rPr>
        <w:t xml:space="preserve">of the </w:t>
      </w:r>
      <w:r>
        <w:rPr>
          <w:lang w:val="en-US"/>
        </w:rPr>
        <w:t>biospecimen</w:t>
      </w:r>
      <w:r w:rsidRPr="003E5907">
        <w:rPr>
          <w:lang w:val="en-US"/>
        </w:rPr>
        <w:t xml:space="preserve"> for which</w:t>
      </w:r>
      <w:r>
        <w:rPr>
          <w:b/>
          <w:lang w:val="en-US"/>
        </w:rPr>
        <w:t xml:space="preserve"> </w:t>
      </w:r>
      <w:r w:rsidRPr="0036486F">
        <w:rPr>
          <w:lang w:val="en-US"/>
        </w:rPr>
        <w:t>you want to add</w:t>
      </w:r>
      <w:r>
        <w:rPr>
          <w:lang w:val="en-US"/>
        </w:rPr>
        <w:t xml:space="preserve"> a new identifier</w:t>
      </w:r>
      <w:r w:rsidRPr="0036486F">
        <w:rPr>
          <w:lang w:val="en-US"/>
        </w:rPr>
        <w:t>.</w:t>
      </w:r>
      <w:r>
        <w:rPr>
          <w:lang w:val="en-US"/>
        </w:rPr>
        <w:br/>
        <w:t xml:space="preserve">The </w:t>
      </w:r>
      <w:r w:rsidRPr="0036486F">
        <w:rPr>
          <w:b/>
          <w:lang w:val="en-US"/>
        </w:rPr>
        <w:t>Add Identifier(s)</w:t>
      </w:r>
      <w:r>
        <w:rPr>
          <w:lang w:val="en-US"/>
        </w:rPr>
        <w:t xml:space="preserve"> window is displayed.</w:t>
      </w:r>
    </w:p>
    <w:p w14:paraId="52D17C47" w14:textId="77777777" w:rsidR="00D31CB1" w:rsidRDefault="00D31CB1" w:rsidP="00D31CB1">
      <w:pPr>
        <w:pStyle w:val="BodyText"/>
        <w:numPr>
          <w:ilvl w:val="0"/>
          <w:numId w:val="190"/>
        </w:numPr>
        <w:ind w:left="1440" w:right="720"/>
      </w:pPr>
      <w:r>
        <w:t>C</w:t>
      </w:r>
      <w:r w:rsidRPr="00585562">
        <w:t xml:space="preserve">lick on the </w:t>
      </w:r>
      <w:r w:rsidRPr="007E0CC7">
        <w:t>add icon</w:t>
      </w:r>
      <w:r w:rsidRPr="00585562">
        <w:t xml:space="preserve"> </w:t>
      </w:r>
      <w:r>
        <w:rPr>
          <w:noProof/>
          <w:lang w:val="en-US" w:eastAsia="en-US"/>
        </w:rPr>
        <w:drawing>
          <wp:inline distT="0" distB="0" distL="0" distR="0" wp14:anchorId="74B29C69" wp14:editId="032761D5">
            <wp:extent cx="174625" cy="166370"/>
            <wp:effectExtent l="0" t="0" r="0" b="5080"/>
            <wp:docPr id="152" name="Picture 152" descr="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add ic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4625" cy="166370"/>
                    </a:xfrm>
                    <a:prstGeom prst="rect">
                      <a:avLst/>
                    </a:prstGeom>
                    <a:noFill/>
                    <a:ln>
                      <a:noFill/>
                    </a:ln>
                  </pic:spPr>
                </pic:pic>
              </a:graphicData>
            </a:graphic>
          </wp:inline>
        </w:drawing>
      </w:r>
      <w:r w:rsidRPr="00585562">
        <w:t xml:space="preserve">. </w:t>
      </w:r>
      <w:r>
        <w:rPr>
          <w:lang w:val="en-US"/>
        </w:rPr>
        <w:br/>
        <w:t xml:space="preserve">The </w:t>
      </w:r>
      <w:r>
        <w:rPr>
          <w:b/>
          <w:lang w:val="en-US"/>
        </w:rPr>
        <w:t>Source I</w:t>
      </w:r>
      <w:r w:rsidRPr="006E6FF7">
        <w:rPr>
          <w:b/>
          <w:lang w:val="en-US"/>
        </w:rPr>
        <w:t>dentifier</w:t>
      </w:r>
      <w:r>
        <w:rPr>
          <w:lang w:val="en-US"/>
        </w:rPr>
        <w:t xml:space="preserve"> and </w:t>
      </w:r>
      <w:r w:rsidRPr="006E6FF7">
        <w:rPr>
          <w:b/>
          <w:lang w:val="en-US"/>
        </w:rPr>
        <w:t>Identifier Type</w:t>
      </w:r>
      <w:r>
        <w:rPr>
          <w:lang w:val="en-US"/>
        </w:rPr>
        <w:t xml:space="preserve"> fields are added to the </w:t>
      </w:r>
      <w:r w:rsidRPr="006E6FF7">
        <w:rPr>
          <w:b/>
          <w:lang w:val="en-US"/>
        </w:rPr>
        <w:t>Add identifier(s)</w:t>
      </w:r>
      <w:r>
        <w:rPr>
          <w:lang w:val="en-US"/>
        </w:rPr>
        <w:t xml:space="preserve"> window.</w:t>
      </w:r>
    </w:p>
    <w:p w14:paraId="49999C5D" w14:textId="77777777" w:rsidR="00D31CB1" w:rsidRPr="00585562" w:rsidRDefault="00D31CB1" w:rsidP="00D31CB1">
      <w:pPr>
        <w:pStyle w:val="BodyText"/>
        <w:numPr>
          <w:ilvl w:val="0"/>
          <w:numId w:val="190"/>
        </w:numPr>
        <w:ind w:left="1440"/>
      </w:pPr>
      <w:r>
        <w:t xml:space="preserve">In the </w:t>
      </w:r>
      <w:r w:rsidRPr="007E0CC7">
        <w:rPr>
          <w:b/>
        </w:rPr>
        <w:t>Source Identifier</w:t>
      </w:r>
      <w:r w:rsidRPr="00585562">
        <w:t xml:space="preserve"> </w:t>
      </w:r>
      <w:r>
        <w:t>box, type the new identifier</w:t>
      </w:r>
      <w:r w:rsidRPr="00585562">
        <w:t>.</w:t>
      </w:r>
    </w:p>
    <w:p w14:paraId="25107D32" w14:textId="77777777" w:rsidR="00D31CB1" w:rsidRDefault="00D31CB1" w:rsidP="00D31CB1">
      <w:pPr>
        <w:pStyle w:val="BodyText"/>
        <w:numPr>
          <w:ilvl w:val="0"/>
          <w:numId w:val="190"/>
        </w:numPr>
        <w:ind w:left="1440" w:right="720"/>
      </w:pPr>
      <w:r>
        <w:t xml:space="preserve">In the </w:t>
      </w:r>
      <w:r w:rsidRPr="00D80DE8">
        <w:rPr>
          <w:b/>
        </w:rPr>
        <w:t>Identifier Type</w:t>
      </w:r>
      <w:r w:rsidRPr="00585562">
        <w:t xml:space="preserve"> </w:t>
      </w:r>
      <w:r>
        <w:t xml:space="preserve">list, click </w:t>
      </w:r>
      <w:r>
        <w:rPr>
          <w:lang w:val="en-US"/>
        </w:rPr>
        <w:t xml:space="preserve">on </w:t>
      </w:r>
      <w:r>
        <w:t xml:space="preserve">the appropriate identifier </w:t>
      </w:r>
      <w:r w:rsidRPr="00585562">
        <w:t>type.</w:t>
      </w:r>
      <w:r w:rsidRPr="00837B8C">
        <w:t xml:space="preserve"> </w:t>
      </w:r>
      <w:r>
        <w:br/>
      </w:r>
      <w:r>
        <w:rPr>
          <w:b/>
        </w:rPr>
        <w:t xml:space="preserve">Note: </w:t>
      </w:r>
      <w:r>
        <w:t xml:space="preserve">The </w:t>
      </w:r>
      <w:r w:rsidRPr="00D80DE8">
        <w:rPr>
          <w:b/>
        </w:rPr>
        <w:t>Identifier Type</w:t>
      </w:r>
      <w:r w:rsidRPr="00585562">
        <w:t xml:space="preserve"> </w:t>
      </w:r>
      <w:r>
        <w:t>list displays the following identifier types:</w:t>
      </w:r>
    </w:p>
    <w:p w14:paraId="049F9FBD" w14:textId="77777777" w:rsidR="00D31CB1" w:rsidRDefault="00D31CB1" w:rsidP="00D31CB1">
      <w:pPr>
        <w:pStyle w:val="BodyText"/>
        <w:numPr>
          <w:ilvl w:val="0"/>
          <w:numId w:val="89"/>
        </w:numPr>
        <w:ind w:left="1800" w:right="720"/>
      </w:pPr>
      <w:r w:rsidRPr="007E0CC7">
        <w:rPr>
          <w:b/>
        </w:rPr>
        <w:t>Internal:</w:t>
      </w:r>
      <w:r>
        <w:t xml:space="preserve"> For user-assigned identifiers based on lab or site naming or numbering conventions. </w:t>
      </w:r>
    </w:p>
    <w:p w14:paraId="7ABFCE74" w14:textId="77777777" w:rsidR="00D31CB1" w:rsidRDefault="00D31CB1" w:rsidP="00D31CB1">
      <w:pPr>
        <w:pStyle w:val="BodyText"/>
        <w:numPr>
          <w:ilvl w:val="0"/>
          <w:numId w:val="89"/>
        </w:numPr>
        <w:ind w:left="1800" w:right="720"/>
      </w:pPr>
      <w:r w:rsidRPr="009C1958">
        <w:rPr>
          <w:b/>
        </w:rPr>
        <w:t>Kit Content:</w:t>
      </w:r>
      <w:r>
        <w:t xml:space="preserve"> For identifying biospecimen content within a kit. </w:t>
      </w:r>
    </w:p>
    <w:p w14:paraId="2B602C35" w14:textId="77777777" w:rsidR="00D31CB1" w:rsidRPr="00585562" w:rsidRDefault="00D31CB1" w:rsidP="00D31CB1">
      <w:pPr>
        <w:pStyle w:val="BodyText"/>
        <w:numPr>
          <w:ilvl w:val="0"/>
          <w:numId w:val="89"/>
        </w:numPr>
        <w:ind w:left="1800" w:right="720"/>
      </w:pPr>
      <w:r w:rsidRPr="007E0CC7">
        <w:rPr>
          <w:b/>
        </w:rPr>
        <w:t>Other:</w:t>
      </w:r>
      <w:r>
        <w:t xml:space="preserve"> For any other identifier type.</w:t>
      </w:r>
    </w:p>
    <w:p w14:paraId="238CAEAB" w14:textId="77777777" w:rsidR="00D31CB1" w:rsidRPr="0036486F" w:rsidRDefault="00D31CB1" w:rsidP="00D31CB1">
      <w:pPr>
        <w:pStyle w:val="BodyText"/>
        <w:numPr>
          <w:ilvl w:val="0"/>
          <w:numId w:val="190"/>
        </w:numPr>
        <w:ind w:left="1440"/>
      </w:pPr>
      <w:r>
        <w:t xml:space="preserve">Click the </w:t>
      </w:r>
      <w:r w:rsidRPr="007E0CC7">
        <w:t>check mark icon</w:t>
      </w:r>
      <w:r>
        <w:t xml:space="preserve"> </w:t>
      </w:r>
      <w:r>
        <w:rPr>
          <w:noProof/>
          <w:lang w:val="en-US" w:eastAsia="en-US"/>
        </w:rPr>
        <w:drawing>
          <wp:inline distT="0" distB="0" distL="0" distR="0" wp14:anchorId="18E0DB42" wp14:editId="05483345">
            <wp:extent cx="158115" cy="149860"/>
            <wp:effectExtent l="0" t="0" r="0" b="2540"/>
            <wp:docPr id="153" name="Picture 153" descr="check 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heck mark ic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8115" cy="149860"/>
                    </a:xfrm>
                    <a:prstGeom prst="rect">
                      <a:avLst/>
                    </a:prstGeom>
                    <a:noFill/>
                    <a:ln>
                      <a:noFill/>
                    </a:ln>
                  </pic:spPr>
                </pic:pic>
              </a:graphicData>
            </a:graphic>
          </wp:inline>
        </w:drawing>
      </w:r>
      <w:r>
        <w:t>.</w:t>
      </w:r>
      <w:r>
        <w:rPr>
          <w:lang w:val="en-US"/>
        </w:rPr>
        <w:br/>
      </w:r>
      <w:r>
        <w:t>The new identifier is added</w:t>
      </w:r>
      <w:r>
        <w:rPr>
          <w:lang w:val="en-US"/>
        </w:rPr>
        <w:t xml:space="preserve"> to the list of Identifiers in the window</w:t>
      </w:r>
      <w:r w:rsidRPr="00585562">
        <w:t>.</w:t>
      </w:r>
    </w:p>
    <w:p w14:paraId="67159F8C" w14:textId="77777777" w:rsidR="00D31CB1" w:rsidRPr="00D52B0B" w:rsidRDefault="00D31CB1" w:rsidP="00D31CB1">
      <w:pPr>
        <w:pStyle w:val="BodyText"/>
        <w:numPr>
          <w:ilvl w:val="0"/>
          <w:numId w:val="190"/>
        </w:numPr>
        <w:ind w:left="1440"/>
      </w:pPr>
      <w:r>
        <w:rPr>
          <w:lang w:val="en-US"/>
        </w:rPr>
        <w:t xml:space="preserve">Click </w:t>
      </w:r>
      <w:r w:rsidRPr="005512CC">
        <w:rPr>
          <w:b/>
          <w:caps/>
          <w:lang w:val="en-US"/>
        </w:rPr>
        <w:t>Save.</w:t>
      </w:r>
      <w:r>
        <w:rPr>
          <w:lang w:val="en-US"/>
        </w:rPr>
        <w:br/>
        <w:t xml:space="preserve">The new identifier replaces the previous identifier on the </w:t>
      </w:r>
      <w:r w:rsidRPr="006E6FF7">
        <w:rPr>
          <w:b/>
          <w:lang w:val="en-US"/>
        </w:rPr>
        <w:t>View Worklist</w:t>
      </w:r>
      <w:r>
        <w:rPr>
          <w:lang w:val="en-US"/>
        </w:rPr>
        <w:t xml:space="preserve"> page.</w:t>
      </w:r>
      <w:r w:rsidRPr="00D52B0B">
        <w:br/>
      </w:r>
    </w:p>
    <w:p w14:paraId="4396BE5D" w14:textId="77777777" w:rsidR="00D31CB1" w:rsidRDefault="00D31CB1" w:rsidP="00D31CB1">
      <w:pPr>
        <w:pStyle w:val="BodyText"/>
        <w:numPr>
          <w:ilvl w:val="0"/>
          <w:numId w:val="189"/>
        </w:numPr>
        <w:ind w:right="720"/>
      </w:pPr>
      <w:r w:rsidRPr="00D16090">
        <w:t xml:space="preserve">To add </w:t>
      </w:r>
      <w:r>
        <w:t xml:space="preserve">an </w:t>
      </w:r>
      <w:r w:rsidRPr="00D16090">
        <w:t xml:space="preserve">event </w:t>
      </w:r>
      <w:r>
        <w:t xml:space="preserve">to </w:t>
      </w:r>
      <w:r>
        <w:rPr>
          <w:lang w:val="en-US"/>
        </w:rPr>
        <w:t>a biospecimen associated with this worklist</w:t>
      </w:r>
      <w:r>
        <w:t xml:space="preserve">, </w:t>
      </w:r>
      <w:r w:rsidRPr="00D16090">
        <w:t xml:space="preserve">click the </w:t>
      </w:r>
      <w:r w:rsidRPr="00A04E89">
        <w:rPr>
          <w:b/>
        </w:rPr>
        <w:t>Manage Events</w:t>
      </w:r>
      <w:r w:rsidRPr="00D16090">
        <w:t xml:space="preserve"> </w:t>
      </w:r>
      <w:r>
        <w:rPr>
          <w:noProof/>
          <w:lang w:val="en-US" w:eastAsia="en-US"/>
        </w:rPr>
        <w:drawing>
          <wp:inline distT="0" distB="0" distL="0" distR="0" wp14:anchorId="3DE3A2B4" wp14:editId="60E5958D">
            <wp:extent cx="191135" cy="199390"/>
            <wp:effectExtent l="0" t="0" r="0" b="0"/>
            <wp:docPr id="154" name="Picture 154" descr="even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events ico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1135" cy="199390"/>
                    </a:xfrm>
                    <a:prstGeom prst="rect">
                      <a:avLst/>
                    </a:prstGeom>
                    <a:noFill/>
                    <a:ln>
                      <a:noFill/>
                    </a:ln>
                  </pic:spPr>
                </pic:pic>
              </a:graphicData>
            </a:graphic>
          </wp:inline>
        </w:drawing>
      </w:r>
      <w:r>
        <w:t xml:space="preserve"> </w:t>
      </w:r>
      <w:r>
        <w:rPr>
          <w:lang w:val="en-US"/>
        </w:rPr>
        <w:t>icon on the right side of the list table</w:t>
      </w:r>
      <w:r>
        <w:t xml:space="preserve">. </w:t>
      </w:r>
      <w:r>
        <w:rPr>
          <w:lang w:val="en-US"/>
        </w:rPr>
        <w:br/>
        <w:t xml:space="preserve">The </w:t>
      </w:r>
      <w:r w:rsidRPr="00732542">
        <w:rPr>
          <w:b/>
          <w:lang w:val="en-US"/>
        </w:rPr>
        <w:t>Manage Events</w:t>
      </w:r>
      <w:r>
        <w:rPr>
          <w:lang w:val="en-US"/>
        </w:rPr>
        <w:t xml:space="preserve"> window appears.</w:t>
      </w:r>
      <w:r>
        <w:rPr>
          <w:lang w:val="en-US"/>
        </w:rPr>
        <w:br/>
      </w:r>
      <w:r w:rsidRPr="00732542">
        <w:rPr>
          <w:b/>
          <w:lang w:val="en-US"/>
        </w:rPr>
        <w:t>Note:</w:t>
      </w:r>
      <w:r>
        <w:rPr>
          <w:lang w:val="en-US"/>
        </w:rPr>
        <w:t xml:space="preserve"> </w:t>
      </w:r>
      <w:r>
        <w:t xml:space="preserve">For more information about how to add an event, see </w:t>
      </w:r>
      <w:hyperlink w:anchor="ManagingEvents" w:history="1">
        <w:r>
          <w:rPr>
            <w:rStyle w:val="Hyperlink"/>
            <w:b/>
          </w:rPr>
          <w:t xml:space="preserve">Managing </w:t>
        </w:r>
        <w:r w:rsidRPr="00A04E89">
          <w:rPr>
            <w:rStyle w:val="Hyperlink"/>
            <w:b/>
          </w:rPr>
          <w:t>Events</w:t>
        </w:r>
      </w:hyperlink>
      <w:r w:rsidRPr="00B94701">
        <w:t>.</w:t>
      </w:r>
    </w:p>
    <w:p w14:paraId="0911BCF9" w14:textId="77777777" w:rsidR="00D31CB1" w:rsidRDefault="00D31CB1" w:rsidP="00D31CB1">
      <w:pPr>
        <w:pStyle w:val="BodyText"/>
        <w:ind w:right="360"/>
        <w:rPr>
          <w:lang w:val="en-US"/>
        </w:rPr>
      </w:pPr>
    </w:p>
    <w:p w14:paraId="088B3F01" w14:textId="77777777" w:rsidR="00D31CB1" w:rsidRDefault="00D31CB1" w:rsidP="00D31CB1">
      <w:pPr>
        <w:pStyle w:val="BodyText"/>
        <w:numPr>
          <w:ilvl w:val="0"/>
          <w:numId w:val="189"/>
        </w:numPr>
        <w:ind w:right="360"/>
      </w:pPr>
      <w:r w:rsidRPr="00A04E89">
        <w:t xml:space="preserve">To attach </w:t>
      </w:r>
      <w:r>
        <w:t xml:space="preserve">a </w:t>
      </w:r>
      <w:r w:rsidRPr="00A04E89">
        <w:t xml:space="preserve">file to </w:t>
      </w:r>
      <w:r>
        <w:rPr>
          <w:lang w:val="en-US"/>
        </w:rPr>
        <w:t>a biospecimen associated with this worklist</w:t>
      </w:r>
      <w:r w:rsidRPr="00A04E89">
        <w:t xml:space="preserve">, click </w:t>
      </w:r>
      <w:r>
        <w:t xml:space="preserve">the </w:t>
      </w:r>
      <w:r>
        <w:rPr>
          <w:b/>
          <w:lang w:val="en-US"/>
        </w:rPr>
        <w:t xml:space="preserve">Add Attachment </w:t>
      </w:r>
      <w:r>
        <w:rPr>
          <w:noProof/>
          <w:lang w:val="en-US" w:eastAsia="en-US"/>
        </w:rPr>
        <w:drawing>
          <wp:inline distT="0" distB="0" distL="0" distR="0" wp14:anchorId="62A72AF8" wp14:editId="422869C0">
            <wp:extent cx="149860" cy="158115"/>
            <wp:effectExtent l="0" t="0" r="2540" b="0"/>
            <wp:docPr id="155" name="Picture 155" descr="fil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files ico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9860" cy="158115"/>
                    </a:xfrm>
                    <a:prstGeom prst="rect">
                      <a:avLst/>
                    </a:prstGeom>
                    <a:noFill/>
                    <a:ln>
                      <a:noFill/>
                    </a:ln>
                  </pic:spPr>
                </pic:pic>
              </a:graphicData>
            </a:graphic>
          </wp:inline>
        </w:drawing>
      </w:r>
      <w:r>
        <w:rPr>
          <w:lang w:val="en-US"/>
        </w:rPr>
        <w:t xml:space="preserve"> icon</w:t>
      </w:r>
      <w:r w:rsidRPr="00013E0B">
        <w:t xml:space="preserve"> </w:t>
      </w:r>
      <w:r w:rsidRPr="00013E0B">
        <w:rPr>
          <w:lang w:val="en-US"/>
        </w:rPr>
        <w:t>on the right side of the list table</w:t>
      </w:r>
      <w:r>
        <w:t xml:space="preserve">. </w:t>
      </w:r>
      <w:r>
        <w:rPr>
          <w:lang w:val="en-US"/>
        </w:rPr>
        <w:br/>
        <w:t xml:space="preserve">The </w:t>
      </w:r>
      <w:r w:rsidRPr="00732542">
        <w:rPr>
          <w:b/>
          <w:lang w:val="en-US"/>
        </w:rPr>
        <w:t xml:space="preserve">Manage </w:t>
      </w:r>
      <w:r>
        <w:rPr>
          <w:b/>
          <w:lang w:val="en-US"/>
        </w:rPr>
        <w:t>Attachments</w:t>
      </w:r>
      <w:r>
        <w:rPr>
          <w:lang w:val="en-US"/>
        </w:rPr>
        <w:t xml:space="preserve"> window appears.</w:t>
      </w:r>
      <w:r>
        <w:rPr>
          <w:lang w:val="en-US"/>
        </w:rPr>
        <w:br/>
      </w:r>
      <w:r w:rsidRPr="00732542">
        <w:rPr>
          <w:b/>
          <w:lang w:val="en-US"/>
        </w:rPr>
        <w:t>Note:</w:t>
      </w:r>
      <w:r>
        <w:rPr>
          <w:lang w:val="en-US"/>
        </w:rPr>
        <w:t xml:space="preserve"> </w:t>
      </w:r>
      <w:r>
        <w:t xml:space="preserve">For more information about how to attach a file, see </w:t>
      </w:r>
      <w:hyperlink w:anchor="CommonFileUpload" w:history="1">
        <w:r w:rsidRPr="00A04E89">
          <w:rPr>
            <w:rStyle w:val="Hyperlink"/>
            <w:b/>
          </w:rPr>
          <w:t>Common File Upload</w:t>
        </w:r>
      </w:hyperlink>
      <w:r>
        <w:t>.</w:t>
      </w:r>
      <w:r>
        <w:br/>
      </w:r>
    </w:p>
    <w:p w14:paraId="60FCB2B9" w14:textId="77777777" w:rsidR="00D31CB1" w:rsidRDefault="00D31CB1" w:rsidP="00D31CB1">
      <w:r>
        <w:br w:type="page"/>
      </w:r>
    </w:p>
    <w:p w14:paraId="5961473C" w14:textId="77777777" w:rsidR="00D31CB1" w:rsidRDefault="00D31CB1" w:rsidP="00D31CB1">
      <w:r>
        <w:lastRenderedPageBreak/>
        <w:t xml:space="preserve">On the </w:t>
      </w:r>
      <w:r w:rsidRPr="00F652D3">
        <w:rPr>
          <w:b/>
        </w:rPr>
        <w:t>View Worklist</w:t>
      </w:r>
      <w:r>
        <w:t xml:space="preserve"> page, you can initiate the following tasks using the </w:t>
      </w:r>
      <w:r w:rsidRPr="00752400">
        <w:rPr>
          <w:b/>
        </w:rPr>
        <w:t>Actions</w:t>
      </w:r>
      <w:r>
        <w:t xml:space="preserve"> list:</w:t>
      </w:r>
    </w:p>
    <w:p w14:paraId="03F6B572" w14:textId="77777777" w:rsidR="00D31CB1" w:rsidRDefault="00D31CB1" w:rsidP="00D31CB1"/>
    <w:p w14:paraId="2A9B986D" w14:textId="77777777" w:rsidR="00D31CB1" w:rsidRDefault="00D31CB1" w:rsidP="00D31CB1">
      <w:pPr>
        <w:numPr>
          <w:ilvl w:val="0"/>
          <w:numId w:val="39"/>
        </w:numPr>
        <w:ind w:left="720" w:hanging="270"/>
      </w:pPr>
      <w:r w:rsidRPr="00752400">
        <w:rPr>
          <w:b/>
        </w:rPr>
        <w:t>Add Events</w:t>
      </w:r>
      <w:r>
        <w:t xml:space="preserve"> on the </w:t>
      </w:r>
      <w:r w:rsidRPr="00C872FB">
        <w:rPr>
          <w:b/>
        </w:rPr>
        <w:t>Actions</w:t>
      </w:r>
      <w:r>
        <w:t xml:space="preserve"> menu allows you to add a quality control event for selected biospecimens or all biospecimens associated with this worklist. For more information about how to add events, see </w:t>
      </w:r>
      <w:hyperlink w:anchor="_Adding_an_Event" w:history="1">
        <w:r w:rsidRPr="000E3CF7">
          <w:rPr>
            <w:rStyle w:val="Hyperlink"/>
            <w:b/>
          </w:rPr>
          <w:t>Adding an Event for Worklist Biospecimens</w:t>
        </w:r>
      </w:hyperlink>
      <w:r>
        <w:t>.</w:t>
      </w:r>
      <w:r>
        <w:br/>
      </w:r>
    </w:p>
    <w:p w14:paraId="2E33686A" w14:textId="77777777" w:rsidR="00D31CB1" w:rsidRDefault="00D31CB1" w:rsidP="00D31CB1">
      <w:pPr>
        <w:numPr>
          <w:ilvl w:val="0"/>
          <w:numId w:val="39"/>
        </w:numPr>
        <w:ind w:left="720" w:hanging="270"/>
      </w:pPr>
      <w:r w:rsidRPr="00E85011">
        <w:rPr>
          <w:b/>
        </w:rPr>
        <w:t xml:space="preserve">Assign </w:t>
      </w:r>
      <w:r>
        <w:rPr>
          <w:b/>
        </w:rPr>
        <w:t>S</w:t>
      </w:r>
      <w:r w:rsidRPr="00E85011">
        <w:rPr>
          <w:b/>
        </w:rPr>
        <w:t xml:space="preserve">torage </w:t>
      </w:r>
      <w:r>
        <w:rPr>
          <w:b/>
        </w:rPr>
        <w:t>L</w:t>
      </w:r>
      <w:r w:rsidRPr="00E85011">
        <w:rPr>
          <w:b/>
        </w:rPr>
        <w:t>ocation</w:t>
      </w:r>
      <w:r>
        <w:t xml:space="preserve"> on the </w:t>
      </w:r>
      <w:r w:rsidRPr="000E3CF7">
        <w:rPr>
          <w:b/>
        </w:rPr>
        <w:t>Actions</w:t>
      </w:r>
      <w:r>
        <w:t xml:space="preserve"> menu allows you to assign a storage location for selected biospecimens or all biospecimens associated with a worklist. For more information about how to assign a storage location, see</w:t>
      </w:r>
      <w:r>
        <w:rPr>
          <w:b/>
        </w:rPr>
        <w:t xml:space="preserve"> </w:t>
      </w:r>
      <w:hyperlink w:anchor="_Assigning_Storage_for" w:history="1">
        <w:r>
          <w:rPr>
            <w:rStyle w:val="Hyperlink"/>
            <w:b/>
          </w:rPr>
          <w:t>Assigning Storage for Worklist Biospecimens</w:t>
        </w:r>
      </w:hyperlink>
      <w:r>
        <w:t>.</w:t>
      </w:r>
      <w:r>
        <w:br/>
      </w:r>
    </w:p>
    <w:p w14:paraId="053963AF" w14:textId="77777777" w:rsidR="00D31CB1" w:rsidRDefault="00D31CB1" w:rsidP="00D31CB1">
      <w:pPr>
        <w:numPr>
          <w:ilvl w:val="0"/>
          <w:numId w:val="39"/>
        </w:numPr>
        <w:ind w:left="720" w:hanging="270"/>
      </w:pPr>
      <w:r w:rsidRPr="00752400">
        <w:rPr>
          <w:b/>
        </w:rPr>
        <w:t>Generate Labels</w:t>
      </w:r>
      <w:r>
        <w:t xml:space="preserve"> on the </w:t>
      </w:r>
      <w:r w:rsidRPr="007834A8">
        <w:rPr>
          <w:b/>
        </w:rPr>
        <w:t>Actions</w:t>
      </w:r>
      <w:r>
        <w:t xml:space="preserve"> menu allows you to view/print barcode labels for selected biospecimens or all biospecimens associated with a worklist.</w:t>
      </w:r>
      <w:r w:rsidRPr="0092001E">
        <w:t xml:space="preserve"> </w:t>
      </w:r>
      <w:r>
        <w:t xml:space="preserve">For more information about how to generate labels, see </w:t>
      </w:r>
      <w:hyperlink w:anchor="_Generating_a_Label" w:history="1">
        <w:r>
          <w:rPr>
            <w:rStyle w:val="Hyperlink"/>
            <w:b/>
          </w:rPr>
          <w:t>Generating a Label for Worklist Biospecimens</w:t>
        </w:r>
      </w:hyperlink>
      <w:r>
        <w:t>.</w:t>
      </w:r>
      <w:r>
        <w:br/>
      </w:r>
    </w:p>
    <w:p w14:paraId="05B1D465" w14:textId="77777777" w:rsidR="00D31CB1" w:rsidRDefault="00D31CB1" w:rsidP="00D31CB1">
      <w:pPr>
        <w:numPr>
          <w:ilvl w:val="0"/>
          <w:numId w:val="39"/>
        </w:numPr>
        <w:ind w:left="720" w:hanging="270"/>
      </w:pPr>
      <w:r w:rsidRPr="00752400">
        <w:rPr>
          <w:b/>
        </w:rPr>
        <w:t>Generate Report</w:t>
      </w:r>
      <w:r>
        <w:t xml:space="preserve"> on the Actions menu allows you to generate a biospecimen report of selected biospecimens or all biospecimens associated with a worklist. For more information about how to a generate report, see </w:t>
      </w:r>
      <w:hyperlink w:anchor="_Generating_a_Report" w:history="1">
        <w:r>
          <w:rPr>
            <w:rStyle w:val="Hyperlink"/>
            <w:b/>
          </w:rPr>
          <w:t>Generating a Report for Worklist Biospecimens</w:t>
        </w:r>
      </w:hyperlink>
      <w:r>
        <w:t>.</w:t>
      </w:r>
      <w:r>
        <w:br/>
      </w:r>
    </w:p>
    <w:p w14:paraId="122DD36D" w14:textId="77777777" w:rsidR="00D31CB1" w:rsidRDefault="00D31CB1" w:rsidP="00D31CB1">
      <w:pPr>
        <w:numPr>
          <w:ilvl w:val="0"/>
          <w:numId w:val="39"/>
        </w:numPr>
        <w:ind w:left="720" w:hanging="270"/>
      </w:pPr>
      <w:r w:rsidRPr="00752400">
        <w:rPr>
          <w:b/>
        </w:rPr>
        <w:t>Initiate Workflow</w:t>
      </w:r>
      <w:r>
        <w:t xml:space="preserve"> on the </w:t>
      </w:r>
      <w:r w:rsidRPr="005A7F8D">
        <w:rPr>
          <w:b/>
        </w:rPr>
        <w:t>Actions</w:t>
      </w:r>
      <w:r>
        <w:t xml:space="preserve"> menu allows you to initiate a LIMS sample processing workflow for selected biospecimens or all biospecimens associated with a worklist. For more information about how to initiate a workflow, see </w:t>
      </w:r>
      <w:hyperlink w:anchor="_Initiating_a_Workflow" w:history="1">
        <w:r>
          <w:rPr>
            <w:rStyle w:val="Hyperlink"/>
            <w:b/>
          </w:rPr>
          <w:t>Initiating a Workflow Process for Worklist Biospecimens</w:t>
        </w:r>
      </w:hyperlink>
      <w:r>
        <w:t>.</w:t>
      </w:r>
      <w:r>
        <w:br/>
      </w:r>
    </w:p>
    <w:p w14:paraId="0314C0F0" w14:textId="77777777" w:rsidR="00D31CB1" w:rsidRDefault="00D31CB1" w:rsidP="00D31CB1">
      <w:pPr>
        <w:numPr>
          <w:ilvl w:val="0"/>
          <w:numId w:val="39"/>
        </w:numPr>
        <w:ind w:left="720" w:hanging="270"/>
      </w:pPr>
      <w:r w:rsidRPr="00752400">
        <w:rPr>
          <w:b/>
        </w:rPr>
        <w:t>Modify Samples</w:t>
      </w:r>
      <w:r>
        <w:t xml:space="preserve"> on the </w:t>
      </w:r>
      <w:r w:rsidRPr="007E506A">
        <w:rPr>
          <w:b/>
        </w:rPr>
        <w:t>Actions</w:t>
      </w:r>
      <w:r>
        <w:t xml:space="preserve"> menu allows you to modify quantity and concentration for selected biospecimens or all biospecimens associated with a worklist. For more information about how to modify samples, see </w:t>
      </w:r>
      <w:hyperlink w:anchor="ModifyingInvenForWorklist" w:history="1">
        <w:r w:rsidRPr="00355873">
          <w:rPr>
            <w:rStyle w:val="Hyperlink"/>
            <w:b/>
          </w:rPr>
          <w:t xml:space="preserve">Modifying Worklist </w:t>
        </w:r>
        <w:r>
          <w:rPr>
            <w:rStyle w:val="Hyperlink"/>
            <w:b/>
          </w:rPr>
          <w:t>Biospecimen</w:t>
        </w:r>
        <w:r w:rsidRPr="00355873">
          <w:rPr>
            <w:rStyle w:val="Hyperlink"/>
            <w:b/>
          </w:rPr>
          <w:t>s</w:t>
        </w:r>
      </w:hyperlink>
      <w:r>
        <w:t>.</w:t>
      </w:r>
      <w:r>
        <w:br/>
      </w:r>
    </w:p>
    <w:p w14:paraId="4E3A5D7A" w14:textId="70BCBAF5" w:rsidR="00D31CB1" w:rsidRDefault="00D31CB1" w:rsidP="00D31CB1">
      <w:pPr>
        <w:numPr>
          <w:ilvl w:val="0"/>
          <w:numId w:val="39"/>
        </w:numPr>
        <w:ind w:left="720" w:hanging="270"/>
        <w:rPr>
          <w:ins w:id="2790" w:author="Sayali Dev" w:date="2018-02-06T17:07:00Z"/>
        </w:rPr>
      </w:pPr>
      <w:r w:rsidRPr="00752400">
        <w:rPr>
          <w:b/>
        </w:rPr>
        <w:t>Upload Files</w:t>
      </w:r>
      <w:r>
        <w:t xml:space="preserve"> on the </w:t>
      </w:r>
      <w:r w:rsidRPr="00C40E27">
        <w:rPr>
          <w:b/>
        </w:rPr>
        <w:t>Actions</w:t>
      </w:r>
      <w:r>
        <w:t xml:space="preserve"> menu allows you to upload, download, and delete files attached to selected biospecimens or all biospecimens associated with a worklist. For more information about how to do this, see </w:t>
      </w:r>
      <w:hyperlink w:anchor="_Uploading_a_File" w:history="1">
        <w:r>
          <w:rPr>
            <w:rStyle w:val="Hyperlink"/>
            <w:b/>
          </w:rPr>
          <w:t>Uploading a File for Worklist Biospecimens</w:t>
        </w:r>
      </w:hyperlink>
      <w:r>
        <w:t>.</w:t>
      </w:r>
    </w:p>
    <w:p w14:paraId="135D31E8" w14:textId="77777777" w:rsidR="000050DC" w:rsidRDefault="000050DC">
      <w:pPr>
        <w:ind w:left="720"/>
        <w:rPr>
          <w:ins w:id="2791" w:author="Sayali Dev" w:date="2018-02-06T17:07:00Z"/>
        </w:rPr>
        <w:pPrChange w:id="2792" w:author="Sayali Dev" w:date="2018-02-06T17:07:00Z">
          <w:pPr>
            <w:numPr>
              <w:numId w:val="39"/>
            </w:numPr>
            <w:ind w:left="720" w:hanging="270"/>
          </w:pPr>
        </w:pPrChange>
      </w:pPr>
    </w:p>
    <w:p w14:paraId="10CC6D71" w14:textId="4D0333F8" w:rsidR="000050DC" w:rsidRPr="00F845C6" w:rsidRDefault="000050DC" w:rsidP="00D31CB1">
      <w:pPr>
        <w:numPr>
          <w:ilvl w:val="0"/>
          <w:numId w:val="39"/>
        </w:numPr>
        <w:ind w:left="720" w:hanging="270"/>
        <w:rPr>
          <w:rStyle w:val="Hyperlink"/>
          <w:b/>
          <w:rPrChange w:id="2793" w:author="Sayali Dev" w:date="2018-02-09T14:48:00Z">
            <w:rPr/>
          </w:rPrChange>
        </w:rPr>
      </w:pPr>
      <w:commentRangeStart w:id="2794"/>
      <w:ins w:id="2795" w:author="Sayali Dev" w:date="2018-02-06T17:07:00Z">
        <w:r>
          <w:rPr>
            <w:b/>
          </w:rPr>
          <w:t xml:space="preserve">Move to Bulk Container </w:t>
        </w:r>
        <w:r w:rsidRPr="000050DC">
          <w:rPr>
            <w:rPrChange w:id="2796" w:author="Sayali Dev" w:date="2018-02-06T17:07:00Z">
              <w:rPr>
                <w:b/>
              </w:rPr>
            </w:rPrChange>
          </w:rPr>
          <w:t>on the</w:t>
        </w:r>
        <w:r>
          <w:rPr>
            <w:b/>
          </w:rPr>
          <w:t xml:space="preserve"> Actions </w:t>
        </w:r>
        <w:r w:rsidRPr="000050DC">
          <w:rPr>
            <w:rPrChange w:id="2797" w:author="Sayali Dev" w:date="2018-02-06T17:07:00Z">
              <w:rPr>
                <w:b/>
              </w:rPr>
            </w:rPrChange>
          </w:rPr>
          <w:t>menu</w:t>
        </w:r>
        <w:r>
          <w:t xml:space="preserve"> allows you to </w:t>
        </w:r>
      </w:ins>
      <w:commentRangeEnd w:id="2794"/>
      <w:ins w:id="2798" w:author="Sayali Dev" w:date="2018-02-06T17:11:00Z">
        <w:r w:rsidR="0038555B">
          <w:rPr>
            <w:rStyle w:val="CommentReference"/>
          </w:rPr>
          <w:commentReference w:id="2794"/>
        </w:r>
      </w:ins>
      <w:ins w:id="2799" w:author="Sayali Dev" w:date="2018-02-09T14:16:00Z">
        <w:r w:rsidR="00710CC1">
          <w:t xml:space="preserve">assign storage location of biospecimens selected into a bulk container. For more information, see </w:t>
        </w:r>
      </w:ins>
      <w:ins w:id="2800" w:author="Sayali Dev" w:date="2018-02-09T14:48:00Z">
        <w:r w:rsidR="00F845C6" w:rsidRPr="00F845C6">
          <w:rPr>
            <w:rStyle w:val="Hyperlink"/>
            <w:b/>
            <w:rPrChange w:id="2801" w:author="Sayali Dev" w:date="2018-02-09T14:48:00Z">
              <w:rPr/>
            </w:rPrChange>
          </w:rPr>
          <w:fldChar w:fldCharType="begin"/>
        </w:r>
        <w:r w:rsidR="00F845C6" w:rsidRPr="00F845C6">
          <w:rPr>
            <w:rStyle w:val="Hyperlink"/>
            <w:b/>
            <w:rPrChange w:id="2802" w:author="Sayali Dev" w:date="2018-02-09T14:48:00Z">
              <w:rPr/>
            </w:rPrChange>
          </w:rPr>
          <w:instrText xml:space="preserve"> HYPERLINK  \l "MoveToBulkContainer" </w:instrText>
        </w:r>
        <w:r w:rsidR="00F845C6" w:rsidRPr="00F845C6">
          <w:rPr>
            <w:rStyle w:val="Hyperlink"/>
            <w:b/>
            <w:rPrChange w:id="2803" w:author="Sayali Dev" w:date="2018-02-09T14:48:00Z">
              <w:rPr/>
            </w:rPrChange>
          </w:rPr>
          <w:fldChar w:fldCharType="separate"/>
        </w:r>
        <w:r w:rsidR="00F845C6" w:rsidRPr="00F845C6">
          <w:rPr>
            <w:rStyle w:val="Hyperlink"/>
            <w:b/>
            <w:rPrChange w:id="2804" w:author="Sayali Dev" w:date="2018-02-09T14:48:00Z">
              <w:rPr>
                <w:rStyle w:val="Hyperlink"/>
              </w:rPr>
            </w:rPrChange>
          </w:rPr>
          <w:t>Move to Bulk Container</w:t>
        </w:r>
        <w:r w:rsidR="00F845C6" w:rsidRPr="00F845C6">
          <w:rPr>
            <w:rStyle w:val="Hyperlink"/>
            <w:b/>
            <w:rPrChange w:id="2805" w:author="Sayali Dev" w:date="2018-02-09T14:48:00Z">
              <w:rPr/>
            </w:rPrChange>
          </w:rPr>
          <w:fldChar w:fldCharType="end"/>
        </w:r>
      </w:ins>
    </w:p>
    <w:p w14:paraId="3020E432" w14:textId="77777777" w:rsidR="00D31CB1" w:rsidRDefault="00D31CB1" w:rsidP="00D31CB1">
      <w:pPr>
        <w:ind w:left="720"/>
        <w:rPr>
          <w:b/>
        </w:rPr>
      </w:pPr>
    </w:p>
    <w:p w14:paraId="78DF1898" w14:textId="77777777" w:rsidR="00D31CB1" w:rsidRDefault="00D31CB1" w:rsidP="00D31CB1">
      <w:pPr>
        <w:pStyle w:val="Heading3"/>
      </w:pPr>
      <w:r>
        <w:rPr>
          <w:b w:val="0"/>
        </w:rPr>
        <w:br w:type="page"/>
      </w:r>
      <w:bookmarkStart w:id="2806" w:name="CreatingWorklist"/>
      <w:bookmarkStart w:id="2807" w:name="_Toc300125768"/>
      <w:bookmarkStart w:id="2808" w:name="_Toc452993639"/>
      <w:bookmarkStart w:id="2809" w:name="_Toc507164297"/>
      <w:bookmarkEnd w:id="2806"/>
      <w:r>
        <w:lastRenderedPageBreak/>
        <w:t>Creating a Worklist</w:t>
      </w:r>
      <w:bookmarkEnd w:id="2807"/>
      <w:bookmarkEnd w:id="2808"/>
      <w:bookmarkEnd w:id="2809"/>
      <w:r>
        <w:br/>
      </w:r>
    </w:p>
    <w:p w14:paraId="21BF7588" w14:textId="77777777" w:rsidR="00D31CB1" w:rsidRDefault="00D31CB1" w:rsidP="00D31CB1">
      <w:r>
        <w:t>To create a worklist:</w:t>
      </w:r>
    </w:p>
    <w:p w14:paraId="490CB50D" w14:textId="77777777" w:rsidR="00D31CB1" w:rsidRDefault="00D31CB1" w:rsidP="00D31CB1"/>
    <w:p w14:paraId="078A9AFA" w14:textId="25866F3E" w:rsidR="00D31CB1" w:rsidRDefault="00D31CB1" w:rsidP="00D31CB1">
      <w:pPr>
        <w:pStyle w:val="BodyText"/>
        <w:numPr>
          <w:ilvl w:val="0"/>
          <w:numId w:val="145"/>
        </w:numPr>
        <w:ind w:right="540"/>
      </w:pPr>
      <w:del w:id="2810" w:author="Sayali Dev" w:date="2018-01-31T17:54:00Z">
        <w:r w:rsidDel="009A119E">
          <w:delText>Log on</w:delText>
        </w:r>
      </w:del>
      <w:ins w:id="2811" w:author="Sayali Dev" w:date="2018-01-31T17:54:00Z">
        <w:r w:rsidR="009A119E">
          <w:t>Log in</w:t>
        </w:r>
      </w:ins>
      <w:r>
        <w:t xml:space="preserve"> to the application using your </w:t>
      </w:r>
      <w:del w:id="2812" w:author="Sayali Dev" w:date="2018-01-31T17:55:00Z">
        <w:r w:rsidDel="00A62626">
          <w:delText>logon</w:delText>
        </w:r>
      </w:del>
      <w:ins w:id="2813" w:author="Sayali Dev" w:date="2018-01-31T17:55:00Z">
        <w:r w:rsidR="00A62626">
          <w:t>log in</w:t>
        </w:r>
      </w:ins>
      <w:r>
        <w:t xml:space="preserve"> credentials.</w:t>
      </w:r>
    </w:p>
    <w:p w14:paraId="6B6827D5" w14:textId="77777777" w:rsidR="00D31CB1" w:rsidRDefault="00D31CB1" w:rsidP="00D31CB1">
      <w:pPr>
        <w:pStyle w:val="BodyText"/>
        <w:ind w:left="720" w:right="540"/>
      </w:pPr>
      <w:r>
        <w:t xml:space="preserve">The </w:t>
      </w:r>
      <w:r>
        <w:rPr>
          <w:lang w:val="en-US"/>
        </w:rPr>
        <w:t>CIRRASPEC</w:t>
      </w:r>
      <w:r>
        <w:t xml:space="preserve"> home page appears. </w:t>
      </w:r>
    </w:p>
    <w:p w14:paraId="15CD0D5E" w14:textId="77777777" w:rsidR="00D31CB1" w:rsidRDefault="00D31CB1" w:rsidP="00D31CB1">
      <w:pPr>
        <w:pStyle w:val="BodyText"/>
        <w:ind w:left="720" w:right="540"/>
      </w:pPr>
    </w:p>
    <w:p w14:paraId="768693B4" w14:textId="77777777" w:rsidR="00D31CB1" w:rsidRDefault="00D31CB1" w:rsidP="00D31CB1">
      <w:pPr>
        <w:pStyle w:val="BodyText"/>
        <w:numPr>
          <w:ilvl w:val="0"/>
          <w:numId w:val="145"/>
        </w:numPr>
        <w:ind w:right="540"/>
      </w:pPr>
      <w:r>
        <w:t xml:space="preserve">Point to the arrow of the </w:t>
      </w:r>
      <w:r w:rsidRPr="009D26BA">
        <w:rPr>
          <w:b/>
        </w:rPr>
        <w:t>BMS</w:t>
      </w:r>
      <w:r>
        <w:t xml:space="preserve"> tab, and then click </w:t>
      </w:r>
      <w:r w:rsidRPr="009D26BA">
        <w:rPr>
          <w:b/>
        </w:rPr>
        <w:t>Worklists</w:t>
      </w:r>
      <w:r>
        <w:t xml:space="preserve">. </w:t>
      </w:r>
    </w:p>
    <w:p w14:paraId="23DD6850" w14:textId="77777777" w:rsidR="00D31CB1" w:rsidRDefault="00D31CB1" w:rsidP="00D31CB1">
      <w:pPr>
        <w:pStyle w:val="BodyText"/>
        <w:ind w:left="720" w:right="540"/>
      </w:pPr>
      <w:r>
        <w:t xml:space="preserve">The </w:t>
      </w:r>
      <w:r w:rsidRPr="00D54457">
        <w:rPr>
          <w:b/>
          <w:lang w:val="en-US"/>
        </w:rPr>
        <w:t>W</w:t>
      </w:r>
      <w:r w:rsidRPr="00D54457">
        <w:rPr>
          <w:b/>
        </w:rPr>
        <w:t xml:space="preserve">orklist </w:t>
      </w:r>
      <w:r w:rsidRPr="00D54457">
        <w:rPr>
          <w:b/>
          <w:lang w:val="en-US"/>
        </w:rPr>
        <w:t>S</w:t>
      </w:r>
      <w:r w:rsidRPr="00D54457">
        <w:rPr>
          <w:b/>
        </w:rPr>
        <w:t>earch</w:t>
      </w:r>
      <w:r>
        <w:t xml:space="preserve"> page appears. </w:t>
      </w:r>
    </w:p>
    <w:p w14:paraId="7FF78BB7" w14:textId="77777777" w:rsidR="00D31CB1" w:rsidRDefault="00D31CB1" w:rsidP="00D31CB1">
      <w:pPr>
        <w:pStyle w:val="BodyText"/>
        <w:ind w:left="720" w:right="540"/>
      </w:pPr>
    </w:p>
    <w:p w14:paraId="56B7F6B2" w14:textId="77777777" w:rsidR="00D31CB1" w:rsidRDefault="00D31CB1" w:rsidP="00D31CB1">
      <w:pPr>
        <w:pStyle w:val="BodyText"/>
        <w:numPr>
          <w:ilvl w:val="0"/>
          <w:numId w:val="145"/>
        </w:numPr>
        <w:ind w:right="540"/>
      </w:pPr>
      <w:r>
        <w:t xml:space="preserve">Click the </w:t>
      </w:r>
      <w:r w:rsidRPr="00975EE9">
        <w:rPr>
          <w:b/>
        </w:rPr>
        <w:t>Create a Worklist</w:t>
      </w:r>
      <w:r>
        <w:t xml:space="preserve"> link. </w:t>
      </w:r>
    </w:p>
    <w:p w14:paraId="6A7FF762" w14:textId="77777777" w:rsidR="00D31CB1" w:rsidRDefault="00D31CB1" w:rsidP="00D31CB1">
      <w:pPr>
        <w:pStyle w:val="BodyText"/>
        <w:ind w:firstLine="720"/>
      </w:pPr>
      <w:r>
        <w:t xml:space="preserve">The </w:t>
      </w:r>
      <w:r w:rsidRPr="009D26BA">
        <w:rPr>
          <w:b/>
        </w:rPr>
        <w:t>Create</w:t>
      </w:r>
      <w:r>
        <w:rPr>
          <w:b/>
        </w:rPr>
        <w:t>/Modify</w:t>
      </w:r>
      <w:r w:rsidRPr="009D26BA">
        <w:rPr>
          <w:b/>
        </w:rPr>
        <w:t xml:space="preserve"> Worklist</w:t>
      </w:r>
      <w:r>
        <w:t xml:space="preserve"> page appears. </w:t>
      </w:r>
    </w:p>
    <w:p w14:paraId="4A4259F2" w14:textId="77777777" w:rsidR="00D31CB1" w:rsidRDefault="00D31CB1" w:rsidP="00D31CB1">
      <w:pPr>
        <w:pStyle w:val="BodyText"/>
        <w:ind w:firstLine="720"/>
      </w:pPr>
    </w:p>
    <w:p w14:paraId="6E816F9B" w14:textId="77777777" w:rsidR="00D31CB1" w:rsidRDefault="00D31CB1" w:rsidP="00D31CB1">
      <w:pPr>
        <w:pStyle w:val="BodyText"/>
        <w:ind w:firstLine="720"/>
      </w:pPr>
      <w:r>
        <w:rPr>
          <w:noProof/>
          <w:lang w:val="en-US" w:eastAsia="en-US"/>
        </w:rPr>
        <w:drawing>
          <wp:inline distT="0" distB="0" distL="0" distR="0" wp14:anchorId="236DB5AE" wp14:editId="42DFA043">
            <wp:extent cx="6329858" cy="3258647"/>
            <wp:effectExtent l="19050" t="19050" r="13970" b="18415"/>
            <wp:docPr id="9262" name="Picture 9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41338" cy="3264557"/>
                    </a:xfrm>
                    <a:prstGeom prst="rect">
                      <a:avLst/>
                    </a:prstGeom>
                    <a:noFill/>
                    <a:ln w="3175">
                      <a:solidFill>
                        <a:schemeClr val="tx1"/>
                      </a:solidFill>
                    </a:ln>
                  </pic:spPr>
                </pic:pic>
              </a:graphicData>
            </a:graphic>
          </wp:inline>
        </w:drawing>
      </w:r>
    </w:p>
    <w:p w14:paraId="76A36D37" w14:textId="77777777" w:rsidR="00D31CB1" w:rsidRDefault="00D31CB1" w:rsidP="00D31CB1">
      <w:pPr>
        <w:pStyle w:val="Figure"/>
        <w:tabs>
          <w:tab w:val="clear" w:pos="1710"/>
          <w:tab w:val="num" w:pos="1800"/>
        </w:tabs>
        <w:ind w:left="1152" w:hanging="432"/>
      </w:pPr>
      <w:r>
        <w:t>Create/Modify Worklist page</w:t>
      </w:r>
    </w:p>
    <w:p w14:paraId="76A1C400" w14:textId="77777777" w:rsidR="00D31CB1" w:rsidRDefault="00D31CB1" w:rsidP="00D31CB1">
      <w:pPr>
        <w:pStyle w:val="BodyText"/>
        <w:ind w:firstLine="720"/>
      </w:pPr>
    </w:p>
    <w:p w14:paraId="36E918EE" w14:textId="77777777" w:rsidR="00D31CB1" w:rsidRDefault="00D31CB1" w:rsidP="00D31CB1">
      <w:pPr>
        <w:pStyle w:val="BodyText"/>
        <w:numPr>
          <w:ilvl w:val="0"/>
          <w:numId w:val="145"/>
        </w:numPr>
        <w:ind w:right="270"/>
      </w:pPr>
      <w:r>
        <w:t>Enter</w:t>
      </w:r>
      <w:r w:rsidRPr="008B0550">
        <w:t xml:space="preserve"> appropriate</w:t>
      </w:r>
      <w:r>
        <w:t xml:space="preserve"> information in each field. </w:t>
      </w:r>
      <w:r>
        <w:rPr>
          <w:lang w:val="en-US"/>
        </w:rPr>
        <w:t>F</w:t>
      </w:r>
      <w:r>
        <w:t xml:space="preserve">ollowing table lists each field and its description. </w:t>
      </w:r>
      <w:r>
        <w:br/>
      </w:r>
      <w:r w:rsidRPr="006744E4">
        <w:rPr>
          <w:b/>
        </w:rPr>
        <w:t>Note:</w:t>
      </w:r>
      <w:r>
        <w:rPr>
          <w:b/>
        </w:rPr>
        <w:t xml:space="preserve"> </w:t>
      </w:r>
      <w:r w:rsidRPr="006744E4">
        <w:t>Fields that are marked with the red asterisk (</w:t>
      </w:r>
      <w:r w:rsidRPr="006744E4">
        <w:rPr>
          <w:color w:val="FF0000"/>
        </w:rPr>
        <w:t>*</w:t>
      </w:r>
      <w:r w:rsidRPr="006744E4">
        <w:t>) are mandatory.</w:t>
      </w:r>
    </w:p>
    <w:p w14:paraId="276E2FB7" w14:textId="77777777" w:rsidR="00D31CB1" w:rsidRDefault="00D31CB1" w:rsidP="00D31CB1">
      <w:pPr>
        <w:pStyle w:val="BodyText"/>
        <w:ind w:left="720" w:right="270"/>
      </w:pPr>
    </w:p>
    <w:p w14:paraId="49293D5F" w14:textId="604302ED" w:rsidR="00D31CB1" w:rsidRDefault="00D31CB1" w:rsidP="00D31CB1">
      <w:pPr>
        <w:pStyle w:val="Caption"/>
        <w:ind w:firstLine="720"/>
      </w:pPr>
      <w:r>
        <w:t xml:space="preserve">Table </w:t>
      </w:r>
      <w:r w:rsidR="00653CE2">
        <w:fldChar w:fldCharType="begin"/>
      </w:r>
      <w:r w:rsidR="00653CE2">
        <w:instrText xml:space="preserve"> SEQ Figure \* ARABIC </w:instrText>
      </w:r>
      <w:r w:rsidR="00653CE2">
        <w:fldChar w:fldCharType="separate"/>
      </w:r>
      <w:ins w:id="2814" w:author="Sayali Dev" w:date="2018-02-02T13:47:00Z">
        <w:r w:rsidR="00EB76E3">
          <w:rPr>
            <w:noProof/>
          </w:rPr>
          <w:t>24</w:t>
        </w:r>
      </w:ins>
      <w:del w:id="2815" w:author="Sayali Dev" w:date="2018-02-02T13:47:00Z">
        <w:r w:rsidDel="00EB76E3">
          <w:rPr>
            <w:noProof/>
          </w:rPr>
          <w:delText>41</w:delText>
        </w:r>
      </w:del>
      <w:r w:rsidR="00653CE2">
        <w:rPr>
          <w:noProof/>
        </w:rPr>
        <w:fldChar w:fldCharType="end"/>
      </w:r>
      <w:r>
        <w:t>: Creating a worklist</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D31CB1" w:rsidRPr="007A152E" w14:paraId="3A292E92" w14:textId="77777777" w:rsidTr="007E1303">
        <w:trPr>
          <w:cantSplit/>
          <w:trHeight w:val="288"/>
          <w:tblHeader/>
        </w:trPr>
        <w:tc>
          <w:tcPr>
            <w:tcW w:w="2790" w:type="dxa"/>
            <w:shd w:val="clear" w:color="auto" w:fill="BFBFBF"/>
            <w:vAlign w:val="center"/>
          </w:tcPr>
          <w:p w14:paraId="4E2440B3" w14:textId="77777777" w:rsidR="00D31CB1" w:rsidRPr="007A152E" w:rsidRDefault="00D31CB1" w:rsidP="007E1303">
            <w:pPr>
              <w:rPr>
                <w:b/>
              </w:rPr>
            </w:pPr>
            <w:r>
              <w:rPr>
                <w:b/>
              </w:rPr>
              <w:t>Field</w:t>
            </w:r>
          </w:p>
        </w:tc>
        <w:tc>
          <w:tcPr>
            <w:tcW w:w="7020" w:type="dxa"/>
            <w:shd w:val="clear" w:color="auto" w:fill="BFBFBF"/>
            <w:vAlign w:val="center"/>
          </w:tcPr>
          <w:p w14:paraId="5FD2EF0A" w14:textId="77777777" w:rsidR="00D31CB1" w:rsidRPr="007A152E" w:rsidRDefault="00D31CB1" w:rsidP="007E1303">
            <w:pPr>
              <w:rPr>
                <w:b/>
              </w:rPr>
            </w:pPr>
            <w:r w:rsidRPr="007A152E">
              <w:rPr>
                <w:b/>
              </w:rPr>
              <w:t>Description</w:t>
            </w:r>
          </w:p>
        </w:tc>
      </w:tr>
      <w:tr w:rsidR="00D31CB1" w14:paraId="53CD67A4" w14:textId="77777777" w:rsidTr="007E1303">
        <w:trPr>
          <w:cantSplit/>
          <w:trHeight w:val="288"/>
        </w:trPr>
        <w:tc>
          <w:tcPr>
            <w:tcW w:w="2790" w:type="dxa"/>
            <w:vAlign w:val="center"/>
          </w:tcPr>
          <w:p w14:paraId="58EC6C02" w14:textId="77777777" w:rsidR="00D31CB1" w:rsidRPr="007A152E" w:rsidRDefault="00D31CB1" w:rsidP="007E1303">
            <w:pPr>
              <w:rPr>
                <w:b/>
              </w:rPr>
            </w:pPr>
            <w:r>
              <w:rPr>
                <w:b/>
              </w:rPr>
              <w:t>Worklist Name</w:t>
            </w:r>
            <w:r w:rsidRPr="006744E4">
              <w:rPr>
                <w:color w:val="FF0000"/>
              </w:rPr>
              <w:t>*</w:t>
            </w:r>
          </w:p>
        </w:tc>
        <w:tc>
          <w:tcPr>
            <w:tcW w:w="7020" w:type="dxa"/>
            <w:vAlign w:val="center"/>
          </w:tcPr>
          <w:p w14:paraId="00F861D2" w14:textId="77777777" w:rsidR="00D31CB1" w:rsidRDefault="00D31CB1" w:rsidP="007E1303">
            <w:r>
              <w:t xml:space="preserve">Type a name for the worklist. </w:t>
            </w:r>
          </w:p>
        </w:tc>
      </w:tr>
      <w:tr w:rsidR="00D31CB1" w14:paraId="42511C66" w14:textId="77777777" w:rsidTr="007E1303">
        <w:trPr>
          <w:cantSplit/>
          <w:trHeight w:val="288"/>
        </w:trPr>
        <w:tc>
          <w:tcPr>
            <w:tcW w:w="2790" w:type="dxa"/>
            <w:vAlign w:val="center"/>
          </w:tcPr>
          <w:p w14:paraId="0A0DDAD2" w14:textId="77777777" w:rsidR="00D31CB1" w:rsidRPr="007A152E" w:rsidRDefault="00D31CB1" w:rsidP="007E1303">
            <w:pPr>
              <w:rPr>
                <w:b/>
              </w:rPr>
            </w:pPr>
            <w:r>
              <w:rPr>
                <w:b/>
              </w:rPr>
              <w:lastRenderedPageBreak/>
              <w:t>Security</w:t>
            </w:r>
            <w:r w:rsidRPr="006744E4">
              <w:rPr>
                <w:color w:val="FF0000"/>
              </w:rPr>
              <w:t>*</w:t>
            </w:r>
          </w:p>
        </w:tc>
        <w:tc>
          <w:tcPr>
            <w:tcW w:w="7020" w:type="dxa"/>
            <w:vAlign w:val="center"/>
          </w:tcPr>
          <w:p w14:paraId="509059DE" w14:textId="77777777" w:rsidR="00D31CB1" w:rsidRDefault="00D31CB1" w:rsidP="007E1303">
            <w:pPr>
              <w:pStyle w:val="BodyText"/>
              <w:ind w:right="540"/>
            </w:pPr>
            <w:r>
              <w:t xml:space="preserve">Click the appropriate security for this worklist. </w:t>
            </w:r>
          </w:p>
          <w:p w14:paraId="4CD48099" w14:textId="77777777" w:rsidR="00D31CB1" w:rsidRDefault="00D31CB1" w:rsidP="007E1303">
            <w:pPr>
              <w:pStyle w:val="BodyText"/>
              <w:ind w:right="540"/>
              <w:rPr>
                <w:b/>
                <w:lang w:val="en-US"/>
              </w:rPr>
            </w:pPr>
            <w:r w:rsidRPr="00B84049">
              <w:rPr>
                <w:b/>
              </w:rPr>
              <w:t xml:space="preserve">Note: </w:t>
            </w:r>
          </w:p>
          <w:p w14:paraId="0F565D74" w14:textId="77777777" w:rsidR="00D31CB1" w:rsidRDefault="00D31CB1" w:rsidP="007E1303">
            <w:pPr>
              <w:pStyle w:val="BodyText"/>
              <w:numPr>
                <w:ilvl w:val="0"/>
                <w:numId w:val="146"/>
              </w:numPr>
              <w:ind w:right="540"/>
            </w:pPr>
            <w:r w:rsidRPr="0036215D">
              <w:rPr>
                <w:b/>
              </w:rPr>
              <w:t>Private</w:t>
            </w:r>
            <w:r>
              <w:t>: Can be viewed, modified or deleted only by the creator of the worklist. Cannot be viewed by other users.</w:t>
            </w:r>
          </w:p>
          <w:p w14:paraId="7F4BE5E2" w14:textId="77777777" w:rsidR="00D31CB1" w:rsidRDefault="00D31CB1" w:rsidP="007E1303">
            <w:pPr>
              <w:pStyle w:val="BodyText"/>
              <w:numPr>
                <w:ilvl w:val="0"/>
                <w:numId w:val="146"/>
              </w:numPr>
              <w:ind w:right="540"/>
            </w:pPr>
            <w:r w:rsidRPr="0036215D">
              <w:rPr>
                <w:b/>
              </w:rPr>
              <w:t>Shared – Read-Only</w:t>
            </w:r>
            <w:r>
              <w:t>: Can be viewed and used by any other authorized users within the organization. Can be viewed, modified or deleted only by the creator of the worklist.</w:t>
            </w:r>
          </w:p>
          <w:p w14:paraId="1DBEF887" w14:textId="77777777" w:rsidR="00D31CB1" w:rsidRPr="0054294E" w:rsidRDefault="00D31CB1" w:rsidP="007E1303">
            <w:pPr>
              <w:pStyle w:val="BodyText"/>
              <w:numPr>
                <w:ilvl w:val="0"/>
                <w:numId w:val="146"/>
              </w:numPr>
              <w:ind w:right="540"/>
            </w:pPr>
            <w:r w:rsidRPr="0036215D">
              <w:rPr>
                <w:b/>
              </w:rPr>
              <w:t>Shared – Read-Write</w:t>
            </w:r>
            <w:r>
              <w:t>: Can be viewed or modified by any authorized user within the organization. Only the creator of the worklist can change the security level or delete the worklist.</w:t>
            </w:r>
          </w:p>
        </w:tc>
      </w:tr>
    </w:tbl>
    <w:p w14:paraId="3CBB483A" w14:textId="77777777" w:rsidR="00D31CB1" w:rsidRDefault="00D31CB1" w:rsidP="00D31CB1">
      <w:pPr>
        <w:pStyle w:val="BodyText"/>
        <w:ind w:left="720" w:right="540"/>
      </w:pPr>
    </w:p>
    <w:p w14:paraId="77CEA45F" w14:textId="77777777" w:rsidR="00D31CB1" w:rsidRDefault="00D31CB1" w:rsidP="00D31CB1">
      <w:pPr>
        <w:pStyle w:val="BodyText"/>
        <w:numPr>
          <w:ilvl w:val="0"/>
          <w:numId w:val="145"/>
        </w:numPr>
        <w:ind w:right="540"/>
      </w:pPr>
      <w:r>
        <w:t xml:space="preserve">To add a known biospecimen to the worklist, in the </w:t>
      </w:r>
      <w:r w:rsidRPr="008100CC">
        <w:rPr>
          <w:b/>
        </w:rPr>
        <w:t>Identifier</w:t>
      </w:r>
      <w:r>
        <w:t xml:space="preserve"> box, type the appropriate kit or biospecimen identifier, and then click </w:t>
      </w:r>
      <w:r w:rsidRPr="008100CC">
        <w:rPr>
          <w:b/>
        </w:rPr>
        <w:t>ADD</w:t>
      </w:r>
      <w:r>
        <w:t>.</w:t>
      </w:r>
    </w:p>
    <w:p w14:paraId="4D84BF68" w14:textId="77777777" w:rsidR="00D31CB1" w:rsidRDefault="00D31CB1" w:rsidP="00D31CB1">
      <w:pPr>
        <w:pStyle w:val="BodyText"/>
        <w:ind w:right="540" w:firstLine="720"/>
      </w:pPr>
      <w:r w:rsidRPr="008100CC">
        <w:rPr>
          <w:b/>
        </w:rPr>
        <w:t>Note:</w:t>
      </w:r>
      <w:r>
        <w:t xml:space="preserve"> You can add multiple known biospecimens. </w:t>
      </w:r>
    </w:p>
    <w:p w14:paraId="78AFCC06" w14:textId="77777777" w:rsidR="00D31CB1" w:rsidRDefault="00D31CB1" w:rsidP="00D31CB1">
      <w:pPr>
        <w:pStyle w:val="BodyText"/>
        <w:ind w:left="720" w:right="540"/>
      </w:pPr>
      <w:r>
        <w:t xml:space="preserve">The biospecimens appear on the </w:t>
      </w:r>
      <w:r w:rsidRPr="008100CC">
        <w:rPr>
          <w:b/>
        </w:rPr>
        <w:t>Create/Modify Worklist</w:t>
      </w:r>
      <w:r>
        <w:t xml:space="preserve"> page.</w:t>
      </w:r>
    </w:p>
    <w:p w14:paraId="0B32FAD1" w14:textId="77777777" w:rsidR="00D31CB1" w:rsidRDefault="00D31CB1" w:rsidP="00D31CB1">
      <w:pPr>
        <w:pStyle w:val="BodyText"/>
        <w:ind w:left="360" w:right="540"/>
      </w:pPr>
    </w:p>
    <w:p w14:paraId="3DCCE87C" w14:textId="77777777" w:rsidR="00D31CB1" w:rsidRPr="0096544F" w:rsidRDefault="00D31CB1" w:rsidP="00D31CB1">
      <w:pPr>
        <w:pStyle w:val="BodyText"/>
        <w:numPr>
          <w:ilvl w:val="0"/>
          <w:numId w:val="193"/>
        </w:numPr>
        <w:ind w:right="540"/>
        <w:rPr>
          <w:lang w:val="en-US"/>
        </w:rPr>
      </w:pPr>
      <w:r>
        <w:t xml:space="preserve">To </w:t>
      </w:r>
      <w:r w:rsidRPr="0096544F">
        <w:rPr>
          <w:lang w:val="en-US"/>
        </w:rPr>
        <w:t xml:space="preserve">search and </w:t>
      </w:r>
      <w:r>
        <w:t xml:space="preserve">select additional </w:t>
      </w:r>
      <w:r w:rsidRPr="0096544F">
        <w:rPr>
          <w:lang w:val="en-US"/>
        </w:rPr>
        <w:t>biospecimen</w:t>
      </w:r>
      <w:r>
        <w:t>s</w:t>
      </w:r>
      <w:r w:rsidRPr="0096544F">
        <w:rPr>
          <w:lang w:val="en-US"/>
        </w:rPr>
        <w:t xml:space="preserve"> </w:t>
      </w:r>
      <w:r>
        <w:rPr>
          <w:lang w:val="en-US"/>
        </w:rPr>
        <w:t xml:space="preserve">by Basic, Inventory or </w:t>
      </w:r>
      <w:r w:rsidRPr="0096544F">
        <w:rPr>
          <w:lang w:val="en-US"/>
        </w:rPr>
        <w:t xml:space="preserve">LIMS </w:t>
      </w:r>
      <w:r>
        <w:rPr>
          <w:lang w:val="en-US"/>
        </w:rPr>
        <w:t>data:</w:t>
      </w:r>
    </w:p>
    <w:p w14:paraId="78FFBE9A" w14:textId="77777777" w:rsidR="00D31CB1" w:rsidRPr="0096544F" w:rsidRDefault="00D31CB1" w:rsidP="00D31CB1">
      <w:pPr>
        <w:pStyle w:val="BodyText"/>
        <w:numPr>
          <w:ilvl w:val="0"/>
          <w:numId w:val="194"/>
        </w:numPr>
        <w:tabs>
          <w:tab w:val="left" w:pos="1440"/>
        </w:tabs>
        <w:ind w:left="1440" w:right="540"/>
      </w:pPr>
      <w:r>
        <w:rPr>
          <w:lang w:val="en-US"/>
        </w:rPr>
        <w:t>C</w:t>
      </w:r>
      <w:r w:rsidRPr="00FF2F16">
        <w:t xml:space="preserve">lick the </w:t>
      </w:r>
      <w:r w:rsidRPr="0096544F">
        <w:rPr>
          <w:b/>
        </w:rPr>
        <w:t>Search Inventory</w:t>
      </w:r>
      <w:r>
        <w:t xml:space="preserve"> link.</w:t>
      </w:r>
      <w:r>
        <w:rPr>
          <w:lang w:val="en-US"/>
        </w:rPr>
        <w:br/>
      </w:r>
      <w:r>
        <w:t xml:space="preserve">The </w:t>
      </w:r>
      <w:r w:rsidRPr="0096544F">
        <w:rPr>
          <w:b/>
        </w:rPr>
        <w:t xml:space="preserve">Search Samples and Worklists </w:t>
      </w:r>
      <w:r>
        <w:t>page appears</w:t>
      </w:r>
      <w:r>
        <w:rPr>
          <w:lang w:val="en-US"/>
        </w:rPr>
        <w:t>.</w:t>
      </w:r>
      <w:r>
        <w:rPr>
          <w:lang w:val="en-US"/>
        </w:rPr>
        <w:br/>
      </w:r>
    </w:p>
    <w:p w14:paraId="064006D2" w14:textId="77777777" w:rsidR="00D31CB1" w:rsidRPr="0096544F" w:rsidRDefault="00D31CB1" w:rsidP="00D31CB1">
      <w:pPr>
        <w:pStyle w:val="BodyText"/>
        <w:numPr>
          <w:ilvl w:val="0"/>
          <w:numId w:val="194"/>
        </w:numPr>
        <w:tabs>
          <w:tab w:val="left" w:pos="1440"/>
        </w:tabs>
        <w:ind w:left="1440" w:right="540"/>
      </w:pPr>
      <w:r>
        <w:t>Select the appropriate checkbox</w:t>
      </w:r>
      <w:r>
        <w:rPr>
          <w:lang w:val="en-US"/>
        </w:rPr>
        <w:t xml:space="preserve"> to display the Basic, Inventory or LIMS search fields</w:t>
      </w:r>
      <w:r>
        <w:t>.</w:t>
      </w:r>
      <w:r w:rsidRPr="0096544F">
        <w:rPr>
          <w:lang w:val="en-US"/>
        </w:rPr>
        <w:br/>
      </w:r>
      <w:r w:rsidRPr="0096544F">
        <w:rPr>
          <w:b/>
        </w:rPr>
        <w:t xml:space="preserve">Note: </w:t>
      </w:r>
      <w:r>
        <w:t xml:space="preserve">You can select more than one checkbox. </w:t>
      </w:r>
      <w:r w:rsidRPr="0096544F">
        <w:rPr>
          <w:lang w:val="en-US"/>
        </w:rPr>
        <w:br/>
      </w:r>
      <w:r>
        <w:t xml:space="preserve">The search fields </w:t>
      </w:r>
      <w:r w:rsidRPr="0096544F">
        <w:rPr>
          <w:lang w:val="en-US"/>
        </w:rPr>
        <w:t xml:space="preserve">associated with your selection </w:t>
      </w:r>
      <w:r>
        <w:t>appear.</w:t>
      </w:r>
      <w:r w:rsidRPr="0096544F">
        <w:rPr>
          <w:lang w:val="en-US"/>
        </w:rPr>
        <w:br/>
      </w:r>
    </w:p>
    <w:p w14:paraId="615256EA" w14:textId="77777777" w:rsidR="00D31CB1" w:rsidRDefault="00D31CB1" w:rsidP="00D31CB1">
      <w:pPr>
        <w:pStyle w:val="BodyText"/>
        <w:ind w:left="1350" w:right="540"/>
      </w:pPr>
      <w:r w:rsidRPr="001417E7">
        <w:rPr>
          <w:noProof/>
          <w:lang w:val="en-US" w:eastAsia="en-US"/>
        </w:rPr>
        <w:drawing>
          <wp:inline distT="0" distB="0" distL="0" distR="0" wp14:anchorId="18141231" wp14:editId="550AB233">
            <wp:extent cx="5960110" cy="2784475"/>
            <wp:effectExtent l="19050" t="19050" r="21590" b="15875"/>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60110" cy="2784475"/>
                    </a:xfrm>
                    <a:prstGeom prst="rect">
                      <a:avLst/>
                    </a:prstGeom>
                    <a:noFill/>
                    <a:ln w="3175">
                      <a:solidFill>
                        <a:schemeClr val="tx1"/>
                      </a:solidFill>
                    </a:ln>
                  </pic:spPr>
                </pic:pic>
              </a:graphicData>
            </a:graphic>
          </wp:inline>
        </w:drawing>
      </w:r>
    </w:p>
    <w:p w14:paraId="2EDD4ACA" w14:textId="77777777" w:rsidR="00D31CB1" w:rsidRDefault="00D31CB1" w:rsidP="00D31CB1">
      <w:pPr>
        <w:pStyle w:val="Figure"/>
        <w:tabs>
          <w:tab w:val="clear" w:pos="1710"/>
          <w:tab w:val="clear" w:pos="1980"/>
          <w:tab w:val="num" w:pos="1800"/>
          <w:tab w:val="num" w:pos="2250"/>
        </w:tabs>
        <w:ind w:left="1620" w:hanging="432"/>
      </w:pPr>
      <w:r>
        <w:t>Search Samples window – search fields</w:t>
      </w:r>
    </w:p>
    <w:p w14:paraId="7A8B03EA" w14:textId="77777777" w:rsidR="00D31CB1" w:rsidRPr="009B2B67" w:rsidRDefault="00D31CB1" w:rsidP="00D31CB1"/>
    <w:p w14:paraId="422234B9" w14:textId="5C5511C8" w:rsidR="00D31CB1" w:rsidRDefault="00D31CB1" w:rsidP="00D31CB1">
      <w:pPr>
        <w:pStyle w:val="BodyText"/>
        <w:numPr>
          <w:ilvl w:val="0"/>
          <w:numId w:val="194"/>
        </w:numPr>
        <w:ind w:left="1440" w:right="270"/>
        <w:rPr>
          <w:ins w:id="2816" w:author="Sayali Dev" w:date="2018-02-05T13:24:00Z"/>
        </w:rPr>
      </w:pPr>
      <w:r>
        <w:t>Enter</w:t>
      </w:r>
      <w:r w:rsidRPr="008B0550">
        <w:t xml:space="preserve"> appropriate</w:t>
      </w:r>
      <w:r>
        <w:t xml:space="preserve"> information in each field. </w:t>
      </w:r>
      <w:r>
        <w:rPr>
          <w:lang w:val="en-US"/>
        </w:rPr>
        <w:t>F</w:t>
      </w:r>
      <w:r>
        <w:t xml:space="preserve">ollowing table lists each field and its description. </w:t>
      </w:r>
      <w:r>
        <w:rPr>
          <w:lang w:val="en-US"/>
        </w:rPr>
        <w:br/>
      </w:r>
      <w:r w:rsidRPr="002D106A">
        <w:rPr>
          <w:b/>
        </w:rPr>
        <w:t xml:space="preserve">Note: </w:t>
      </w:r>
      <w:r>
        <w:t xml:space="preserve">You can specify multiple search criteria. </w:t>
      </w:r>
    </w:p>
    <w:p w14:paraId="46980A96" w14:textId="77777777" w:rsidR="00320B97" w:rsidRDefault="00320B97">
      <w:pPr>
        <w:pStyle w:val="BodyText"/>
        <w:ind w:left="1440" w:right="270"/>
        <w:pPrChange w:id="2817" w:author="Sayali Dev" w:date="2018-02-05T13:24:00Z">
          <w:pPr>
            <w:pStyle w:val="BodyText"/>
            <w:numPr>
              <w:numId w:val="194"/>
            </w:numPr>
            <w:ind w:left="1440" w:right="270" w:hanging="360"/>
          </w:pPr>
        </w:pPrChange>
      </w:pPr>
    </w:p>
    <w:p w14:paraId="354D7BD8" w14:textId="77777777" w:rsidR="00D31CB1" w:rsidRDefault="00D31CB1" w:rsidP="00D31CB1">
      <w:pPr>
        <w:pStyle w:val="BodyText"/>
        <w:ind w:left="720" w:right="270"/>
      </w:pPr>
    </w:p>
    <w:p w14:paraId="7894D0C0" w14:textId="441212C4" w:rsidR="00D31CB1" w:rsidRDefault="00D31CB1" w:rsidP="00D31CB1">
      <w:pPr>
        <w:pStyle w:val="Caption"/>
        <w:ind w:left="1440"/>
      </w:pPr>
      <w:r>
        <w:lastRenderedPageBreak/>
        <w:t xml:space="preserve">Table </w:t>
      </w:r>
      <w:r w:rsidR="00653CE2">
        <w:fldChar w:fldCharType="begin"/>
      </w:r>
      <w:r w:rsidR="00653CE2">
        <w:instrText xml:space="preserve"> SEQ Figure \* ARABIC </w:instrText>
      </w:r>
      <w:r w:rsidR="00653CE2">
        <w:fldChar w:fldCharType="separate"/>
      </w:r>
      <w:ins w:id="2818" w:author="Sayali Dev" w:date="2018-02-02T13:47:00Z">
        <w:r w:rsidR="00EB76E3">
          <w:rPr>
            <w:noProof/>
          </w:rPr>
          <w:t>25</w:t>
        </w:r>
      </w:ins>
      <w:del w:id="2819" w:author="Sayali Dev" w:date="2018-02-02T13:47:00Z">
        <w:r w:rsidDel="00EB76E3">
          <w:rPr>
            <w:noProof/>
          </w:rPr>
          <w:delText>42</w:delText>
        </w:r>
      </w:del>
      <w:r w:rsidR="00653CE2">
        <w:rPr>
          <w:noProof/>
        </w:rPr>
        <w:fldChar w:fldCharType="end"/>
      </w:r>
      <w:r>
        <w:t>: Selecting additional biospecimens</w:t>
      </w:r>
    </w:p>
    <w:tbl>
      <w:tblPr>
        <w:tblW w:w="0" w:type="auto"/>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6300"/>
      </w:tblGrid>
      <w:tr w:rsidR="00D31CB1" w:rsidRPr="007A152E" w14:paraId="7F310AFB" w14:textId="77777777" w:rsidTr="007E1303">
        <w:trPr>
          <w:cantSplit/>
          <w:trHeight w:val="288"/>
          <w:tblHeader/>
        </w:trPr>
        <w:tc>
          <w:tcPr>
            <w:tcW w:w="2430" w:type="dxa"/>
            <w:shd w:val="clear" w:color="auto" w:fill="BFBFBF"/>
            <w:vAlign w:val="center"/>
          </w:tcPr>
          <w:p w14:paraId="00195A4D" w14:textId="77777777" w:rsidR="00D31CB1" w:rsidRPr="007A152E" w:rsidRDefault="00D31CB1" w:rsidP="007E1303">
            <w:pPr>
              <w:rPr>
                <w:b/>
              </w:rPr>
            </w:pPr>
            <w:r>
              <w:rPr>
                <w:b/>
              </w:rPr>
              <w:t>Field</w:t>
            </w:r>
          </w:p>
        </w:tc>
        <w:tc>
          <w:tcPr>
            <w:tcW w:w="6300" w:type="dxa"/>
            <w:shd w:val="clear" w:color="auto" w:fill="BFBFBF"/>
            <w:vAlign w:val="center"/>
          </w:tcPr>
          <w:p w14:paraId="67A9FBE2" w14:textId="77777777" w:rsidR="00D31CB1" w:rsidRPr="007A152E" w:rsidRDefault="00D31CB1" w:rsidP="007E1303">
            <w:pPr>
              <w:rPr>
                <w:b/>
              </w:rPr>
            </w:pPr>
            <w:r w:rsidRPr="007A152E">
              <w:rPr>
                <w:b/>
              </w:rPr>
              <w:t>Description</w:t>
            </w:r>
          </w:p>
        </w:tc>
      </w:tr>
      <w:tr w:rsidR="00D31CB1" w14:paraId="04E0EB0C" w14:textId="77777777" w:rsidTr="007E1303">
        <w:trPr>
          <w:cantSplit/>
          <w:trHeight w:val="288"/>
        </w:trPr>
        <w:tc>
          <w:tcPr>
            <w:tcW w:w="8730" w:type="dxa"/>
            <w:gridSpan w:val="2"/>
            <w:shd w:val="clear" w:color="auto" w:fill="BFBFBF"/>
            <w:vAlign w:val="center"/>
          </w:tcPr>
          <w:p w14:paraId="177F2CA8" w14:textId="77777777" w:rsidR="00D31CB1" w:rsidRDefault="00D31CB1" w:rsidP="007E1303">
            <w:r w:rsidRPr="005C22E1">
              <w:rPr>
                <w:b/>
              </w:rPr>
              <w:t>Basic</w:t>
            </w:r>
            <w:r>
              <w:t xml:space="preserve"> search fields</w:t>
            </w:r>
          </w:p>
        </w:tc>
      </w:tr>
      <w:tr w:rsidR="00D31CB1" w14:paraId="71D1E179" w14:textId="77777777" w:rsidTr="007E1303">
        <w:trPr>
          <w:cantSplit/>
          <w:trHeight w:val="288"/>
        </w:trPr>
        <w:tc>
          <w:tcPr>
            <w:tcW w:w="2430" w:type="dxa"/>
            <w:vAlign w:val="center"/>
          </w:tcPr>
          <w:p w14:paraId="43A5DFCF" w14:textId="77777777" w:rsidR="00D31CB1" w:rsidRDefault="00D31CB1" w:rsidP="007E1303">
            <w:pPr>
              <w:rPr>
                <w:b/>
              </w:rPr>
            </w:pPr>
            <w:r>
              <w:rPr>
                <w:b/>
              </w:rPr>
              <w:t>Identifier</w:t>
            </w:r>
          </w:p>
        </w:tc>
        <w:tc>
          <w:tcPr>
            <w:tcW w:w="6300" w:type="dxa"/>
            <w:vAlign w:val="center"/>
          </w:tcPr>
          <w:p w14:paraId="4D87E7BB" w14:textId="77777777" w:rsidR="00D31CB1" w:rsidRDefault="00D31CB1" w:rsidP="007E1303">
            <w:r>
              <w:t xml:space="preserve">Type a biospecimen identifier to search for a specific biospecimen. </w:t>
            </w:r>
          </w:p>
        </w:tc>
      </w:tr>
      <w:tr w:rsidR="00D31CB1" w14:paraId="4638AEC7" w14:textId="77777777" w:rsidTr="007E1303">
        <w:trPr>
          <w:cantSplit/>
          <w:trHeight w:val="288"/>
        </w:trPr>
        <w:tc>
          <w:tcPr>
            <w:tcW w:w="2430" w:type="dxa"/>
            <w:vAlign w:val="center"/>
          </w:tcPr>
          <w:p w14:paraId="1BC3D86B" w14:textId="77777777" w:rsidR="00D31CB1" w:rsidRDefault="00D31CB1" w:rsidP="007E1303">
            <w:pPr>
              <w:rPr>
                <w:b/>
              </w:rPr>
            </w:pPr>
            <w:r>
              <w:rPr>
                <w:b/>
              </w:rPr>
              <w:t>Identifier Type</w:t>
            </w:r>
          </w:p>
        </w:tc>
        <w:tc>
          <w:tcPr>
            <w:tcW w:w="6300" w:type="dxa"/>
            <w:vAlign w:val="center"/>
          </w:tcPr>
          <w:p w14:paraId="43524548" w14:textId="77777777" w:rsidR="00D31CB1" w:rsidRDefault="00D31CB1" w:rsidP="007E1303">
            <w:r>
              <w:t>Click one or more identifier types to search for all biospecimens with that identifier type.</w:t>
            </w:r>
          </w:p>
        </w:tc>
      </w:tr>
      <w:tr w:rsidR="00D31CB1" w14:paraId="131EFBC1" w14:textId="77777777" w:rsidTr="007E1303">
        <w:trPr>
          <w:cantSplit/>
          <w:trHeight w:val="288"/>
        </w:trPr>
        <w:tc>
          <w:tcPr>
            <w:tcW w:w="2430" w:type="dxa"/>
            <w:vAlign w:val="center"/>
          </w:tcPr>
          <w:p w14:paraId="0795D70C" w14:textId="77777777" w:rsidR="00D31CB1" w:rsidRDefault="00D31CB1" w:rsidP="007E1303">
            <w:pPr>
              <w:rPr>
                <w:b/>
              </w:rPr>
            </w:pPr>
            <w:r>
              <w:rPr>
                <w:b/>
              </w:rPr>
              <w:t>Project</w:t>
            </w:r>
          </w:p>
        </w:tc>
        <w:tc>
          <w:tcPr>
            <w:tcW w:w="6300" w:type="dxa"/>
            <w:vAlign w:val="center"/>
          </w:tcPr>
          <w:p w14:paraId="1A67972B" w14:textId="77777777" w:rsidR="00D31CB1" w:rsidRDefault="00D31CB1" w:rsidP="007E1303">
            <w:r>
              <w:t>Click the appropriate Project to search for all biospecimens associated with that Project.</w:t>
            </w:r>
          </w:p>
        </w:tc>
      </w:tr>
      <w:tr w:rsidR="00D31CB1" w14:paraId="6F2C9853" w14:textId="77777777" w:rsidTr="007E1303">
        <w:trPr>
          <w:cantSplit/>
          <w:trHeight w:val="288"/>
        </w:trPr>
        <w:tc>
          <w:tcPr>
            <w:tcW w:w="2430" w:type="dxa"/>
            <w:vAlign w:val="center"/>
          </w:tcPr>
          <w:p w14:paraId="26ACD842" w14:textId="77777777" w:rsidR="00D31CB1" w:rsidRDefault="00D31CB1" w:rsidP="007E1303">
            <w:pPr>
              <w:rPr>
                <w:b/>
              </w:rPr>
            </w:pPr>
            <w:r>
              <w:rPr>
                <w:b/>
              </w:rPr>
              <w:t>Collection</w:t>
            </w:r>
          </w:p>
        </w:tc>
        <w:tc>
          <w:tcPr>
            <w:tcW w:w="6300" w:type="dxa"/>
            <w:vAlign w:val="center"/>
          </w:tcPr>
          <w:p w14:paraId="4FF117D8" w14:textId="77777777" w:rsidR="00D31CB1" w:rsidRDefault="00D31CB1" w:rsidP="007E1303">
            <w:r>
              <w:t>Click the appropriate Collection to search for all biospecimens associated with that Collection.</w:t>
            </w:r>
          </w:p>
        </w:tc>
      </w:tr>
      <w:tr w:rsidR="00D31CB1" w14:paraId="57F43FA6" w14:textId="77777777" w:rsidTr="007E1303">
        <w:trPr>
          <w:cantSplit/>
          <w:trHeight w:val="288"/>
        </w:trPr>
        <w:tc>
          <w:tcPr>
            <w:tcW w:w="8730" w:type="dxa"/>
            <w:gridSpan w:val="2"/>
            <w:shd w:val="clear" w:color="auto" w:fill="BFBFBF"/>
            <w:vAlign w:val="center"/>
          </w:tcPr>
          <w:p w14:paraId="1CDCA6B5" w14:textId="77777777" w:rsidR="00D31CB1" w:rsidRDefault="00D31CB1" w:rsidP="007E1303">
            <w:r w:rsidRPr="005C22E1">
              <w:rPr>
                <w:b/>
              </w:rPr>
              <w:t>Inventory</w:t>
            </w:r>
            <w:r>
              <w:t xml:space="preserve"> search fields</w:t>
            </w:r>
          </w:p>
        </w:tc>
      </w:tr>
      <w:tr w:rsidR="00D31CB1" w14:paraId="2A902C14" w14:textId="77777777" w:rsidTr="007E1303">
        <w:trPr>
          <w:cantSplit/>
          <w:trHeight w:val="288"/>
        </w:trPr>
        <w:tc>
          <w:tcPr>
            <w:tcW w:w="2430" w:type="dxa"/>
            <w:vAlign w:val="center"/>
          </w:tcPr>
          <w:p w14:paraId="503AB199" w14:textId="77777777" w:rsidR="00D31CB1" w:rsidRDefault="00D31CB1" w:rsidP="007E1303">
            <w:pPr>
              <w:rPr>
                <w:b/>
              </w:rPr>
            </w:pPr>
            <w:r>
              <w:rPr>
                <w:b/>
              </w:rPr>
              <w:t>Sample Status</w:t>
            </w:r>
          </w:p>
        </w:tc>
        <w:tc>
          <w:tcPr>
            <w:tcW w:w="6300" w:type="dxa"/>
            <w:vAlign w:val="center"/>
          </w:tcPr>
          <w:p w14:paraId="76BC22CE" w14:textId="77777777" w:rsidR="00D31CB1" w:rsidRDefault="00D31CB1" w:rsidP="007E1303">
            <w:r>
              <w:t>Click one or more biospecimen statuses to search for all biospecimens with that status.</w:t>
            </w:r>
          </w:p>
        </w:tc>
      </w:tr>
      <w:tr w:rsidR="00D31CB1" w14:paraId="74C6C9A5" w14:textId="77777777" w:rsidTr="007E1303">
        <w:trPr>
          <w:cantSplit/>
          <w:trHeight w:val="288"/>
        </w:trPr>
        <w:tc>
          <w:tcPr>
            <w:tcW w:w="2430" w:type="dxa"/>
            <w:vAlign w:val="center"/>
          </w:tcPr>
          <w:p w14:paraId="77F7BCD3" w14:textId="77777777" w:rsidR="00D31CB1" w:rsidRDefault="00D31CB1" w:rsidP="007E1303">
            <w:pPr>
              <w:rPr>
                <w:b/>
              </w:rPr>
            </w:pPr>
            <w:r>
              <w:rPr>
                <w:b/>
              </w:rPr>
              <w:t>Specimen Type</w:t>
            </w:r>
          </w:p>
        </w:tc>
        <w:tc>
          <w:tcPr>
            <w:tcW w:w="6300" w:type="dxa"/>
            <w:vAlign w:val="center"/>
          </w:tcPr>
          <w:p w14:paraId="7613E861" w14:textId="77777777" w:rsidR="00D31CB1" w:rsidRDefault="00D31CB1" w:rsidP="007E1303">
            <w:r>
              <w:t>Click one or more specimen types to search for all biospecimens with that specimen type.</w:t>
            </w:r>
          </w:p>
        </w:tc>
      </w:tr>
      <w:tr w:rsidR="00D31CB1" w14:paraId="751B4F7A" w14:textId="77777777" w:rsidTr="007E1303">
        <w:trPr>
          <w:cantSplit/>
          <w:trHeight w:val="288"/>
        </w:trPr>
        <w:tc>
          <w:tcPr>
            <w:tcW w:w="2430" w:type="dxa"/>
            <w:vAlign w:val="center"/>
          </w:tcPr>
          <w:p w14:paraId="0932BB40" w14:textId="77777777" w:rsidR="00D31CB1" w:rsidRDefault="00D31CB1" w:rsidP="007E1303">
            <w:pPr>
              <w:rPr>
                <w:b/>
              </w:rPr>
            </w:pPr>
            <w:r>
              <w:rPr>
                <w:b/>
              </w:rPr>
              <w:t>Sample Type</w:t>
            </w:r>
          </w:p>
        </w:tc>
        <w:tc>
          <w:tcPr>
            <w:tcW w:w="6300" w:type="dxa"/>
            <w:vAlign w:val="center"/>
          </w:tcPr>
          <w:p w14:paraId="7A4646E9" w14:textId="77777777" w:rsidR="00D31CB1" w:rsidRDefault="00D31CB1" w:rsidP="007E1303">
            <w:r>
              <w:t>Click one or more sample types to search for all biospecimens with that sample type.</w:t>
            </w:r>
          </w:p>
        </w:tc>
      </w:tr>
      <w:tr w:rsidR="00D31CB1" w14:paraId="24470A26" w14:textId="77777777" w:rsidTr="007E1303">
        <w:trPr>
          <w:cantSplit/>
          <w:trHeight w:val="288"/>
        </w:trPr>
        <w:tc>
          <w:tcPr>
            <w:tcW w:w="2430" w:type="dxa"/>
            <w:vAlign w:val="center"/>
          </w:tcPr>
          <w:p w14:paraId="33C4FED2" w14:textId="77777777" w:rsidR="00D31CB1" w:rsidRDefault="00D31CB1" w:rsidP="007E1303">
            <w:pPr>
              <w:rPr>
                <w:b/>
              </w:rPr>
            </w:pPr>
            <w:r>
              <w:rPr>
                <w:b/>
              </w:rPr>
              <w:t>Container Type</w:t>
            </w:r>
          </w:p>
        </w:tc>
        <w:tc>
          <w:tcPr>
            <w:tcW w:w="6300" w:type="dxa"/>
            <w:vAlign w:val="center"/>
          </w:tcPr>
          <w:p w14:paraId="27708FBD" w14:textId="77777777" w:rsidR="00D31CB1" w:rsidRDefault="00D31CB1" w:rsidP="007E1303">
            <w:r>
              <w:t>Click one or more container types to search for all biospecimens with that container type.</w:t>
            </w:r>
          </w:p>
        </w:tc>
      </w:tr>
      <w:tr w:rsidR="00D31CB1" w14:paraId="66B78F4F" w14:textId="77777777" w:rsidTr="007E1303">
        <w:trPr>
          <w:cantSplit/>
          <w:trHeight w:val="288"/>
        </w:trPr>
        <w:tc>
          <w:tcPr>
            <w:tcW w:w="2430" w:type="dxa"/>
            <w:vAlign w:val="center"/>
          </w:tcPr>
          <w:p w14:paraId="545D0807" w14:textId="77777777" w:rsidR="00D31CB1" w:rsidRDefault="00D31CB1" w:rsidP="007E1303">
            <w:pPr>
              <w:rPr>
                <w:b/>
              </w:rPr>
            </w:pPr>
            <w:r>
              <w:rPr>
                <w:b/>
              </w:rPr>
              <w:t>Storage Location</w:t>
            </w:r>
          </w:p>
        </w:tc>
        <w:tc>
          <w:tcPr>
            <w:tcW w:w="6300" w:type="dxa"/>
            <w:vAlign w:val="center"/>
          </w:tcPr>
          <w:p w14:paraId="1009E58A" w14:textId="77777777" w:rsidR="00D31CB1" w:rsidRDefault="00D31CB1" w:rsidP="007E1303">
            <w:r>
              <w:t>Type a storage location to search for all biospecimens stored in that location.</w:t>
            </w:r>
          </w:p>
        </w:tc>
      </w:tr>
      <w:tr w:rsidR="00D31CB1" w14:paraId="57C32FB9" w14:textId="77777777" w:rsidTr="007E1303">
        <w:trPr>
          <w:cantSplit/>
          <w:trHeight w:val="288"/>
        </w:trPr>
        <w:tc>
          <w:tcPr>
            <w:tcW w:w="2430" w:type="dxa"/>
            <w:vAlign w:val="center"/>
          </w:tcPr>
          <w:p w14:paraId="2B01C209" w14:textId="77777777" w:rsidR="00D31CB1" w:rsidRDefault="00D31CB1" w:rsidP="007E1303">
            <w:pPr>
              <w:rPr>
                <w:b/>
              </w:rPr>
            </w:pPr>
            <w:r>
              <w:rPr>
                <w:b/>
              </w:rPr>
              <w:t>Storage Type</w:t>
            </w:r>
          </w:p>
        </w:tc>
        <w:tc>
          <w:tcPr>
            <w:tcW w:w="6300" w:type="dxa"/>
            <w:vAlign w:val="center"/>
          </w:tcPr>
          <w:p w14:paraId="7D7DA22A" w14:textId="77777777" w:rsidR="00D31CB1" w:rsidRDefault="00D31CB1" w:rsidP="007E1303">
            <w:r>
              <w:t>Click one or more storage types to search for all biospecimens with that storage type.</w:t>
            </w:r>
          </w:p>
        </w:tc>
      </w:tr>
      <w:tr w:rsidR="00D31CB1" w:rsidRPr="005C22E1" w14:paraId="156DBF8C" w14:textId="77777777" w:rsidTr="007E1303">
        <w:trPr>
          <w:cantSplit/>
          <w:trHeight w:val="288"/>
        </w:trPr>
        <w:tc>
          <w:tcPr>
            <w:tcW w:w="8730" w:type="dxa"/>
            <w:gridSpan w:val="2"/>
            <w:shd w:val="clear" w:color="auto" w:fill="BFBFBF"/>
          </w:tcPr>
          <w:p w14:paraId="760ABFD2" w14:textId="77777777" w:rsidR="00D31CB1" w:rsidRPr="005C22E1" w:rsidRDefault="00D31CB1" w:rsidP="007E1303">
            <w:pPr>
              <w:rPr>
                <w:b/>
              </w:rPr>
            </w:pPr>
            <w:r w:rsidRPr="005C22E1">
              <w:rPr>
                <w:b/>
              </w:rPr>
              <w:t xml:space="preserve">LIMS </w:t>
            </w:r>
            <w:r w:rsidRPr="005C22E1">
              <w:t>search fields</w:t>
            </w:r>
          </w:p>
        </w:tc>
      </w:tr>
      <w:tr w:rsidR="00D31CB1" w14:paraId="7402ED35" w14:textId="77777777" w:rsidTr="007E1303">
        <w:trPr>
          <w:cantSplit/>
          <w:trHeight w:val="288"/>
        </w:trPr>
        <w:tc>
          <w:tcPr>
            <w:tcW w:w="2430" w:type="dxa"/>
            <w:vAlign w:val="center"/>
          </w:tcPr>
          <w:p w14:paraId="2E5A12D6" w14:textId="77777777" w:rsidR="00D31CB1" w:rsidRDefault="00D31CB1" w:rsidP="007E1303">
            <w:pPr>
              <w:rPr>
                <w:b/>
              </w:rPr>
            </w:pPr>
            <w:r>
              <w:rPr>
                <w:b/>
              </w:rPr>
              <w:t>Quantity</w:t>
            </w:r>
          </w:p>
        </w:tc>
        <w:tc>
          <w:tcPr>
            <w:tcW w:w="6300" w:type="dxa"/>
            <w:vAlign w:val="center"/>
          </w:tcPr>
          <w:p w14:paraId="50915F54" w14:textId="77777777" w:rsidR="00D31CB1" w:rsidRDefault="00D31CB1" w:rsidP="007E1303">
            <w:r>
              <w:t>Type a quantity to search for all biospecimens of that quantity.</w:t>
            </w:r>
          </w:p>
        </w:tc>
      </w:tr>
      <w:tr w:rsidR="00D31CB1" w14:paraId="31EA63C0" w14:textId="77777777" w:rsidTr="007E1303">
        <w:trPr>
          <w:cantSplit/>
          <w:trHeight w:val="288"/>
        </w:trPr>
        <w:tc>
          <w:tcPr>
            <w:tcW w:w="2430" w:type="dxa"/>
            <w:vAlign w:val="center"/>
          </w:tcPr>
          <w:p w14:paraId="2F530656" w14:textId="77777777" w:rsidR="00D31CB1" w:rsidRDefault="00D31CB1" w:rsidP="007E1303">
            <w:pPr>
              <w:rPr>
                <w:b/>
              </w:rPr>
            </w:pPr>
            <w:r>
              <w:rPr>
                <w:b/>
              </w:rPr>
              <w:t>Quantity Unit</w:t>
            </w:r>
          </w:p>
        </w:tc>
        <w:tc>
          <w:tcPr>
            <w:tcW w:w="6300" w:type="dxa"/>
            <w:vAlign w:val="center"/>
          </w:tcPr>
          <w:p w14:paraId="1F26E34A" w14:textId="77777777" w:rsidR="00D31CB1" w:rsidRDefault="00D31CB1" w:rsidP="007E1303">
            <w:r>
              <w:t>Click the appropriate unit of measure to search for all biospecimens using that quantity unit of measure.</w:t>
            </w:r>
          </w:p>
        </w:tc>
      </w:tr>
      <w:tr w:rsidR="00D31CB1" w14:paraId="6B782F77" w14:textId="77777777" w:rsidTr="007E1303">
        <w:trPr>
          <w:cantSplit/>
          <w:trHeight w:val="288"/>
        </w:trPr>
        <w:tc>
          <w:tcPr>
            <w:tcW w:w="2430" w:type="dxa"/>
            <w:vAlign w:val="center"/>
          </w:tcPr>
          <w:p w14:paraId="08019CBD" w14:textId="77777777" w:rsidR="00D31CB1" w:rsidRDefault="00D31CB1" w:rsidP="007E1303">
            <w:pPr>
              <w:rPr>
                <w:b/>
              </w:rPr>
            </w:pPr>
            <w:r>
              <w:rPr>
                <w:b/>
              </w:rPr>
              <w:t>Concentration</w:t>
            </w:r>
          </w:p>
        </w:tc>
        <w:tc>
          <w:tcPr>
            <w:tcW w:w="6300" w:type="dxa"/>
            <w:vAlign w:val="center"/>
          </w:tcPr>
          <w:p w14:paraId="40E6A5EC" w14:textId="77777777" w:rsidR="00D31CB1" w:rsidRDefault="00D31CB1" w:rsidP="007E1303">
            <w:r>
              <w:t>Type a concentration to search for all biospecimens of that concentration.</w:t>
            </w:r>
          </w:p>
        </w:tc>
      </w:tr>
      <w:tr w:rsidR="00D31CB1" w14:paraId="53D470F1" w14:textId="77777777" w:rsidTr="007E1303">
        <w:trPr>
          <w:cantSplit/>
          <w:trHeight w:val="288"/>
        </w:trPr>
        <w:tc>
          <w:tcPr>
            <w:tcW w:w="2430" w:type="dxa"/>
            <w:vAlign w:val="center"/>
          </w:tcPr>
          <w:p w14:paraId="7CC1D52C" w14:textId="77777777" w:rsidR="00D31CB1" w:rsidRDefault="00D31CB1" w:rsidP="007E1303">
            <w:pPr>
              <w:rPr>
                <w:b/>
              </w:rPr>
            </w:pPr>
            <w:r>
              <w:rPr>
                <w:b/>
              </w:rPr>
              <w:t>Concentration Unit</w:t>
            </w:r>
          </w:p>
        </w:tc>
        <w:tc>
          <w:tcPr>
            <w:tcW w:w="6300" w:type="dxa"/>
            <w:vAlign w:val="center"/>
          </w:tcPr>
          <w:p w14:paraId="331BFD62" w14:textId="77777777" w:rsidR="00D31CB1" w:rsidRDefault="00D31CB1" w:rsidP="007E1303">
            <w:r>
              <w:t>Click the appropriate unit of measure to search for all biospecimens using that concentration unit of measure.</w:t>
            </w:r>
          </w:p>
        </w:tc>
      </w:tr>
    </w:tbl>
    <w:p w14:paraId="17FDAD50" w14:textId="77777777" w:rsidR="00D31CB1" w:rsidRDefault="00D31CB1" w:rsidP="00D31CB1">
      <w:pPr>
        <w:ind w:left="1800" w:right="270"/>
        <w:rPr>
          <w:b/>
        </w:rPr>
      </w:pPr>
    </w:p>
    <w:p w14:paraId="79EE8EC8" w14:textId="77777777" w:rsidR="00D31CB1" w:rsidRPr="00237E68" w:rsidRDefault="00D31CB1" w:rsidP="00D31CB1">
      <w:pPr>
        <w:numPr>
          <w:ilvl w:val="0"/>
          <w:numId w:val="194"/>
        </w:numPr>
        <w:tabs>
          <w:tab w:val="left" w:pos="1440"/>
        </w:tabs>
        <w:ind w:left="1440" w:right="270"/>
        <w:rPr>
          <w:i/>
          <w:u w:val="single"/>
        </w:rPr>
      </w:pPr>
      <w:r>
        <w:t xml:space="preserve">Click </w:t>
      </w:r>
      <w:r w:rsidRPr="005C22E1">
        <w:rPr>
          <w:b/>
        </w:rPr>
        <w:t>SEARCH</w:t>
      </w:r>
      <w:r>
        <w:t>.</w:t>
      </w:r>
    </w:p>
    <w:p w14:paraId="4FE87BC0" w14:textId="77777777" w:rsidR="00D31CB1" w:rsidRPr="00264DC5" w:rsidRDefault="00D31CB1" w:rsidP="00D31CB1">
      <w:pPr>
        <w:pStyle w:val="BodyText"/>
        <w:tabs>
          <w:tab w:val="left" w:pos="1440"/>
        </w:tabs>
        <w:ind w:left="1440" w:right="360"/>
        <w:rPr>
          <w:lang w:val="en-US"/>
        </w:rPr>
      </w:pPr>
      <w:r>
        <w:t>A list of biospecimens that match your search criteria appear</w:t>
      </w:r>
      <w:r>
        <w:rPr>
          <w:lang w:val="en-US"/>
        </w:rPr>
        <w:t>s</w:t>
      </w:r>
      <w:r>
        <w:t xml:space="preserve">. </w:t>
      </w:r>
      <w:r>
        <w:rPr>
          <w:lang w:val="en-US"/>
        </w:rPr>
        <w:br/>
      </w:r>
    </w:p>
    <w:p w14:paraId="24E06093" w14:textId="77777777" w:rsidR="00D31CB1" w:rsidDel="005C22E1" w:rsidRDefault="00D31CB1" w:rsidP="00D31CB1">
      <w:pPr>
        <w:pStyle w:val="BodyText"/>
        <w:numPr>
          <w:ilvl w:val="0"/>
          <w:numId w:val="194"/>
        </w:numPr>
        <w:tabs>
          <w:tab w:val="left" w:pos="1440"/>
        </w:tabs>
        <w:ind w:left="1440" w:right="360"/>
      </w:pPr>
      <w:r>
        <w:rPr>
          <w:lang w:val="en-US"/>
        </w:rPr>
        <w:t>On the list, c</w:t>
      </w:r>
      <w:r>
        <w:t xml:space="preserve">lick </w:t>
      </w:r>
      <w:r>
        <w:rPr>
          <w:lang w:val="en-US"/>
        </w:rPr>
        <w:t xml:space="preserve">each </w:t>
      </w:r>
      <w:r>
        <w:t>biospecimen that you want to add</w:t>
      </w:r>
      <w:r>
        <w:rPr>
          <w:lang w:val="en-US"/>
        </w:rPr>
        <w:t xml:space="preserve"> to the worklist</w:t>
      </w:r>
      <w:r>
        <w:t xml:space="preserve">. </w:t>
      </w:r>
    </w:p>
    <w:p w14:paraId="4EE5A97D" w14:textId="77777777" w:rsidR="00D31CB1" w:rsidRPr="00264DC5" w:rsidRDefault="00D31CB1" w:rsidP="00D31CB1">
      <w:pPr>
        <w:pStyle w:val="BodyText"/>
        <w:tabs>
          <w:tab w:val="left" w:pos="1440"/>
        </w:tabs>
        <w:ind w:left="1440" w:right="360"/>
        <w:rPr>
          <w:lang w:val="en-US"/>
        </w:rPr>
      </w:pPr>
      <w:r>
        <w:t>The biospecimen</w:t>
      </w:r>
      <w:r>
        <w:rPr>
          <w:lang w:val="en-US"/>
        </w:rPr>
        <w:t xml:space="preserve"> identifiers</w:t>
      </w:r>
      <w:r>
        <w:t xml:space="preserve"> appear in the list below. </w:t>
      </w:r>
      <w:r>
        <w:rPr>
          <w:lang w:val="en-US"/>
        </w:rPr>
        <w:br/>
      </w:r>
    </w:p>
    <w:p w14:paraId="5BA40231" w14:textId="77777777" w:rsidR="00D31CB1" w:rsidRDefault="00D31CB1" w:rsidP="00D31CB1">
      <w:pPr>
        <w:pStyle w:val="BodyText"/>
        <w:numPr>
          <w:ilvl w:val="0"/>
          <w:numId w:val="194"/>
        </w:numPr>
        <w:tabs>
          <w:tab w:val="left" w:pos="1440"/>
        </w:tabs>
        <w:ind w:left="1440" w:right="360"/>
      </w:pPr>
      <w:r>
        <w:t xml:space="preserve">Click </w:t>
      </w:r>
      <w:r w:rsidRPr="00CA71E6">
        <w:rPr>
          <w:b/>
        </w:rPr>
        <w:t>ADD</w:t>
      </w:r>
      <w:r>
        <w:t>.</w:t>
      </w:r>
    </w:p>
    <w:p w14:paraId="3DF4ED37" w14:textId="77777777" w:rsidR="00D31CB1" w:rsidRDefault="00D31CB1" w:rsidP="00D31CB1">
      <w:pPr>
        <w:pStyle w:val="BodyText"/>
        <w:tabs>
          <w:tab w:val="left" w:pos="1440"/>
        </w:tabs>
        <w:ind w:left="1440" w:right="360"/>
      </w:pPr>
      <w:r>
        <w:t xml:space="preserve">The </w:t>
      </w:r>
      <w:r>
        <w:rPr>
          <w:lang w:val="en-US"/>
        </w:rPr>
        <w:t xml:space="preserve">search window closes and the </w:t>
      </w:r>
      <w:r>
        <w:t>biospecimen</w:t>
      </w:r>
      <w:r>
        <w:rPr>
          <w:lang w:val="en-US"/>
        </w:rPr>
        <w:t xml:space="preserve"> identifier</w:t>
      </w:r>
      <w:r>
        <w:t xml:space="preserve">s appear on the </w:t>
      </w:r>
      <w:r w:rsidRPr="00CA71E6">
        <w:rPr>
          <w:b/>
        </w:rPr>
        <w:t>Create/Modify Worklist</w:t>
      </w:r>
      <w:r>
        <w:t xml:space="preserve"> page. </w:t>
      </w:r>
    </w:p>
    <w:p w14:paraId="783D2188" w14:textId="77777777" w:rsidR="00D31CB1" w:rsidRDefault="00D31CB1" w:rsidP="00D31CB1">
      <w:pPr>
        <w:pStyle w:val="ListParagraph"/>
      </w:pPr>
    </w:p>
    <w:p w14:paraId="5C3C5458" w14:textId="77777777" w:rsidR="00D31CB1" w:rsidRPr="0096544F" w:rsidRDefault="00D31CB1" w:rsidP="00D31CB1">
      <w:pPr>
        <w:pStyle w:val="BodyText"/>
        <w:numPr>
          <w:ilvl w:val="0"/>
          <w:numId w:val="195"/>
        </w:numPr>
        <w:ind w:left="720" w:right="540"/>
      </w:pPr>
      <w:r>
        <w:rPr>
          <w:lang w:val="en-US"/>
        </w:rPr>
        <w:t>T</w:t>
      </w:r>
      <w:r>
        <w:t xml:space="preserve">o </w:t>
      </w:r>
      <w:r>
        <w:rPr>
          <w:lang w:val="en-US"/>
        </w:rPr>
        <w:t xml:space="preserve">search and </w:t>
      </w:r>
      <w:r>
        <w:t xml:space="preserve">select </w:t>
      </w:r>
      <w:r>
        <w:rPr>
          <w:lang w:val="en-US"/>
        </w:rPr>
        <w:t>additional biospecimen</w:t>
      </w:r>
      <w:r>
        <w:t>s that are associated with a</w:t>
      </w:r>
      <w:r>
        <w:rPr>
          <w:lang w:val="en-US"/>
        </w:rPr>
        <w:t>nother</w:t>
      </w:r>
      <w:r>
        <w:t xml:space="preserve"> worklist: </w:t>
      </w:r>
    </w:p>
    <w:p w14:paraId="117C8A37" w14:textId="77777777" w:rsidR="00D31CB1" w:rsidRPr="0096544F" w:rsidRDefault="00D31CB1" w:rsidP="00D31CB1">
      <w:pPr>
        <w:pStyle w:val="BodyText"/>
        <w:numPr>
          <w:ilvl w:val="0"/>
          <w:numId w:val="196"/>
        </w:numPr>
        <w:ind w:left="1440"/>
      </w:pPr>
      <w:r>
        <w:rPr>
          <w:lang w:val="en-US"/>
        </w:rPr>
        <w:t>C</w:t>
      </w:r>
      <w:r w:rsidRPr="00FF2F16">
        <w:t xml:space="preserve">lick the </w:t>
      </w:r>
      <w:r w:rsidRPr="0096544F">
        <w:rPr>
          <w:b/>
        </w:rPr>
        <w:t>Search Inventory</w:t>
      </w:r>
      <w:r>
        <w:t xml:space="preserve"> link.</w:t>
      </w:r>
      <w:r>
        <w:rPr>
          <w:lang w:val="en-US"/>
        </w:rPr>
        <w:br/>
      </w:r>
      <w:r>
        <w:t xml:space="preserve">The </w:t>
      </w:r>
      <w:r w:rsidRPr="0096544F">
        <w:rPr>
          <w:b/>
        </w:rPr>
        <w:t xml:space="preserve">Search Samples and Worklists </w:t>
      </w:r>
      <w:r>
        <w:t>page appears</w:t>
      </w:r>
      <w:r>
        <w:rPr>
          <w:lang w:val="en-US"/>
        </w:rPr>
        <w:t>.</w:t>
      </w:r>
      <w:r>
        <w:rPr>
          <w:lang w:val="en-US"/>
        </w:rPr>
        <w:br/>
      </w:r>
    </w:p>
    <w:p w14:paraId="71CF1613" w14:textId="77777777" w:rsidR="00D31CB1" w:rsidRDefault="00D31CB1" w:rsidP="00D31CB1">
      <w:pPr>
        <w:pStyle w:val="BodyText"/>
        <w:numPr>
          <w:ilvl w:val="0"/>
          <w:numId w:val="196"/>
        </w:numPr>
        <w:ind w:left="1440"/>
      </w:pPr>
      <w:r>
        <w:t xml:space="preserve">Click the </w:t>
      </w:r>
      <w:r w:rsidRPr="007429D0">
        <w:rPr>
          <w:b/>
        </w:rPr>
        <w:t>Search Worklist</w:t>
      </w:r>
      <w:r>
        <w:t xml:space="preserve"> tab. </w:t>
      </w:r>
      <w:r>
        <w:rPr>
          <w:lang w:val="en-US"/>
        </w:rPr>
        <w:br/>
      </w:r>
    </w:p>
    <w:p w14:paraId="308EDCA7" w14:textId="77777777" w:rsidR="00D31CB1" w:rsidRDefault="00D31CB1" w:rsidP="00D31CB1">
      <w:pPr>
        <w:numPr>
          <w:ilvl w:val="0"/>
          <w:numId w:val="196"/>
        </w:numPr>
        <w:ind w:left="1440"/>
      </w:pPr>
      <w:r>
        <w:t xml:space="preserve">In the </w:t>
      </w:r>
      <w:r w:rsidRPr="00C17608">
        <w:rPr>
          <w:b/>
        </w:rPr>
        <w:t>Worklist Name</w:t>
      </w:r>
      <w:r>
        <w:t xml:space="preserve"> box, type the name of the personal worklist, and click </w:t>
      </w:r>
      <w:r w:rsidRPr="00C17608">
        <w:rPr>
          <w:b/>
        </w:rPr>
        <w:t>Search</w:t>
      </w:r>
      <w:r>
        <w:t xml:space="preserve">. </w:t>
      </w:r>
      <w:r>
        <w:rPr>
          <w:i/>
        </w:rPr>
        <w:br/>
      </w:r>
      <w:r w:rsidRPr="00C17608">
        <w:rPr>
          <w:b/>
        </w:rPr>
        <w:t>Note:</w:t>
      </w:r>
      <w:r>
        <w:t xml:space="preserve"> You can type a partial or full name of the worklist. </w:t>
      </w:r>
      <w:r>
        <w:br/>
      </w:r>
      <w:r>
        <w:lastRenderedPageBreak/>
        <w:t>A list of worklists that match your search criteria appears.</w:t>
      </w:r>
      <w:r>
        <w:br/>
      </w:r>
    </w:p>
    <w:p w14:paraId="73B3AEFB" w14:textId="77777777" w:rsidR="00D31CB1" w:rsidRDefault="00D31CB1" w:rsidP="00D31CB1">
      <w:pPr>
        <w:numPr>
          <w:ilvl w:val="0"/>
          <w:numId w:val="196"/>
        </w:numPr>
        <w:ind w:left="1440"/>
      </w:pPr>
      <w:r>
        <w:t xml:space="preserve">Click the appropriate worklist.  </w:t>
      </w:r>
      <w:r>
        <w:br/>
        <w:t xml:space="preserve">The list of biospecimens that are associated with the worklist appears below. </w:t>
      </w:r>
    </w:p>
    <w:p w14:paraId="4F4CDBDA" w14:textId="77777777" w:rsidR="00D31CB1" w:rsidRDefault="00D31CB1" w:rsidP="00D31CB1">
      <w:pPr>
        <w:ind w:left="1440"/>
      </w:pPr>
      <w:r>
        <w:br/>
      </w:r>
      <w:r w:rsidRPr="00F93498">
        <w:rPr>
          <w:noProof/>
        </w:rPr>
        <w:drawing>
          <wp:inline distT="0" distB="0" distL="0" distR="0" wp14:anchorId="1663248C" wp14:editId="747DD66A">
            <wp:extent cx="5852160" cy="2710180"/>
            <wp:effectExtent l="19050" t="19050" r="15240" b="1397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52160" cy="2710180"/>
                    </a:xfrm>
                    <a:prstGeom prst="rect">
                      <a:avLst/>
                    </a:prstGeom>
                    <a:noFill/>
                    <a:ln w="3175">
                      <a:solidFill>
                        <a:schemeClr val="tx1"/>
                      </a:solidFill>
                    </a:ln>
                  </pic:spPr>
                </pic:pic>
              </a:graphicData>
            </a:graphic>
          </wp:inline>
        </w:drawing>
      </w:r>
    </w:p>
    <w:p w14:paraId="529B2006" w14:textId="77777777" w:rsidR="00D31CB1" w:rsidRDefault="00D31CB1" w:rsidP="00D31CB1">
      <w:pPr>
        <w:pStyle w:val="Figure"/>
        <w:tabs>
          <w:tab w:val="clear" w:pos="1710"/>
          <w:tab w:val="num" w:pos="1800"/>
          <w:tab w:val="num" w:pos="2430"/>
        </w:tabs>
        <w:ind w:left="1800" w:hanging="432"/>
      </w:pPr>
      <w:r>
        <w:t xml:space="preserve"> Search Worklist window</w:t>
      </w:r>
      <w:r>
        <w:br/>
      </w:r>
    </w:p>
    <w:p w14:paraId="24285A40" w14:textId="77777777" w:rsidR="00D31CB1" w:rsidRDefault="00D31CB1" w:rsidP="00D31CB1">
      <w:pPr>
        <w:numPr>
          <w:ilvl w:val="0"/>
          <w:numId w:val="196"/>
        </w:numPr>
        <w:tabs>
          <w:tab w:val="left" w:pos="1440"/>
        </w:tabs>
        <w:ind w:left="1440"/>
      </w:pPr>
      <w:r>
        <w:t xml:space="preserve">Click </w:t>
      </w:r>
      <w:r w:rsidRPr="00237E68">
        <w:rPr>
          <w:b/>
        </w:rPr>
        <w:t>ADD</w:t>
      </w:r>
      <w:r>
        <w:t xml:space="preserve">. </w:t>
      </w:r>
    </w:p>
    <w:p w14:paraId="3B1B1B72" w14:textId="77777777" w:rsidR="00D31CB1" w:rsidRDefault="00D31CB1" w:rsidP="00D31CB1">
      <w:pPr>
        <w:tabs>
          <w:tab w:val="left" w:pos="1440"/>
        </w:tabs>
        <w:ind w:left="1440"/>
      </w:pPr>
      <w:r>
        <w:t xml:space="preserve">The biospecimens associated with the worklist appear on the </w:t>
      </w:r>
      <w:r w:rsidRPr="0030062C">
        <w:rPr>
          <w:b/>
        </w:rPr>
        <w:t>Create/Modify Worklist</w:t>
      </w:r>
      <w:r>
        <w:t xml:space="preserve"> page.</w:t>
      </w:r>
    </w:p>
    <w:p w14:paraId="19F8C839" w14:textId="77777777" w:rsidR="00D31CB1" w:rsidRPr="00013E0B" w:rsidRDefault="00D31CB1" w:rsidP="00D31CB1">
      <w:pPr>
        <w:pStyle w:val="BodyText"/>
        <w:ind w:right="360"/>
        <w:rPr>
          <w:lang w:val="en-US"/>
        </w:rPr>
      </w:pPr>
    </w:p>
    <w:p w14:paraId="7825E415" w14:textId="77777777" w:rsidR="00D31CB1" w:rsidRDefault="00D31CB1" w:rsidP="00D31CB1">
      <w:pPr>
        <w:pStyle w:val="BodyText"/>
        <w:numPr>
          <w:ilvl w:val="0"/>
          <w:numId w:val="197"/>
        </w:numPr>
        <w:ind w:right="360"/>
      </w:pPr>
      <w:r>
        <w:t xml:space="preserve">To </w:t>
      </w:r>
      <w:r>
        <w:rPr>
          <w:lang w:val="en-US"/>
        </w:rPr>
        <w:t>remove</w:t>
      </w:r>
      <w:r>
        <w:t xml:space="preserve"> a biospecimen from the </w:t>
      </w:r>
      <w:r>
        <w:rPr>
          <w:lang w:val="en-US"/>
        </w:rPr>
        <w:t xml:space="preserve">list on the </w:t>
      </w:r>
      <w:r w:rsidRPr="00606AFD">
        <w:rPr>
          <w:b/>
        </w:rPr>
        <w:t>Create/Modify Worklist</w:t>
      </w:r>
      <w:r>
        <w:t xml:space="preserve"> page</w:t>
      </w:r>
      <w:r>
        <w:rPr>
          <w:lang w:val="en-US"/>
        </w:rPr>
        <w:t>.</w:t>
      </w:r>
    </w:p>
    <w:p w14:paraId="60ABEE5E" w14:textId="77777777" w:rsidR="00D31CB1" w:rsidRDefault="00D31CB1" w:rsidP="00D31CB1">
      <w:pPr>
        <w:pStyle w:val="BodyText"/>
        <w:numPr>
          <w:ilvl w:val="0"/>
          <w:numId w:val="198"/>
        </w:numPr>
        <w:tabs>
          <w:tab w:val="left" w:pos="1440"/>
        </w:tabs>
        <w:ind w:left="1440" w:right="360"/>
      </w:pPr>
      <w:r>
        <w:t xml:space="preserve">Click the trash can icon </w:t>
      </w:r>
      <w:r>
        <w:rPr>
          <w:noProof/>
          <w:lang w:val="en-US" w:eastAsia="en-US"/>
        </w:rPr>
        <w:drawing>
          <wp:inline distT="0" distB="0" distL="0" distR="0" wp14:anchorId="1A978C42" wp14:editId="42EC7B3F">
            <wp:extent cx="249555" cy="233045"/>
            <wp:effectExtent l="0" t="0" r="0" b="0"/>
            <wp:docPr id="159" name="Picture 159"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trash can ic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555" cy="233045"/>
                    </a:xfrm>
                    <a:prstGeom prst="rect">
                      <a:avLst/>
                    </a:prstGeom>
                    <a:noFill/>
                    <a:ln>
                      <a:noFill/>
                    </a:ln>
                  </pic:spPr>
                </pic:pic>
              </a:graphicData>
            </a:graphic>
          </wp:inline>
        </w:drawing>
      </w:r>
      <w:r>
        <w:t xml:space="preserve"> next to the appropriate biospecimen</w:t>
      </w:r>
      <w:r>
        <w:rPr>
          <w:lang w:val="en-US"/>
        </w:rPr>
        <w:t xml:space="preserve"> identifier</w:t>
      </w:r>
      <w:r>
        <w:t>.</w:t>
      </w:r>
    </w:p>
    <w:p w14:paraId="3EE465FD" w14:textId="77777777" w:rsidR="00D31CB1" w:rsidRDefault="00D31CB1" w:rsidP="00D31CB1">
      <w:pPr>
        <w:pStyle w:val="BodyText"/>
        <w:tabs>
          <w:tab w:val="left" w:pos="1440"/>
        </w:tabs>
        <w:ind w:left="1440" w:right="360"/>
      </w:pPr>
      <w:r w:rsidRPr="00606AFD">
        <w:rPr>
          <w:b/>
        </w:rPr>
        <w:t>Note:</w:t>
      </w:r>
      <w:r>
        <w:t xml:space="preserve"> To </w:t>
      </w:r>
      <w:r>
        <w:rPr>
          <w:lang w:val="en-US"/>
        </w:rPr>
        <w:t>remove</w:t>
      </w:r>
      <w:r>
        <w:t xml:space="preserve"> all the biospecimens </w:t>
      </w:r>
      <w:r>
        <w:rPr>
          <w:lang w:val="en-US"/>
        </w:rPr>
        <w:t xml:space="preserve">from </w:t>
      </w:r>
      <w:r>
        <w:t xml:space="preserve">the list, click the trash can icon </w:t>
      </w:r>
      <w:r>
        <w:rPr>
          <w:noProof/>
          <w:lang w:val="en-US" w:eastAsia="en-US"/>
        </w:rPr>
        <w:drawing>
          <wp:inline distT="0" distB="0" distL="0" distR="0" wp14:anchorId="0540ED5E" wp14:editId="26DEDB95">
            <wp:extent cx="249555" cy="233045"/>
            <wp:effectExtent l="0" t="0" r="0" b="0"/>
            <wp:docPr id="160" name="Picture 160"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trash can ic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555" cy="233045"/>
                    </a:xfrm>
                    <a:prstGeom prst="rect">
                      <a:avLst/>
                    </a:prstGeom>
                    <a:noFill/>
                    <a:ln>
                      <a:noFill/>
                    </a:ln>
                  </pic:spPr>
                </pic:pic>
              </a:graphicData>
            </a:graphic>
          </wp:inline>
        </w:drawing>
      </w:r>
      <w:r>
        <w:t xml:space="preserve"> on the header. </w:t>
      </w:r>
    </w:p>
    <w:p w14:paraId="5B296C95" w14:textId="77777777" w:rsidR="00D31CB1" w:rsidRDefault="00D31CB1" w:rsidP="00D31CB1">
      <w:pPr>
        <w:pStyle w:val="BodyText"/>
        <w:ind w:left="1440" w:right="360"/>
      </w:pPr>
      <w:r w:rsidRPr="00EF52CA">
        <w:t>A confirmation window appears.</w:t>
      </w:r>
    </w:p>
    <w:p w14:paraId="5F376984" w14:textId="77777777" w:rsidR="00D31CB1" w:rsidRDefault="00D31CB1" w:rsidP="00D31CB1">
      <w:pPr>
        <w:pStyle w:val="BodyText"/>
        <w:numPr>
          <w:ilvl w:val="0"/>
          <w:numId w:val="198"/>
        </w:numPr>
        <w:ind w:left="1440" w:right="360"/>
      </w:pPr>
      <w:r>
        <w:t xml:space="preserve">Click </w:t>
      </w:r>
      <w:r w:rsidRPr="00EF52CA">
        <w:rPr>
          <w:b/>
        </w:rPr>
        <w:t>OK</w:t>
      </w:r>
      <w:r>
        <w:t xml:space="preserve">. </w:t>
      </w:r>
    </w:p>
    <w:p w14:paraId="6BD7E18A" w14:textId="77777777" w:rsidR="00D31CB1" w:rsidRDefault="00D31CB1" w:rsidP="00D31CB1">
      <w:pPr>
        <w:pStyle w:val="BodyText"/>
        <w:ind w:left="1440" w:right="360"/>
      </w:pPr>
      <w:r>
        <w:t xml:space="preserve">The biospecimen is </w:t>
      </w:r>
      <w:r>
        <w:rPr>
          <w:lang w:val="en-US"/>
        </w:rPr>
        <w:t>remove</w:t>
      </w:r>
      <w:r>
        <w:t>d</w:t>
      </w:r>
      <w:r>
        <w:rPr>
          <w:lang w:val="en-US"/>
        </w:rPr>
        <w:t xml:space="preserve"> from the list</w:t>
      </w:r>
      <w:r>
        <w:t>.</w:t>
      </w:r>
    </w:p>
    <w:p w14:paraId="53F45D3F" w14:textId="77777777" w:rsidR="00D31CB1" w:rsidRDefault="00D31CB1" w:rsidP="00D31CB1">
      <w:pPr>
        <w:pStyle w:val="BodyText"/>
        <w:ind w:left="900" w:right="360"/>
      </w:pPr>
    </w:p>
    <w:p w14:paraId="60AA2C4D" w14:textId="77777777" w:rsidR="00D31CB1" w:rsidRDefault="00D31CB1" w:rsidP="00D31CB1">
      <w:pPr>
        <w:pStyle w:val="BodyText"/>
        <w:numPr>
          <w:ilvl w:val="0"/>
          <w:numId w:val="197"/>
        </w:numPr>
        <w:ind w:right="360"/>
      </w:pPr>
      <w:r>
        <w:t xml:space="preserve">Click </w:t>
      </w:r>
      <w:r w:rsidRPr="00172B59">
        <w:rPr>
          <w:b/>
        </w:rPr>
        <w:t>SAVE</w:t>
      </w:r>
      <w:r>
        <w:t>.</w:t>
      </w:r>
    </w:p>
    <w:p w14:paraId="7B726DD2" w14:textId="77777777" w:rsidR="00D31CB1" w:rsidRDefault="00D31CB1" w:rsidP="00D31CB1">
      <w:pPr>
        <w:pStyle w:val="BodyText"/>
        <w:ind w:left="900" w:right="360"/>
      </w:pPr>
      <w:r>
        <w:t xml:space="preserve">Worklist is created and new information appears on </w:t>
      </w:r>
      <w:r w:rsidRPr="00172B59">
        <w:rPr>
          <w:b/>
        </w:rPr>
        <w:t>View Worklist</w:t>
      </w:r>
      <w:r w:rsidRPr="00172B59">
        <w:t xml:space="preserve"> </w:t>
      </w:r>
      <w:r>
        <w:t>page.</w:t>
      </w:r>
    </w:p>
    <w:p w14:paraId="6FEC080C" w14:textId="37DEC19D" w:rsidR="00D31CB1" w:rsidRDefault="00D31CB1" w:rsidP="00D31CB1">
      <w:pPr>
        <w:ind w:left="720" w:right="270"/>
        <w:rPr>
          <w:ins w:id="2820" w:author="Sayali Dev" w:date="2018-02-08T15:33:00Z"/>
        </w:rPr>
      </w:pPr>
    </w:p>
    <w:p w14:paraId="77B6643F" w14:textId="11C7EA9D" w:rsidR="00CB2FA8" w:rsidRDefault="00CB2FA8" w:rsidP="00D31CB1">
      <w:pPr>
        <w:ind w:left="720" w:right="270"/>
        <w:rPr>
          <w:ins w:id="2821" w:author="Sayali Dev" w:date="2018-02-08T15:34:00Z"/>
        </w:rPr>
      </w:pPr>
      <w:ins w:id="2822" w:author="Sayali Dev" w:date="2018-02-08T15:33:00Z">
        <w:r>
          <w:t>NOTE:</w:t>
        </w:r>
      </w:ins>
    </w:p>
    <w:p w14:paraId="3D805430" w14:textId="42566FD3" w:rsidR="00CB2FA8" w:rsidRDefault="00CB2FA8" w:rsidP="00D31CB1">
      <w:pPr>
        <w:ind w:left="720" w:right="270"/>
        <w:rPr>
          <w:ins w:id="2823" w:author="Sayali Dev" w:date="2018-02-08T15:33:00Z"/>
        </w:rPr>
      </w:pPr>
      <w:ins w:id="2824" w:author="Sayali Dev" w:date="2018-02-08T15:34:00Z">
        <w:r>
          <w:t xml:space="preserve">For </w:t>
        </w:r>
      </w:ins>
      <w:ins w:id="2825" w:author="Sayali Dev" w:date="2018-02-08T15:35:00Z">
        <w:r>
          <w:t>worklist creation:</w:t>
        </w:r>
      </w:ins>
    </w:p>
    <w:p w14:paraId="32469879" w14:textId="64E79166" w:rsidR="00CB2FA8" w:rsidRDefault="00CB2FA8" w:rsidP="00D31CB1">
      <w:pPr>
        <w:ind w:left="720" w:right="270"/>
        <w:rPr>
          <w:ins w:id="2826" w:author="Sayali Dev" w:date="2018-02-08T15:33:00Z"/>
        </w:rPr>
      </w:pPr>
      <w:ins w:id="2827" w:author="Sayali Dev" w:date="2018-02-08T15:33:00Z">
        <w:r>
          <w:t xml:space="preserve">The samples checked into </w:t>
        </w:r>
      </w:ins>
      <w:ins w:id="2828" w:author="Sayali Dev" w:date="2018-02-08T15:34:00Z">
        <w:r>
          <w:t>the</w:t>
        </w:r>
      </w:ins>
      <w:ins w:id="2829" w:author="Sayali Dev" w:date="2018-02-08T15:33:00Z">
        <w:r>
          <w:t xml:space="preserve"> Inventory will be visible on Search Inventory</w:t>
        </w:r>
      </w:ins>
    </w:p>
    <w:p w14:paraId="5B52BF6E" w14:textId="316CB41D" w:rsidR="00CB2FA8" w:rsidRDefault="00CB2FA8" w:rsidP="00D31CB1">
      <w:pPr>
        <w:ind w:left="720" w:right="270"/>
      </w:pPr>
      <w:ins w:id="2830" w:author="Sayali Dev" w:date="2018-02-08T15:33:00Z">
        <w:r>
          <w:t>The shared worklists will be visible on Worklists tab</w:t>
        </w:r>
      </w:ins>
    </w:p>
    <w:p w14:paraId="4CFDB0D1" w14:textId="77777777" w:rsidR="00D31CB1" w:rsidRDefault="00D31CB1" w:rsidP="00D31CB1">
      <w:pPr>
        <w:pStyle w:val="Heading3"/>
      </w:pPr>
      <w:r>
        <w:br w:type="page"/>
      </w:r>
      <w:bookmarkStart w:id="2831" w:name="ModifyingWorklist"/>
      <w:bookmarkStart w:id="2832" w:name="_Toc300125769"/>
      <w:bookmarkStart w:id="2833" w:name="_Toc452993640"/>
      <w:bookmarkStart w:id="2834" w:name="_Toc507164298"/>
      <w:bookmarkEnd w:id="2831"/>
      <w:r>
        <w:lastRenderedPageBreak/>
        <w:t>Modifying a Worklist</w:t>
      </w:r>
      <w:bookmarkEnd w:id="2832"/>
      <w:bookmarkEnd w:id="2833"/>
      <w:bookmarkEnd w:id="2834"/>
    </w:p>
    <w:p w14:paraId="3B751087" w14:textId="77777777" w:rsidR="00D31CB1" w:rsidRDefault="00D31CB1" w:rsidP="00D31CB1"/>
    <w:p w14:paraId="1507D347" w14:textId="77777777" w:rsidR="00D31CB1" w:rsidRDefault="00D31CB1" w:rsidP="00D31CB1">
      <w:pPr>
        <w:pStyle w:val="BodyText"/>
        <w:rPr>
          <w:lang w:val="en-US"/>
        </w:rPr>
      </w:pPr>
      <w:r w:rsidRPr="00AA26F9">
        <w:t xml:space="preserve">To modify </w:t>
      </w:r>
      <w:r>
        <w:t>a</w:t>
      </w:r>
      <w:r w:rsidRPr="00AA26F9">
        <w:t xml:space="preserve"> </w:t>
      </w:r>
      <w:r>
        <w:t>worklist:</w:t>
      </w:r>
    </w:p>
    <w:p w14:paraId="6841022A" w14:textId="77777777" w:rsidR="00D31CB1" w:rsidRPr="00CD53B9" w:rsidRDefault="00D31CB1" w:rsidP="00D31CB1">
      <w:pPr>
        <w:pStyle w:val="BodyText"/>
        <w:rPr>
          <w:lang w:val="en-US"/>
        </w:rPr>
      </w:pPr>
    </w:p>
    <w:p w14:paraId="20FCE804" w14:textId="3166714B" w:rsidR="00D31CB1" w:rsidRDefault="00D31CB1" w:rsidP="00D31CB1">
      <w:pPr>
        <w:pStyle w:val="BodyText"/>
        <w:numPr>
          <w:ilvl w:val="0"/>
          <w:numId w:val="139"/>
        </w:numPr>
        <w:ind w:right="540"/>
      </w:pPr>
      <w:del w:id="2835" w:author="Sayali Dev" w:date="2018-01-31T17:54:00Z">
        <w:r w:rsidDel="009A119E">
          <w:delText>Log on</w:delText>
        </w:r>
      </w:del>
      <w:ins w:id="2836" w:author="Sayali Dev" w:date="2018-01-31T17:54:00Z">
        <w:r w:rsidR="009A119E">
          <w:t>Log in</w:t>
        </w:r>
      </w:ins>
      <w:r>
        <w:t xml:space="preserve"> to the application using your </w:t>
      </w:r>
      <w:del w:id="2837" w:author="Sayali Dev" w:date="2018-01-31T17:55:00Z">
        <w:r w:rsidDel="00A62626">
          <w:delText>logon</w:delText>
        </w:r>
      </w:del>
      <w:ins w:id="2838" w:author="Sayali Dev" w:date="2018-01-31T17:55:00Z">
        <w:r w:rsidR="00A62626">
          <w:t>log in</w:t>
        </w:r>
      </w:ins>
      <w:r>
        <w:t xml:space="preserve"> credentials.</w:t>
      </w:r>
    </w:p>
    <w:p w14:paraId="215DA45E" w14:textId="77777777" w:rsidR="00D31CB1" w:rsidRDefault="00D31CB1" w:rsidP="00D31CB1">
      <w:pPr>
        <w:pStyle w:val="BodyText"/>
        <w:ind w:left="720" w:right="540"/>
      </w:pPr>
      <w:r>
        <w:t xml:space="preserve">The </w:t>
      </w:r>
      <w:r>
        <w:rPr>
          <w:lang w:val="en-US"/>
        </w:rPr>
        <w:t>CIRRASPEC</w:t>
      </w:r>
      <w:r>
        <w:t xml:space="preserve"> home page appears. </w:t>
      </w:r>
    </w:p>
    <w:p w14:paraId="2077657E" w14:textId="77777777" w:rsidR="00D31CB1" w:rsidRDefault="00D31CB1" w:rsidP="00D31CB1">
      <w:pPr>
        <w:pStyle w:val="BodyText"/>
        <w:ind w:left="720" w:right="540"/>
      </w:pPr>
    </w:p>
    <w:p w14:paraId="1F7D6738" w14:textId="77777777" w:rsidR="00D31CB1" w:rsidRDefault="00D31CB1" w:rsidP="00D31CB1">
      <w:pPr>
        <w:pStyle w:val="BodyText"/>
        <w:numPr>
          <w:ilvl w:val="0"/>
          <w:numId w:val="139"/>
        </w:numPr>
        <w:ind w:right="540"/>
      </w:pPr>
      <w:r>
        <w:t xml:space="preserve">Point to the arrow of the </w:t>
      </w:r>
      <w:r w:rsidRPr="009D26BA">
        <w:rPr>
          <w:b/>
        </w:rPr>
        <w:t>BMS</w:t>
      </w:r>
      <w:r>
        <w:t xml:space="preserve"> tab, and then click </w:t>
      </w:r>
      <w:r w:rsidRPr="009D26BA">
        <w:rPr>
          <w:b/>
        </w:rPr>
        <w:t>Worklists</w:t>
      </w:r>
      <w:r>
        <w:t xml:space="preserve">. </w:t>
      </w:r>
    </w:p>
    <w:p w14:paraId="28ED9E05" w14:textId="77777777" w:rsidR="00D31CB1" w:rsidRDefault="00D31CB1" w:rsidP="00D31CB1">
      <w:pPr>
        <w:pStyle w:val="BodyText"/>
        <w:ind w:left="720" w:right="540"/>
      </w:pPr>
      <w:r>
        <w:t xml:space="preserve">The </w:t>
      </w:r>
      <w:r>
        <w:rPr>
          <w:b/>
          <w:lang w:val="en-US"/>
        </w:rPr>
        <w:t>W</w:t>
      </w:r>
      <w:r w:rsidRPr="00B70F2D">
        <w:rPr>
          <w:b/>
        </w:rPr>
        <w:t xml:space="preserve">orklist </w:t>
      </w:r>
      <w:r>
        <w:rPr>
          <w:b/>
          <w:lang w:val="en-US"/>
        </w:rPr>
        <w:t>S</w:t>
      </w:r>
      <w:r w:rsidRPr="00B70F2D">
        <w:rPr>
          <w:b/>
        </w:rPr>
        <w:t>earch</w:t>
      </w:r>
      <w:r>
        <w:t xml:space="preserve"> page appears. </w:t>
      </w:r>
    </w:p>
    <w:p w14:paraId="3ED3F504" w14:textId="77777777" w:rsidR="00D31CB1" w:rsidRDefault="00D31CB1" w:rsidP="00D31CB1">
      <w:pPr>
        <w:pStyle w:val="BodyText"/>
        <w:ind w:left="720" w:right="540"/>
      </w:pPr>
    </w:p>
    <w:p w14:paraId="646B7411" w14:textId="77777777" w:rsidR="00D31CB1" w:rsidRDefault="00D31CB1" w:rsidP="00D31CB1">
      <w:pPr>
        <w:pStyle w:val="BodyText"/>
        <w:numPr>
          <w:ilvl w:val="0"/>
          <w:numId w:val="139"/>
        </w:numPr>
        <w:ind w:right="720"/>
      </w:pPr>
      <w:r>
        <w:t xml:space="preserve">Click </w:t>
      </w:r>
      <w:r w:rsidRPr="00163825">
        <w:rPr>
          <w:b/>
        </w:rPr>
        <w:t>SEARCH</w:t>
      </w:r>
      <w:r>
        <w:t xml:space="preserve">. </w:t>
      </w:r>
    </w:p>
    <w:p w14:paraId="0950934F" w14:textId="77777777" w:rsidR="00D31CB1" w:rsidRPr="00256110" w:rsidRDefault="00D31CB1" w:rsidP="00D31CB1">
      <w:pPr>
        <w:pStyle w:val="BodyText"/>
        <w:ind w:left="720" w:right="720"/>
        <w:rPr>
          <w:lang w:val="en-US"/>
        </w:rPr>
      </w:pPr>
      <w:r>
        <w:t>The worklist search page displays a list of worklists</w:t>
      </w:r>
      <w:r w:rsidRPr="00D84069">
        <w:t xml:space="preserve"> that are accessible based on your login location.</w:t>
      </w:r>
    </w:p>
    <w:p w14:paraId="732FFD16" w14:textId="77777777" w:rsidR="00D31CB1" w:rsidRDefault="00D31CB1" w:rsidP="00D31CB1">
      <w:pPr>
        <w:pStyle w:val="BodyText"/>
        <w:ind w:left="720" w:right="720"/>
      </w:pPr>
    </w:p>
    <w:p w14:paraId="130D2876" w14:textId="77777777" w:rsidR="00D31CB1" w:rsidRDefault="00D31CB1" w:rsidP="00D31CB1">
      <w:pPr>
        <w:pStyle w:val="BodyText"/>
        <w:numPr>
          <w:ilvl w:val="0"/>
          <w:numId w:val="139"/>
        </w:numPr>
        <w:ind w:right="720"/>
      </w:pPr>
      <w:r>
        <w:t xml:space="preserve">Click </w:t>
      </w:r>
      <w:r w:rsidRPr="00AA26F9">
        <w:t xml:space="preserve">the </w:t>
      </w:r>
      <w:r>
        <w:t>worklist</w:t>
      </w:r>
      <w:r w:rsidRPr="00AA26F9">
        <w:t xml:space="preserve"> </w:t>
      </w:r>
      <w:r>
        <w:t xml:space="preserve">that you want to modify. </w:t>
      </w:r>
    </w:p>
    <w:p w14:paraId="7AD5E6E5" w14:textId="77777777" w:rsidR="00D31CB1" w:rsidRPr="00AA26F9" w:rsidRDefault="00D31CB1" w:rsidP="00D31CB1">
      <w:pPr>
        <w:pStyle w:val="BodyText"/>
        <w:ind w:left="720" w:right="720"/>
      </w:pPr>
      <w:r>
        <w:t>T</w:t>
      </w:r>
      <w:r w:rsidRPr="00AA26F9">
        <w:t xml:space="preserve">he </w:t>
      </w:r>
      <w:r w:rsidRPr="00163825">
        <w:rPr>
          <w:b/>
        </w:rPr>
        <w:t>View Worklist</w:t>
      </w:r>
      <w:r w:rsidRPr="00AA26F9">
        <w:t xml:space="preserve"> </w:t>
      </w:r>
      <w:r>
        <w:t>page appears</w:t>
      </w:r>
      <w:r w:rsidRPr="00AA26F9">
        <w:t>.</w:t>
      </w:r>
      <w:r w:rsidRPr="001A0005">
        <w:t xml:space="preserve"> </w:t>
      </w:r>
      <w:r>
        <w:br/>
      </w:r>
    </w:p>
    <w:p w14:paraId="7B07C996" w14:textId="77777777" w:rsidR="00D31CB1" w:rsidRDefault="00D31CB1" w:rsidP="00D31CB1">
      <w:pPr>
        <w:pStyle w:val="BodyText"/>
        <w:numPr>
          <w:ilvl w:val="0"/>
          <w:numId w:val="139"/>
        </w:numPr>
        <w:ind w:right="720"/>
      </w:pPr>
      <w:r>
        <w:t>C</w:t>
      </w:r>
      <w:r w:rsidRPr="00AA26F9">
        <w:t xml:space="preserve">lick </w:t>
      </w:r>
      <w:r w:rsidRPr="00404331">
        <w:rPr>
          <w:b/>
          <w:caps/>
        </w:rPr>
        <w:t>Modify</w:t>
      </w:r>
      <w:r w:rsidRPr="00AA26F9">
        <w:t xml:space="preserve">. </w:t>
      </w:r>
    </w:p>
    <w:p w14:paraId="74CD7CFF" w14:textId="77777777" w:rsidR="00D31CB1" w:rsidRDefault="00D31CB1" w:rsidP="00D31CB1">
      <w:pPr>
        <w:pStyle w:val="BodyText"/>
        <w:ind w:left="720" w:right="720"/>
      </w:pPr>
      <w:r w:rsidRPr="00AA26F9">
        <w:t xml:space="preserve">The </w:t>
      </w:r>
      <w:r w:rsidRPr="003160C4">
        <w:rPr>
          <w:b/>
        </w:rPr>
        <w:t>Create/</w:t>
      </w:r>
      <w:r w:rsidRPr="00163825">
        <w:rPr>
          <w:b/>
        </w:rPr>
        <w:t>Modify Worklist</w:t>
      </w:r>
      <w:r>
        <w:t xml:space="preserve"> page appears</w:t>
      </w:r>
      <w:r w:rsidRPr="00AA26F9">
        <w:t>.</w:t>
      </w:r>
    </w:p>
    <w:p w14:paraId="0A412612" w14:textId="77777777" w:rsidR="00D31CB1" w:rsidRDefault="00D31CB1" w:rsidP="00D31CB1">
      <w:pPr>
        <w:pStyle w:val="BodyText"/>
        <w:ind w:left="720" w:right="720"/>
      </w:pPr>
    </w:p>
    <w:p w14:paraId="005E3585" w14:textId="77777777" w:rsidR="00D31CB1" w:rsidRDefault="00D31CB1" w:rsidP="00D31CB1">
      <w:pPr>
        <w:pStyle w:val="Caption"/>
        <w:ind w:firstLine="720"/>
      </w:pPr>
      <w:r>
        <w:rPr>
          <w:noProof/>
        </w:rPr>
        <w:drawing>
          <wp:inline distT="0" distB="0" distL="0" distR="0" wp14:anchorId="4E9AB1F4" wp14:editId="1FA9BAC7">
            <wp:extent cx="6262663" cy="3316778"/>
            <wp:effectExtent l="19050" t="19050" r="24130" b="17145"/>
            <wp:docPr id="9263" name="Picture 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68545" cy="3319893"/>
                    </a:xfrm>
                    <a:prstGeom prst="rect">
                      <a:avLst/>
                    </a:prstGeom>
                    <a:noFill/>
                    <a:ln w="3175">
                      <a:solidFill>
                        <a:schemeClr val="tx1"/>
                      </a:solidFill>
                    </a:ln>
                  </pic:spPr>
                </pic:pic>
              </a:graphicData>
            </a:graphic>
          </wp:inline>
        </w:drawing>
      </w:r>
    </w:p>
    <w:p w14:paraId="3937CC8A" w14:textId="77777777" w:rsidR="00D31CB1" w:rsidRDefault="00D31CB1" w:rsidP="00D31CB1">
      <w:pPr>
        <w:pStyle w:val="Figure"/>
        <w:tabs>
          <w:tab w:val="clear" w:pos="1710"/>
          <w:tab w:val="num" w:pos="1800"/>
        </w:tabs>
        <w:ind w:left="1152" w:hanging="432"/>
      </w:pPr>
      <w:r>
        <w:t>Create/Modify Worklist page</w:t>
      </w:r>
    </w:p>
    <w:p w14:paraId="2CAE9DD5" w14:textId="77777777" w:rsidR="00D31CB1" w:rsidRDefault="00D31CB1" w:rsidP="00D31CB1">
      <w:pPr>
        <w:pStyle w:val="BodyText"/>
        <w:ind w:left="1080" w:right="720"/>
      </w:pPr>
    </w:p>
    <w:p w14:paraId="41E9B21F" w14:textId="77777777" w:rsidR="00D31CB1" w:rsidRPr="004F2636" w:rsidRDefault="00D31CB1" w:rsidP="00D31CB1">
      <w:pPr>
        <w:pStyle w:val="BodyText"/>
        <w:numPr>
          <w:ilvl w:val="0"/>
          <w:numId w:val="145"/>
        </w:numPr>
        <w:ind w:right="270"/>
      </w:pPr>
      <w:r w:rsidRPr="004F2636">
        <w:rPr>
          <w:lang w:val="en-US"/>
        </w:rPr>
        <w:t>C</w:t>
      </w:r>
      <w:r>
        <w:t>lick the appropriate security for this worklist</w:t>
      </w:r>
      <w:r w:rsidRPr="004F2636">
        <w:rPr>
          <w:lang w:val="en-US"/>
        </w:rPr>
        <w:t xml:space="preserve"> if you want to change the security</w:t>
      </w:r>
      <w:r>
        <w:t xml:space="preserve">. </w:t>
      </w:r>
      <w:r>
        <w:br/>
      </w:r>
      <w:r w:rsidRPr="004F2636">
        <w:rPr>
          <w:b/>
        </w:rPr>
        <w:t xml:space="preserve">Note: </w:t>
      </w:r>
    </w:p>
    <w:p w14:paraId="3D631C83" w14:textId="77777777" w:rsidR="00D31CB1" w:rsidRPr="004F2636" w:rsidRDefault="00D31CB1" w:rsidP="00D31CB1">
      <w:pPr>
        <w:pStyle w:val="BodyText"/>
        <w:numPr>
          <w:ilvl w:val="0"/>
          <w:numId w:val="200"/>
        </w:numPr>
        <w:ind w:left="1440" w:right="540"/>
      </w:pPr>
      <w:r>
        <w:rPr>
          <w:lang w:val="en-US"/>
        </w:rPr>
        <w:t xml:space="preserve">This field is only enabled if you were the creator of the worklist or the current security setting is </w:t>
      </w:r>
      <w:r>
        <w:rPr>
          <w:b/>
          <w:lang w:val="en-US"/>
        </w:rPr>
        <w:t xml:space="preserve">Shared </w:t>
      </w:r>
      <w:r w:rsidRPr="00B84049">
        <w:rPr>
          <w:b/>
        </w:rPr>
        <w:t xml:space="preserve">– </w:t>
      </w:r>
      <w:r w:rsidRPr="0028730A">
        <w:rPr>
          <w:b/>
          <w:lang w:val="en-US"/>
        </w:rPr>
        <w:t>Read-Write</w:t>
      </w:r>
      <w:r>
        <w:rPr>
          <w:lang w:val="en-US"/>
        </w:rPr>
        <w:t>.</w:t>
      </w:r>
    </w:p>
    <w:p w14:paraId="1E49B1D9" w14:textId="77777777" w:rsidR="00D31CB1" w:rsidRDefault="00D31CB1" w:rsidP="00D31CB1">
      <w:pPr>
        <w:pStyle w:val="BodyText"/>
        <w:numPr>
          <w:ilvl w:val="0"/>
          <w:numId w:val="200"/>
        </w:numPr>
        <w:ind w:left="1440" w:right="540"/>
      </w:pPr>
      <w:r>
        <w:t xml:space="preserve">If you want any authorized user to </w:t>
      </w:r>
      <w:r w:rsidRPr="006B07C1">
        <w:t>view</w:t>
      </w:r>
      <w:r>
        <w:t xml:space="preserve"> </w:t>
      </w:r>
      <w:r w:rsidRPr="006B07C1">
        <w:t>and modif</w:t>
      </w:r>
      <w:r>
        <w:t xml:space="preserve">y this list, click </w:t>
      </w:r>
      <w:r w:rsidRPr="00B84049">
        <w:rPr>
          <w:b/>
        </w:rPr>
        <w:t>Shared – Read-Write</w:t>
      </w:r>
      <w:r>
        <w:t>.</w:t>
      </w:r>
    </w:p>
    <w:p w14:paraId="0C3886A9" w14:textId="77777777" w:rsidR="00D31CB1" w:rsidRPr="006B07C1" w:rsidRDefault="00D31CB1" w:rsidP="00D31CB1">
      <w:pPr>
        <w:pStyle w:val="BodyText"/>
        <w:numPr>
          <w:ilvl w:val="0"/>
          <w:numId w:val="200"/>
        </w:numPr>
        <w:ind w:left="1440" w:right="540"/>
      </w:pPr>
      <w:r>
        <w:t xml:space="preserve">If you want only you to modify this worklist, and any authorized user to </w:t>
      </w:r>
      <w:r w:rsidRPr="006B07C1">
        <w:t>view</w:t>
      </w:r>
      <w:r>
        <w:t xml:space="preserve"> this worklist, click </w:t>
      </w:r>
      <w:r w:rsidRPr="00B84049">
        <w:rPr>
          <w:b/>
        </w:rPr>
        <w:t>Shared – Read-Only</w:t>
      </w:r>
      <w:r>
        <w:t>.</w:t>
      </w:r>
    </w:p>
    <w:p w14:paraId="6F92B70A" w14:textId="77777777" w:rsidR="00D31CB1" w:rsidRDefault="00D31CB1" w:rsidP="00D31CB1">
      <w:pPr>
        <w:pStyle w:val="BodyText"/>
        <w:numPr>
          <w:ilvl w:val="0"/>
          <w:numId w:val="199"/>
        </w:numPr>
        <w:ind w:left="1440" w:right="270"/>
      </w:pPr>
      <w:r>
        <w:t xml:space="preserve">If you want only yourself to view and modify this worklist, click </w:t>
      </w:r>
      <w:r w:rsidRPr="00B84049">
        <w:rPr>
          <w:b/>
        </w:rPr>
        <w:t>Private</w:t>
      </w:r>
      <w:r w:rsidRPr="006B07C1">
        <w:t>.</w:t>
      </w:r>
    </w:p>
    <w:p w14:paraId="6A84FCEE" w14:textId="77777777" w:rsidR="00D31CB1" w:rsidRDefault="00D31CB1" w:rsidP="00D31CB1">
      <w:pPr>
        <w:pStyle w:val="BodyText"/>
        <w:ind w:left="720" w:right="540"/>
      </w:pPr>
    </w:p>
    <w:p w14:paraId="0AE831DF" w14:textId="77777777" w:rsidR="00D31CB1" w:rsidRDefault="00D31CB1" w:rsidP="00D31CB1">
      <w:pPr>
        <w:pStyle w:val="BodyText"/>
        <w:numPr>
          <w:ilvl w:val="0"/>
          <w:numId w:val="145"/>
        </w:numPr>
        <w:ind w:right="540"/>
      </w:pPr>
      <w:r>
        <w:lastRenderedPageBreak/>
        <w:t xml:space="preserve">To add a known biospecimen to the worklist, in the </w:t>
      </w:r>
      <w:r w:rsidRPr="008100CC">
        <w:rPr>
          <w:b/>
        </w:rPr>
        <w:t>Identifier</w:t>
      </w:r>
      <w:r>
        <w:t xml:space="preserve"> box, type the appropriate kit or biospecimen identifier, and then click </w:t>
      </w:r>
      <w:r w:rsidRPr="008100CC">
        <w:rPr>
          <w:b/>
        </w:rPr>
        <w:t>ADD</w:t>
      </w:r>
      <w:r>
        <w:t>.</w:t>
      </w:r>
    </w:p>
    <w:p w14:paraId="08CDF1B6" w14:textId="77777777" w:rsidR="00D31CB1" w:rsidRDefault="00D31CB1" w:rsidP="00D31CB1">
      <w:pPr>
        <w:pStyle w:val="BodyText"/>
        <w:ind w:right="540" w:firstLine="720"/>
      </w:pPr>
      <w:r w:rsidRPr="008100CC">
        <w:rPr>
          <w:b/>
        </w:rPr>
        <w:t>Note:</w:t>
      </w:r>
      <w:r>
        <w:t xml:space="preserve"> You can add multiple known biospecimens. </w:t>
      </w:r>
    </w:p>
    <w:p w14:paraId="5FBE8159" w14:textId="77777777" w:rsidR="00D31CB1" w:rsidRDefault="00D31CB1" w:rsidP="00D31CB1">
      <w:pPr>
        <w:pStyle w:val="BodyText"/>
        <w:ind w:left="720" w:right="540"/>
        <w:rPr>
          <w:lang w:val="en-US"/>
        </w:rPr>
      </w:pPr>
      <w:r>
        <w:t xml:space="preserve">The biospecimens appear on the </w:t>
      </w:r>
      <w:r w:rsidRPr="008100CC">
        <w:rPr>
          <w:b/>
        </w:rPr>
        <w:t>Create/Modify Worklist</w:t>
      </w:r>
      <w:r>
        <w:t xml:space="preserve"> page.</w:t>
      </w:r>
    </w:p>
    <w:p w14:paraId="2A750FF2" w14:textId="77777777" w:rsidR="00D31CB1" w:rsidRDefault="00D31CB1" w:rsidP="00D31CB1">
      <w:pPr>
        <w:pStyle w:val="BodyText"/>
        <w:ind w:left="720" w:right="540"/>
        <w:rPr>
          <w:lang w:val="en-US"/>
        </w:rPr>
      </w:pPr>
    </w:p>
    <w:p w14:paraId="67F17DDE" w14:textId="77777777" w:rsidR="00D31CB1" w:rsidRPr="0028730A" w:rsidRDefault="00D31CB1" w:rsidP="00D31CB1">
      <w:pPr>
        <w:pStyle w:val="BodyText"/>
        <w:numPr>
          <w:ilvl w:val="0"/>
          <w:numId w:val="145"/>
        </w:numPr>
        <w:ind w:right="540"/>
      </w:pPr>
      <w:r>
        <w:t xml:space="preserve">To </w:t>
      </w:r>
      <w:r w:rsidRPr="0096544F">
        <w:rPr>
          <w:lang w:val="en-US"/>
        </w:rPr>
        <w:t xml:space="preserve">search and </w:t>
      </w:r>
      <w:r>
        <w:t xml:space="preserve">select additional </w:t>
      </w:r>
      <w:r w:rsidRPr="0096544F">
        <w:rPr>
          <w:lang w:val="en-US"/>
        </w:rPr>
        <w:t>biospecimen</w:t>
      </w:r>
      <w:r>
        <w:t>s</w:t>
      </w:r>
      <w:r w:rsidRPr="0096544F">
        <w:rPr>
          <w:lang w:val="en-US"/>
        </w:rPr>
        <w:t xml:space="preserve"> by Identifier, Collection, Sample Type, Specimen Type, </w:t>
      </w:r>
      <w:r>
        <w:rPr>
          <w:lang w:val="en-US"/>
        </w:rPr>
        <w:t xml:space="preserve">or </w:t>
      </w:r>
      <w:r w:rsidRPr="0096544F">
        <w:rPr>
          <w:lang w:val="en-US"/>
        </w:rPr>
        <w:t>LIMS workflow type</w:t>
      </w:r>
      <w:r>
        <w:t>:</w:t>
      </w:r>
    </w:p>
    <w:p w14:paraId="3676AE60" w14:textId="77777777" w:rsidR="00D31CB1" w:rsidRPr="0096544F" w:rsidRDefault="00D31CB1" w:rsidP="00D31CB1">
      <w:pPr>
        <w:pStyle w:val="BodyText"/>
        <w:numPr>
          <w:ilvl w:val="0"/>
          <w:numId w:val="201"/>
        </w:numPr>
        <w:tabs>
          <w:tab w:val="left" w:pos="1440"/>
        </w:tabs>
        <w:ind w:left="1440" w:right="540"/>
      </w:pPr>
      <w:r>
        <w:rPr>
          <w:lang w:val="en-US"/>
        </w:rPr>
        <w:t>C</w:t>
      </w:r>
      <w:r w:rsidRPr="00FF2F16">
        <w:t xml:space="preserve">lick the </w:t>
      </w:r>
      <w:r w:rsidRPr="0096544F">
        <w:rPr>
          <w:b/>
        </w:rPr>
        <w:t>Search Inventory</w:t>
      </w:r>
      <w:r>
        <w:t xml:space="preserve"> link.</w:t>
      </w:r>
      <w:r>
        <w:rPr>
          <w:lang w:val="en-US"/>
        </w:rPr>
        <w:br/>
      </w:r>
      <w:r>
        <w:t xml:space="preserve">The </w:t>
      </w:r>
      <w:r w:rsidRPr="0096544F">
        <w:rPr>
          <w:b/>
        </w:rPr>
        <w:t xml:space="preserve">Search Samples and Worklists </w:t>
      </w:r>
      <w:r>
        <w:t>page appears</w:t>
      </w:r>
      <w:r>
        <w:rPr>
          <w:lang w:val="en-US"/>
        </w:rPr>
        <w:t>.</w:t>
      </w:r>
      <w:r>
        <w:rPr>
          <w:lang w:val="en-US"/>
        </w:rPr>
        <w:br/>
      </w:r>
    </w:p>
    <w:p w14:paraId="020C74F7" w14:textId="77777777" w:rsidR="00D31CB1" w:rsidRPr="0096544F" w:rsidRDefault="00D31CB1" w:rsidP="00D31CB1">
      <w:pPr>
        <w:pStyle w:val="BodyText"/>
        <w:numPr>
          <w:ilvl w:val="0"/>
          <w:numId w:val="201"/>
        </w:numPr>
        <w:tabs>
          <w:tab w:val="left" w:pos="1440"/>
        </w:tabs>
        <w:ind w:left="1440" w:right="540"/>
      </w:pPr>
      <w:r>
        <w:t>Select the appropriate checkbox</w:t>
      </w:r>
      <w:r>
        <w:rPr>
          <w:lang w:val="en-US"/>
        </w:rPr>
        <w:t xml:space="preserve"> to display the Basic, Inventory or LIMS search fields</w:t>
      </w:r>
      <w:r>
        <w:t>.</w:t>
      </w:r>
      <w:r w:rsidRPr="0096544F">
        <w:rPr>
          <w:lang w:val="en-US"/>
        </w:rPr>
        <w:br/>
      </w:r>
      <w:r w:rsidRPr="0096544F">
        <w:rPr>
          <w:b/>
        </w:rPr>
        <w:t xml:space="preserve">Note: </w:t>
      </w:r>
      <w:r>
        <w:t xml:space="preserve">You can select more than one checkbox. </w:t>
      </w:r>
      <w:r w:rsidRPr="0096544F">
        <w:rPr>
          <w:lang w:val="en-US"/>
        </w:rPr>
        <w:br/>
      </w:r>
      <w:r>
        <w:t xml:space="preserve">The search fields </w:t>
      </w:r>
      <w:r w:rsidRPr="0096544F">
        <w:rPr>
          <w:lang w:val="en-US"/>
        </w:rPr>
        <w:t xml:space="preserve">associated with your selection </w:t>
      </w:r>
      <w:r>
        <w:t>appear.</w:t>
      </w:r>
      <w:r w:rsidRPr="0096544F">
        <w:rPr>
          <w:lang w:val="en-US"/>
        </w:rPr>
        <w:br/>
      </w:r>
    </w:p>
    <w:p w14:paraId="32EFE446" w14:textId="77777777" w:rsidR="00D31CB1" w:rsidRDefault="00D31CB1" w:rsidP="00D31CB1">
      <w:pPr>
        <w:pStyle w:val="BodyText"/>
        <w:ind w:left="1350" w:right="540"/>
      </w:pPr>
      <w:r w:rsidRPr="006E7FB9">
        <w:rPr>
          <w:noProof/>
          <w:lang w:val="en-US" w:eastAsia="en-US"/>
        </w:rPr>
        <w:drawing>
          <wp:inline distT="0" distB="0" distL="0" distR="0" wp14:anchorId="4D6F35AA" wp14:editId="3E6A9EA3">
            <wp:extent cx="5960110" cy="2793365"/>
            <wp:effectExtent l="19050" t="19050" r="21590" b="26035"/>
            <wp:docPr id="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60110" cy="2793365"/>
                    </a:xfrm>
                    <a:prstGeom prst="rect">
                      <a:avLst/>
                    </a:prstGeom>
                    <a:noFill/>
                    <a:ln w="3175">
                      <a:solidFill>
                        <a:schemeClr val="tx1"/>
                      </a:solidFill>
                    </a:ln>
                  </pic:spPr>
                </pic:pic>
              </a:graphicData>
            </a:graphic>
          </wp:inline>
        </w:drawing>
      </w:r>
    </w:p>
    <w:p w14:paraId="38152248" w14:textId="77777777" w:rsidR="00D31CB1" w:rsidRDefault="00D31CB1" w:rsidP="00D31CB1">
      <w:pPr>
        <w:pStyle w:val="Figure"/>
        <w:tabs>
          <w:tab w:val="clear" w:pos="1710"/>
          <w:tab w:val="clear" w:pos="1980"/>
          <w:tab w:val="num" w:pos="1800"/>
          <w:tab w:val="num" w:pos="2250"/>
        </w:tabs>
        <w:ind w:left="1620" w:hanging="432"/>
      </w:pPr>
      <w:r>
        <w:t>Search Samples window – search fields</w:t>
      </w:r>
    </w:p>
    <w:p w14:paraId="1DD0EE43" w14:textId="77777777" w:rsidR="00D31CB1" w:rsidRPr="009B2B67" w:rsidRDefault="00D31CB1" w:rsidP="00D31CB1"/>
    <w:p w14:paraId="73514C77" w14:textId="77777777" w:rsidR="00D31CB1" w:rsidRDefault="00D31CB1" w:rsidP="00D31CB1">
      <w:pPr>
        <w:pStyle w:val="BodyText"/>
        <w:numPr>
          <w:ilvl w:val="0"/>
          <w:numId w:val="201"/>
        </w:numPr>
        <w:ind w:left="1440" w:right="270"/>
      </w:pPr>
      <w:r>
        <w:t>Enter</w:t>
      </w:r>
      <w:r w:rsidRPr="008B0550">
        <w:t xml:space="preserve"> appropriate</w:t>
      </w:r>
      <w:r>
        <w:t xml:space="preserve"> information in each field. </w:t>
      </w:r>
      <w:r>
        <w:rPr>
          <w:lang w:val="en-US"/>
        </w:rPr>
        <w:t>F</w:t>
      </w:r>
      <w:r>
        <w:t xml:space="preserve">ollowing table lists each field and its description. </w:t>
      </w:r>
      <w:r>
        <w:rPr>
          <w:lang w:val="en-US"/>
        </w:rPr>
        <w:br/>
      </w:r>
      <w:r w:rsidRPr="002D106A">
        <w:rPr>
          <w:b/>
        </w:rPr>
        <w:t xml:space="preserve">Note: </w:t>
      </w:r>
      <w:r>
        <w:t xml:space="preserve">You can specify multiple search criteria. </w:t>
      </w:r>
    </w:p>
    <w:p w14:paraId="10EF600D" w14:textId="77777777" w:rsidR="00D31CB1" w:rsidRDefault="00D31CB1" w:rsidP="00D31CB1">
      <w:pPr>
        <w:pStyle w:val="BodyText"/>
        <w:ind w:left="720" w:right="270"/>
      </w:pPr>
    </w:p>
    <w:p w14:paraId="4A449F13" w14:textId="3CFA66BD" w:rsidR="00D31CB1" w:rsidRDefault="00D31CB1" w:rsidP="00D31CB1">
      <w:pPr>
        <w:pStyle w:val="Caption"/>
        <w:ind w:left="1440"/>
      </w:pPr>
      <w:r>
        <w:t xml:space="preserve">Table </w:t>
      </w:r>
      <w:r w:rsidR="00653CE2">
        <w:fldChar w:fldCharType="begin"/>
      </w:r>
      <w:r w:rsidR="00653CE2">
        <w:instrText xml:space="preserve"> SEQ Figure \* ARABIC </w:instrText>
      </w:r>
      <w:r w:rsidR="00653CE2">
        <w:fldChar w:fldCharType="separate"/>
      </w:r>
      <w:ins w:id="2839" w:author="Sayali Dev" w:date="2018-02-02T13:47:00Z">
        <w:r w:rsidR="00EB76E3">
          <w:rPr>
            <w:noProof/>
          </w:rPr>
          <w:t>26</w:t>
        </w:r>
      </w:ins>
      <w:del w:id="2840" w:author="Sayali Dev" w:date="2018-02-02T13:47:00Z">
        <w:r w:rsidDel="00EB76E3">
          <w:rPr>
            <w:noProof/>
          </w:rPr>
          <w:delText>43</w:delText>
        </w:r>
      </w:del>
      <w:r w:rsidR="00653CE2">
        <w:rPr>
          <w:noProof/>
        </w:rPr>
        <w:fldChar w:fldCharType="end"/>
      </w:r>
      <w:r>
        <w:t>: Selecting additional biospecimens</w:t>
      </w:r>
    </w:p>
    <w:tbl>
      <w:tblPr>
        <w:tblW w:w="0" w:type="auto"/>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6300"/>
      </w:tblGrid>
      <w:tr w:rsidR="00D31CB1" w:rsidRPr="007A152E" w14:paraId="195CB5EB" w14:textId="77777777" w:rsidTr="007E1303">
        <w:trPr>
          <w:cantSplit/>
          <w:trHeight w:val="288"/>
          <w:tblHeader/>
        </w:trPr>
        <w:tc>
          <w:tcPr>
            <w:tcW w:w="2430" w:type="dxa"/>
            <w:shd w:val="clear" w:color="auto" w:fill="BFBFBF"/>
            <w:vAlign w:val="center"/>
          </w:tcPr>
          <w:p w14:paraId="45977943" w14:textId="77777777" w:rsidR="00D31CB1" w:rsidRPr="007A152E" w:rsidRDefault="00D31CB1" w:rsidP="007E1303">
            <w:pPr>
              <w:rPr>
                <w:b/>
              </w:rPr>
            </w:pPr>
            <w:r>
              <w:rPr>
                <w:b/>
              </w:rPr>
              <w:t>Field</w:t>
            </w:r>
          </w:p>
        </w:tc>
        <w:tc>
          <w:tcPr>
            <w:tcW w:w="6300" w:type="dxa"/>
            <w:shd w:val="clear" w:color="auto" w:fill="BFBFBF"/>
            <w:vAlign w:val="center"/>
          </w:tcPr>
          <w:p w14:paraId="5F13E59E" w14:textId="77777777" w:rsidR="00D31CB1" w:rsidRPr="007A152E" w:rsidRDefault="00D31CB1" w:rsidP="007E1303">
            <w:pPr>
              <w:rPr>
                <w:b/>
              </w:rPr>
            </w:pPr>
            <w:r w:rsidRPr="007A152E">
              <w:rPr>
                <w:b/>
              </w:rPr>
              <w:t>Description</w:t>
            </w:r>
          </w:p>
        </w:tc>
      </w:tr>
      <w:tr w:rsidR="00D31CB1" w14:paraId="7FA26B27" w14:textId="77777777" w:rsidTr="007E1303">
        <w:trPr>
          <w:cantSplit/>
          <w:trHeight w:val="288"/>
        </w:trPr>
        <w:tc>
          <w:tcPr>
            <w:tcW w:w="8730" w:type="dxa"/>
            <w:gridSpan w:val="2"/>
            <w:shd w:val="clear" w:color="auto" w:fill="BFBFBF"/>
            <w:vAlign w:val="center"/>
          </w:tcPr>
          <w:p w14:paraId="14BBB1D8" w14:textId="77777777" w:rsidR="00D31CB1" w:rsidRDefault="00D31CB1" w:rsidP="007E1303">
            <w:r w:rsidRPr="005C22E1">
              <w:rPr>
                <w:b/>
              </w:rPr>
              <w:t>Basic</w:t>
            </w:r>
            <w:r>
              <w:t xml:space="preserve"> search fields</w:t>
            </w:r>
          </w:p>
        </w:tc>
      </w:tr>
      <w:tr w:rsidR="00D31CB1" w14:paraId="6196173F" w14:textId="77777777" w:rsidTr="007E1303">
        <w:trPr>
          <w:cantSplit/>
          <w:trHeight w:val="288"/>
        </w:trPr>
        <w:tc>
          <w:tcPr>
            <w:tcW w:w="2430" w:type="dxa"/>
            <w:vAlign w:val="center"/>
          </w:tcPr>
          <w:p w14:paraId="14F5C682" w14:textId="77777777" w:rsidR="00D31CB1" w:rsidRDefault="00D31CB1" w:rsidP="007E1303">
            <w:pPr>
              <w:rPr>
                <w:b/>
              </w:rPr>
            </w:pPr>
            <w:r>
              <w:rPr>
                <w:b/>
              </w:rPr>
              <w:t>Identifier</w:t>
            </w:r>
          </w:p>
        </w:tc>
        <w:tc>
          <w:tcPr>
            <w:tcW w:w="6300" w:type="dxa"/>
            <w:vAlign w:val="center"/>
          </w:tcPr>
          <w:p w14:paraId="33CD2F23" w14:textId="77777777" w:rsidR="00D31CB1" w:rsidRDefault="00D31CB1" w:rsidP="007E1303">
            <w:r>
              <w:t xml:space="preserve">Type a biospecimen identifier to search for a specific biospecimen. </w:t>
            </w:r>
          </w:p>
        </w:tc>
      </w:tr>
      <w:tr w:rsidR="00D31CB1" w14:paraId="20641E6D" w14:textId="77777777" w:rsidTr="007E1303">
        <w:trPr>
          <w:cantSplit/>
          <w:trHeight w:val="288"/>
        </w:trPr>
        <w:tc>
          <w:tcPr>
            <w:tcW w:w="2430" w:type="dxa"/>
            <w:vAlign w:val="center"/>
          </w:tcPr>
          <w:p w14:paraId="5606BB4E" w14:textId="77777777" w:rsidR="00D31CB1" w:rsidRDefault="00D31CB1" w:rsidP="007E1303">
            <w:pPr>
              <w:rPr>
                <w:b/>
              </w:rPr>
            </w:pPr>
            <w:r>
              <w:rPr>
                <w:b/>
              </w:rPr>
              <w:t>Identifier Type</w:t>
            </w:r>
          </w:p>
        </w:tc>
        <w:tc>
          <w:tcPr>
            <w:tcW w:w="6300" w:type="dxa"/>
            <w:vAlign w:val="center"/>
          </w:tcPr>
          <w:p w14:paraId="5B4C7CFF" w14:textId="77777777" w:rsidR="00D31CB1" w:rsidRDefault="00D31CB1" w:rsidP="007E1303">
            <w:r>
              <w:t>Click one or more identifier types to search for all biospecimens with that identifier type.</w:t>
            </w:r>
          </w:p>
        </w:tc>
      </w:tr>
      <w:tr w:rsidR="00D31CB1" w14:paraId="34AF3F42" w14:textId="77777777" w:rsidTr="007E1303">
        <w:trPr>
          <w:cantSplit/>
          <w:trHeight w:val="288"/>
        </w:trPr>
        <w:tc>
          <w:tcPr>
            <w:tcW w:w="2430" w:type="dxa"/>
            <w:vAlign w:val="center"/>
          </w:tcPr>
          <w:p w14:paraId="3BF002A1" w14:textId="77777777" w:rsidR="00D31CB1" w:rsidRDefault="00D31CB1" w:rsidP="007E1303">
            <w:pPr>
              <w:rPr>
                <w:b/>
              </w:rPr>
            </w:pPr>
            <w:r>
              <w:rPr>
                <w:b/>
              </w:rPr>
              <w:t>Project</w:t>
            </w:r>
          </w:p>
        </w:tc>
        <w:tc>
          <w:tcPr>
            <w:tcW w:w="6300" w:type="dxa"/>
            <w:vAlign w:val="center"/>
          </w:tcPr>
          <w:p w14:paraId="01A1BBD3" w14:textId="77777777" w:rsidR="00D31CB1" w:rsidRDefault="00D31CB1" w:rsidP="007E1303">
            <w:r>
              <w:t>Click the appropriate Project to search for all biospecimens associated with that Project.</w:t>
            </w:r>
          </w:p>
        </w:tc>
      </w:tr>
      <w:tr w:rsidR="00D31CB1" w14:paraId="31F3B04A" w14:textId="77777777" w:rsidTr="007E1303">
        <w:trPr>
          <w:cantSplit/>
          <w:trHeight w:val="288"/>
        </w:trPr>
        <w:tc>
          <w:tcPr>
            <w:tcW w:w="2430" w:type="dxa"/>
            <w:vAlign w:val="center"/>
          </w:tcPr>
          <w:p w14:paraId="421A83E5" w14:textId="77777777" w:rsidR="00D31CB1" w:rsidRDefault="00D31CB1" w:rsidP="007E1303">
            <w:pPr>
              <w:rPr>
                <w:b/>
              </w:rPr>
            </w:pPr>
            <w:r>
              <w:rPr>
                <w:b/>
              </w:rPr>
              <w:t>Collection</w:t>
            </w:r>
          </w:p>
        </w:tc>
        <w:tc>
          <w:tcPr>
            <w:tcW w:w="6300" w:type="dxa"/>
            <w:vAlign w:val="center"/>
          </w:tcPr>
          <w:p w14:paraId="0E42C106" w14:textId="77777777" w:rsidR="00D31CB1" w:rsidRDefault="00D31CB1" w:rsidP="007E1303">
            <w:r>
              <w:t>Click the appropriate Collection to search for all biospecimens associated with that Collection.</w:t>
            </w:r>
          </w:p>
        </w:tc>
      </w:tr>
      <w:tr w:rsidR="00D31CB1" w14:paraId="6DFFD612" w14:textId="77777777" w:rsidTr="007E1303">
        <w:trPr>
          <w:cantSplit/>
          <w:trHeight w:val="288"/>
        </w:trPr>
        <w:tc>
          <w:tcPr>
            <w:tcW w:w="8730" w:type="dxa"/>
            <w:gridSpan w:val="2"/>
            <w:shd w:val="clear" w:color="auto" w:fill="BFBFBF"/>
            <w:vAlign w:val="center"/>
          </w:tcPr>
          <w:p w14:paraId="6CBEC7B2" w14:textId="41E9EF07" w:rsidR="00D31CB1" w:rsidRDefault="00D31CB1" w:rsidP="007E1303">
            <w:r w:rsidRPr="005C22E1">
              <w:rPr>
                <w:b/>
              </w:rPr>
              <w:t>Inventory</w:t>
            </w:r>
            <w:r>
              <w:t xml:space="preserve"> search fields</w:t>
            </w:r>
          </w:p>
        </w:tc>
      </w:tr>
      <w:tr w:rsidR="00D31CB1" w14:paraId="5A5E175C" w14:textId="77777777" w:rsidTr="007E1303">
        <w:trPr>
          <w:cantSplit/>
          <w:trHeight w:val="288"/>
        </w:trPr>
        <w:tc>
          <w:tcPr>
            <w:tcW w:w="2430" w:type="dxa"/>
            <w:vAlign w:val="center"/>
          </w:tcPr>
          <w:p w14:paraId="0AC46BA6" w14:textId="77777777" w:rsidR="00D31CB1" w:rsidRDefault="00D31CB1" w:rsidP="007E1303">
            <w:pPr>
              <w:rPr>
                <w:b/>
              </w:rPr>
            </w:pPr>
            <w:r>
              <w:rPr>
                <w:b/>
              </w:rPr>
              <w:lastRenderedPageBreak/>
              <w:t>Sample Status</w:t>
            </w:r>
          </w:p>
        </w:tc>
        <w:tc>
          <w:tcPr>
            <w:tcW w:w="6300" w:type="dxa"/>
            <w:vAlign w:val="center"/>
          </w:tcPr>
          <w:p w14:paraId="2C628391" w14:textId="77777777" w:rsidR="00D31CB1" w:rsidRDefault="00D31CB1" w:rsidP="007E1303">
            <w:r>
              <w:t>Click one or more biospecimen statuses to search for all biospecimens with that status.</w:t>
            </w:r>
          </w:p>
        </w:tc>
      </w:tr>
      <w:tr w:rsidR="00D31CB1" w14:paraId="429EEEA2" w14:textId="77777777" w:rsidTr="007E1303">
        <w:trPr>
          <w:cantSplit/>
          <w:trHeight w:val="288"/>
        </w:trPr>
        <w:tc>
          <w:tcPr>
            <w:tcW w:w="2430" w:type="dxa"/>
            <w:vAlign w:val="center"/>
          </w:tcPr>
          <w:p w14:paraId="66B2FB69" w14:textId="77777777" w:rsidR="00D31CB1" w:rsidRDefault="00D31CB1" w:rsidP="007E1303">
            <w:pPr>
              <w:rPr>
                <w:b/>
              </w:rPr>
            </w:pPr>
            <w:r>
              <w:rPr>
                <w:b/>
              </w:rPr>
              <w:t>Specimen Type</w:t>
            </w:r>
          </w:p>
        </w:tc>
        <w:tc>
          <w:tcPr>
            <w:tcW w:w="6300" w:type="dxa"/>
            <w:vAlign w:val="center"/>
          </w:tcPr>
          <w:p w14:paraId="7B63E6EC" w14:textId="77777777" w:rsidR="00D31CB1" w:rsidRDefault="00D31CB1" w:rsidP="007E1303">
            <w:r>
              <w:t>Click one or more specimen types to search for all biospecimens with that specimen type.</w:t>
            </w:r>
          </w:p>
        </w:tc>
      </w:tr>
      <w:tr w:rsidR="00D31CB1" w14:paraId="676D087A" w14:textId="77777777" w:rsidTr="007E1303">
        <w:trPr>
          <w:cantSplit/>
          <w:trHeight w:val="288"/>
        </w:trPr>
        <w:tc>
          <w:tcPr>
            <w:tcW w:w="2430" w:type="dxa"/>
            <w:vAlign w:val="center"/>
          </w:tcPr>
          <w:p w14:paraId="6635A347" w14:textId="77777777" w:rsidR="00D31CB1" w:rsidRDefault="00D31CB1" w:rsidP="007E1303">
            <w:pPr>
              <w:rPr>
                <w:b/>
              </w:rPr>
            </w:pPr>
            <w:r>
              <w:rPr>
                <w:b/>
              </w:rPr>
              <w:t>Sample Type</w:t>
            </w:r>
          </w:p>
        </w:tc>
        <w:tc>
          <w:tcPr>
            <w:tcW w:w="6300" w:type="dxa"/>
            <w:vAlign w:val="center"/>
          </w:tcPr>
          <w:p w14:paraId="32C5C03F" w14:textId="77777777" w:rsidR="00D31CB1" w:rsidRDefault="00D31CB1" w:rsidP="007E1303">
            <w:r>
              <w:t>Click one or more sample types to search for all biospecimens with that sample type.</w:t>
            </w:r>
          </w:p>
        </w:tc>
      </w:tr>
      <w:tr w:rsidR="00D31CB1" w14:paraId="380C5B27" w14:textId="77777777" w:rsidTr="007E1303">
        <w:trPr>
          <w:cantSplit/>
          <w:trHeight w:val="288"/>
        </w:trPr>
        <w:tc>
          <w:tcPr>
            <w:tcW w:w="2430" w:type="dxa"/>
            <w:vAlign w:val="center"/>
          </w:tcPr>
          <w:p w14:paraId="5CEB171F" w14:textId="77777777" w:rsidR="00D31CB1" w:rsidRDefault="00D31CB1" w:rsidP="007E1303">
            <w:pPr>
              <w:rPr>
                <w:b/>
              </w:rPr>
            </w:pPr>
            <w:r>
              <w:rPr>
                <w:b/>
              </w:rPr>
              <w:t>Container Type</w:t>
            </w:r>
          </w:p>
        </w:tc>
        <w:tc>
          <w:tcPr>
            <w:tcW w:w="6300" w:type="dxa"/>
            <w:vAlign w:val="center"/>
          </w:tcPr>
          <w:p w14:paraId="41E2E231" w14:textId="77777777" w:rsidR="00D31CB1" w:rsidRDefault="00D31CB1" w:rsidP="007E1303">
            <w:r>
              <w:t>Click one or more container types to search for all biospecimens with that container type.</w:t>
            </w:r>
          </w:p>
        </w:tc>
      </w:tr>
      <w:tr w:rsidR="00D31CB1" w14:paraId="3C63AFC7" w14:textId="77777777" w:rsidTr="007E1303">
        <w:trPr>
          <w:cantSplit/>
          <w:trHeight w:val="288"/>
        </w:trPr>
        <w:tc>
          <w:tcPr>
            <w:tcW w:w="2430" w:type="dxa"/>
            <w:vAlign w:val="center"/>
          </w:tcPr>
          <w:p w14:paraId="4D11A97B" w14:textId="77777777" w:rsidR="00D31CB1" w:rsidRDefault="00D31CB1" w:rsidP="007E1303">
            <w:pPr>
              <w:rPr>
                <w:b/>
              </w:rPr>
            </w:pPr>
            <w:r>
              <w:rPr>
                <w:b/>
              </w:rPr>
              <w:t>Storage Location</w:t>
            </w:r>
          </w:p>
        </w:tc>
        <w:tc>
          <w:tcPr>
            <w:tcW w:w="6300" w:type="dxa"/>
            <w:vAlign w:val="center"/>
          </w:tcPr>
          <w:p w14:paraId="399FA402" w14:textId="77777777" w:rsidR="00D31CB1" w:rsidRDefault="00D31CB1" w:rsidP="007E1303">
            <w:r>
              <w:t>Type a storage location to search for all biospecimens stored in that location.</w:t>
            </w:r>
          </w:p>
        </w:tc>
      </w:tr>
      <w:tr w:rsidR="00D31CB1" w14:paraId="24770B3C" w14:textId="77777777" w:rsidTr="007E1303">
        <w:trPr>
          <w:cantSplit/>
          <w:trHeight w:val="288"/>
        </w:trPr>
        <w:tc>
          <w:tcPr>
            <w:tcW w:w="2430" w:type="dxa"/>
            <w:vAlign w:val="center"/>
          </w:tcPr>
          <w:p w14:paraId="575B30F8" w14:textId="77777777" w:rsidR="00D31CB1" w:rsidRDefault="00D31CB1" w:rsidP="007E1303">
            <w:pPr>
              <w:rPr>
                <w:b/>
              </w:rPr>
            </w:pPr>
            <w:r>
              <w:rPr>
                <w:b/>
              </w:rPr>
              <w:t>Storage Type</w:t>
            </w:r>
          </w:p>
        </w:tc>
        <w:tc>
          <w:tcPr>
            <w:tcW w:w="6300" w:type="dxa"/>
            <w:vAlign w:val="center"/>
          </w:tcPr>
          <w:p w14:paraId="60728577" w14:textId="77777777" w:rsidR="00D31CB1" w:rsidRDefault="00D31CB1" w:rsidP="007E1303">
            <w:r>
              <w:t>Click one or more storage types to search for all biospecimens with that storage type.</w:t>
            </w:r>
          </w:p>
        </w:tc>
      </w:tr>
      <w:tr w:rsidR="00D31CB1" w:rsidRPr="005C22E1" w14:paraId="68BA86B7" w14:textId="77777777" w:rsidTr="007E1303">
        <w:trPr>
          <w:cantSplit/>
          <w:trHeight w:val="288"/>
        </w:trPr>
        <w:tc>
          <w:tcPr>
            <w:tcW w:w="8730" w:type="dxa"/>
            <w:gridSpan w:val="2"/>
            <w:shd w:val="clear" w:color="auto" w:fill="BFBFBF"/>
          </w:tcPr>
          <w:p w14:paraId="05F6D0F2" w14:textId="77777777" w:rsidR="00D31CB1" w:rsidRPr="005C22E1" w:rsidRDefault="00D31CB1" w:rsidP="007E1303">
            <w:pPr>
              <w:rPr>
                <w:b/>
              </w:rPr>
            </w:pPr>
            <w:r w:rsidRPr="005C22E1">
              <w:rPr>
                <w:b/>
              </w:rPr>
              <w:t xml:space="preserve">LIMS </w:t>
            </w:r>
            <w:r w:rsidRPr="005C22E1">
              <w:t>search fields</w:t>
            </w:r>
          </w:p>
        </w:tc>
      </w:tr>
      <w:tr w:rsidR="00D31CB1" w14:paraId="45552EBA" w14:textId="77777777" w:rsidTr="007E1303">
        <w:trPr>
          <w:cantSplit/>
          <w:trHeight w:val="288"/>
        </w:trPr>
        <w:tc>
          <w:tcPr>
            <w:tcW w:w="2430" w:type="dxa"/>
            <w:vAlign w:val="center"/>
          </w:tcPr>
          <w:p w14:paraId="56CEFA2A" w14:textId="77777777" w:rsidR="00D31CB1" w:rsidRDefault="00D31CB1" w:rsidP="007E1303">
            <w:pPr>
              <w:rPr>
                <w:b/>
              </w:rPr>
            </w:pPr>
            <w:r>
              <w:rPr>
                <w:b/>
              </w:rPr>
              <w:t>Quantity</w:t>
            </w:r>
          </w:p>
        </w:tc>
        <w:tc>
          <w:tcPr>
            <w:tcW w:w="6300" w:type="dxa"/>
            <w:vAlign w:val="center"/>
          </w:tcPr>
          <w:p w14:paraId="5D5FF55F" w14:textId="77777777" w:rsidR="00D31CB1" w:rsidRDefault="00D31CB1" w:rsidP="007E1303">
            <w:r>
              <w:t>Type a quantity to search for all biospecimens of that quantity.</w:t>
            </w:r>
          </w:p>
        </w:tc>
      </w:tr>
      <w:tr w:rsidR="00D31CB1" w14:paraId="2744BFB3" w14:textId="77777777" w:rsidTr="007E1303">
        <w:trPr>
          <w:cantSplit/>
          <w:trHeight w:val="288"/>
        </w:trPr>
        <w:tc>
          <w:tcPr>
            <w:tcW w:w="2430" w:type="dxa"/>
            <w:vAlign w:val="center"/>
          </w:tcPr>
          <w:p w14:paraId="6FEE8104" w14:textId="77777777" w:rsidR="00D31CB1" w:rsidRDefault="00D31CB1" w:rsidP="007E1303">
            <w:pPr>
              <w:rPr>
                <w:b/>
              </w:rPr>
            </w:pPr>
            <w:r>
              <w:rPr>
                <w:b/>
              </w:rPr>
              <w:t>Quantity Unit</w:t>
            </w:r>
          </w:p>
        </w:tc>
        <w:tc>
          <w:tcPr>
            <w:tcW w:w="6300" w:type="dxa"/>
            <w:vAlign w:val="center"/>
          </w:tcPr>
          <w:p w14:paraId="2BD8626D" w14:textId="77777777" w:rsidR="00D31CB1" w:rsidRDefault="00D31CB1" w:rsidP="007E1303">
            <w:r>
              <w:t>Click the appropriate unit of measure to search for all biospecimens using that quantity unit of measure.</w:t>
            </w:r>
          </w:p>
        </w:tc>
      </w:tr>
      <w:tr w:rsidR="00D31CB1" w14:paraId="7273F06D" w14:textId="77777777" w:rsidTr="007E1303">
        <w:trPr>
          <w:cantSplit/>
          <w:trHeight w:val="288"/>
        </w:trPr>
        <w:tc>
          <w:tcPr>
            <w:tcW w:w="2430" w:type="dxa"/>
            <w:vAlign w:val="center"/>
          </w:tcPr>
          <w:p w14:paraId="137AF02D" w14:textId="77777777" w:rsidR="00D31CB1" w:rsidRDefault="00D31CB1" w:rsidP="007E1303">
            <w:pPr>
              <w:rPr>
                <w:b/>
              </w:rPr>
            </w:pPr>
            <w:r>
              <w:rPr>
                <w:b/>
              </w:rPr>
              <w:t>Concentration</w:t>
            </w:r>
          </w:p>
        </w:tc>
        <w:tc>
          <w:tcPr>
            <w:tcW w:w="6300" w:type="dxa"/>
            <w:vAlign w:val="center"/>
          </w:tcPr>
          <w:p w14:paraId="6E5CA006" w14:textId="77777777" w:rsidR="00D31CB1" w:rsidRDefault="00D31CB1" w:rsidP="007E1303">
            <w:r>
              <w:t>Type a concentration to search for all biospecimens of that concentration.</w:t>
            </w:r>
          </w:p>
        </w:tc>
      </w:tr>
      <w:tr w:rsidR="00D31CB1" w14:paraId="286BD3C2" w14:textId="77777777" w:rsidTr="007E1303">
        <w:trPr>
          <w:cantSplit/>
          <w:trHeight w:val="288"/>
        </w:trPr>
        <w:tc>
          <w:tcPr>
            <w:tcW w:w="2430" w:type="dxa"/>
            <w:vAlign w:val="center"/>
          </w:tcPr>
          <w:p w14:paraId="64DB7550" w14:textId="77777777" w:rsidR="00D31CB1" w:rsidRDefault="00D31CB1" w:rsidP="007E1303">
            <w:pPr>
              <w:rPr>
                <w:b/>
              </w:rPr>
            </w:pPr>
            <w:r>
              <w:rPr>
                <w:b/>
              </w:rPr>
              <w:t>Concentration Unit</w:t>
            </w:r>
          </w:p>
        </w:tc>
        <w:tc>
          <w:tcPr>
            <w:tcW w:w="6300" w:type="dxa"/>
            <w:vAlign w:val="center"/>
          </w:tcPr>
          <w:p w14:paraId="523077AC" w14:textId="77777777" w:rsidR="00D31CB1" w:rsidRDefault="00D31CB1" w:rsidP="007E1303">
            <w:r>
              <w:t>Click the appropriate unit of measure to search for all biospecimens using that concentration unit of measure.</w:t>
            </w:r>
          </w:p>
        </w:tc>
      </w:tr>
    </w:tbl>
    <w:p w14:paraId="4BA77DE3" w14:textId="77777777" w:rsidR="00D31CB1" w:rsidRDefault="00D31CB1" w:rsidP="00D31CB1">
      <w:pPr>
        <w:ind w:left="1800" w:right="270"/>
        <w:rPr>
          <w:b/>
        </w:rPr>
      </w:pPr>
    </w:p>
    <w:p w14:paraId="73954115" w14:textId="77777777" w:rsidR="00D31CB1" w:rsidRPr="00237E68" w:rsidRDefault="00D31CB1" w:rsidP="00D31CB1">
      <w:pPr>
        <w:numPr>
          <w:ilvl w:val="0"/>
          <w:numId w:val="201"/>
        </w:numPr>
        <w:tabs>
          <w:tab w:val="left" w:pos="1440"/>
        </w:tabs>
        <w:ind w:left="1440" w:right="270"/>
        <w:rPr>
          <w:i/>
          <w:u w:val="single"/>
        </w:rPr>
      </w:pPr>
      <w:r>
        <w:t xml:space="preserve">Click </w:t>
      </w:r>
      <w:r w:rsidRPr="005C22E1">
        <w:rPr>
          <w:b/>
        </w:rPr>
        <w:t>SEARCH</w:t>
      </w:r>
      <w:r>
        <w:t>.</w:t>
      </w:r>
    </w:p>
    <w:p w14:paraId="3FEEB7BE" w14:textId="77777777" w:rsidR="00D31CB1" w:rsidRPr="00264DC5" w:rsidRDefault="00D31CB1" w:rsidP="00D31CB1">
      <w:pPr>
        <w:pStyle w:val="BodyText"/>
        <w:tabs>
          <w:tab w:val="left" w:pos="1440"/>
        </w:tabs>
        <w:ind w:left="1440" w:right="360"/>
        <w:rPr>
          <w:lang w:val="en-US"/>
        </w:rPr>
      </w:pPr>
      <w:r>
        <w:t>A list of biospecimens that match your search criteria appear</w:t>
      </w:r>
      <w:r>
        <w:rPr>
          <w:lang w:val="en-US"/>
        </w:rPr>
        <w:t>s</w:t>
      </w:r>
      <w:r>
        <w:t xml:space="preserve">. </w:t>
      </w:r>
      <w:r>
        <w:rPr>
          <w:lang w:val="en-US"/>
        </w:rPr>
        <w:br/>
      </w:r>
    </w:p>
    <w:p w14:paraId="440BCA44" w14:textId="77777777" w:rsidR="00D31CB1" w:rsidDel="005C22E1" w:rsidRDefault="00D31CB1" w:rsidP="00D31CB1">
      <w:pPr>
        <w:pStyle w:val="BodyText"/>
        <w:numPr>
          <w:ilvl w:val="0"/>
          <w:numId w:val="201"/>
        </w:numPr>
        <w:tabs>
          <w:tab w:val="left" w:pos="1440"/>
        </w:tabs>
        <w:ind w:left="1440" w:right="360"/>
      </w:pPr>
      <w:r>
        <w:t xml:space="preserve">Click </w:t>
      </w:r>
      <w:r>
        <w:rPr>
          <w:lang w:val="en-US"/>
        </w:rPr>
        <w:t xml:space="preserve">each </w:t>
      </w:r>
      <w:r>
        <w:t>biospecimen that you want to add</w:t>
      </w:r>
      <w:r>
        <w:rPr>
          <w:lang w:val="en-US"/>
        </w:rPr>
        <w:t xml:space="preserve"> to the worklist</w:t>
      </w:r>
      <w:r>
        <w:t xml:space="preserve">. </w:t>
      </w:r>
    </w:p>
    <w:p w14:paraId="135B6F2B" w14:textId="77777777" w:rsidR="00D31CB1" w:rsidRPr="00264DC5" w:rsidRDefault="00D31CB1" w:rsidP="00D31CB1">
      <w:pPr>
        <w:pStyle w:val="BodyText"/>
        <w:tabs>
          <w:tab w:val="left" w:pos="1440"/>
        </w:tabs>
        <w:ind w:left="1440" w:right="360"/>
        <w:rPr>
          <w:lang w:val="en-US"/>
        </w:rPr>
      </w:pPr>
      <w:r>
        <w:t>The biospecimen</w:t>
      </w:r>
      <w:r>
        <w:rPr>
          <w:lang w:val="en-US"/>
        </w:rPr>
        <w:t xml:space="preserve"> identifiers</w:t>
      </w:r>
      <w:r>
        <w:t xml:space="preserve"> appear in the list below. </w:t>
      </w:r>
      <w:r>
        <w:rPr>
          <w:lang w:val="en-US"/>
        </w:rPr>
        <w:br/>
      </w:r>
    </w:p>
    <w:p w14:paraId="35C47DA4" w14:textId="77777777" w:rsidR="00D31CB1" w:rsidRDefault="00D31CB1" w:rsidP="00D31CB1">
      <w:pPr>
        <w:pStyle w:val="BodyText"/>
        <w:numPr>
          <w:ilvl w:val="0"/>
          <w:numId w:val="201"/>
        </w:numPr>
        <w:tabs>
          <w:tab w:val="left" w:pos="1440"/>
        </w:tabs>
        <w:ind w:left="1440" w:right="360"/>
      </w:pPr>
      <w:r>
        <w:t xml:space="preserve">Click </w:t>
      </w:r>
      <w:r w:rsidRPr="00CA71E6">
        <w:rPr>
          <w:b/>
        </w:rPr>
        <w:t>ADD</w:t>
      </w:r>
      <w:r>
        <w:t>.</w:t>
      </w:r>
    </w:p>
    <w:p w14:paraId="4E14DF2F" w14:textId="77777777" w:rsidR="00D31CB1" w:rsidRDefault="00D31CB1" w:rsidP="00D31CB1">
      <w:pPr>
        <w:pStyle w:val="BodyText"/>
        <w:tabs>
          <w:tab w:val="left" w:pos="1440"/>
        </w:tabs>
        <w:ind w:left="1440" w:right="360"/>
      </w:pPr>
      <w:r>
        <w:t xml:space="preserve">The </w:t>
      </w:r>
      <w:r>
        <w:rPr>
          <w:lang w:val="en-US"/>
        </w:rPr>
        <w:t xml:space="preserve">search window closes and the </w:t>
      </w:r>
      <w:r>
        <w:t>biospecimen</w:t>
      </w:r>
      <w:r>
        <w:rPr>
          <w:lang w:val="en-US"/>
        </w:rPr>
        <w:t xml:space="preserve"> identifier</w:t>
      </w:r>
      <w:r>
        <w:t xml:space="preserve">s appear on the </w:t>
      </w:r>
      <w:r w:rsidRPr="00CA71E6">
        <w:rPr>
          <w:b/>
        </w:rPr>
        <w:t>Create/Modify Worklist</w:t>
      </w:r>
      <w:r>
        <w:t xml:space="preserve"> page. </w:t>
      </w:r>
    </w:p>
    <w:p w14:paraId="11C2E96A" w14:textId="77777777" w:rsidR="00D31CB1" w:rsidRDefault="00D31CB1" w:rsidP="00D31CB1">
      <w:pPr>
        <w:pStyle w:val="ListParagraph"/>
      </w:pPr>
    </w:p>
    <w:p w14:paraId="7D814B17" w14:textId="77777777" w:rsidR="00D31CB1" w:rsidRPr="0096544F" w:rsidRDefault="00D31CB1" w:rsidP="00D31CB1">
      <w:pPr>
        <w:pStyle w:val="BodyText"/>
        <w:numPr>
          <w:ilvl w:val="0"/>
          <w:numId w:val="145"/>
        </w:numPr>
        <w:ind w:right="540"/>
      </w:pPr>
      <w:r>
        <w:rPr>
          <w:lang w:val="en-US"/>
        </w:rPr>
        <w:t>T</w:t>
      </w:r>
      <w:r>
        <w:t xml:space="preserve">o </w:t>
      </w:r>
      <w:r>
        <w:rPr>
          <w:lang w:val="en-US"/>
        </w:rPr>
        <w:t xml:space="preserve">search and </w:t>
      </w:r>
      <w:r>
        <w:t xml:space="preserve">select </w:t>
      </w:r>
      <w:r>
        <w:rPr>
          <w:lang w:val="en-US"/>
        </w:rPr>
        <w:t>additional biospecimen</w:t>
      </w:r>
      <w:r>
        <w:t>s that are associated with a</w:t>
      </w:r>
      <w:r>
        <w:rPr>
          <w:lang w:val="en-US"/>
        </w:rPr>
        <w:t>nother</w:t>
      </w:r>
      <w:r>
        <w:t xml:space="preserve"> worklist: </w:t>
      </w:r>
    </w:p>
    <w:p w14:paraId="642AAB69" w14:textId="77777777" w:rsidR="00D31CB1" w:rsidRPr="0096544F" w:rsidRDefault="00D31CB1" w:rsidP="00D31CB1">
      <w:pPr>
        <w:pStyle w:val="BodyText"/>
        <w:numPr>
          <w:ilvl w:val="0"/>
          <w:numId w:val="202"/>
        </w:numPr>
        <w:ind w:left="1440"/>
      </w:pPr>
      <w:r>
        <w:rPr>
          <w:lang w:val="en-US"/>
        </w:rPr>
        <w:t>C</w:t>
      </w:r>
      <w:r w:rsidRPr="00FF2F16">
        <w:t xml:space="preserve">lick the </w:t>
      </w:r>
      <w:r w:rsidRPr="0096544F">
        <w:rPr>
          <w:b/>
        </w:rPr>
        <w:t>Search Inventory</w:t>
      </w:r>
      <w:r>
        <w:t xml:space="preserve"> link.</w:t>
      </w:r>
      <w:r>
        <w:rPr>
          <w:lang w:val="en-US"/>
        </w:rPr>
        <w:br/>
      </w:r>
      <w:r>
        <w:t xml:space="preserve">The </w:t>
      </w:r>
      <w:r w:rsidRPr="0096544F">
        <w:rPr>
          <w:b/>
        </w:rPr>
        <w:t xml:space="preserve">Search Samples and Worklists </w:t>
      </w:r>
      <w:r>
        <w:t>page appears</w:t>
      </w:r>
      <w:r>
        <w:rPr>
          <w:lang w:val="en-US"/>
        </w:rPr>
        <w:t>.</w:t>
      </w:r>
      <w:r>
        <w:rPr>
          <w:lang w:val="en-US"/>
        </w:rPr>
        <w:br/>
      </w:r>
    </w:p>
    <w:p w14:paraId="53FED74D" w14:textId="77777777" w:rsidR="00D31CB1" w:rsidRDefault="00D31CB1" w:rsidP="00D31CB1">
      <w:pPr>
        <w:pStyle w:val="BodyText"/>
        <w:numPr>
          <w:ilvl w:val="0"/>
          <w:numId w:val="202"/>
        </w:numPr>
        <w:ind w:left="1440"/>
      </w:pPr>
      <w:r>
        <w:t xml:space="preserve">Click the </w:t>
      </w:r>
      <w:r w:rsidRPr="007429D0">
        <w:rPr>
          <w:b/>
        </w:rPr>
        <w:t>Search Worklist</w:t>
      </w:r>
      <w:r>
        <w:t xml:space="preserve"> tab. </w:t>
      </w:r>
      <w:r>
        <w:rPr>
          <w:lang w:val="en-US"/>
        </w:rPr>
        <w:br/>
      </w:r>
    </w:p>
    <w:p w14:paraId="72967DFC" w14:textId="77777777" w:rsidR="00D31CB1" w:rsidRDefault="00D31CB1" w:rsidP="00D31CB1">
      <w:pPr>
        <w:numPr>
          <w:ilvl w:val="0"/>
          <w:numId w:val="202"/>
        </w:numPr>
        <w:ind w:left="1440"/>
      </w:pPr>
      <w:r>
        <w:t xml:space="preserve">In the </w:t>
      </w:r>
      <w:r w:rsidRPr="00C17608">
        <w:rPr>
          <w:b/>
        </w:rPr>
        <w:t>Worklist Name</w:t>
      </w:r>
      <w:r>
        <w:t xml:space="preserve"> box, type the name of the personal worklist, and click </w:t>
      </w:r>
      <w:r w:rsidRPr="00C17608">
        <w:rPr>
          <w:b/>
        </w:rPr>
        <w:t>Search</w:t>
      </w:r>
      <w:r>
        <w:t xml:space="preserve">. </w:t>
      </w:r>
      <w:r>
        <w:rPr>
          <w:i/>
        </w:rPr>
        <w:br/>
      </w:r>
      <w:r w:rsidRPr="00C17608">
        <w:rPr>
          <w:b/>
        </w:rPr>
        <w:t>Note:</w:t>
      </w:r>
      <w:r>
        <w:t xml:space="preserve"> You can type a partial or full name of the worklist. </w:t>
      </w:r>
      <w:r>
        <w:br/>
        <w:t>A list of worklists that match your search criteria appears.</w:t>
      </w:r>
      <w:r>
        <w:br/>
      </w:r>
    </w:p>
    <w:p w14:paraId="126C24A9" w14:textId="77777777" w:rsidR="00D31CB1" w:rsidRDefault="00D31CB1" w:rsidP="00D31CB1">
      <w:pPr>
        <w:numPr>
          <w:ilvl w:val="0"/>
          <w:numId w:val="202"/>
        </w:numPr>
        <w:ind w:left="1440"/>
      </w:pPr>
      <w:r>
        <w:t xml:space="preserve">Click the appropriate worklist.  </w:t>
      </w:r>
      <w:r>
        <w:br/>
        <w:t xml:space="preserve">The list of biospecimens that are associated with the worklist appears below. </w:t>
      </w:r>
    </w:p>
    <w:p w14:paraId="59C72176" w14:textId="77777777" w:rsidR="00D31CB1" w:rsidRDefault="00D31CB1" w:rsidP="00D31CB1">
      <w:pPr>
        <w:ind w:left="1440"/>
      </w:pPr>
      <w:r>
        <w:lastRenderedPageBreak/>
        <w:br/>
      </w:r>
      <w:r w:rsidRPr="00F93498">
        <w:rPr>
          <w:noProof/>
        </w:rPr>
        <w:drawing>
          <wp:inline distT="0" distB="0" distL="0" distR="0" wp14:anchorId="1B54B1ED" wp14:editId="1B3A9B5B">
            <wp:extent cx="5768975" cy="2701925"/>
            <wp:effectExtent l="19050" t="19050" r="22225" b="22225"/>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8975" cy="2701925"/>
                    </a:xfrm>
                    <a:prstGeom prst="rect">
                      <a:avLst/>
                    </a:prstGeom>
                    <a:noFill/>
                    <a:ln w="3175">
                      <a:solidFill>
                        <a:schemeClr val="tx1"/>
                      </a:solidFill>
                    </a:ln>
                  </pic:spPr>
                </pic:pic>
              </a:graphicData>
            </a:graphic>
          </wp:inline>
        </w:drawing>
      </w:r>
    </w:p>
    <w:p w14:paraId="475BA34E" w14:textId="77777777" w:rsidR="00D31CB1" w:rsidRDefault="00D31CB1" w:rsidP="00D31CB1">
      <w:pPr>
        <w:pStyle w:val="Figure"/>
        <w:tabs>
          <w:tab w:val="clear" w:pos="1710"/>
          <w:tab w:val="num" w:pos="1800"/>
          <w:tab w:val="num" w:pos="2430"/>
        </w:tabs>
        <w:ind w:left="1800" w:hanging="432"/>
      </w:pPr>
      <w:r>
        <w:t>Search Worklist window</w:t>
      </w:r>
      <w:r>
        <w:br/>
      </w:r>
    </w:p>
    <w:p w14:paraId="2194AF58" w14:textId="77777777" w:rsidR="00D31CB1" w:rsidRDefault="00D31CB1" w:rsidP="00D31CB1">
      <w:pPr>
        <w:numPr>
          <w:ilvl w:val="0"/>
          <w:numId w:val="202"/>
        </w:numPr>
        <w:tabs>
          <w:tab w:val="left" w:pos="1440"/>
        </w:tabs>
        <w:ind w:left="1440"/>
      </w:pPr>
      <w:r>
        <w:t xml:space="preserve">Click </w:t>
      </w:r>
      <w:r w:rsidRPr="00237E68">
        <w:rPr>
          <w:b/>
        </w:rPr>
        <w:t>ADD</w:t>
      </w:r>
      <w:r>
        <w:t xml:space="preserve">. </w:t>
      </w:r>
    </w:p>
    <w:p w14:paraId="60178BCC" w14:textId="5E214BB9" w:rsidR="00D31CB1" w:rsidRDefault="001D4FB0" w:rsidP="00D31CB1">
      <w:pPr>
        <w:tabs>
          <w:tab w:val="left" w:pos="1440"/>
        </w:tabs>
        <w:ind w:left="1440" w:hanging="360"/>
      </w:pPr>
      <w:ins w:id="2841" w:author="Sayali Dev" w:date="2018-02-05T18:57:00Z">
        <w:r>
          <w:t xml:space="preserve">All </w:t>
        </w:r>
      </w:ins>
      <w:del w:id="2842" w:author="Sayali Dev" w:date="2018-02-05T18:58:00Z">
        <w:r w:rsidR="00D31CB1" w:rsidDel="001D4FB0">
          <w:delText>T</w:delText>
        </w:r>
      </w:del>
      <w:ins w:id="2843" w:author="Sayali Dev" w:date="2018-02-05T18:58:00Z">
        <w:r>
          <w:t>t</w:t>
        </w:r>
      </w:ins>
      <w:r w:rsidR="00D31CB1">
        <w:t xml:space="preserve">he biospecimens associated with the worklist appear on the </w:t>
      </w:r>
      <w:r w:rsidR="00D31CB1" w:rsidRPr="0030062C">
        <w:rPr>
          <w:b/>
        </w:rPr>
        <w:t>Create/Modify Worklists</w:t>
      </w:r>
      <w:r w:rsidR="00D31CB1">
        <w:t xml:space="preserve"> page.</w:t>
      </w:r>
    </w:p>
    <w:p w14:paraId="025B003B" w14:textId="77777777" w:rsidR="00D31CB1" w:rsidRDefault="00D31CB1" w:rsidP="00D31CB1">
      <w:pPr>
        <w:tabs>
          <w:tab w:val="left" w:pos="1440"/>
        </w:tabs>
        <w:ind w:left="1440" w:right="270" w:hanging="360"/>
      </w:pPr>
    </w:p>
    <w:p w14:paraId="78249938" w14:textId="77777777" w:rsidR="00D31CB1" w:rsidRDefault="00D31CB1" w:rsidP="00D31CB1">
      <w:pPr>
        <w:pStyle w:val="BodyText"/>
        <w:ind w:left="720" w:right="360"/>
      </w:pPr>
    </w:p>
    <w:p w14:paraId="2F16E59E" w14:textId="77777777" w:rsidR="00D31CB1" w:rsidRDefault="00D31CB1" w:rsidP="00D31CB1">
      <w:pPr>
        <w:pStyle w:val="BodyText"/>
        <w:numPr>
          <w:ilvl w:val="0"/>
          <w:numId w:val="197"/>
        </w:numPr>
        <w:ind w:right="360"/>
      </w:pPr>
      <w:r>
        <w:t xml:space="preserve">To </w:t>
      </w:r>
      <w:r>
        <w:rPr>
          <w:lang w:val="en-US"/>
        </w:rPr>
        <w:t>remove</w:t>
      </w:r>
      <w:r>
        <w:t xml:space="preserve"> a biospecimen from the </w:t>
      </w:r>
      <w:r>
        <w:rPr>
          <w:lang w:val="en-US"/>
        </w:rPr>
        <w:t xml:space="preserve">list on the </w:t>
      </w:r>
      <w:r w:rsidRPr="00606AFD">
        <w:rPr>
          <w:b/>
        </w:rPr>
        <w:t>Create/Modify Worklist</w:t>
      </w:r>
      <w:r>
        <w:t xml:space="preserve"> page</w:t>
      </w:r>
      <w:r>
        <w:rPr>
          <w:lang w:val="en-US"/>
        </w:rPr>
        <w:t>.</w:t>
      </w:r>
    </w:p>
    <w:p w14:paraId="1C73BAF0" w14:textId="77777777" w:rsidR="00D31CB1" w:rsidRDefault="00D31CB1" w:rsidP="00D31CB1">
      <w:pPr>
        <w:pStyle w:val="BodyText"/>
        <w:numPr>
          <w:ilvl w:val="0"/>
          <w:numId w:val="203"/>
        </w:numPr>
        <w:tabs>
          <w:tab w:val="left" w:pos="1440"/>
        </w:tabs>
        <w:ind w:left="1440" w:right="360"/>
      </w:pPr>
      <w:r>
        <w:t xml:space="preserve">Click the trash can icon </w:t>
      </w:r>
      <w:r>
        <w:rPr>
          <w:noProof/>
          <w:lang w:val="en-US" w:eastAsia="en-US"/>
        </w:rPr>
        <w:drawing>
          <wp:inline distT="0" distB="0" distL="0" distR="0" wp14:anchorId="3266A5C3" wp14:editId="26F1EA0E">
            <wp:extent cx="249555" cy="233045"/>
            <wp:effectExtent l="0" t="0" r="0" b="0"/>
            <wp:docPr id="167" name="Picture 167"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trash can ic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555" cy="233045"/>
                    </a:xfrm>
                    <a:prstGeom prst="rect">
                      <a:avLst/>
                    </a:prstGeom>
                    <a:noFill/>
                    <a:ln>
                      <a:noFill/>
                    </a:ln>
                  </pic:spPr>
                </pic:pic>
              </a:graphicData>
            </a:graphic>
          </wp:inline>
        </w:drawing>
      </w:r>
      <w:r>
        <w:t xml:space="preserve"> next to the appropriate biospecimen</w:t>
      </w:r>
      <w:r>
        <w:rPr>
          <w:lang w:val="en-US"/>
        </w:rPr>
        <w:t xml:space="preserve"> identifier</w:t>
      </w:r>
      <w:r>
        <w:t>.</w:t>
      </w:r>
    </w:p>
    <w:p w14:paraId="1ED7492E" w14:textId="77777777" w:rsidR="00D31CB1" w:rsidRPr="0028730A" w:rsidRDefault="00D31CB1" w:rsidP="00D31CB1">
      <w:pPr>
        <w:pStyle w:val="BodyText"/>
        <w:tabs>
          <w:tab w:val="left" w:pos="1440"/>
        </w:tabs>
        <w:ind w:left="1440" w:right="360"/>
        <w:rPr>
          <w:lang w:val="en-US"/>
        </w:rPr>
      </w:pPr>
      <w:r w:rsidRPr="00606AFD">
        <w:rPr>
          <w:b/>
        </w:rPr>
        <w:t>Note:</w:t>
      </w:r>
      <w:r>
        <w:t xml:space="preserve"> To </w:t>
      </w:r>
      <w:r>
        <w:rPr>
          <w:lang w:val="en-US"/>
        </w:rPr>
        <w:t>remove</w:t>
      </w:r>
      <w:r>
        <w:t xml:space="preserve"> all the biospecimens </w:t>
      </w:r>
      <w:r>
        <w:rPr>
          <w:lang w:val="en-US"/>
        </w:rPr>
        <w:t xml:space="preserve">from </w:t>
      </w:r>
      <w:r>
        <w:t xml:space="preserve">the list, click the trash can icon </w:t>
      </w:r>
      <w:r>
        <w:rPr>
          <w:noProof/>
          <w:lang w:val="en-US" w:eastAsia="en-US"/>
        </w:rPr>
        <w:drawing>
          <wp:inline distT="0" distB="0" distL="0" distR="0" wp14:anchorId="29ACE81D" wp14:editId="69516FE2">
            <wp:extent cx="249555" cy="233045"/>
            <wp:effectExtent l="0" t="0" r="0" b="0"/>
            <wp:docPr id="168" name="Picture 168"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trash can ic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555" cy="233045"/>
                    </a:xfrm>
                    <a:prstGeom prst="rect">
                      <a:avLst/>
                    </a:prstGeom>
                    <a:noFill/>
                    <a:ln>
                      <a:noFill/>
                    </a:ln>
                  </pic:spPr>
                </pic:pic>
              </a:graphicData>
            </a:graphic>
          </wp:inline>
        </w:drawing>
      </w:r>
      <w:r>
        <w:t xml:space="preserve"> on the header. </w:t>
      </w:r>
      <w:r>
        <w:rPr>
          <w:lang w:val="en-US"/>
        </w:rPr>
        <w:br/>
      </w:r>
    </w:p>
    <w:p w14:paraId="441F21D5" w14:textId="77777777" w:rsidR="00D31CB1" w:rsidRDefault="00D31CB1" w:rsidP="00D31CB1">
      <w:pPr>
        <w:pStyle w:val="BodyText"/>
        <w:ind w:left="1440" w:right="360"/>
      </w:pPr>
      <w:r w:rsidRPr="00EF52CA">
        <w:t>A confirmation window appears.</w:t>
      </w:r>
    </w:p>
    <w:p w14:paraId="7961C417" w14:textId="77777777" w:rsidR="00D31CB1" w:rsidRDefault="00D31CB1" w:rsidP="00D31CB1">
      <w:pPr>
        <w:pStyle w:val="BodyText"/>
        <w:numPr>
          <w:ilvl w:val="0"/>
          <w:numId w:val="203"/>
        </w:numPr>
        <w:ind w:left="1440" w:right="360"/>
      </w:pPr>
      <w:r>
        <w:t xml:space="preserve">Click </w:t>
      </w:r>
      <w:r w:rsidRPr="00EF52CA">
        <w:rPr>
          <w:b/>
        </w:rPr>
        <w:t>OK</w:t>
      </w:r>
      <w:r>
        <w:t xml:space="preserve">. </w:t>
      </w:r>
    </w:p>
    <w:p w14:paraId="36AC8CC9" w14:textId="77777777" w:rsidR="00D31CB1" w:rsidRDefault="00D31CB1" w:rsidP="00D31CB1">
      <w:pPr>
        <w:pStyle w:val="BodyText"/>
        <w:ind w:left="1440" w:right="360"/>
      </w:pPr>
      <w:r>
        <w:t xml:space="preserve">The biospecimen is </w:t>
      </w:r>
      <w:r>
        <w:rPr>
          <w:lang w:val="en-US"/>
        </w:rPr>
        <w:t>remove</w:t>
      </w:r>
      <w:r>
        <w:t>d</w:t>
      </w:r>
      <w:r>
        <w:rPr>
          <w:lang w:val="en-US"/>
        </w:rPr>
        <w:t xml:space="preserve"> from the list</w:t>
      </w:r>
      <w:r>
        <w:t>.</w:t>
      </w:r>
    </w:p>
    <w:p w14:paraId="14A1BA30" w14:textId="77777777" w:rsidR="00D31CB1" w:rsidRDefault="00D31CB1" w:rsidP="00D31CB1">
      <w:pPr>
        <w:pStyle w:val="BodyText"/>
        <w:ind w:left="900" w:right="360"/>
      </w:pPr>
    </w:p>
    <w:p w14:paraId="1B707BA3" w14:textId="77777777" w:rsidR="00D31CB1" w:rsidRDefault="00D31CB1" w:rsidP="00D31CB1">
      <w:pPr>
        <w:pStyle w:val="BodyText"/>
        <w:numPr>
          <w:ilvl w:val="0"/>
          <w:numId w:val="197"/>
        </w:numPr>
        <w:ind w:right="360"/>
      </w:pPr>
      <w:r>
        <w:t xml:space="preserve">Click </w:t>
      </w:r>
      <w:r w:rsidRPr="00670595">
        <w:rPr>
          <w:b/>
        </w:rPr>
        <w:t>SAVE</w:t>
      </w:r>
      <w:r>
        <w:t>.</w:t>
      </w:r>
    </w:p>
    <w:p w14:paraId="4543D888" w14:textId="77777777" w:rsidR="00D31CB1" w:rsidRDefault="00D31CB1" w:rsidP="00D31CB1">
      <w:pPr>
        <w:pStyle w:val="BodyText"/>
        <w:ind w:left="900" w:right="360"/>
      </w:pPr>
      <w:r>
        <w:t xml:space="preserve">Worklist is modified and new information appears on </w:t>
      </w:r>
      <w:r w:rsidRPr="00670595">
        <w:rPr>
          <w:b/>
        </w:rPr>
        <w:t>View Worklist</w:t>
      </w:r>
      <w:r w:rsidRPr="00670595">
        <w:t xml:space="preserve"> </w:t>
      </w:r>
      <w:r>
        <w:t>page.</w:t>
      </w:r>
    </w:p>
    <w:p w14:paraId="56D6BBB6" w14:textId="77777777" w:rsidR="00D31CB1" w:rsidRDefault="00D31CB1" w:rsidP="00D31CB1">
      <w:pPr>
        <w:ind w:left="720" w:right="270"/>
      </w:pPr>
    </w:p>
    <w:p w14:paraId="06EC1AF3" w14:textId="77777777" w:rsidR="00D31CB1" w:rsidRDefault="00D31CB1" w:rsidP="00D31CB1">
      <w:pPr>
        <w:pStyle w:val="Heading3"/>
      </w:pPr>
      <w:r>
        <w:br w:type="page"/>
      </w:r>
      <w:bookmarkStart w:id="2844" w:name="DeletignWorklist"/>
      <w:bookmarkStart w:id="2845" w:name="_Toc300125770"/>
      <w:bookmarkStart w:id="2846" w:name="_Toc452993641"/>
      <w:bookmarkStart w:id="2847" w:name="_Toc507164299"/>
      <w:bookmarkEnd w:id="2844"/>
      <w:r>
        <w:lastRenderedPageBreak/>
        <w:t>Deleting a Worklist</w:t>
      </w:r>
      <w:bookmarkEnd w:id="2845"/>
      <w:bookmarkEnd w:id="2846"/>
      <w:bookmarkEnd w:id="2847"/>
    </w:p>
    <w:p w14:paraId="2AD289FC" w14:textId="77777777" w:rsidR="00D31CB1" w:rsidRDefault="00D31CB1" w:rsidP="00D31CB1"/>
    <w:p w14:paraId="6A045ABE" w14:textId="77777777" w:rsidR="00D31CB1" w:rsidRDefault="00D31CB1" w:rsidP="00D31CB1">
      <w:r w:rsidRPr="00404331">
        <w:rPr>
          <w:b/>
        </w:rPr>
        <w:t>Note</w:t>
      </w:r>
      <w:r w:rsidRPr="00DD4B3D">
        <w:rPr>
          <w:b/>
        </w:rPr>
        <w:t>:</w:t>
      </w:r>
      <w:r>
        <w:t xml:space="preserve"> Only the creator of a worklist can delete a worklist. </w:t>
      </w:r>
    </w:p>
    <w:p w14:paraId="441A0ED4" w14:textId="77777777" w:rsidR="00D31CB1" w:rsidRDefault="00D31CB1" w:rsidP="00D31CB1"/>
    <w:p w14:paraId="36B7B2C2" w14:textId="77777777" w:rsidR="00D31CB1" w:rsidRDefault="00D31CB1" w:rsidP="00D31CB1">
      <w:r>
        <w:t>To delete a worklist:</w:t>
      </w:r>
    </w:p>
    <w:p w14:paraId="40518ADA" w14:textId="77777777" w:rsidR="00D31CB1" w:rsidRDefault="00D31CB1" w:rsidP="00D31CB1">
      <w:r>
        <w:t xml:space="preserve"> </w:t>
      </w:r>
    </w:p>
    <w:p w14:paraId="1348A6E3" w14:textId="421526EF" w:rsidR="00D31CB1" w:rsidRDefault="00D31CB1" w:rsidP="00D31CB1">
      <w:pPr>
        <w:pStyle w:val="BodyText"/>
        <w:numPr>
          <w:ilvl w:val="0"/>
          <w:numId w:val="136"/>
        </w:numPr>
        <w:ind w:right="540"/>
      </w:pPr>
      <w:del w:id="2848" w:author="Sayali Dev" w:date="2018-01-31T17:54:00Z">
        <w:r w:rsidDel="009A119E">
          <w:delText>Log on</w:delText>
        </w:r>
      </w:del>
      <w:ins w:id="2849" w:author="Sayali Dev" w:date="2018-01-31T17:54:00Z">
        <w:r w:rsidR="009A119E">
          <w:t>Log in</w:t>
        </w:r>
      </w:ins>
      <w:r>
        <w:t xml:space="preserve"> to the application using your </w:t>
      </w:r>
      <w:del w:id="2850" w:author="Sayali Dev" w:date="2018-01-31T17:55:00Z">
        <w:r w:rsidDel="00A62626">
          <w:delText>logon</w:delText>
        </w:r>
      </w:del>
      <w:ins w:id="2851" w:author="Sayali Dev" w:date="2018-01-31T17:55:00Z">
        <w:r w:rsidR="00A62626">
          <w:t>log in</w:t>
        </w:r>
      </w:ins>
      <w:r>
        <w:t xml:space="preserve"> credentials.</w:t>
      </w:r>
    </w:p>
    <w:p w14:paraId="65371633" w14:textId="77777777" w:rsidR="00D31CB1" w:rsidRDefault="00D31CB1" w:rsidP="00D31CB1">
      <w:pPr>
        <w:pStyle w:val="BodyText"/>
        <w:ind w:left="720" w:right="540"/>
      </w:pPr>
      <w:r>
        <w:t xml:space="preserve">The </w:t>
      </w:r>
      <w:r>
        <w:rPr>
          <w:lang w:val="en-US"/>
        </w:rPr>
        <w:t>CIRRASPEC</w:t>
      </w:r>
      <w:r>
        <w:t xml:space="preserve"> home page appears. </w:t>
      </w:r>
    </w:p>
    <w:p w14:paraId="0D5B842A" w14:textId="77777777" w:rsidR="00D31CB1" w:rsidRDefault="00D31CB1" w:rsidP="00D31CB1">
      <w:pPr>
        <w:pStyle w:val="BodyText"/>
        <w:ind w:left="720" w:right="540"/>
      </w:pPr>
    </w:p>
    <w:p w14:paraId="0AE9E660" w14:textId="77777777" w:rsidR="00D31CB1" w:rsidRDefault="00D31CB1" w:rsidP="00D31CB1">
      <w:pPr>
        <w:pStyle w:val="BodyText"/>
        <w:numPr>
          <w:ilvl w:val="0"/>
          <w:numId w:val="136"/>
        </w:numPr>
        <w:ind w:right="540"/>
      </w:pPr>
      <w:r>
        <w:t xml:space="preserve">Point to the arrow of the </w:t>
      </w:r>
      <w:r w:rsidRPr="009D26BA">
        <w:rPr>
          <w:b/>
        </w:rPr>
        <w:t>BMS</w:t>
      </w:r>
      <w:r>
        <w:t xml:space="preserve"> tab, and then click </w:t>
      </w:r>
      <w:r w:rsidRPr="009D26BA">
        <w:rPr>
          <w:b/>
        </w:rPr>
        <w:t>Worklists</w:t>
      </w:r>
      <w:r>
        <w:t xml:space="preserve">. </w:t>
      </w:r>
    </w:p>
    <w:p w14:paraId="4A379D4F" w14:textId="77777777" w:rsidR="00D31CB1" w:rsidRDefault="00D31CB1" w:rsidP="00D31CB1">
      <w:pPr>
        <w:pStyle w:val="BodyText"/>
        <w:ind w:left="720" w:right="540"/>
      </w:pPr>
      <w:r>
        <w:t xml:space="preserve">The </w:t>
      </w:r>
      <w:r>
        <w:rPr>
          <w:b/>
          <w:lang w:val="en-US"/>
        </w:rPr>
        <w:t>W</w:t>
      </w:r>
      <w:r w:rsidRPr="0028730A">
        <w:rPr>
          <w:b/>
        </w:rPr>
        <w:t xml:space="preserve">orklist </w:t>
      </w:r>
      <w:r>
        <w:rPr>
          <w:b/>
          <w:lang w:val="en-US"/>
        </w:rPr>
        <w:t>S</w:t>
      </w:r>
      <w:r w:rsidRPr="0028730A">
        <w:rPr>
          <w:b/>
        </w:rPr>
        <w:t>earch</w:t>
      </w:r>
      <w:r>
        <w:t xml:space="preserve"> page appears. </w:t>
      </w:r>
    </w:p>
    <w:p w14:paraId="529AAE86" w14:textId="77777777" w:rsidR="00D31CB1" w:rsidRDefault="00D31CB1" w:rsidP="00D31CB1">
      <w:pPr>
        <w:pStyle w:val="BodyText"/>
        <w:ind w:left="720" w:right="540"/>
      </w:pPr>
    </w:p>
    <w:p w14:paraId="132627D2" w14:textId="77777777" w:rsidR="00D31CB1" w:rsidRDefault="00D31CB1" w:rsidP="00D31CB1">
      <w:pPr>
        <w:pStyle w:val="BodyText"/>
        <w:numPr>
          <w:ilvl w:val="0"/>
          <w:numId w:val="136"/>
        </w:numPr>
        <w:ind w:right="720"/>
      </w:pPr>
      <w:r>
        <w:t xml:space="preserve">Click </w:t>
      </w:r>
      <w:r w:rsidRPr="00163825">
        <w:rPr>
          <w:b/>
        </w:rPr>
        <w:t>SEARCH</w:t>
      </w:r>
      <w:r>
        <w:t xml:space="preserve">. </w:t>
      </w:r>
    </w:p>
    <w:p w14:paraId="39D24E4C" w14:textId="77777777" w:rsidR="00D31CB1" w:rsidRDefault="00D31CB1" w:rsidP="00D31CB1">
      <w:pPr>
        <w:pStyle w:val="BodyText"/>
        <w:ind w:left="720" w:right="720"/>
      </w:pPr>
      <w:r>
        <w:t>The worklist search page displays a list of worklists</w:t>
      </w:r>
      <w:r w:rsidRPr="00D84069">
        <w:t xml:space="preserve"> that are accessible based on your login location.</w:t>
      </w:r>
      <w:del w:id="2852" w:author="Sayali Dev" w:date="2018-02-05T15:16:00Z">
        <w:r w:rsidDel="002D4FAE">
          <w:delText xml:space="preserve">. </w:delText>
        </w:r>
      </w:del>
    </w:p>
    <w:p w14:paraId="54129D7D" w14:textId="77777777" w:rsidR="00D31CB1" w:rsidRDefault="00D31CB1" w:rsidP="00D31CB1">
      <w:pPr>
        <w:pStyle w:val="BodyText"/>
        <w:ind w:left="720" w:right="720"/>
      </w:pPr>
    </w:p>
    <w:p w14:paraId="6930A31E" w14:textId="77777777" w:rsidR="00D31CB1" w:rsidRDefault="00D31CB1" w:rsidP="00D31CB1">
      <w:pPr>
        <w:pStyle w:val="BodyText"/>
        <w:numPr>
          <w:ilvl w:val="0"/>
          <w:numId w:val="136"/>
        </w:numPr>
        <w:ind w:right="720"/>
      </w:pPr>
      <w:r>
        <w:t xml:space="preserve">Click </w:t>
      </w:r>
      <w:r w:rsidRPr="00AA26F9">
        <w:t xml:space="preserve">the </w:t>
      </w:r>
      <w:r>
        <w:t>worklist</w:t>
      </w:r>
      <w:r w:rsidRPr="00AA26F9">
        <w:t xml:space="preserve"> </w:t>
      </w:r>
      <w:r>
        <w:t xml:space="preserve">that you want to delete. </w:t>
      </w:r>
    </w:p>
    <w:p w14:paraId="09EEA685" w14:textId="77777777" w:rsidR="00D31CB1" w:rsidRPr="00AA26F9" w:rsidRDefault="00D31CB1" w:rsidP="00D31CB1">
      <w:pPr>
        <w:pStyle w:val="BodyText"/>
        <w:ind w:left="720" w:right="720"/>
      </w:pPr>
      <w:r>
        <w:t>T</w:t>
      </w:r>
      <w:r w:rsidRPr="00AA26F9">
        <w:t xml:space="preserve">he </w:t>
      </w:r>
      <w:r w:rsidRPr="00163825">
        <w:rPr>
          <w:b/>
        </w:rPr>
        <w:t>View Worklist</w:t>
      </w:r>
      <w:r w:rsidRPr="00AA26F9">
        <w:t xml:space="preserve"> </w:t>
      </w:r>
      <w:r>
        <w:t>page appears</w:t>
      </w:r>
      <w:r w:rsidRPr="00AA26F9">
        <w:t>.</w:t>
      </w:r>
      <w:r w:rsidRPr="001A0005">
        <w:t xml:space="preserve"> </w:t>
      </w:r>
      <w:r>
        <w:br/>
      </w:r>
    </w:p>
    <w:p w14:paraId="2376F005" w14:textId="77777777" w:rsidR="00D31CB1" w:rsidRDefault="00D31CB1" w:rsidP="00D31CB1">
      <w:pPr>
        <w:pStyle w:val="BodyText"/>
        <w:numPr>
          <w:ilvl w:val="0"/>
          <w:numId w:val="136"/>
        </w:numPr>
        <w:ind w:right="720"/>
      </w:pPr>
      <w:r>
        <w:t>C</w:t>
      </w:r>
      <w:r w:rsidRPr="00AA26F9">
        <w:t xml:space="preserve">lick </w:t>
      </w:r>
      <w:r>
        <w:rPr>
          <w:b/>
          <w:caps/>
        </w:rPr>
        <w:t>DELETE</w:t>
      </w:r>
      <w:r w:rsidRPr="00AA26F9">
        <w:t xml:space="preserve">. </w:t>
      </w:r>
    </w:p>
    <w:p w14:paraId="24E2B008" w14:textId="77777777" w:rsidR="00D31CB1" w:rsidRDefault="00D31CB1" w:rsidP="00D31CB1">
      <w:pPr>
        <w:ind w:left="720"/>
      </w:pPr>
      <w:r>
        <w:t>A confirmation message</w:t>
      </w:r>
      <w:r w:rsidRPr="00AA26F9">
        <w:t xml:space="preserve"> </w:t>
      </w:r>
      <w:r>
        <w:t>appears</w:t>
      </w:r>
      <w:r w:rsidRPr="00AA26F9">
        <w:t>.</w:t>
      </w:r>
      <w:r>
        <w:br/>
      </w:r>
    </w:p>
    <w:p w14:paraId="2787EFEF" w14:textId="77777777" w:rsidR="00D31CB1" w:rsidRDefault="00D31CB1" w:rsidP="00D31CB1">
      <w:pPr>
        <w:numPr>
          <w:ilvl w:val="0"/>
          <w:numId w:val="136"/>
        </w:numPr>
      </w:pPr>
      <w:r>
        <w:t xml:space="preserve">Click </w:t>
      </w:r>
      <w:r w:rsidRPr="005C0BC8">
        <w:rPr>
          <w:b/>
        </w:rPr>
        <w:t>OK</w:t>
      </w:r>
      <w:r>
        <w:t xml:space="preserve">. </w:t>
      </w:r>
    </w:p>
    <w:p w14:paraId="0D423006" w14:textId="77777777" w:rsidR="002D4FAE" w:rsidRDefault="00D31CB1" w:rsidP="00D31CB1">
      <w:pPr>
        <w:ind w:left="720"/>
        <w:rPr>
          <w:ins w:id="2853" w:author="Sayali Dev" w:date="2018-02-05T15:17:00Z"/>
        </w:rPr>
      </w:pPr>
      <w:r>
        <w:t xml:space="preserve">The worklist is no longer available for use. </w:t>
      </w:r>
    </w:p>
    <w:p w14:paraId="250C732D" w14:textId="4B72C6D1" w:rsidR="00D31CB1" w:rsidRDefault="00D31CB1" w:rsidP="00D31CB1">
      <w:pPr>
        <w:ind w:left="720"/>
      </w:pPr>
      <w:r>
        <w:t>The samples previously associated with the worklist are not affected.</w:t>
      </w:r>
    </w:p>
    <w:p w14:paraId="69AB4688" w14:textId="77777777" w:rsidR="00D31CB1" w:rsidRDefault="00D31CB1" w:rsidP="00D31CB1">
      <w:pPr>
        <w:ind w:left="720"/>
      </w:pPr>
    </w:p>
    <w:p w14:paraId="6ABDD0A8" w14:textId="77777777" w:rsidR="00D31CB1" w:rsidRPr="00450C66" w:rsidRDefault="00D31CB1" w:rsidP="00D31CB1">
      <w:pPr>
        <w:pStyle w:val="Heading3"/>
        <w:rPr>
          <w:lang w:val="en-US"/>
        </w:rPr>
      </w:pPr>
      <w:r>
        <w:br w:type="page"/>
      </w:r>
      <w:bookmarkStart w:id="2854" w:name="AddingCodeToWorklist"/>
      <w:bookmarkStart w:id="2855" w:name="_Adding_an_Event"/>
      <w:bookmarkStart w:id="2856" w:name="AddingEventToWorklist"/>
      <w:bookmarkStart w:id="2857" w:name="_Toc300125772"/>
      <w:bookmarkStart w:id="2858" w:name="_Toc452993642"/>
      <w:bookmarkStart w:id="2859" w:name="_Toc507164300"/>
      <w:bookmarkEnd w:id="2854"/>
      <w:bookmarkEnd w:id="2855"/>
      <w:bookmarkEnd w:id="2856"/>
      <w:r>
        <w:lastRenderedPageBreak/>
        <w:t>Adding a</w:t>
      </w:r>
      <w:r w:rsidRPr="00360F0A">
        <w:t>n Eve</w:t>
      </w:r>
      <w:r>
        <w:t xml:space="preserve">nt for Worklist </w:t>
      </w:r>
      <w:bookmarkEnd w:id="2857"/>
      <w:r>
        <w:t>Biospecimen</w:t>
      </w:r>
      <w:r>
        <w:rPr>
          <w:lang w:val="en-US"/>
        </w:rPr>
        <w:t>s</w:t>
      </w:r>
      <w:bookmarkEnd w:id="2858"/>
      <w:bookmarkEnd w:id="2859"/>
    </w:p>
    <w:p w14:paraId="0EFAA389" w14:textId="77777777" w:rsidR="00D31CB1" w:rsidRDefault="00D31CB1" w:rsidP="00D31CB1"/>
    <w:p w14:paraId="406084D4" w14:textId="77777777" w:rsidR="00D31CB1" w:rsidRDefault="00D31CB1" w:rsidP="00D31CB1">
      <w:r>
        <w:t>To add an event for a biospecimen that is associated with a worklist:</w:t>
      </w:r>
    </w:p>
    <w:p w14:paraId="51D48C7C" w14:textId="77777777" w:rsidR="00D31CB1" w:rsidRDefault="00D31CB1" w:rsidP="00D31CB1"/>
    <w:p w14:paraId="621E5839" w14:textId="40836CC0" w:rsidR="00D31CB1" w:rsidRDefault="00D31CB1" w:rsidP="00D31CB1">
      <w:pPr>
        <w:pStyle w:val="BodyText"/>
        <w:numPr>
          <w:ilvl w:val="0"/>
          <w:numId w:val="140"/>
        </w:numPr>
        <w:ind w:right="540"/>
      </w:pPr>
      <w:del w:id="2860" w:author="Sayali Dev" w:date="2018-01-31T17:54:00Z">
        <w:r w:rsidDel="009A119E">
          <w:delText>Log on</w:delText>
        </w:r>
      </w:del>
      <w:ins w:id="2861" w:author="Sayali Dev" w:date="2018-01-31T17:54:00Z">
        <w:r w:rsidR="009A119E">
          <w:t>Log in</w:t>
        </w:r>
      </w:ins>
      <w:r>
        <w:t xml:space="preserve"> to the application using your </w:t>
      </w:r>
      <w:del w:id="2862" w:author="Sayali Dev" w:date="2018-01-31T17:55:00Z">
        <w:r w:rsidDel="00A62626">
          <w:delText>logon</w:delText>
        </w:r>
      </w:del>
      <w:ins w:id="2863" w:author="Sayali Dev" w:date="2018-01-31T17:55:00Z">
        <w:r w:rsidR="00A62626">
          <w:t>log in</w:t>
        </w:r>
      </w:ins>
      <w:r>
        <w:t xml:space="preserve"> credentials.</w:t>
      </w:r>
    </w:p>
    <w:p w14:paraId="412B611E" w14:textId="77777777" w:rsidR="00D31CB1" w:rsidRDefault="00D31CB1" w:rsidP="00D31CB1">
      <w:pPr>
        <w:pStyle w:val="BodyText"/>
        <w:ind w:left="720" w:right="540"/>
      </w:pPr>
      <w:r>
        <w:t xml:space="preserve">The </w:t>
      </w:r>
      <w:r>
        <w:rPr>
          <w:lang w:val="en-US"/>
        </w:rPr>
        <w:t>CIRRASPEC</w:t>
      </w:r>
      <w:r>
        <w:t xml:space="preserve"> home page appears. </w:t>
      </w:r>
    </w:p>
    <w:p w14:paraId="383990A5" w14:textId="77777777" w:rsidR="00D31CB1" w:rsidRDefault="00D31CB1" w:rsidP="00D31CB1">
      <w:pPr>
        <w:pStyle w:val="BodyText"/>
        <w:ind w:left="720" w:right="540"/>
      </w:pPr>
    </w:p>
    <w:p w14:paraId="136ECE21" w14:textId="77777777" w:rsidR="00D31CB1" w:rsidRDefault="00D31CB1" w:rsidP="00D31CB1">
      <w:pPr>
        <w:pStyle w:val="BodyText"/>
        <w:numPr>
          <w:ilvl w:val="0"/>
          <w:numId w:val="140"/>
        </w:numPr>
        <w:ind w:right="540"/>
      </w:pPr>
      <w:r>
        <w:t xml:space="preserve">Point to the arrow of the </w:t>
      </w:r>
      <w:r w:rsidRPr="009D26BA">
        <w:rPr>
          <w:b/>
        </w:rPr>
        <w:t>BMS</w:t>
      </w:r>
      <w:r>
        <w:t xml:space="preserve"> tab, and then click </w:t>
      </w:r>
      <w:r w:rsidRPr="009D26BA">
        <w:rPr>
          <w:b/>
        </w:rPr>
        <w:t>Worklists</w:t>
      </w:r>
      <w:r>
        <w:t xml:space="preserve">. </w:t>
      </w:r>
    </w:p>
    <w:p w14:paraId="1CE686B5" w14:textId="77777777" w:rsidR="00D31CB1" w:rsidRDefault="00D31CB1" w:rsidP="00D31CB1">
      <w:pPr>
        <w:pStyle w:val="BodyText"/>
        <w:ind w:left="720" w:right="540"/>
      </w:pPr>
      <w:r>
        <w:t xml:space="preserve">The worklist search page appears. </w:t>
      </w:r>
    </w:p>
    <w:p w14:paraId="52CA8281" w14:textId="77777777" w:rsidR="00D31CB1" w:rsidRDefault="00D31CB1" w:rsidP="00D31CB1">
      <w:pPr>
        <w:pStyle w:val="BodyText"/>
        <w:ind w:left="720" w:right="540"/>
      </w:pPr>
    </w:p>
    <w:p w14:paraId="3DFD63E8" w14:textId="77777777" w:rsidR="00D31CB1" w:rsidRDefault="00D31CB1" w:rsidP="00D31CB1">
      <w:pPr>
        <w:pStyle w:val="BodyText"/>
        <w:numPr>
          <w:ilvl w:val="0"/>
          <w:numId w:val="140"/>
        </w:numPr>
        <w:ind w:right="720"/>
      </w:pPr>
      <w:r>
        <w:t xml:space="preserve">Click </w:t>
      </w:r>
      <w:r w:rsidRPr="00163825">
        <w:rPr>
          <w:b/>
        </w:rPr>
        <w:t>SEARCH</w:t>
      </w:r>
      <w:r>
        <w:t xml:space="preserve">. </w:t>
      </w:r>
    </w:p>
    <w:p w14:paraId="3CEE9B57" w14:textId="77777777" w:rsidR="00D31CB1" w:rsidRDefault="00D31CB1" w:rsidP="00D31CB1">
      <w:pPr>
        <w:pStyle w:val="BodyText"/>
        <w:ind w:left="720" w:right="720"/>
      </w:pPr>
      <w:r>
        <w:t>The worklist search page displays a list of worklists</w:t>
      </w:r>
      <w:r w:rsidRPr="00D84069">
        <w:t xml:space="preserve"> that are accessible based on your login lo</w:t>
      </w:r>
      <w:r>
        <w:t xml:space="preserve">cation. </w:t>
      </w:r>
    </w:p>
    <w:p w14:paraId="28CA2D34" w14:textId="77777777" w:rsidR="00D31CB1" w:rsidRDefault="00D31CB1" w:rsidP="00D31CB1">
      <w:pPr>
        <w:pStyle w:val="BodyText"/>
        <w:ind w:left="720" w:right="720"/>
      </w:pPr>
    </w:p>
    <w:p w14:paraId="6F34DA23" w14:textId="77777777" w:rsidR="00D31CB1" w:rsidRDefault="00D31CB1" w:rsidP="00D31CB1">
      <w:pPr>
        <w:pStyle w:val="BodyText"/>
        <w:numPr>
          <w:ilvl w:val="0"/>
          <w:numId w:val="140"/>
        </w:numPr>
        <w:ind w:right="720"/>
      </w:pPr>
      <w:r>
        <w:t xml:space="preserve">Click </w:t>
      </w:r>
      <w:r w:rsidRPr="00AA26F9">
        <w:t xml:space="preserve">the </w:t>
      </w:r>
      <w:r>
        <w:t>worklist</w:t>
      </w:r>
      <w:r w:rsidRPr="00AA26F9">
        <w:t xml:space="preserve"> </w:t>
      </w:r>
      <w:r>
        <w:t xml:space="preserve">for which you want to </w:t>
      </w:r>
      <w:r>
        <w:rPr>
          <w:lang w:val="en-US"/>
        </w:rPr>
        <w:t xml:space="preserve">add events for </w:t>
      </w:r>
      <w:r>
        <w:t xml:space="preserve">the biospecimens. </w:t>
      </w:r>
    </w:p>
    <w:p w14:paraId="59A15E09" w14:textId="77777777" w:rsidR="00D31CB1" w:rsidRDefault="00D31CB1" w:rsidP="00D31CB1">
      <w:pPr>
        <w:pStyle w:val="BodyText"/>
        <w:ind w:left="720" w:right="720"/>
      </w:pPr>
      <w:r>
        <w:t>T</w:t>
      </w:r>
      <w:r w:rsidRPr="00AA26F9">
        <w:t xml:space="preserve">he </w:t>
      </w:r>
      <w:r w:rsidRPr="00163825">
        <w:rPr>
          <w:b/>
        </w:rPr>
        <w:t>View Worklist</w:t>
      </w:r>
      <w:r w:rsidRPr="00AA26F9">
        <w:t xml:space="preserve"> </w:t>
      </w:r>
      <w:r>
        <w:t>page appears</w:t>
      </w:r>
      <w:r w:rsidRPr="00AA26F9">
        <w:t>.</w:t>
      </w:r>
      <w:r w:rsidRPr="001A0005">
        <w:t xml:space="preserve"> </w:t>
      </w:r>
    </w:p>
    <w:p w14:paraId="1EA159B6" w14:textId="77777777" w:rsidR="00D31CB1" w:rsidRDefault="00D31CB1" w:rsidP="00D31CB1">
      <w:pPr>
        <w:pStyle w:val="BodyText"/>
        <w:ind w:left="720" w:right="720"/>
      </w:pPr>
    </w:p>
    <w:p w14:paraId="2EFB57CF" w14:textId="77777777" w:rsidR="00D31CB1" w:rsidRDefault="00D31CB1" w:rsidP="00D31CB1">
      <w:pPr>
        <w:pStyle w:val="BodyText"/>
        <w:numPr>
          <w:ilvl w:val="0"/>
          <w:numId w:val="140"/>
        </w:numPr>
        <w:ind w:right="720"/>
      </w:pPr>
      <w:r>
        <w:t>To add an event for a</w:t>
      </w:r>
      <w:r>
        <w:rPr>
          <w:lang w:val="en-US"/>
        </w:rPr>
        <w:t>n individual</w:t>
      </w:r>
      <w:r>
        <w:t xml:space="preserve"> biospecimen, click the </w:t>
      </w:r>
      <w:r w:rsidRPr="00904F62">
        <w:rPr>
          <w:b/>
        </w:rPr>
        <w:t>Manage Events</w:t>
      </w:r>
      <w:r>
        <w:t xml:space="preserve"> icon </w:t>
      </w:r>
      <w:r>
        <w:rPr>
          <w:noProof/>
          <w:lang w:val="en-US" w:eastAsia="en-US"/>
        </w:rPr>
        <w:drawing>
          <wp:inline distT="0" distB="0" distL="0" distR="0" wp14:anchorId="743E18A6" wp14:editId="0D44998F">
            <wp:extent cx="199390" cy="207645"/>
            <wp:effectExtent l="0" t="0" r="0" b="1905"/>
            <wp:docPr id="172" name="Picture 172" descr="even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events ico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9390" cy="207645"/>
                    </a:xfrm>
                    <a:prstGeom prst="rect">
                      <a:avLst/>
                    </a:prstGeom>
                    <a:noFill/>
                    <a:ln>
                      <a:noFill/>
                    </a:ln>
                  </pic:spPr>
                </pic:pic>
              </a:graphicData>
            </a:graphic>
          </wp:inline>
        </w:drawing>
      </w:r>
      <w:r>
        <w:t xml:space="preserve"> for the appropriate biospecimen.</w:t>
      </w:r>
    </w:p>
    <w:p w14:paraId="7B647EFB" w14:textId="77777777" w:rsidR="00D31CB1" w:rsidRPr="0050459A" w:rsidRDefault="00D31CB1" w:rsidP="00D31CB1">
      <w:pPr>
        <w:pStyle w:val="BodyText"/>
        <w:ind w:left="720" w:right="720"/>
        <w:rPr>
          <w:lang w:val="en-US"/>
        </w:rPr>
      </w:pPr>
      <w:r>
        <w:rPr>
          <w:lang w:val="en-US"/>
        </w:rPr>
        <w:t>OR</w:t>
      </w:r>
    </w:p>
    <w:p w14:paraId="59685AC5" w14:textId="77777777" w:rsidR="00D31CB1" w:rsidRDefault="00D31CB1" w:rsidP="00D31CB1">
      <w:pPr>
        <w:pStyle w:val="BodyText"/>
        <w:ind w:left="720" w:right="720"/>
      </w:pPr>
      <w:r>
        <w:t xml:space="preserve">To add an event for </w:t>
      </w:r>
      <w:r>
        <w:rPr>
          <w:lang w:val="en-US"/>
        </w:rPr>
        <w:t xml:space="preserve">multiple </w:t>
      </w:r>
      <w:r>
        <w:t>biospecimen</w:t>
      </w:r>
      <w:r>
        <w:rPr>
          <w:lang w:val="en-US"/>
        </w:rPr>
        <w:t>s</w:t>
      </w:r>
      <w:r>
        <w:t>:</w:t>
      </w:r>
    </w:p>
    <w:p w14:paraId="136F0D83" w14:textId="77777777" w:rsidR="00D31CB1" w:rsidRDefault="00D31CB1" w:rsidP="00D31CB1">
      <w:pPr>
        <w:pStyle w:val="BodyText"/>
        <w:numPr>
          <w:ilvl w:val="0"/>
          <w:numId w:val="149"/>
        </w:numPr>
        <w:ind w:left="1440"/>
      </w:pPr>
      <w:r>
        <w:t xml:space="preserve">Select the checkbox of </w:t>
      </w:r>
      <w:r>
        <w:rPr>
          <w:lang w:val="en-US"/>
        </w:rPr>
        <w:t xml:space="preserve">each </w:t>
      </w:r>
      <w:r>
        <w:t xml:space="preserve">biospecimen </w:t>
      </w:r>
      <w:r>
        <w:rPr>
          <w:lang w:val="en-US"/>
        </w:rPr>
        <w:t xml:space="preserve">for which </w:t>
      </w:r>
      <w:r>
        <w:t>you want to add an event.</w:t>
      </w:r>
      <w:r>
        <w:rPr>
          <w:lang w:val="en-US"/>
        </w:rPr>
        <w:br/>
        <w:t>OR</w:t>
      </w:r>
      <w:r>
        <w:rPr>
          <w:lang w:val="en-US"/>
        </w:rPr>
        <w:br/>
        <w:t>Select the checkbox in the gray header to select all of the biospecimens.</w:t>
      </w:r>
    </w:p>
    <w:p w14:paraId="26661B2E" w14:textId="77777777" w:rsidR="00D31CB1" w:rsidRDefault="00D31CB1" w:rsidP="00D31CB1">
      <w:pPr>
        <w:pStyle w:val="BodyText"/>
        <w:numPr>
          <w:ilvl w:val="0"/>
          <w:numId w:val="149"/>
        </w:numPr>
        <w:ind w:left="1440"/>
      </w:pPr>
      <w:r>
        <w:t>In</w:t>
      </w:r>
      <w:r w:rsidRPr="00BF6909">
        <w:t xml:space="preserve"> the</w:t>
      </w:r>
      <w:r>
        <w:t xml:space="preserve"> </w:t>
      </w:r>
      <w:r w:rsidRPr="00BF6909">
        <w:rPr>
          <w:b/>
        </w:rPr>
        <w:t>Actions</w:t>
      </w:r>
      <w:r>
        <w:t xml:space="preserve"> list, click </w:t>
      </w:r>
      <w:r w:rsidRPr="00BF6909">
        <w:rPr>
          <w:b/>
        </w:rPr>
        <w:t>Add Events</w:t>
      </w:r>
      <w:r w:rsidRPr="00441BA6">
        <w:t>, and then click</w:t>
      </w:r>
      <w:r w:rsidRPr="00BF6909">
        <w:rPr>
          <w:b/>
        </w:rPr>
        <w:t xml:space="preserve"> INITIATE</w:t>
      </w:r>
      <w:r>
        <w:t xml:space="preserve">. </w:t>
      </w:r>
    </w:p>
    <w:p w14:paraId="362D7D37" w14:textId="77777777" w:rsidR="00D31CB1" w:rsidRDefault="00D31CB1" w:rsidP="00D31CB1">
      <w:pPr>
        <w:ind w:left="1440"/>
      </w:pPr>
      <w:r>
        <w:t xml:space="preserve">The </w:t>
      </w:r>
      <w:r w:rsidRPr="00E619C7">
        <w:rPr>
          <w:b/>
        </w:rPr>
        <w:t xml:space="preserve">Manage </w:t>
      </w:r>
      <w:r w:rsidRPr="00C05B71">
        <w:rPr>
          <w:b/>
        </w:rPr>
        <w:t>Ev</w:t>
      </w:r>
      <w:r w:rsidRPr="00E619C7">
        <w:rPr>
          <w:b/>
        </w:rPr>
        <w:t>ents</w:t>
      </w:r>
      <w:r>
        <w:t xml:space="preserve"> </w:t>
      </w:r>
      <w:r w:rsidRPr="00904F62">
        <w:t>window</w:t>
      </w:r>
      <w:r>
        <w:t xml:space="preserve"> appears with identifiers of the biospecimens that you selected.</w:t>
      </w:r>
    </w:p>
    <w:p w14:paraId="0A298817" w14:textId="77777777" w:rsidR="00D31CB1" w:rsidRDefault="00D31CB1" w:rsidP="00D31CB1"/>
    <w:p w14:paraId="76569D6A" w14:textId="77777777" w:rsidR="00D31CB1" w:rsidRDefault="00D31CB1" w:rsidP="00D31CB1">
      <w:pPr>
        <w:numPr>
          <w:ilvl w:val="0"/>
          <w:numId w:val="140"/>
        </w:numPr>
      </w:pPr>
      <w:r>
        <w:t xml:space="preserve">Click the </w:t>
      </w:r>
      <w:r w:rsidRPr="00227EB9">
        <w:rPr>
          <w:b/>
        </w:rPr>
        <w:t xml:space="preserve">Create </w:t>
      </w:r>
      <w:r>
        <w:rPr>
          <w:b/>
        </w:rPr>
        <w:t xml:space="preserve">New </w:t>
      </w:r>
      <w:r w:rsidRPr="00227EB9">
        <w:rPr>
          <w:b/>
        </w:rPr>
        <w:t>Event</w:t>
      </w:r>
      <w:r>
        <w:t xml:space="preserve"> link.</w:t>
      </w:r>
    </w:p>
    <w:p w14:paraId="73E1DB26" w14:textId="77777777" w:rsidR="00D31CB1" w:rsidRDefault="00D31CB1" w:rsidP="00D31CB1">
      <w:pPr>
        <w:ind w:left="720"/>
      </w:pPr>
    </w:p>
    <w:p w14:paraId="3AA13385" w14:textId="5B736C87" w:rsidR="00D31CB1" w:rsidRDefault="00D31CB1" w:rsidP="00D31CB1">
      <w:pPr>
        <w:ind w:firstLine="720"/>
      </w:pPr>
      <w:r w:rsidRPr="00F93498">
        <w:rPr>
          <w:noProof/>
        </w:rPr>
        <w:lastRenderedPageBreak/>
        <w:drawing>
          <wp:inline distT="0" distB="0" distL="0" distR="0" wp14:anchorId="1BC3C32A" wp14:editId="76174F01">
            <wp:extent cx="6109970" cy="4896485"/>
            <wp:effectExtent l="19050" t="19050" r="24130" b="18415"/>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09970" cy="4896485"/>
                    </a:xfrm>
                    <a:prstGeom prst="rect">
                      <a:avLst/>
                    </a:prstGeom>
                    <a:noFill/>
                    <a:ln w="3175">
                      <a:solidFill>
                        <a:schemeClr val="tx1"/>
                      </a:solidFill>
                    </a:ln>
                  </pic:spPr>
                </pic:pic>
              </a:graphicData>
            </a:graphic>
          </wp:inline>
        </w:drawing>
      </w:r>
    </w:p>
    <w:p w14:paraId="554252C0" w14:textId="77777777" w:rsidR="00D31CB1" w:rsidRDefault="00D31CB1" w:rsidP="00D31CB1">
      <w:pPr>
        <w:pStyle w:val="Figure"/>
        <w:tabs>
          <w:tab w:val="clear" w:pos="1710"/>
          <w:tab w:val="num" w:pos="1800"/>
        </w:tabs>
        <w:ind w:left="1152" w:hanging="432"/>
      </w:pPr>
      <w:r>
        <w:t xml:space="preserve"> Manage Events window</w:t>
      </w:r>
    </w:p>
    <w:p w14:paraId="6C6D7CFE" w14:textId="77777777" w:rsidR="00D31CB1" w:rsidRDefault="00D31CB1" w:rsidP="00D31CB1">
      <w:pPr>
        <w:pStyle w:val="BodyText"/>
        <w:ind w:left="720" w:right="720"/>
      </w:pPr>
    </w:p>
    <w:p w14:paraId="3F611608" w14:textId="77777777" w:rsidR="00D31CB1" w:rsidRDefault="00D31CB1" w:rsidP="00D31CB1">
      <w:pPr>
        <w:pStyle w:val="BodyText"/>
        <w:numPr>
          <w:ilvl w:val="0"/>
          <w:numId w:val="140"/>
        </w:numPr>
        <w:ind w:right="720"/>
      </w:pPr>
      <w:r>
        <w:t xml:space="preserve">Enter appropriate information in each field. </w:t>
      </w:r>
      <w:r>
        <w:rPr>
          <w:lang w:val="en-US"/>
        </w:rPr>
        <w:t>F</w:t>
      </w:r>
      <w:r>
        <w:t xml:space="preserve">ollowing table lists each field and its description. </w:t>
      </w:r>
    </w:p>
    <w:p w14:paraId="0A971131" w14:textId="77777777" w:rsidR="00D31CB1" w:rsidRDefault="00D31CB1" w:rsidP="00D31CB1">
      <w:pPr>
        <w:pStyle w:val="BodyText"/>
        <w:ind w:left="720" w:right="270"/>
      </w:pPr>
      <w:r w:rsidRPr="006744E4">
        <w:rPr>
          <w:b/>
        </w:rPr>
        <w:t>Note:</w:t>
      </w:r>
      <w:r>
        <w:rPr>
          <w:b/>
        </w:rPr>
        <w:t xml:space="preserve"> </w:t>
      </w:r>
      <w:r w:rsidRPr="006744E4">
        <w:t>Fields that are marked with the red asterisk (</w:t>
      </w:r>
      <w:r w:rsidRPr="006744E4">
        <w:rPr>
          <w:color w:val="FF0000"/>
        </w:rPr>
        <w:t>*</w:t>
      </w:r>
      <w:r w:rsidRPr="006744E4">
        <w:t>) are mandatory.</w:t>
      </w:r>
    </w:p>
    <w:p w14:paraId="607B47EF" w14:textId="77777777" w:rsidR="00D31CB1" w:rsidRDefault="00D31CB1" w:rsidP="00D31CB1">
      <w:pPr>
        <w:pStyle w:val="BodyText"/>
        <w:ind w:left="720" w:right="270"/>
      </w:pPr>
    </w:p>
    <w:p w14:paraId="7483926F" w14:textId="6E60AC73" w:rsidR="00D31CB1" w:rsidRDefault="00D31CB1" w:rsidP="00D31CB1">
      <w:pPr>
        <w:pStyle w:val="Caption"/>
        <w:ind w:firstLine="720"/>
      </w:pPr>
      <w:r>
        <w:t xml:space="preserve">Table </w:t>
      </w:r>
      <w:r w:rsidR="00653CE2">
        <w:fldChar w:fldCharType="begin"/>
      </w:r>
      <w:r w:rsidR="00653CE2">
        <w:instrText xml:space="preserve"> SEQ Figure \* ARABIC </w:instrText>
      </w:r>
      <w:r w:rsidR="00653CE2">
        <w:fldChar w:fldCharType="separate"/>
      </w:r>
      <w:ins w:id="2864" w:author="Sayali Dev" w:date="2018-02-02T13:47:00Z">
        <w:r w:rsidR="00EB76E3">
          <w:rPr>
            <w:noProof/>
          </w:rPr>
          <w:t>27</w:t>
        </w:r>
      </w:ins>
      <w:del w:id="2865" w:author="Sayali Dev" w:date="2018-02-02T13:47:00Z">
        <w:r w:rsidDel="00EB76E3">
          <w:rPr>
            <w:noProof/>
          </w:rPr>
          <w:delText>47</w:delText>
        </w:r>
      </w:del>
      <w:r w:rsidR="00653CE2">
        <w:rPr>
          <w:noProof/>
        </w:rPr>
        <w:fldChar w:fldCharType="end"/>
      </w:r>
      <w:r>
        <w:t xml:space="preserve">: Adding an event to multiple worklist biospecimens </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D31CB1" w:rsidRPr="007A152E" w14:paraId="3647659A" w14:textId="77777777" w:rsidTr="007E1303">
        <w:trPr>
          <w:cantSplit/>
          <w:trHeight w:val="288"/>
          <w:tblHeader/>
        </w:trPr>
        <w:tc>
          <w:tcPr>
            <w:tcW w:w="2790" w:type="dxa"/>
            <w:shd w:val="clear" w:color="auto" w:fill="BFBFBF"/>
            <w:vAlign w:val="center"/>
          </w:tcPr>
          <w:p w14:paraId="76959AC4" w14:textId="77777777" w:rsidR="00D31CB1" w:rsidRPr="007A152E" w:rsidRDefault="00D31CB1" w:rsidP="007E1303">
            <w:pPr>
              <w:rPr>
                <w:b/>
              </w:rPr>
            </w:pPr>
            <w:r>
              <w:rPr>
                <w:b/>
              </w:rPr>
              <w:t>Field</w:t>
            </w:r>
          </w:p>
        </w:tc>
        <w:tc>
          <w:tcPr>
            <w:tcW w:w="7020" w:type="dxa"/>
            <w:shd w:val="clear" w:color="auto" w:fill="BFBFBF"/>
            <w:vAlign w:val="center"/>
          </w:tcPr>
          <w:p w14:paraId="645F4783" w14:textId="77777777" w:rsidR="00D31CB1" w:rsidRPr="007A152E" w:rsidRDefault="00D31CB1" w:rsidP="007E1303">
            <w:pPr>
              <w:rPr>
                <w:b/>
              </w:rPr>
            </w:pPr>
            <w:r w:rsidRPr="007A152E">
              <w:rPr>
                <w:b/>
              </w:rPr>
              <w:t>Description</w:t>
            </w:r>
          </w:p>
        </w:tc>
      </w:tr>
      <w:tr w:rsidR="00D31CB1" w14:paraId="2543E02D" w14:textId="77777777" w:rsidTr="007E1303">
        <w:trPr>
          <w:cantSplit/>
          <w:trHeight w:val="288"/>
        </w:trPr>
        <w:tc>
          <w:tcPr>
            <w:tcW w:w="2790" w:type="dxa"/>
            <w:vAlign w:val="center"/>
          </w:tcPr>
          <w:p w14:paraId="6C1185D5" w14:textId="77777777" w:rsidR="00D31CB1" w:rsidRPr="007A152E" w:rsidRDefault="00D31CB1" w:rsidP="007E1303">
            <w:pPr>
              <w:rPr>
                <w:b/>
              </w:rPr>
            </w:pPr>
            <w:r>
              <w:rPr>
                <w:b/>
              </w:rPr>
              <w:t>Event Type</w:t>
            </w:r>
            <w:r w:rsidRPr="006744E4">
              <w:rPr>
                <w:color w:val="FF0000"/>
              </w:rPr>
              <w:t>*</w:t>
            </w:r>
          </w:p>
        </w:tc>
        <w:tc>
          <w:tcPr>
            <w:tcW w:w="7020" w:type="dxa"/>
            <w:vAlign w:val="center"/>
          </w:tcPr>
          <w:p w14:paraId="774821C1" w14:textId="77777777" w:rsidR="00D31CB1" w:rsidRDefault="00D31CB1" w:rsidP="007E1303">
            <w:r>
              <w:t xml:space="preserve">Click the appropriate event type for this event. </w:t>
            </w:r>
          </w:p>
        </w:tc>
      </w:tr>
      <w:tr w:rsidR="00D31CB1" w14:paraId="14734357" w14:textId="77777777" w:rsidTr="007E1303">
        <w:trPr>
          <w:cantSplit/>
          <w:trHeight w:val="288"/>
        </w:trPr>
        <w:tc>
          <w:tcPr>
            <w:tcW w:w="2790" w:type="dxa"/>
            <w:vAlign w:val="center"/>
          </w:tcPr>
          <w:p w14:paraId="37FBE9F3" w14:textId="77777777" w:rsidR="00D31CB1" w:rsidRPr="007A152E" w:rsidRDefault="00D31CB1" w:rsidP="007E1303">
            <w:pPr>
              <w:rPr>
                <w:b/>
              </w:rPr>
            </w:pPr>
            <w:r>
              <w:rPr>
                <w:b/>
              </w:rPr>
              <w:t>Event Status</w:t>
            </w:r>
            <w:r w:rsidRPr="006744E4">
              <w:rPr>
                <w:color w:val="FF0000"/>
              </w:rPr>
              <w:t>*</w:t>
            </w:r>
          </w:p>
        </w:tc>
        <w:tc>
          <w:tcPr>
            <w:tcW w:w="7020" w:type="dxa"/>
            <w:vAlign w:val="center"/>
          </w:tcPr>
          <w:p w14:paraId="564AF3AE" w14:textId="77777777" w:rsidR="00D31CB1" w:rsidRDefault="00D31CB1" w:rsidP="007E1303">
            <w:r>
              <w:t xml:space="preserve">Click the appropriate status for this event. </w:t>
            </w:r>
          </w:p>
        </w:tc>
      </w:tr>
      <w:tr w:rsidR="00D31CB1" w14:paraId="609E5137" w14:textId="77777777" w:rsidTr="007E1303">
        <w:trPr>
          <w:cantSplit/>
          <w:trHeight w:val="288"/>
        </w:trPr>
        <w:tc>
          <w:tcPr>
            <w:tcW w:w="2790" w:type="dxa"/>
            <w:vAlign w:val="center"/>
          </w:tcPr>
          <w:p w14:paraId="24EB0E04" w14:textId="77777777" w:rsidR="00D31CB1" w:rsidRDefault="00D31CB1" w:rsidP="007E1303">
            <w:pPr>
              <w:rPr>
                <w:b/>
              </w:rPr>
            </w:pPr>
            <w:r>
              <w:rPr>
                <w:b/>
              </w:rPr>
              <w:t>Propagate To</w:t>
            </w:r>
          </w:p>
        </w:tc>
        <w:tc>
          <w:tcPr>
            <w:tcW w:w="7020" w:type="dxa"/>
            <w:vAlign w:val="center"/>
          </w:tcPr>
          <w:p w14:paraId="688565C6" w14:textId="77777777" w:rsidR="00D31CB1" w:rsidRDefault="00D31CB1" w:rsidP="007E1303">
            <w:r>
              <w:t xml:space="preserve">Click the appropriate shipment cascading option to identify </w:t>
            </w:r>
            <w:r w:rsidRPr="009F7261">
              <w:t xml:space="preserve">what items associated with the </w:t>
            </w:r>
            <w:r>
              <w:t>initial item</w:t>
            </w:r>
            <w:r w:rsidRPr="009F7261">
              <w:t xml:space="preserve"> </w:t>
            </w:r>
            <w:r>
              <w:t xml:space="preserve">should </w:t>
            </w:r>
            <w:r w:rsidRPr="009F7261">
              <w:t>also have the event attached</w:t>
            </w:r>
            <w:r>
              <w:t>. Example: All items associated with the shipment, or biospecimens associated with the shipment</w:t>
            </w:r>
            <w:r w:rsidRPr="009F7261">
              <w:t xml:space="preserve">.  </w:t>
            </w:r>
          </w:p>
        </w:tc>
      </w:tr>
      <w:tr w:rsidR="00D31CB1" w14:paraId="40A7CD06" w14:textId="77777777" w:rsidTr="007E1303">
        <w:trPr>
          <w:cantSplit/>
          <w:trHeight w:val="288"/>
        </w:trPr>
        <w:tc>
          <w:tcPr>
            <w:tcW w:w="2790" w:type="dxa"/>
            <w:vAlign w:val="center"/>
          </w:tcPr>
          <w:p w14:paraId="349EA796" w14:textId="77777777" w:rsidR="00D31CB1" w:rsidRDefault="00D31CB1" w:rsidP="007E1303">
            <w:pPr>
              <w:rPr>
                <w:b/>
              </w:rPr>
            </w:pPr>
            <w:r>
              <w:rPr>
                <w:b/>
              </w:rPr>
              <w:t>Priority</w:t>
            </w:r>
            <w:r w:rsidRPr="006744E4">
              <w:rPr>
                <w:color w:val="FF0000"/>
              </w:rPr>
              <w:t>*</w:t>
            </w:r>
          </w:p>
        </w:tc>
        <w:tc>
          <w:tcPr>
            <w:tcW w:w="7020" w:type="dxa"/>
            <w:vAlign w:val="center"/>
          </w:tcPr>
          <w:p w14:paraId="459001F4" w14:textId="77777777" w:rsidR="00D31CB1" w:rsidRDefault="00D31CB1" w:rsidP="007E1303">
            <w:r>
              <w:t xml:space="preserve">Click the appropriate priority for this event. </w:t>
            </w:r>
          </w:p>
        </w:tc>
      </w:tr>
      <w:tr w:rsidR="00D31CB1" w14:paraId="4FBC6802" w14:textId="77777777" w:rsidTr="007E1303">
        <w:trPr>
          <w:cantSplit/>
          <w:trHeight w:val="288"/>
        </w:trPr>
        <w:tc>
          <w:tcPr>
            <w:tcW w:w="2790" w:type="dxa"/>
            <w:vAlign w:val="center"/>
          </w:tcPr>
          <w:p w14:paraId="007141CA" w14:textId="77777777" w:rsidR="00D31CB1" w:rsidRDefault="00D31CB1" w:rsidP="007E1303">
            <w:pPr>
              <w:rPr>
                <w:b/>
              </w:rPr>
            </w:pPr>
            <w:r>
              <w:rPr>
                <w:b/>
              </w:rPr>
              <w:t>Occurrence Date</w:t>
            </w:r>
            <w:r w:rsidRPr="006744E4">
              <w:rPr>
                <w:color w:val="FF0000"/>
              </w:rPr>
              <w:t>*</w:t>
            </w:r>
          </w:p>
        </w:tc>
        <w:tc>
          <w:tcPr>
            <w:tcW w:w="7020" w:type="dxa"/>
            <w:vAlign w:val="center"/>
          </w:tcPr>
          <w:p w14:paraId="13F5975C" w14:textId="77777777" w:rsidR="00D31CB1" w:rsidRDefault="00D31CB1" w:rsidP="007E1303">
            <w:r>
              <w:t xml:space="preserve">Click the date icon </w:t>
            </w:r>
            <w:r>
              <w:rPr>
                <w:noProof/>
              </w:rPr>
              <w:drawing>
                <wp:inline distT="0" distB="0" distL="0" distR="0" wp14:anchorId="174292DF" wp14:editId="70093632">
                  <wp:extent cx="207645" cy="207645"/>
                  <wp:effectExtent l="0" t="0" r="1905" b="1905"/>
                  <wp:docPr id="174" name="Picture 174"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Search calenda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645" cy="207645"/>
                          </a:xfrm>
                          <a:prstGeom prst="rect">
                            <a:avLst/>
                          </a:prstGeom>
                          <a:noFill/>
                          <a:ln>
                            <a:noFill/>
                          </a:ln>
                        </pic:spPr>
                      </pic:pic>
                    </a:graphicData>
                  </a:graphic>
                </wp:inline>
              </w:drawing>
            </w:r>
            <w:r>
              <w:t xml:space="preserve">, and </w:t>
            </w:r>
            <w:r w:rsidRPr="00DF77A3">
              <w:t>then</w:t>
            </w:r>
            <w:r>
              <w:t xml:space="preserve"> click the date when the event occurred. </w:t>
            </w:r>
          </w:p>
        </w:tc>
      </w:tr>
      <w:tr w:rsidR="00D31CB1" w14:paraId="2869ECD7" w14:textId="77777777" w:rsidTr="007E1303">
        <w:trPr>
          <w:cantSplit/>
          <w:trHeight w:val="288"/>
        </w:trPr>
        <w:tc>
          <w:tcPr>
            <w:tcW w:w="2790" w:type="dxa"/>
            <w:vAlign w:val="center"/>
          </w:tcPr>
          <w:p w14:paraId="09EEF3ED" w14:textId="77777777" w:rsidR="00D31CB1" w:rsidRDefault="00D31CB1" w:rsidP="007E1303">
            <w:pPr>
              <w:rPr>
                <w:b/>
              </w:rPr>
            </w:pPr>
            <w:r>
              <w:rPr>
                <w:b/>
              </w:rPr>
              <w:t>Notification Date</w:t>
            </w:r>
            <w:r w:rsidRPr="006744E4">
              <w:rPr>
                <w:color w:val="FF0000"/>
              </w:rPr>
              <w:t>*</w:t>
            </w:r>
          </w:p>
        </w:tc>
        <w:tc>
          <w:tcPr>
            <w:tcW w:w="7020" w:type="dxa"/>
            <w:vAlign w:val="center"/>
          </w:tcPr>
          <w:p w14:paraId="2F108924" w14:textId="77777777" w:rsidR="00D31CB1" w:rsidRDefault="00D31CB1" w:rsidP="007E1303">
            <w:r>
              <w:t xml:space="preserve">Click the date icon </w:t>
            </w:r>
            <w:r>
              <w:rPr>
                <w:noProof/>
              </w:rPr>
              <w:drawing>
                <wp:inline distT="0" distB="0" distL="0" distR="0" wp14:anchorId="2C711D6B" wp14:editId="0A825217">
                  <wp:extent cx="207645" cy="207645"/>
                  <wp:effectExtent l="0" t="0" r="1905" b="1905"/>
                  <wp:docPr id="175" name="Picture 175"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Search calenda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645" cy="207645"/>
                          </a:xfrm>
                          <a:prstGeom prst="rect">
                            <a:avLst/>
                          </a:prstGeom>
                          <a:noFill/>
                          <a:ln>
                            <a:noFill/>
                          </a:ln>
                        </pic:spPr>
                      </pic:pic>
                    </a:graphicData>
                  </a:graphic>
                </wp:inline>
              </w:drawing>
            </w:r>
            <w:r>
              <w:t xml:space="preserve">, </w:t>
            </w:r>
            <w:r w:rsidRPr="00DF77A3">
              <w:t xml:space="preserve">and then click the </w:t>
            </w:r>
            <w:r>
              <w:t xml:space="preserve">date when you were notified of the event. </w:t>
            </w:r>
          </w:p>
        </w:tc>
      </w:tr>
      <w:tr w:rsidR="00D31CB1" w14:paraId="3A2F68BE" w14:textId="77777777" w:rsidTr="007E1303">
        <w:trPr>
          <w:cantSplit/>
          <w:trHeight w:val="288"/>
        </w:trPr>
        <w:tc>
          <w:tcPr>
            <w:tcW w:w="2790" w:type="dxa"/>
            <w:vAlign w:val="center"/>
          </w:tcPr>
          <w:p w14:paraId="02AFC7E1" w14:textId="77777777" w:rsidR="00D31CB1" w:rsidRDefault="00D31CB1" w:rsidP="007E1303">
            <w:pPr>
              <w:rPr>
                <w:b/>
              </w:rPr>
            </w:pPr>
            <w:r>
              <w:rPr>
                <w:b/>
              </w:rPr>
              <w:t>Reported To</w:t>
            </w:r>
          </w:p>
        </w:tc>
        <w:tc>
          <w:tcPr>
            <w:tcW w:w="7020" w:type="dxa"/>
            <w:vAlign w:val="center"/>
          </w:tcPr>
          <w:p w14:paraId="2C93B910" w14:textId="77777777" w:rsidR="00D31CB1" w:rsidRDefault="00D31CB1" w:rsidP="007E1303">
            <w:r>
              <w:t>Type t</w:t>
            </w:r>
            <w:r w:rsidRPr="008B0550">
              <w:t xml:space="preserve">he </w:t>
            </w:r>
            <w:r>
              <w:t xml:space="preserve">person or </w:t>
            </w:r>
            <w:r w:rsidRPr="008B0550">
              <w:t xml:space="preserve">organization </w:t>
            </w:r>
            <w:r>
              <w:t>to which the event was reported.</w:t>
            </w:r>
            <w:r w:rsidRPr="0090607D">
              <w:t xml:space="preserve"> </w:t>
            </w:r>
          </w:p>
        </w:tc>
      </w:tr>
      <w:tr w:rsidR="00D31CB1" w14:paraId="37ED270E" w14:textId="77777777" w:rsidTr="007E1303">
        <w:trPr>
          <w:cantSplit/>
          <w:trHeight w:val="288"/>
        </w:trPr>
        <w:tc>
          <w:tcPr>
            <w:tcW w:w="2790" w:type="dxa"/>
            <w:vAlign w:val="center"/>
          </w:tcPr>
          <w:p w14:paraId="47D207E8" w14:textId="77777777" w:rsidR="00D31CB1" w:rsidRDefault="00D31CB1" w:rsidP="007E1303">
            <w:pPr>
              <w:rPr>
                <w:b/>
              </w:rPr>
            </w:pPr>
            <w:r>
              <w:rPr>
                <w:b/>
              </w:rPr>
              <w:lastRenderedPageBreak/>
              <w:t>Comments</w:t>
            </w:r>
          </w:p>
        </w:tc>
        <w:tc>
          <w:tcPr>
            <w:tcW w:w="7020" w:type="dxa"/>
            <w:vAlign w:val="center"/>
          </w:tcPr>
          <w:p w14:paraId="5F8622AD" w14:textId="77777777" w:rsidR="00D31CB1" w:rsidRDefault="00D31CB1" w:rsidP="007E1303">
            <w:r>
              <w:t xml:space="preserve">Type the appropriate comments for this event. </w:t>
            </w:r>
          </w:p>
        </w:tc>
      </w:tr>
    </w:tbl>
    <w:p w14:paraId="2000269E" w14:textId="77777777" w:rsidR="00D31CB1" w:rsidRDefault="00D31CB1" w:rsidP="00D31CB1">
      <w:pPr>
        <w:ind w:firstLine="720"/>
      </w:pPr>
    </w:p>
    <w:p w14:paraId="40D64FC5" w14:textId="77777777" w:rsidR="00D31CB1" w:rsidRDefault="00D31CB1" w:rsidP="00D31CB1">
      <w:pPr>
        <w:pStyle w:val="BodyText"/>
        <w:numPr>
          <w:ilvl w:val="0"/>
          <w:numId w:val="140"/>
        </w:numPr>
        <w:ind w:right="720"/>
      </w:pPr>
      <w:r>
        <w:t xml:space="preserve">Click </w:t>
      </w:r>
      <w:r w:rsidRPr="0090607D">
        <w:rPr>
          <w:b/>
        </w:rPr>
        <w:t>SAVE</w:t>
      </w:r>
      <w:r>
        <w:t xml:space="preserve">. </w:t>
      </w:r>
    </w:p>
    <w:p w14:paraId="78BF0045" w14:textId="09CE31CA" w:rsidR="00D31CB1" w:rsidRDefault="00D31CB1" w:rsidP="00D31CB1">
      <w:pPr>
        <w:pStyle w:val="BodyText"/>
        <w:ind w:left="720" w:right="720"/>
      </w:pPr>
      <w:r w:rsidRPr="00737DF5">
        <w:t>The event is saved and i</w:t>
      </w:r>
      <w:ins w:id="2866" w:author="Sayali Dev" w:date="2018-02-05T19:01:00Z">
        <w:r w:rsidR="00505064">
          <w:rPr>
            <w:lang w:val="en-US"/>
          </w:rPr>
          <w:t>t</w:t>
        </w:r>
      </w:ins>
      <w:del w:id="2867" w:author="Sayali Dev" w:date="2018-02-05T19:01:00Z">
        <w:r w:rsidRPr="00737DF5" w:rsidDel="00505064">
          <w:delText>s</w:delText>
        </w:r>
      </w:del>
      <w:r w:rsidRPr="00737DF5">
        <w:t xml:space="preserve"> </w:t>
      </w:r>
      <w:r>
        <w:rPr>
          <w:lang w:val="en-US"/>
        </w:rPr>
        <w:t>appears in</w:t>
      </w:r>
      <w:r w:rsidRPr="00737DF5">
        <w:t xml:space="preserve"> the </w:t>
      </w:r>
      <w:r w:rsidRPr="00737DF5">
        <w:rPr>
          <w:b/>
        </w:rPr>
        <w:t>Event/Action List</w:t>
      </w:r>
      <w:r w:rsidRPr="00737DF5">
        <w:t xml:space="preserve"> </w:t>
      </w:r>
      <w:r>
        <w:t xml:space="preserve">area of the </w:t>
      </w:r>
      <w:r w:rsidRPr="00AB11F9">
        <w:rPr>
          <w:b/>
        </w:rPr>
        <w:t>Manage Events</w:t>
      </w:r>
      <w:r>
        <w:t xml:space="preserve"> window. </w:t>
      </w:r>
      <w:r>
        <w:rPr>
          <w:lang w:val="en-US"/>
        </w:rPr>
        <w:br/>
      </w:r>
      <w:r w:rsidRPr="00D555A8">
        <w:rPr>
          <w:b/>
          <w:lang w:val="en-US"/>
        </w:rPr>
        <w:t>Note:</w:t>
      </w:r>
      <w:r>
        <w:rPr>
          <w:lang w:val="en-US"/>
        </w:rPr>
        <w:t xml:space="preserve"> </w:t>
      </w:r>
      <w:r>
        <w:t xml:space="preserve">You can add multiple events to </w:t>
      </w:r>
      <w:r>
        <w:rPr>
          <w:lang w:val="en-US"/>
        </w:rPr>
        <w:t xml:space="preserve">the </w:t>
      </w:r>
      <w:r>
        <w:t>biospecimen</w:t>
      </w:r>
      <w:r>
        <w:rPr>
          <w:lang w:val="en-US"/>
        </w:rPr>
        <w:t>s</w:t>
      </w:r>
      <w:r w:rsidRPr="00737DF5">
        <w:t>.</w:t>
      </w:r>
      <w:r>
        <w:t xml:space="preserve"> </w:t>
      </w:r>
    </w:p>
    <w:p w14:paraId="527A50C0" w14:textId="77777777" w:rsidR="00D31CB1" w:rsidRDefault="00D31CB1" w:rsidP="00D31CB1">
      <w:pPr>
        <w:pStyle w:val="BodyText"/>
        <w:ind w:left="720" w:right="720"/>
      </w:pPr>
    </w:p>
    <w:p w14:paraId="3978AEFE" w14:textId="77777777" w:rsidR="00D31CB1" w:rsidRDefault="00D31CB1" w:rsidP="00D31CB1">
      <w:pPr>
        <w:pStyle w:val="BodyText"/>
        <w:rPr>
          <w:lang w:val="en-US"/>
        </w:rPr>
      </w:pPr>
    </w:p>
    <w:p w14:paraId="65DE068F" w14:textId="77777777" w:rsidR="00D31CB1" w:rsidRPr="00BC6BAA" w:rsidRDefault="00D31CB1" w:rsidP="00D31CB1">
      <w:pPr>
        <w:pStyle w:val="BodyText"/>
        <w:numPr>
          <w:ilvl w:val="0"/>
          <w:numId w:val="140"/>
        </w:numPr>
      </w:pPr>
      <w:r>
        <w:rPr>
          <w:lang w:val="en-US"/>
        </w:rPr>
        <w:t xml:space="preserve">Click </w:t>
      </w:r>
      <w:r w:rsidRPr="00BC59BC">
        <w:rPr>
          <w:b/>
          <w:lang w:val="en-US"/>
        </w:rPr>
        <w:t>CLOSE</w:t>
      </w:r>
      <w:r>
        <w:rPr>
          <w:lang w:val="en-US"/>
        </w:rPr>
        <w:t xml:space="preserve"> to close the </w:t>
      </w:r>
      <w:r w:rsidRPr="00BC59BC">
        <w:rPr>
          <w:b/>
          <w:lang w:val="en-US"/>
        </w:rPr>
        <w:t xml:space="preserve">Manage </w:t>
      </w:r>
      <w:r>
        <w:rPr>
          <w:b/>
          <w:lang w:val="en-US"/>
        </w:rPr>
        <w:t>Event</w:t>
      </w:r>
      <w:r w:rsidRPr="00BC59BC">
        <w:rPr>
          <w:b/>
          <w:lang w:val="en-US"/>
        </w:rPr>
        <w:t>s</w:t>
      </w:r>
      <w:r>
        <w:rPr>
          <w:lang w:val="en-US"/>
        </w:rPr>
        <w:t xml:space="preserve"> window.</w:t>
      </w:r>
    </w:p>
    <w:p w14:paraId="11AE964F" w14:textId="77777777" w:rsidR="00D31CB1" w:rsidRDefault="00D31CB1" w:rsidP="00D31CB1">
      <w:pPr>
        <w:pStyle w:val="BodyText"/>
        <w:ind w:left="720"/>
        <w:rPr>
          <w:lang w:val="en-US"/>
        </w:rPr>
      </w:pPr>
    </w:p>
    <w:p w14:paraId="71C91FED" w14:textId="77777777" w:rsidR="00D31CB1" w:rsidRDefault="00D31CB1" w:rsidP="00D31CB1">
      <w:pPr>
        <w:pStyle w:val="Heading3"/>
      </w:pPr>
      <w:r>
        <w:rPr>
          <w:lang w:val="en-US"/>
        </w:rPr>
        <w:br w:type="page"/>
      </w:r>
      <w:bookmarkStart w:id="2868" w:name="_Assigning_Storage_for"/>
      <w:bookmarkStart w:id="2869" w:name="AssigningStorageToWorklist"/>
      <w:bookmarkStart w:id="2870" w:name="_Toc300125773"/>
      <w:bookmarkStart w:id="2871" w:name="_Toc452993643"/>
      <w:bookmarkStart w:id="2872" w:name="_Toc507164301"/>
      <w:bookmarkEnd w:id="2868"/>
      <w:bookmarkEnd w:id="2869"/>
      <w:r>
        <w:lastRenderedPageBreak/>
        <w:t xml:space="preserve">Assigning Storage for Worklist </w:t>
      </w:r>
      <w:bookmarkEnd w:id="2870"/>
      <w:r>
        <w:t>Biospecimens</w:t>
      </w:r>
      <w:bookmarkEnd w:id="2871"/>
      <w:bookmarkEnd w:id="2872"/>
    </w:p>
    <w:p w14:paraId="4BDAAF06" w14:textId="77777777" w:rsidR="00D31CB1" w:rsidRDefault="00D31CB1" w:rsidP="00D31CB1"/>
    <w:p w14:paraId="1F7950A0" w14:textId="77777777" w:rsidR="00D31CB1" w:rsidRDefault="00D31CB1" w:rsidP="00D31CB1">
      <w:r>
        <w:t>To assign storage for biospecimens associated with a worklist:</w:t>
      </w:r>
    </w:p>
    <w:p w14:paraId="0C16BCA1" w14:textId="77777777" w:rsidR="00D31CB1" w:rsidRDefault="00D31CB1" w:rsidP="00D31CB1"/>
    <w:p w14:paraId="5F4F304C" w14:textId="0CEFD7FF" w:rsidR="00D31CB1" w:rsidRDefault="00D31CB1" w:rsidP="00D31CB1">
      <w:pPr>
        <w:pStyle w:val="BodyText"/>
        <w:numPr>
          <w:ilvl w:val="0"/>
          <w:numId w:val="141"/>
        </w:numPr>
        <w:ind w:right="540"/>
      </w:pPr>
      <w:del w:id="2873" w:author="Sayali Dev" w:date="2018-01-31T17:54:00Z">
        <w:r w:rsidDel="009A119E">
          <w:delText>Log on</w:delText>
        </w:r>
      </w:del>
      <w:ins w:id="2874" w:author="Sayali Dev" w:date="2018-01-31T17:54:00Z">
        <w:r w:rsidR="009A119E">
          <w:t>Log in</w:t>
        </w:r>
      </w:ins>
      <w:r>
        <w:t xml:space="preserve"> to the application using your </w:t>
      </w:r>
      <w:del w:id="2875" w:author="Sayali Dev" w:date="2018-01-31T17:55:00Z">
        <w:r w:rsidDel="00A62626">
          <w:delText>logon</w:delText>
        </w:r>
      </w:del>
      <w:ins w:id="2876" w:author="Sayali Dev" w:date="2018-01-31T17:55:00Z">
        <w:r w:rsidR="00A62626">
          <w:t>log in</w:t>
        </w:r>
      </w:ins>
      <w:r>
        <w:t xml:space="preserve"> credentials.</w:t>
      </w:r>
    </w:p>
    <w:p w14:paraId="7BFCBC35" w14:textId="77777777" w:rsidR="00D31CB1" w:rsidRDefault="00D31CB1" w:rsidP="00D31CB1">
      <w:pPr>
        <w:pStyle w:val="BodyText"/>
        <w:ind w:left="720" w:right="540"/>
      </w:pPr>
      <w:r>
        <w:t xml:space="preserve">The </w:t>
      </w:r>
      <w:r>
        <w:rPr>
          <w:lang w:val="en-US"/>
        </w:rPr>
        <w:t>CIRRASPEC</w:t>
      </w:r>
      <w:r>
        <w:t xml:space="preserve"> home page appears. </w:t>
      </w:r>
    </w:p>
    <w:p w14:paraId="29CD2CF9" w14:textId="77777777" w:rsidR="00D31CB1" w:rsidRDefault="00D31CB1" w:rsidP="00D31CB1">
      <w:pPr>
        <w:pStyle w:val="BodyText"/>
        <w:ind w:left="720" w:right="540"/>
      </w:pPr>
    </w:p>
    <w:p w14:paraId="3F431FB4" w14:textId="77777777" w:rsidR="00D31CB1" w:rsidRDefault="00D31CB1" w:rsidP="00D31CB1">
      <w:pPr>
        <w:pStyle w:val="BodyText"/>
        <w:numPr>
          <w:ilvl w:val="0"/>
          <w:numId w:val="141"/>
        </w:numPr>
        <w:ind w:right="540"/>
      </w:pPr>
      <w:r>
        <w:t xml:space="preserve">Point to the arrow of the </w:t>
      </w:r>
      <w:r w:rsidRPr="009D26BA">
        <w:rPr>
          <w:b/>
        </w:rPr>
        <w:t>BMS</w:t>
      </w:r>
      <w:r>
        <w:t xml:space="preserve"> tab, and then click </w:t>
      </w:r>
      <w:r w:rsidRPr="009D26BA">
        <w:rPr>
          <w:b/>
        </w:rPr>
        <w:t>Worklists</w:t>
      </w:r>
      <w:r>
        <w:t xml:space="preserve">. </w:t>
      </w:r>
    </w:p>
    <w:p w14:paraId="0D240EAA" w14:textId="77777777" w:rsidR="00D31CB1" w:rsidRDefault="00D31CB1" w:rsidP="00D31CB1">
      <w:pPr>
        <w:pStyle w:val="BodyText"/>
        <w:ind w:left="720" w:right="540"/>
      </w:pPr>
      <w:r>
        <w:t xml:space="preserve">The </w:t>
      </w:r>
      <w:r>
        <w:rPr>
          <w:b/>
          <w:lang w:val="en-US"/>
        </w:rPr>
        <w:t>W</w:t>
      </w:r>
      <w:r w:rsidRPr="00AB1729">
        <w:rPr>
          <w:b/>
        </w:rPr>
        <w:t xml:space="preserve">orklist </w:t>
      </w:r>
      <w:r>
        <w:rPr>
          <w:b/>
          <w:lang w:val="en-US"/>
        </w:rPr>
        <w:t>S</w:t>
      </w:r>
      <w:r w:rsidRPr="00AB1729">
        <w:rPr>
          <w:b/>
        </w:rPr>
        <w:t>earch</w:t>
      </w:r>
      <w:r>
        <w:t xml:space="preserve"> page appears. </w:t>
      </w:r>
    </w:p>
    <w:p w14:paraId="3B53542B" w14:textId="77777777" w:rsidR="00D31CB1" w:rsidRDefault="00D31CB1" w:rsidP="00D31CB1">
      <w:pPr>
        <w:pStyle w:val="BodyText"/>
        <w:ind w:left="720" w:right="540"/>
      </w:pPr>
    </w:p>
    <w:p w14:paraId="06D0C93F" w14:textId="77777777" w:rsidR="00D31CB1" w:rsidRDefault="00D31CB1" w:rsidP="00D31CB1">
      <w:pPr>
        <w:pStyle w:val="BodyText"/>
        <w:numPr>
          <w:ilvl w:val="0"/>
          <w:numId w:val="141"/>
        </w:numPr>
        <w:ind w:right="720"/>
      </w:pPr>
      <w:r>
        <w:t xml:space="preserve">Click </w:t>
      </w:r>
      <w:r w:rsidRPr="00163825">
        <w:rPr>
          <w:b/>
        </w:rPr>
        <w:t>SEARCH</w:t>
      </w:r>
      <w:r>
        <w:t xml:space="preserve">. </w:t>
      </w:r>
    </w:p>
    <w:p w14:paraId="12C51E47" w14:textId="77777777" w:rsidR="00D31CB1" w:rsidRDefault="00D31CB1" w:rsidP="00D31CB1">
      <w:pPr>
        <w:pStyle w:val="BodyText"/>
        <w:ind w:left="720" w:right="720"/>
      </w:pPr>
      <w:r>
        <w:t>The worklist search page displays a list of worklists</w:t>
      </w:r>
      <w:r w:rsidRPr="00D84069">
        <w:t xml:space="preserve"> that are accessib</w:t>
      </w:r>
      <w:r>
        <w:t xml:space="preserve">le based on your login location. </w:t>
      </w:r>
    </w:p>
    <w:p w14:paraId="2F273999" w14:textId="77777777" w:rsidR="00D31CB1" w:rsidRDefault="00D31CB1" w:rsidP="00D31CB1">
      <w:pPr>
        <w:pStyle w:val="BodyText"/>
        <w:ind w:left="720" w:right="720"/>
      </w:pPr>
    </w:p>
    <w:p w14:paraId="0ED97814" w14:textId="77777777" w:rsidR="00D31CB1" w:rsidRDefault="00D31CB1" w:rsidP="00D31CB1">
      <w:pPr>
        <w:pStyle w:val="BodyText"/>
        <w:numPr>
          <w:ilvl w:val="0"/>
          <w:numId w:val="141"/>
        </w:numPr>
        <w:ind w:right="720"/>
      </w:pPr>
      <w:r>
        <w:t xml:space="preserve">Click </w:t>
      </w:r>
      <w:r w:rsidRPr="00AA26F9">
        <w:t xml:space="preserve">the </w:t>
      </w:r>
      <w:r>
        <w:t>worklist</w:t>
      </w:r>
      <w:r w:rsidRPr="00AA26F9">
        <w:t xml:space="preserve"> </w:t>
      </w:r>
      <w:r>
        <w:t xml:space="preserve">for which you want to </w:t>
      </w:r>
      <w:r>
        <w:rPr>
          <w:lang w:val="en-US"/>
        </w:rPr>
        <w:t>assign storage locations for</w:t>
      </w:r>
      <w:r>
        <w:t xml:space="preserve"> the biospecimens. </w:t>
      </w:r>
    </w:p>
    <w:p w14:paraId="47E05468" w14:textId="77777777" w:rsidR="00D31CB1" w:rsidRDefault="00D31CB1" w:rsidP="00D31CB1">
      <w:pPr>
        <w:pStyle w:val="BodyText"/>
        <w:ind w:left="720" w:right="720"/>
      </w:pPr>
      <w:r>
        <w:t>T</w:t>
      </w:r>
      <w:r w:rsidRPr="00AA26F9">
        <w:t xml:space="preserve">he </w:t>
      </w:r>
      <w:r w:rsidRPr="00163825">
        <w:rPr>
          <w:b/>
        </w:rPr>
        <w:t>View Worklist</w:t>
      </w:r>
      <w:r w:rsidRPr="00AA26F9">
        <w:t xml:space="preserve"> </w:t>
      </w:r>
      <w:r>
        <w:t>page appears</w:t>
      </w:r>
      <w:r w:rsidRPr="00AA26F9">
        <w:t>.</w:t>
      </w:r>
      <w:r w:rsidRPr="001A0005">
        <w:t xml:space="preserve"> </w:t>
      </w:r>
    </w:p>
    <w:p w14:paraId="0412FC04" w14:textId="77777777" w:rsidR="00D31CB1" w:rsidRDefault="00D31CB1" w:rsidP="00D31CB1">
      <w:pPr>
        <w:pStyle w:val="BodyText"/>
        <w:ind w:left="720" w:right="720"/>
      </w:pPr>
    </w:p>
    <w:p w14:paraId="675ADDF2" w14:textId="77777777" w:rsidR="00D31CB1" w:rsidRPr="002D344E" w:rsidRDefault="00D31CB1" w:rsidP="00D31CB1">
      <w:pPr>
        <w:pStyle w:val="BodyText"/>
        <w:numPr>
          <w:ilvl w:val="0"/>
          <w:numId w:val="141"/>
        </w:numPr>
        <w:ind w:right="720"/>
      </w:pPr>
      <w:r>
        <w:t xml:space="preserve">Select the checkboxes of </w:t>
      </w:r>
      <w:r w:rsidRPr="002D344E">
        <w:rPr>
          <w:lang w:val="en-US"/>
        </w:rPr>
        <w:t xml:space="preserve">each </w:t>
      </w:r>
      <w:r>
        <w:t xml:space="preserve">biospecimen to which you want to assign storage. </w:t>
      </w:r>
      <w:r w:rsidRPr="002D344E">
        <w:rPr>
          <w:lang w:val="en-US"/>
        </w:rPr>
        <w:br/>
      </w:r>
      <w:r w:rsidRPr="002D344E">
        <w:rPr>
          <w:b/>
        </w:rPr>
        <w:t>Note:</w:t>
      </w:r>
      <w:r>
        <w:t xml:space="preserve"> </w:t>
      </w:r>
    </w:p>
    <w:p w14:paraId="24018B78" w14:textId="77777777" w:rsidR="00D31CB1" w:rsidRPr="002D344E" w:rsidRDefault="00D31CB1" w:rsidP="00D31CB1">
      <w:pPr>
        <w:pStyle w:val="BodyText"/>
        <w:numPr>
          <w:ilvl w:val="0"/>
          <w:numId w:val="207"/>
        </w:numPr>
        <w:ind w:left="1440" w:right="720" w:hanging="270"/>
      </w:pPr>
      <w:r>
        <w:t xml:space="preserve">To </w:t>
      </w:r>
      <w:r>
        <w:rPr>
          <w:lang w:val="en-US"/>
        </w:rPr>
        <w:t>assign storage</w:t>
      </w:r>
      <w:r>
        <w:t xml:space="preserve"> for all the biospecimens, select the checkbox on the gray header.</w:t>
      </w:r>
    </w:p>
    <w:p w14:paraId="6A504C6A" w14:textId="77777777" w:rsidR="00D31CB1" w:rsidRDefault="00D31CB1" w:rsidP="00D31CB1">
      <w:pPr>
        <w:pStyle w:val="BodyText"/>
        <w:numPr>
          <w:ilvl w:val="0"/>
          <w:numId w:val="207"/>
        </w:numPr>
        <w:ind w:left="1440" w:right="720" w:hanging="270"/>
      </w:pPr>
      <w:r w:rsidRPr="002D344E">
        <w:rPr>
          <w:lang w:val="en-US"/>
        </w:rPr>
        <w:t xml:space="preserve">You cannot select </w:t>
      </w:r>
      <w:r>
        <w:t xml:space="preserve">biospecimens </w:t>
      </w:r>
      <w:r w:rsidRPr="002D344E">
        <w:rPr>
          <w:lang w:val="en-US"/>
        </w:rPr>
        <w:t>with</w:t>
      </w:r>
      <w:r>
        <w:t xml:space="preserve"> </w:t>
      </w:r>
      <w:r w:rsidRPr="002D344E">
        <w:rPr>
          <w:lang w:val="en-US"/>
        </w:rPr>
        <w:t xml:space="preserve">a sample status shown on the </w:t>
      </w:r>
      <w:r w:rsidRPr="002D53A1">
        <w:rPr>
          <w:b/>
          <w:lang w:val="en-US"/>
        </w:rPr>
        <w:t>View Worklist</w:t>
      </w:r>
      <w:r w:rsidRPr="002D344E">
        <w:rPr>
          <w:lang w:val="en-US"/>
        </w:rPr>
        <w:t xml:space="preserve"> screen as </w:t>
      </w:r>
      <w:r w:rsidRPr="002D344E">
        <w:rPr>
          <w:b/>
        </w:rPr>
        <w:t>Checked Out</w:t>
      </w:r>
      <w:r>
        <w:t xml:space="preserve">, </w:t>
      </w:r>
      <w:r w:rsidRPr="002D344E">
        <w:rPr>
          <w:b/>
        </w:rPr>
        <w:t>Reserved</w:t>
      </w:r>
      <w:r>
        <w:t xml:space="preserve">, </w:t>
      </w:r>
      <w:r w:rsidRPr="002D344E">
        <w:rPr>
          <w:b/>
        </w:rPr>
        <w:t>Delete</w:t>
      </w:r>
      <w:r w:rsidRPr="002D344E">
        <w:rPr>
          <w:b/>
          <w:lang w:val="en-US"/>
        </w:rPr>
        <w:t xml:space="preserve">d </w:t>
      </w:r>
      <w:r>
        <w:t xml:space="preserve">or </w:t>
      </w:r>
      <w:r w:rsidRPr="002D344E">
        <w:rPr>
          <w:b/>
        </w:rPr>
        <w:t>Distributed</w:t>
      </w:r>
      <w:r>
        <w:t>.</w:t>
      </w:r>
    </w:p>
    <w:p w14:paraId="259065D6" w14:textId="77777777" w:rsidR="00D31CB1" w:rsidRDefault="00D31CB1" w:rsidP="00D31CB1">
      <w:pPr>
        <w:pStyle w:val="BodyText"/>
        <w:ind w:left="720" w:right="720"/>
      </w:pPr>
    </w:p>
    <w:p w14:paraId="2F9F88BA" w14:textId="77777777" w:rsidR="00D31CB1" w:rsidRDefault="00D31CB1" w:rsidP="00D31CB1">
      <w:pPr>
        <w:pStyle w:val="BodyText"/>
        <w:numPr>
          <w:ilvl w:val="0"/>
          <w:numId w:val="141"/>
        </w:numPr>
        <w:ind w:right="720"/>
      </w:pPr>
      <w:r>
        <w:t xml:space="preserve">In the </w:t>
      </w:r>
      <w:r w:rsidRPr="00A02E24">
        <w:rPr>
          <w:b/>
        </w:rPr>
        <w:t>Actions</w:t>
      </w:r>
      <w:r>
        <w:t xml:space="preserve"> list, click </w:t>
      </w:r>
      <w:r>
        <w:rPr>
          <w:b/>
        </w:rPr>
        <w:t>Assign Storage Location</w:t>
      </w:r>
      <w:r>
        <w:t xml:space="preserve">, and then click </w:t>
      </w:r>
      <w:r w:rsidRPr="00227EB9">
        <w:rPr>
          <w:b/>
        </w:rPr>
        <w:t>INI</w:t>
      </w:r>
      <w:r w:rsidRPr="00FD3AEB">
        <w:rPr>
          <w:b/>
        </w:rPr>
        <w:t>TIATE</w:t>
      </w:r>
      <w:r>
        <w:t xml:space="preserve">. </w:t>
      </w:r>
      <w:r>
        <w:br/>
      </w:r>
      <w:r w:rsidRPr="00E63C3C">
        <w:t xml:space="preserve">The </w:t>
      </w:r>
      <w:r w:rsidRPr="00C2292F">
        <w:rPr>
          <w:b/>
        </w:rPr>
        <w:t>Bulk Storage Assignment</w:t>
      </w:r>
      <w:r w:rsidRPr="00E63C3C">
        <w:t xml:space="preserve"> </w:t>
      </w:r>
      <w:r>
        <w:t>wi</w:t>
      </w:r>
      <w:r w:rsidRPr="00E63C3C">
        <w:t>ndow</w:t>
      </w:r>
      <w:r>
        <w:t xml:space="preserve"> appears. </w:t>
      </w:r>
      <w:r>
        <w:br/>
      </w:r>
    </w:p>
    <w:p w14:paraId="164D1413" w14:textId="77777777" w:rsidR="00D31CB1" w:rsidRDefault="00D31CB1" w:rsidP="00D31CB1">
      <w:pPr>
        <w:pStyle w:val="BodyText"/>
        <w:ind w:left="720" w:right="720"/>
      </w:pPr>
      <w:r w:rsidRPr="00F85C7C">
        <w:rPr>
          <w:noProof/>
          <w:lang w:val="en-US" w:eastAsia="en-US"/>
        </w:rPr>
        <w:drawing>
          <wp:inline distT="0" distB="0" distL="0" distR="0" wp14:anchorId="4493E305" wp14:editId="7879062A">
            <wp:extent cx="6325870" cy="1496060"/>
            <wp:effectExtent l="19050" t="19050" r="17780" b="27940"/>
            <wp:docPr id="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25870" cy="1496060"/>
                    </a:xfrm>
                    <a:prstGeom prst="rect">
                      <a:avLst/>
                    </a:prstGeom>
                    <a:noFill/>
                    <a:ln w="3175">
                      <a:solidFill>
                        <a:schemeClr val="tx1"/>
                      </a:solidFill>
                    </a:ln>
                  </pic:spPr>
                </pic:pic>
              </a:graphicData>
            </a:graphic>
          </wp:inline>
        </w:drawing>
      </w:r>
    </w:p>
    <w:p w14:paraId="2607E1D7" w14:textId="77777777" w:rsidR="00D31CB1" w:rsidRDefault="00D31CB1" w:rsidP="00D31CB1">
      <w:pPr>
        <w:pStyle w:val="Figure"/>
        <w:tabs>
          <w:tab w:val="clear" w:pos="1710"/>
          <w:tab w:val="num" w:pos="1800"/>
        </w:tabs>
        <w:ind w:left="1152" w:hanging="432"/>
      </w:pPr>
      <w:r>
        <w:t>Bulk Storage Assignment window</w:t>
      </w:r>
    </w:p>
    <w:p w14:paraId="176FACC8" w14:textId="77777777" w:rsidR="00D31CB1" w:rsidRDefault="00D31CB1" w:rsidP="00D31CB1">
      <w:pPr>
        <w:ind w:left="1440"/>
      </w:pPr>
    </w:p>
    <w:p w14:paraId="3244268F" w14:textId="77777777" w:rsidR="00D31CB1" w:rsidRDefault="00D31CB1" w:rsidP="00D31CB1">
      <w:pPr>
        <w:numPr>
          <w:ilvl w:val="0"/>
          <w:numId w:val="141"/>
        </w:numPr>
      </w:pPr>
      <w:r>
        <w:t xml:space="preserve">Enter appropriate information in each field. Following table lists each field and its description. </w:t>
      </w:r>
    </w:p>
    <w:p w14:paraId="7B8814BC" w14:textId="77777777" w:rsidR="00D31CB1" w:rsidRDefault="00D31CB1" w:rsidP="00D31CB1">
      <w:pPr>
        <w:pStyle w:val="BodyText"/>
        <w:ind w:left="720" w:right="540"/>
      </w:pPr>
    </w:p>
    <w:p w14:paraId="2E9079DE" w14:textId="5D4A7100" w:rsidR="00D31CB1" w:rsidRPr="00E63C3C" w:rsidRDefault="00D31CB1" w:rsidP="00D31CB1">
      <w:pPr>
        <w:pStyle w:val="Caption"/>
        <w:ind w:firstLine="720"/>
      </w:pPr>
      <w:r>
        <w:t xml:space="preserve">Table </w:t>
      </w:r>
      <w:r w:rsidR="00653CE2">
        <w:fldChar w:fldCharType="begin"/>
      </w:r>
      <w:r w:rsidR="00653CE2">
        <w:instrText xml:space="preserve"> SEQ Figure \* ARABIC </w:instrText>
      </w:r>
      <w:r w:rsidR="00653CE2">
        <w:fldChar w:fldCharType="separate"/>
      </w:r>
      <w:ins w:id="2877" w:author="Sayali Dev" w:date="2018-02-02T13:47:00Z">
        <w:r w:rsidR="00EB76E3">
          <w:rPr>
            <w:noProof/>
          </w:rPr>
          <w:t>28</w:t>
        </w:r>
      </w:ins>
      <w:del w:id="2878" w:author="Sayali Dev" w:date="2018-02-02T13:47:00Z">
        <w:r w:rsidDel="00EB76E3">
          <w:rPr>
            <w:noProof/>
          </w:rPr>
          <w:delText>48</w:delText>
        </w:r>
      </w:del>
      <w:r w:rsidR="00653CE2">
        <w:rPr>
          <w:noProof/>
        </w:rPr>
        <w:fldChar w:fldCharType="end"/>
      </w:r>
      <w:r>
        <w:t>: Assigning storage location</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0"/>
        <w:gridCol w:w="7920"/>
      </w:tblGrid>
      <w:tr w:rsidR="00D31CB1" w:rsidRPr="007A152E" w14:paraId="6CA69798" w14:textId="77777777" w:rsidTr="007E1303">
        <w:trPr>
          <w:cantSplit/>
          <w:trHeight w:val="288"/>
          <w:tblHeader/>
        </w:trPr>
        <w:tc>
          <w:tcPr>
            <w:tcW w:w="1890" w:type="dxa"/>
            <w:shd w:val="clear" w:color="auto" w:fill="BFBFBF"/>
            <w:vAlign w:val="center"/>
          </w:tcPr>
          <w:p w14:paraId="77A00001" w14:textId="77777777" w:rsidR="00D31CB1" w:rsidRPr="007A152E" w:rsidRDefault="00D31CB1" w:rsidP="007E1303">
            <w:pPr>
              <w:rPr>
                <w:b/>
              </w:rPr>
            </w:pPr>
            <w:r>
              <w:rPr>
                <w:b/>
              </w:rPr>
              <w:t>Field</w:t>
            </w:r>
          </w:p>
        </w:tc>
        <w:tc>
          <w:tcPr>
            <w:tcW w:w="7920" w:type="dxa"/>
            <w:shd w:val="clear" w:color="auto" w:fill="BFBFBF"/>
            <w:vAlign w:val="center"/>
          </w:tcPr>
          <w:p w14:paraId="502D15B5" w14:textId="77777777" w:rsidR="00D31CB1" w:rsidRPr="007A152E" w:rsidRDefault="00D31CB1" w:rsidP="007E1303">
            <w:pPr>
              <w:rPr>
                <w:b/>
              </w:rPr>
            </w:pPr>
            <w:r w:rsidRPr="007A152E">
              <w:rPr>
                <w:b/>
              </w:rPr>
              <w:t>Description</w:t>
            </w:r>
          </w:p>
        </w:tc>
      </w:tr>
      <w:tr w:rsidR="00D31CB1" w14:paraId="68AF49A6" w14:textId="77777777" w:rsidTr="007E1303">
        <w:trPr>
          <w:cantSplit/>
          <w:trHeight w:val="288"/>
        </w:trPr>
        <w:tc>
          <w:tcPr>
            <w:tcW w:w="1890" w:type="dxa"/>
            <w:vAlign w:val="center"/>
          </w:tcPr>
          <w:p w14:paraId="4E129010" w14:textId="77777777" w:rsidR="00D31CB1" w:rsidRDefault="00D31CB1" w:rsidP="007E1303">
            <w:pPr>
              <w:rPr>
                <w:b/>
              </w:rPr>
            </w:pPr>
            <w:r>
              <w:rPr>
                <w:b/>
              </w:rPr>
              <w:t>Position Assignment Direction</w:t>
            </w:r>
          </w:p>
        </w:tc>
        <w:tc>
          <w:tcPr>
            <w:tcW w:w="7920" w:type="dxa"/>
            <w:vAlign w:val="center"/>
          </w:tcPr>
          <w:p w14:paraId="392D9ABE" w14:textId="77777777" w:rsidR="00D31CB1" w:rsidRDefault="00D31CB1" w:rsidP="007E1303">
            <w:r>
              <w:t xml:space="preserve">Click the appropriate direction for assigning a storage location to each of the biospecimens. </w:t>
            </w:r>
          </w:p>
          <w:p w14:paraId="25963834" w14:textId="77777777" w:rsidR="00D31CB1" w:rsidRDefault="00D31CB1" w:rsidP="007E1303">
            <w:r w:rsidRPr="00D52B0B">
              <w:rPr>
                <w:b/>
              </w:rPr>
              <w:t>Note:</w:t>
            </w:r>
            <w:r w:rsidRPr="00D52B0B">
              <w:t xml:space="preserve"> </w:t>
            </w:r>
          </w:p>
          <w:p w14:paraId="0EF6D9D1" w14:textId="77777777" w:rsidR="00D31CB1" w:rsidRDefault="00D31CB1" w:rsidP="007E1303">
            <w:pPr>
              <w:numPr>
                <w:ilvl w:val="0"/>
                <w:numId w:val="106"/>
              </w:numPr>
            </w:pPr>
            <w:r>
              <w:t>The a</w:t>
            </w:r>
            <w:r w:rsidRPr="00D52B0B">
              <w:t xml:space="preserve">rrow icon </w:t>
            </w:r>
            <w:r>
              <w:t xml:space="preserve">that goes </w:t>
            </w:r>
            <w:r w:rsidRPr="00D52B0B">
              <w:t xml:space="preserve">right and left </w:t>
            </w:r>
            <w:r>
              <w:t>depicts assignment of biospecimens to available cells</w:t>
            </w:r>
            <w:r w:rsidRPr="00D52B0B">
              <w:t xml:space="preserve"> </w:t>
            </w:r>
            <w:r>
              <w:t xml:space="preserve">on the storage map </w:t>
            </w:r>
            <w:r w:rsidRPr="00D52B0B">
              <w:t>in horizontal rows</w:t>
            </w:r>
            <w:r>
              <w:t xml:space="preserve">. </w:t>
            </w:r>
          </w:p>
          <w:p w14:paraId="2F0EDFDF" w14:textId="77777777" w:rsidR="00D31CB1" w:rsidRDefault="00D31CB1" w:rsidP="007E1303">
            <w:pPr>
              <w:numPr>
                <w:ilvl w:val="0"/>
                <w:numId w:val="106"/>
              </w:numPr>
            </w:pPr>
            <w:r>
              <w:t xml:space="preserve">The </w:t>
            </w:r>
            <w:r w:rsidRPr="00D52B0B">
              <w:t xml:space="preserve">arrow icon </w:t>
            </w:r>
            <w:r>
              <w:t>that goes up and down depicts assignment of biospecimens to available cells</w:t>
            </w:r>
            <w:r w:rsidRPr="00D52B0B">
              <w:t xml:space="preserve"> </w:t>
            </w:r>
            <w:r>
              <w:t xml:space="preserve">on the storage map </w:t>
            </w:r>
            <w:r w:rsidRPr="00D52B0B">
              <w:t xml:space="preserve">in vertical columns. </w:t>
            </w:r>
          </w:p>
        </w:tc>
      </w:tr>
      <w:tr w:rsidR="00D31CB1" w14:paraId="6586303D" w14:textId="77777777" w:rsidTr="007E1303">
        <w:trPr>
          <w:cantSplit/>
          <w:trHeight w:val="288"/>
        </w:trPr>
        <w:tc>
          <w:tcPr>
            <w:tcW w:w="1890" w:type="dxa"/>
            <w:vAlign w:val="center"/>
          </w:tcPr>
          <w:p w14:paraId="27A944C4" w14:textId="77777777" w:rsidR="00D31CB1" w:rsidRDefault="00D31CB1" w:rsidP="007E1303">
            <w:pPr>
              <w:rPr>
                <w:b/>
              </w:rPr>
            </w:pPr>
            <w:r>
              <w:rPr>
                <w:b/>
              </w:rPr>
              <w:lastRenderedPageBreak/>
              <w:t>Check-In Type</w:t>
            </w:r>
          </w:p>
        </w:tc>
        <w:tc>
          <w:tcPr>
            <w:tcW w:w="7920" w:type="dxa"/>
            <w:vAlign w:val="center"/>
          </w:tcPr>
          <w:p w14:paraId="23BFD66A" w14:textId="77777777" w:rsidR="00D31CB1" w:rsidRDefault="00D31CB1" w:rsidP="007E1303">
            <w:pPr>
              <w:pStyle w:val="BodyText"/>
              <w:ind w:right="720"/>
            </w:pPr>
            <w:r>
              <w:t>Click</w:t>
            </w:r>
            <w:r>
              <w:rPr>
                <w:lang w:val="en-US"/>
              </w:rPr>
              <w:t xml:space="preserve"> the appropriate means of assigning the storage location:</w:t>
            </w:r>
          </w:p>
          <w:p w14:paraId="119177BA" w14:textId="77777777" w:rsidR="00D31CB1" w:rsidRDefault="00D31CB1" w:rsidP="007E1303">
            <w:pPr>
              <w:pStyle w:val="BodyText"/>
              <w:ind w:right="720"/>
            </w:pPr>
            <w:r w:rsidRPr="004C1282">
              <w:rPr>
                <w:b/>
              </w:rPr>
              <w:t>Automatic</w:t>
            </w:r>
            <w:r>
              <w:rPr>
                <w:b/>
              </w:rPr>
              <w:t xml:space="preserve">: </w:t>
            </w:r>
            <w:r>
              <w:t>The application</w:t>
            </w:r>
            <w:r w:rsidRPr="00161B4C">
              <w:t xml:space="preserve"> </w:t>
            </w:r>
            <w:r w:rsidRPr="00D52B0B">
              <w:t>automatically ass</w:t>
            </w:r>
            <w:r w:rsidRPr="00161B4C">
              <w:t>ign</w:t>
            </w:r>
            <w:r>
              <w:t>s</w:t>
            </w:r>
            <w:r w:rsidRPr="00161B4C">
              <w:t xml:space="preserve"> the </w:t>
            </w:r>
            <w:r>
              <w:t>biospecimen</w:t>
            </w:r>
            <w:r w:rsidRPr="00D52B0B">
              <w:t xml:space="preserve">s </w:t>
            </w:r>
            <w:r>
              <w:t xml:space="preserve">that you select </w:t>
            </w:r>
            <w:r w:rsidRPr="00D52B0B">
              <w:t>to</w:t>
            </w:r>
            <w:r>
              <w:rPr>
                <w:lang w:val="en-US"/>
              </w:rPr>
              <w:t xml:space="preserve"> available locations in the </w:t>
            </w:r>
            <w:r w:rsidRPr="00D52B0B">
              <w:t xml:space="preserve">storage </w:t>
            </w:r>
            <w:r>
              <w:rPr>
                <w:lang w:val="en-US"/>
              </w:rPr>
              <w:t>device</w:t>
            </w:r>
            <w:r w:rsidRPr="00D52B0B">
              <w:t xml:space="preserve"> starting with the first available </w:t>
            </w:r>
            <w:r>
              <w:rPr>
                <w:lang w:val="en-US"/>
              </w:rPr>
              <w:t>location</w:t>
            </w:r>
            <w:r w:rsidRPr="00D52B0B">
              <w:t xml:space="preserve">.  </w:t>
            </w:r>
          </w:p>
          <w:p w14:paraId="14AADE89" w14:textId="77777777" w:rsidR="00D31CB1" w:rsidRPr="00D52B0B" w:rsidRDefault="00D31CB1" w:rsidP="007E1303">
            <w:pPr>
              <w:pStyle w:val="BodyText"/>
              <w:ind w:right="720"/>
            </w:pPr>
            <w:r w:rsidRPr="004C1282">
              <w:rPr>
                <w:b/>
              </w:rPr>
              <w:t>Semi-Automatic</w:t>
            </w:r>
            <w:r>
              <w:rPr>
                <w:b/>
              </w:rPr>
              <w:t>:</w:t>
            </w:r>
            <w:r w:rsidRPr="00D52B0B">
              <w:t xml:space="preserve"> </w:t>
            </w:r>
            <w:r>
              <w:t>You can select</w:t>
            </w:r>
            <w:r w:rsidRPr="00D52B0B">
              <w:t xml:space="preserve"> the initial </w:t>
            </w:r>
            <w:r>
              <w:rPr>
                <w:lang w:val="en-US"/>
              </w:rPr>
              <w:t>location</w:t>
            </w:r>
            <w:r w:rsidRPr="00D52B0B">
              <w:t xml:space="preserve"> and assign </w:t>
            </w:r>
            <w:r>
              <w:t xml:space="preserve">it to </w:t>
            </w:r>
            <w:r>
              <w:rPr>
                <w:lang w:val="en-US"/>
              </w:rPr>
              <w:t xml:space="preserve">a </w:t>
            </w:r>
            <w:r>
              <w:t>biospecimen. The application then assigns each biospecimen</w:t>
            </w:r>
            <w:r>
              <w:rPr>
                <w:lang w:val="en-US"/>
              </w:rPr>
              <w:t xml:space="preserve"> to the next available location</w:t>
            </w:r>
            <w:r w:rsidRPr="00D52B0B">
              <w:t>.</w:t>
            </w:r>
          </w:p>
          <w:p w14:paraId="7A27D794" w14:textId="77777777" w:rsidR="00D31CB1" w:rsidRDefault="00D31CB1" w:rsidP="007E1303">
            <w:r w:rsidRPr="004C1282">
              <w:rPr>
                <w:b/>
              </w:rPr>
              <w:t>Manual:</w:t>
            </w:r>
            <w:r>
              <w:t xml:space="preserve"> You can </w:t>
            </w:r>
            <w:r w:rsidRPr="00D52B0B">
              <w:t xml:space="preserve">assign each </w:t>
            </w:r>
            <w:r>
              <w:t>biospecimen</w:t>
            </w:r>
            <w:r w:rsidRPr="00D52B0B">
              <w:t xml:space="preserve"> </w:t>
            </w:r>
            <w:r>
              <w:t>to a location</w:t>
            </w:r>
            <w:r w:rsidRPr="00D52B0B">
              <w:t xml:space="preserve"> </w:t>
            </w:r>
            <w:r>
              <w:t xml:space="preserve">by selecting a cell on the storage map </w:t>
            </w:r>
            <w:r w:rsidRPr="00D52B0B">
              <w:t>each time.</w:t>
            </w:r>
          </w:p>
        </w:tc>
      </w:tr>
    </w:tbl>
    <w:p w14:paraId="67F58E84" w14:textId="77777777" w:rsidR="00D31CB1" w:rsidRDefault="00D31CB1" w:rsidP="00D31CB1">
      <w:pPr>
        <w:ind w:left="1080" w:right="360"/>
      </w:pPr>
    </w:p>
    <w:p w14:paraId="52694F8B" w14:textId="77777777" w:rsidR="00D31CB1" w:rsidRDefault="00D31CB1" w:rsidP="00D31CB1">
      <w:pPr>
        <w:numPr>
          <w:ilvl w:val="0"/>
          <w:numId w:val="141"/>
        </w:numPr>
      </w:pPr>
      <w:r>
        <w:t>To select the storage division where you want the biospecimens stored:</w:t>
      </w:r>
    </w:p>
    <w:p w14:paraId="2D1D6F6C" w14:textId="77777777" w:rsidR="00D31CB1" w:rsidRDefault="00D31CB1" w:rsidP="00D31CB1">
      <w:pPr>
        <w:numPr>
          <w:ilvl w:val="0"/>
          <w:numId w:val="204"/>
        </w:numPr>
      </w:pPr>
      <w:r>
        <w:t xml:space="preserve">Click </w:t>
      </w:r>
      <w:r w:rsidRPr="004D5657">
        <w:rPr>
          <w:b/>
        </w:rPr>
        <w:t>Expand All</w:t>
      </w:r>
      <w:r>
        <w:t xml:space="preserve"> to </w:t>
      </w:r>
      <w:r w:rsidRPr="00D52B0B">
        <w:t xml:space="preserve">expand the </w:t>
      </w:r>
      <w:r w:rsidRPr="009E3403">
        <w:t>Storage Devices</w:t>
      </w:r>
      <w:r>
        <w:t xml:space="preserve"> taxonomy to show all storage devices. </w:t>
      </w:r>
    </w:p>
    <w:p w14:paraId="5D485999" w14:textId="77777777" w:rsidR="00D31CB1" w:rsidRDefault="00D31CB1" w:rsidP="00D31CB1">
      <w:pPr>
        <w:ind w:left="720"/>
      </w:pPr>
    </w:p>
    <w:p w14:paraId="3BA23AD8" w14:textId="77777777" w:rsidR="00D31CB1" w:rsidRDefault="00D31CB1" w:rsidP="00D31CB1">
      <w:pPr>
        <w:numPr>
          <w:ilvl w:val="0"/>
          <w:numId w:val="204"/>
        </w:numPr>
      </w:pPr>
      <w:r>
        <w:t>Click the appropriate storage device name (blue folder) to display all storage divisions within that device</w:t>
      </w:r>
      <w:r w:rsidRPr="00D52B0B">
        <w:t xml:space="preserve">. </w:t>
      </w:r>
    </w:p>
    <w:p w14:paraId="59B83866" w14:textId="77777777" w:rsidR="00D31CB1" w:rsidRDefault="00D31CB1" w:rsidP="00D31CB1">
      <w:pPr>
        <w:pStyle w:val="ListParagraph"/>
      </w:pPr>
    </w:p>
    <w:p w14:paraId="0B588949" w14:textId="77777777" w:rsidR="00D31CB1" w:rsidRPr="00C00EBA" w:rsidRDefault="00D31CB1" w:rsidP="00D31CB1">
      <w:pPr>
        <w:numPr>
          <w:ilvl w:val="0"/>
          <w:numId w:val="204"/>
        </w:numPr>
      </w:pPr>
      <w:r>
        <w:t>Click</w:t>
      </w:r>
      <w:r w:rsidRPr="00D52B0B">
        <w:t xml:space="preserve"> the </w:t>
      </w:r>
      <w:r>
        <w:t>division</w:t>
      </w:r>
      <w:r w:rsidRPr="00D52B0B">
        <w:t xml:space="preserve"> where </w:t>
      </w:r>
      <w:r>
        <w:t xml:space="preserve">you want to store </w:t>
      </w:r>
      <w:r w:rsidRPr="00D52B0B">
        <w:t xml:space="preserve">the </w:t>
      </w:r>
      <w:r>
        <w:t>biospecimens</w:t>
      </w:r>
      <w:r w:rsidRPr="00D52B0B">
        <w:t xml:space="preserve">. </w:t>
      </w:r>
      <w:r>
        <w:t xml:space="preserve">For example, </w:t>
      </w:r>
      <w:r w:rsidRPr="00D52B0B">
        <w:t xml:space="preserve">Freezer X, Shelf 1, </w:t>
      </w:r>
      <w:r>
        <w:t>Box 3.</w:t>
      </w:r>
      <w:r>
        <w:br/>
        <w:t>The storage map of the cell positions within this division appears on the right.</w:t>
      </w:r>
    </w:p>
    <w:p w14:paraId="5E975C08" w14:textId="77777777" w:rsidR="00D31CB1" w:rsidRDefault="00D31CB1" w:rsidP="00D31CB1">
      <w:pPr>
        <w:pStyle w:val="BodyText"/>
        <w:ind w:left="360" w:right="720"/>
        <w:rPr>
          <w:lang w:val="en-US"/>
        </w:rPr>
      </w:pPr>
    </w:p>
    <w:p w14:paraId="6FB286AE" w14:textId="77777777" w:rsidR="00D31CB1" w:rsidRDefault="00D31CB1" w:rsidP="00D31CB1">
      <w:pPr>
        <w:pStyle w:val="BodyText"/>
        <w:numPr>
          <w:ilvl w:val="0"/>
          <w:numId w:val="141"/>
        </w:numPr>
        <w:ind w:right="720"/>
      </w:pPr>
      <w:r w:rsidRPr="00D52B0B">
        <w:t>If</w:t>
      </w:r>
      <w:r>
        <w:t xml:space="preserve"> you select</w:t>
      </w:r>
      <w:r>
        <w:rPr>
          <w:lang w:val="en-US"/>
        </w:rPr>
        <w:t xml:space="preserve">ed </w:t>
      </w:r>
      <w:r w:rsidRPr="009E3403">
        <w:rPr>
          <w:b/>
        </w:rPr>
        <w:t xml:space="preserve">Automatic </w:t>
      </w:r>
      <w:r w:rsidRPr="00D52B0B">
        <w:t xml:space="preserve">as </w:t>
      </w:r>
      <w:r w:rsidRPr="009E3403">
        <w:rPr>
          <w:b/>
        </w:rPr>
        <w:t>Check-In Type</w:t>
      </w:r>
      <w:r w:rsidRPr="00A84BC0">
        <w:t>,</w:t>
      </w:r>
      <w:r>
        <w:rPr>
          <w:lang w:val="en-US"/>
        </w:rPr>
        <w:t xml:space="preserve"> c</w:t>
      </w:r>
      <w:r w:rsidRPr="00A84BC0">
        <w:t>lick</w:t>
      </w:r>
      <w:r w:rsidRPr="00D52B0B">
        <w:t xml:space="preserve"> </w:t>
      </w:r>
      <w:r w:rsidRPr="009E3403">
        <w:rPr>
          <w:b/>
        </w:rPr>
        <w:t>ASSIGN</w:t>
      </w:r>
      <w:r w:rsidRPr="009B1346">
        <w:t>.</w:t>
      </w:r>
      <w:r>
        <w:t xml:space="preserve"> </w:t>
      </w:r>
    </w:p>
    <w:p w14:paraId="2EE5B101" w14:textId="77777777" w:rsidR="00D31CB1" w:rsidRDefault="00D31CB1" w:rsidP="00D31CB1">
      <w:pPr>
        <w:pStyle w:val="BodyText"/>
        <w:ind w:left="720" w:right="720"/>
      </w:pPr>
      <w:r w:rsidRPr="00D52B0B">
        <w:t xml:space="preserve">The </w:t>
      </w:r>
      <w:r>
        <w:rPr>
          <w:lang w:val="en-US"/>
        </w:rPr>
        <w:t xml:space="preserve">application </w:t>
      </w:r>
      <w:r>
        <w:t xml:space="preserve">performs the following actions: </w:t>
      </w:r>
    </w:p>
    <w:p w14:paraId="3CC44D81" w14:textId="77777777" w:rsidR="00D31CB1" w:rsidRDefault="00D31CB1" w:rsidP="00D31CB1">
      <w:pPr>
        <w:pStyle w:val="BodyText"/>
        <w:numPr>
          <w:ilvl w:val="0"/>
          <w:numId w:val="94"/>
        </w:numPr>
        <w:ind w:left="1440" w:right="720"/>
      </w:pPr>
      <w:r>
        <w:t>A</w:t>
      </w:r>
      <w:r w:rsidRPr="00D52B0B">
        <w:t xml:space="preserve">ssigns each </w:t>
      </w:r>
      <w:r>
        <w:t xml:space="preserve">biospecimen to the next available location within the </w:t>
      </w:r>
      <w:r>
        <w:rPr>
          <w:lang w:val="en-US"/>
        </w:rPr>
        <w:t xml:space="preserve">selected </w:t>
      </w:r>
      <w:r>
        <w:t>device.</w:t>
      </w:r>
    </w:p>
    <w:p w14:paraId="51DE150B" w14:textId="77777777" w:rsidR="00D31CB1" w:rsidRDefault="00D31CB1" w:rsidP="00D31CB1">
      <w:pPr>
        <w:pStyle w:val="BodyText"/>
        <w:numPr>
          <w:ilvl w:val="0"/>
          <w:numId w:val="94"/>
        </w:numPr>
        <w:ind w:left="1440" w:right="720"/>
      </w:pPr>
      <w:r>
        <w:t>U</w:t>
      </w:r>
      <w:r w:rsidRPr="00D52B0B">
        <w:t xml:space="preserve">pdates the </w:t>
      </w:r>
      <w:r>
        <w:t>s</w:t>
      </w:r>
      <w:r w:rsidRPr="00A84BC0">
        <w:t xml:space="preserve">torage </w:t>
      </w:r>
      <w:r>
        <w:t>m</w:t>
      </w:r>
      <w:r w:rsidRPr="00A84BC0">
        <w:t>ap</w:t>
      </w:r>
      <w:r w:rsidRPr="00D52B0B">
        <w:t xml:space="preserve"> with the new assignments</w:t>
      </w:r>
      <w:r>
        <w:rPr>
          <w:lang w:val="en-US"/>
        </w:rPr>
        <w:t>.</w:t>
      </w:r>
    </w:p>
    <w:p w14:paraId="4FDA3644" w14:textId="77777777" w:rsidR="00D31CB1" w:rsidRPr="004D233A" w:rsidRDefault="00D31CB1" w:rsidP="00D31CB1">
      <w:pPr>
        <w:pStyle w:val="BodyText"/>
        <w:numPr>
          <w:ilvl w:val="0"/>
          <w:numId w:val="94"/>
        </w:numPr>
        <w:ind w:left="1440" w:right="720"/>
      </w:pPr>
      <w:r>
        <w:t>D</w:t>
      </w:r>
      <w:r w:rsidRPr="00D52B0B">
        <w:t xml:space="preserve">isplays </w:t>
      </w:r>
      <w:r>
        <w:rPr>
          <w:lang w:val="en-US"/>
        </w:rPr>
        <w:t xml:space="preserve">the </w:t>
      </w:r>
      <w:r w:rsidRPr="00A84BC0">
        <w:t>position</w:t>
      </w:r>
      <w:r w:rsidRPr="00D52B0B">
        <w:t xml:space="preserve"> </w:t>
      </w:r>
      <w:r>
        <w:rPr>
          <w:lang w:val="en-US"/>
        </w:rPr>
        <w:t xml:space="preserve">assignments </w:t>
      </w:r>
      <w:r w:rsidRPr="00D52B0B">
        <w:t xml:space="preserve">in the </w:t>
      </w:r>
      <w:r w:rsidRPr="00A84BC0">
        <w:rPr>
          <w:b/>
        </w:rPr>
        <w:t>Assigned</w:t>
      </w:r>
      <w:r>
        <w:t xml:space="preserve"> field at the bottom</w:t>
      </w:r>
      <w:r>
        <w:rPr>
          <w:lang w:val="en-US"/>
        </w:rPr>
        <w:t>.</w:t>
      </w:r>
      <w:r>
        <w:rPr>
          <w:lang w:val="en-US"/>
        </w:rPr>
        <w:br/>
      </w:r>
    </w:p>
    <w:p w14:paraId="01609E6E" w14:textId="77777777" w:rsidR="00D31CB1" w:rsidRPr="004D5657" w:rsidRDefault="00D31CB1" w:rsidP="00D31CB1">
      <w:pPr>
        <w:pStyle w:val="BodyText"/>
        <w:ind w:left="810" w:right="720"/>
      </w:pPr>
      <w:r w:rsidRPr="00215D73">
        <w:rPr>
          <w:b/>
          <w:color w:val="000000"/>
        </w:rPr>
        <w:t>Note:</w:t>
      </w:r>
      <w:r>
        <w:rPr>
          <w:color w:val="000000"/>
        </w:rPr>
        <w:t xml:space="preserve"> </w:t>
      </w:r>
      <w:r w:rsidRPr="00D52B0B">
        <w:rPr>
          <w:color w:val="000000"/>
        </w:rPr>
        <w:t xml:space="preserve">If a division does not have enough available positions for all the selected </w:t>
      </w:r>
      <w:r>
        <w:rPr>
          <w:color w:val="000000"/>
        </w:rPr>
        <w:t>biospecimen</w:t>
      </w:r>
      <w:r w:rsidRPr="00D52B0B">
        <w:rPr>
          <w:color w:val="000000"/>
        </w:rPr>
        <w:t xml:space="preserve">s, </w:t>
      </w:r>
      <w:r>
        <w:rPr>
          <w:color w:val="000000"/>
        </w:rPr>
        <w:t xml:space="preserve">you can </w:t>
      </w:r>
      <w:r w:rsidRPr="00D52B0B">
        <w:rPr>
          <w:color w:val="000000"/>
        </w:rPr>
        <w:t xml:space="preserve">select another division and proceed until all </w:t>
      </w:r>
      <w:r>
        <w:rPr>
          <w:color w:val="000000"/>
        </w:rPr>
        <w:t>biospecimen</w:t>
      </w:r>
      <w:r w:rsidRPr="00D52B0B">
        <w:rPr>
          <w:color w:val="000000"/>
        </w:rPr>
        <w:t>s are assigned.</w:t>
      </w:r>
      <w:r>
        <w:rPr>
          <w:color w:val="000000"/>
          <w:lang w:val="en-US"/>
        </w:rPr>
        <w:t xml:space="preserve"> </w:t>
      </w:r>
      <w:r>
        <w:rPr>
          <w:color w:val="000000"/>
          <w:lang w:val="en-US"/>
        </w:rPr>
        <w:br/>
      </w:r>
    </w:p>
    <w:p w14:paraId="72AA9FA0" w14:textId="77777777" w:rsidR="00D31CB1" w:rsidRPr="00D52B0B" w:rsidRDefault="00D31CB1" w:rsidP="00D31CB1">
      <w:pPr>
        <w:pStyle w:val="BodyText"/>
        <w:numPr>
          <w:ilvl w:val="0"/>
          <w:numId w:val="141"/>
        </w:numPr>
        <w:ind w:right="720"/>
      </w:pPr>
      <w:r w:rsidRPr="00D52B0B">
        <w:t xml:space="preserve">If </w:t>
      </w:r>
      <w:r>
        <w:t xml:space="preserve">you selected </w:t>
      </w:r>
      <w:r w:rsidRPr="000C70F4">
        <w:rPr>
          <w:b/>
        </w:rPr>
        <w:t>Semi-Automatic</w:t>
      </w:r>
      <w:r w:rsidRPr="00D52B0B">
        <w:t xml:space="preserve"> as </w:t>
      </w:r>
      <w:r w:rsidRPr="000C70F4">
        <w:rPr>
          <w:b/>
        </w:rPr>
        <w:t>Check-In Type</w:t>
      </w:r>
      <w:r w:rsidRPr="00D52B0B">
        <w:t xml:space="preserve">, </w:t>
      </w:r>
      <w:r>
        <w:t xml:space="preserve">perform </w:t>
      </w:r>
      <w:r w:rsidRPr="00D52B0B">
        <w:t>the following</w:t>
      </w:r>
      <w:r>
        <w:t xml:space="preserve"> steps:</w:t>
      </w:r>
    </w:p>
    <w:p w14:paraId="16BAA9C6" w14:textId="77777777" w:rsidR="00D31CB1" w:rsidRPr="000C70F4" w:rsidRDefault="00D31CB1" w:rsidP="00D31CB1">
      <w:pPr>
        <w:numPr>
          <w:ilvl w:val="0"/>
          <w:numId w:val="205"/>
        </w:numPr>
        <w:ind w:right="720"/>
      </w:pPr>
      <w:r w:rsidRPr="00D52B0B">
        <w:t xml:space="preserve">Click the </w:t>
      </w:r>
      <w:r w:rsidRPr="000C70F4">
        <w:t xml:space="preserve">available cell </w:t>
      </w:r>
      <w:r w:rsidRPr="00D52B0B">
        <w:t xml:space="preserve">on the </w:t>
      </w:r>
      <w:r>
        <w:t>s</w:t>
      </w:r>
      <w:r w:rsidRPr="00D52B0B">
        <w:t xml:space="preserve">torage </w:t>
      </w:r>
      <w:r>
        <w:t>m</w:t>
      </w:r>
      <w:r w:rsidRPr="00D52B0B">
        <w:t xml:space="preserve">ap </w:t>
      </w:r>
      <w:r>
        <w:t xml:space="preserve">where you want to store the </w:t>
      </w:r>
      <w:r w:rsidRPr="00D52B0B">
        <w:t xml:space="preserve">first </w:t>
      </w:r>
      <w:r>
        <w:t>biospecimen</w:t>
      </w:r>
      <w:r w:rsidRPr="00D52B0B">
        <w:t xml:space="preserve">. </w:t>
      </w:r>
    </w:p>
    <w:p w14:paraId="120FDE7C" w14:textId="77777777" w:rsidR="00D31CB1" w:rsidRDefault="00D31CB1" w:rsidP="00D31CB1">
      <w:pPr>
        <w:ind w:left="1440" w:right="720"/>
      </w:pPr>
      <w:r w:rsidRPr="00D52B0B">
        <w:rPr>
          <w:b/>
        </w:rPr>
        <w:t>Note:</w:t>
      </w:r>
      <w:r w:rsidRPr="00D52B0B">
        <w:t xml:space="preserve"> </w:t>
      </w:r>
    </w:p>
    <w:p w14:paraId="05D6EE74" w14:textId="77777777" w:rsidR="00D31CB1" w:rsidRDefault="00D31CB1" w:rsidP="00D31CB1">
      <w:pPr>
        <w:numPr>
          <w:ilvl w:val="0"/>
          <w:numId w:val="96"/>
        </w:numPr>
        <w:ind w:right="720"/>
      </w:pPr>
      <w:r w:rsidRPr="00D52B0B">
        <w:t xml:space="preserve">Storage Map positions </w:t>
      </w:r>
      <w:r>
        <w:t xml:space="preserve">that are available appear </w:t>
      </w:r>
      <w:r w:rsidRPr="00D52B0B">
        <w:t>in tan or goldenrod color</w:t>
      </w:r>
      <w:r>
        <w:t>.</w:t>
      </w:r>
    </w:p>
    <w:p w14:paraId="21867C7C" w14:textId="77777777" w:rsidR="00D31CB1" w:rsidRDefault="00D31CB1" w:rsidP="00D31CB1">
      <w:pPr>
        <w:numPr>
          <w:ilvl w:val="0"/>
          <w:numId w:val="96"/>
        </w:numPr>
        <w:ind w:right="720"/>
      </w:pPr>
      <w:r>
        <w:t xml:space="preserve">Positions that are used appear in </w:t>
      </w:r>
      <w:r w:rsidRPr="00D52B0B">
        <w:t>red or rust color</w:t>
      </w:r>
      <w:r>
        <w:t xml:space="preserve">. </w:t>
      </w:r>
    </w:p>
    <w:p w14:paraId="3F625832" w14:textId="77777777" w:rsidR="00D31CB1" w:rsidRDefault="00D31CB1" w:rsidP="00D31CB1">
      <w:pPr>
        <w:numPr>
          <w:ilvl w:val="0"/>
          <w:numId w:val="96"/>
        </w:numPr>
        <w:ind w:right="720"/>
      </w:pPr>
      <w:r>
        <w:t>The current selection appears in green color</w:t>
      </w:r>
      <w:r w:rsidRPr="00D52B0B">
        <w:t>.</w:t>
      </w:r>
      <w:r>
        <w:br/>
      </w:r>
    </w:p>
    <w:p w14:paraId="3ADE4404" w14:textId="77777777" w:rsidR="00D31CB1" w:rsidRDefault="00D31CB1" w:rsidP="00D31CB1">
      <w:pPr>
        <w:ind w:left="720" w:right="720"/>
      </w:pPr>
      <w:r>
        <w:t xml:space="preserve">The </w:t>
      </w:r>
      <w:r w:rsidRPr="000C70F4">
        <w:rPr>
          <w:b/>
        </w:rPr>
        <w:t>Assign Identifier</w:t>
      </w:r>
      <w:r w:rsidRPr="00D52B0B">
        <w:t xml:space="preserve"> window </w:t>
      </w:r>
      <w:r>
        <w:t>appears</w:t>
      </w:r>
      <w:r w:rsidRPr="00D52B0B">
        <w:t>.</w:t>
      </w:r>
      <w:r w:rsidRPr="00D52B0B">
        <w:br/>
      </w:r>
      <w:r w:rsidRPr="00F93498">
        <w:rPr>
          <w:noProof/>
        </w:rPr>
        <w:drawing>
          <wp:inline distT="0" distB="0" distL="0" distR="0" wp14:anchorId="55EE60CF" wp14:editId="3504C03D">
            <wp:extent cx="2452370" cy="1454785"/>
            <wp:effectExtent l="19050" t="19050" r="24130" b="12065"/>
            <wp:docPr id="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52370" cy="1454785"/>
                    </a:xfrm>
                    <a:prstGeom prst="rect">
                      <a:avLst/>
                    </a:prstGeom>
                    <a:noFill/>
                    <a:ln w="3175">
                      <a:solidFill>
                        <a:schemeClr val="tx1"/>
                      </a:solidFill>
                    </a:ln>
                  </pic:spPr>
                </pic:pic>
              </a:graphicData>
            </a:graphic>
          </wp:inline>
        </w:drawing>
      </w:r>
    </w:p>
    <w:p w14:paraId="7BE41CB9" w14:textId="77777777" w:rsidR="00D31CB1" w:rsidRDefault="00D31CB1" w:rsidP="00D31CB1">
      <w:pPr>
        <w:pStyle w:val="Figure"/>
        <w:tabs>
          <w:tab w:val="clear" w:pos="1710"/>
          <w:tab w:val="num" w:pos="1800"/>
        </w:tabs>
        <w:ind w:left="1152" w:hanging="432"/>
      </w:pPr>
      <w:r>
        <w:t xml:space="preserve"> </w:t>
      </w:r>
      <w:r w:rsidRPr="003240FC">
        <w:t>A</w:t>
      </w:r>
      <w:r>
        <w:t>ssign Identifier window</w:t>
      </w:r>
    </w:p>
    <w:p w14:paraId="792EEC26" w14:textId="77777777" w:rsidR="00D31CB1" w:rsidRDefault="00D31CB1" w:rsidP="00D31CB1"/>
    <w:p w14:paraId="18267341" w14:textId="77777777" w:rsidR="00D31CB1" w:rsidRDefault="00D31CB1" w:rsidP="00D31CB1">
      <w:pPr>
        <w:numPr>
          <w:ilvl w:val="0"/>
          <w:numId w:val="205"/>
        </w:numPr>
        <w:ind w:right="360"/>
      </w:pPr>
      <w:r>
        <w:lastRenderedPageBreak/>
        <w:t xml:space="preserve">In the </w:t>
      </w:r>
      <w:r w:rsidRPr="00882049">
        <w:rPr>
          <w:b/>
        </w:rPr>
        <w:t>Source Identifier</w:t>
      </w:r>
      <w:r>
        <w:t xml:space="preserve"> box, scan or type the identifier of the first biospecimen that you want to assign to the selected storage map cell.</w:t>
      </w:r>
      <w:r>
        <w:br/>
      </w:r>
      <w:r w:rsidRPr="00CF61CA">
        <w:rPr>
          <w:b/>
        </w:rPr>
        <w:t>Note:</w:t>
      </w:r>
      <w:r>
        <w:t xml:space="preserve"> You can display the identifiers of the biospecimens to be assigned by clicking on the arrow icon beside the </w:t>
      </w:r>
      <w:r w:rsidRPr="00CF61CA">
        <w:rPr>
          <w:b/>
        </w:rPr>
        <w:t xml:space="preserve">Identifiers </w:t>
      </w:r>
      <w:r>
        <w:t xml:space="preserve">field in the top left corner of the </w:t>
      </w:r>
      <w:r>
        <w:rPr>
          <w:b/>
        </w:rPr>
        <w:t>Bulk Storage Assignment</w:t>
      </w:r>
      <w:r>
        <w:t xml:space="preserve"> window.</w:t>
      </w:r>
      <w:r>
        <w:br/>
      </w:r>
    </w:p>
    <w:p w14:paraId="16204B6C" w14:textId="77777777" w:rsidR="00D31CB1" w:rsidRDefault="00D31CB1" w:rsidP="00D31CB1">
      <w:pPr>
        <w:numPr>
          <w:ilvl w:val="0"/>
          <w:numId w:val="205"/>
        </w:numPr>
      </w:pPr>
      <w:r>
        <w:t xml:space="preserve">Click </w:t>
      </w:r>
      <w:r w:rsidRPr="00882049">
        <w:rPr>
          <w:b/>
        </w:rPr>
        <w:t>ASSIGN STORAGE</w:t>
      </w:r>
      <w:r>
        <w:t xml:space="preserve">. </w:t>
      </w:r>
    </w:p>
    <w:p w14:paraId="6FFA3AA9" w14:textId="77777777" w:rsidR="00D31CB1" w:rsidRDefault="00D31CB1" w:rsidP="00D31CB1">
      <w:pPr>
        <w:spacing w:line="276" w:lineRule="auto"/>
        <w:ind w:left="1440"/>
      </w:pPr>
      <w:r w:rsidRPr="00CF61CA">
        <w:t xml:space="preserve">The application </w:t>
      </w:r>
      <w:r>
        <w:t>performs the following functions:</w:t>
      </w:r>
    </w:p>
    <w:p w14:paraId="6DA949B9" w14:textId="77777777" w:rsidR="00D31CB1" w:rsidRPr="00AA7A14" w:rsidRDefault="00D31CB1" w:rsidP="00D31CB1">
      <w:pPr>
        <w:numPr>
          <w:ilvl w:val="0"/>
          <w:numId w:val="111"/>
        </w:numPr>
        <w:spacing w:line="276" w:lineRule="auto"/>
        <w:rPr>
          <w:color w:val="000000"/>
        </w:rPr>
      </w:pPr>
      <w:r>
        <w:t>A</w:t>
      </w:r>
      <w:r w:rsidRPr="00CF61CA">
        <w:t xml:space="preserve">ssigns the </w:t>
      </w:r>
      <w:r>
        <w:t>biospecimen</w:t>
      </w:r>
      <w:r w:rsidRPr="00CF61CA">
        <w:t xml:space="preserve"> to the cell that you selected and updates the storage map. </w:t>
      </w:r>
    </w:p>
    <w:p w14:paraId="127E2071" w14:textId="77777777" w:rsidR="00D31CB1" w:rsidRDefault="00D31CB1" w:rsidP="00D31CB1">
      <w:pPr>
        <w:numPr>
          <w:ilvl w:val="0"/>
          <w:numId w:val="111"/>
        </w:numPr>
        <w:spacing w:line="276" w:lineRule="auto"/>
        <w:ind w:right="270"/>
        <w:rPr>
          <w:color w:val="000000"/>
        </w:rPr>
      </w:pPr>
      <w:r>
        <w:rPr>
          <w:color w:val="000000"/>
        </w:rPr>
        <w:t>D</w:t>
      </w:r>
      <w:r w:rsidRPr="00CF61CA">
        <w:rPr>
          <w:color w:val="000000"/>
        </w:rPr>
        <w:t>isplay</w:t>
      </w:r>
      <w:r>
        <w:rPr>
          <w:color w:val="000000"/>
        </w:rPr>
        <w:t>s</w:t>
      </w:r>
      <w:r w:rsidRPr="00CF61CA">
        <w:rPr>
          <w:color w:val="000000"/>
        </w:rPr>
        <w:t xml:space="preserve"> the </w:t>
      </w:r>
      <w:r>
        <w:rPr>
          <w:color w:val="000000"/>
        </w:rPr>
        <w:t>window again with t</w:t>
      </w:r>
      <w:r w:rsidRPr="00CF61CA">
        <w:rPr>
          <w:color w:val="000000"/>
        </w:rPr>
        <w:t xml:space="preserve">he </w:t>
      </w:r>
      <w:r w:rsidRPr="001C2F88">
        <w:rPr>
          <w:b/>
          <w:color w:val="000000"/>
        </w:rPr>
        <w:t>Position Selected</w:t>
      </w:r>
      <w:r w:rsidRPr="00CF61CA">
        <w:rPr>
          <w:color w:val="000000"/>
        </w:rPr>
        <w:t xml:space="preserve"> field automatically </w:t>
      </w:r>
      <w:r>
        <w:rPr>
          <w:color w:val="000000"/>
        </w:rPr>
        <w:t>displaying</w:t>
      </w:r>
      <w:r w:rsidRPr="00CF61CA">
        <w:rPr>
          <w:color w:val="000000"/>
        </w:rPr>
        <w:t xml:space="preserve"> the next available</w:t>
      </w:r>
      <w:r>
        <w:rPr>
          <w:color w:val="000000"/>
        </w:rPr>
        <w:t xml:space="preserve"> position.</w:t>
      </w:r>
      <w:r>
        <w:rPr>
          <w:color w:val="000000"/>
        </w:rPr>
        <w:br/>
      </w:r>
    </w:p>
    <w:p w14:paraId="0BAF47A0" w14:textId="77777777" w:rsidR="00D31CB1" w:rsidRPr="00D52B0B" w:rsidRDefault="00D31CB1" w:rsidP="00D31CB1">
      <w:pPr>
        <w:numPr>
          <w:ilvl w:val="0"/>
          <w:numId w:val="205"/>
        </w:numPr>
      </w:pPr>
      <w:r>
        <w:t xml:space="preserve">Confirm the assignment of each biospecimen by clicking on </w:t>
      </w:r>
      <w:r>
        <w:rPr>
          <w:b/>
        </w:rPr>
        <w:t>ASSIGN STORAGE</w:t>
      </w:r>
      <w:r>
        <w:t xml:space="preserve"> each time the </w:t>
      </w:r>
      <w:r w:rsidRPr="00AA7A14">
        <w:rPr>
          <w:b/>
        </w:rPr>
        <w:t>Assign Identifier</w:t>
      </w:r>
      <w:r>
        <w:t xml:space="preserve"> window appears until all biospecimens are assigned.</w:t>
      </w:r>
    </w:p>
    <w:p w14:paraId="5E5B7DEB" w14:textId="77777777" w:rsidR="00D31CB1" w:rsidRPr="000C70F4" w:rsidRDefault="00D31CB1" w:rsidP="00D31CB1">
      <w:pPr>
        <w:ind w:left="720" w:firstLine="720"/>
      </w:pPr>
      <w:r w:rsidRPr="00882049">
        <w:rPr>
          <w:b/>
        </w:rPr>
        <w:t xml:space="preserve">Note: </w:t>
      </w:r>
    </w:p>
    <w:p w14:paraId="76FA946F" w14:textId="77777777" w:rsidR="00D31CB1" w:rsidRDefault="00D31CB1" w:rsidP="00D31CB1">
      <w:pPr>
        <w:numPr>
          <w:ilvl w:val="0"/>
          <w:numId w:val="97"/>
        </w:numPr>
        <w:ind w:left="2160" w:right="270"/>
      </w:pPr>
      <w:r w:rsidRPr="00D52B0B">
        <w:t>If th</w:t>
      </w:r>
      <w:r>
        <w:t>e</w:t>
      </w:r>
      <w:r w:rsidRPr="00D52B0B">
        <w:t xml:space="preserve"> </w:t>
      </w:r>
      <w:r>
        <w:t>c</w:t>
      </w:r>
      <w:r w:rsidRPr="00D52B0B">
        <w:t xml:space="preserve">ontainer </w:t>
      </w:r>
      <w:r>
        <w:t>t</w:t>
      </w:r>
      <w:r w:rsidRPr="00D52B0B">
        <w:t xml:space="preserve">ype </w:t>
      </w:r>
      <w:r>
        <w:t xml:space="preserve">associated with the specified biospecimen </w:t>
      </w:r>
      <w:r w:rsidRPr="00D52B0B">
        <w:t>is not valid for th</w:t>
      </w:r>
      <w:r>
        <w:t>is</w:t>
      </w:r>
      <w:r w:rsidRPr="00D52B0B">
        <w:t xml:space="preserve"> storage </w:t>
      </w:r>
      <w:r>
        <w:t>location</w:t>
      </w:r>
      <w:r w:rsidRPr="00D52B0B">
        <w:t xml:space="preserve">, an error message </w:t>
      </w:r>
      <w:r>
        <w:t xml:space="preserve">appears. You can </w:t>
      </w:r>
      <w:r w:rsidRPr="00D52B0B">
        <w:t>select another division</w:t>
      </w:r>
      <w:r>
        <w:t xml:space="preserve"> and repeat steps a. - c</w:t>
      </w:r>
      <w:r w:rsidRPr="00D52B0B">
        <w:t xml:space="preserve">. </w:t>
      </w:r>
    </w:p>
    <w:p w14:paraId="061D4E07" w14:textId="77777777" w:rsidR="00D31CB1" w:rsidRDefault="00D31CB1" w:rsidP="00D31CB1">
      <w:pPr>
        <w:numPr>
          <w:ilvl w:val="0"/>
          <w:numId w:val="97"/>
        </w:numPr>
        <w:ind w:left="2160"/>
        <w:rPr>
          <w:color w:val="000000"/>
        </w:rPr>
      </w:pPr>
      <w:r w:rsidRPr="00D52B0B">
        <w:rPr>
          <w:color w:val="000000"/>
        </w:rPr>
        <w:t xml:space="preserve">If </w:t>
      </w:r>
      <w:r>
        <w:rPr>
          <w:color w:val="000000"/>
        </w:rPr>
        <w:t>the storage</w:t>
      </w:r>
      <w:r w:rsidRPr="00D52B0B">
        <w:rPr>
          <w:color w:val="000000"/>
        </w:rPr>
        <w:t xml:space="preserve"> division does not have enough available positions for all the </w:t>
      </w:r>
      <w:r>
        <w:rPr>
          <w:color w:val="000000"/>
        </w:rPr>
        <w:t>biospecimen</w:t>
      </w:r>
      <w:r w:rsidRPr="00D52B0B">
        <w:rPr>
          <w:color w:val="000000"/>
        </w:rPr>
        <w:t xml:space="preserve">s, </w:t>
      </w:r>
      <w:r>
        <w:rPr>
          <w:color w:val="000000"/>
        </w:rPr>
        <w:t xml:space="preserve">you can </w:t>
      </w:r>
      <w:r w:rsidRPr="00D52B0B">
        <w:rPr>
          <w:color w:val="000000"/>
        </w:rPr>
        <w:t>select another division.</w:t>
      </w:r>
    </w:p>
    <w:p w14:paraId="2D472501" w14:textId="77777777" w:rsidR="00D31CB1" w:rsidRPr="00C4668A" w:rsidRDefault="00D31CB1" w:rsidP="00D31CB1">
      <w:pPr>
        <w:ind w:left="720" w:right="720"/>
        <w:rPr>
          <w:lang w:val="x-none"/>
        </w:rPr>
      </w:pPr>
    </w:p>
    <w:p w14:paraId="1D6375A0" w14:textId="77777777" w:rsidR="00D31CB1" w:rsidRPr="00AA7A14" w:rsidRDefault="00D31CB1" w:rsidP="00D31CB1">
      <w:pPr>
        <w:pStyle w:val="BodyText"/>
        <w:numPr>
          <w:ilvl w:val="0"/>
          <w:numId w:val="141"/>
        </w:numPr>
        <w:tabs>
          <w:tab w:val="left" w:pos="720"/>
        </w:tabs>
        <w:ind w:right="720"/>
        <w:rPr>
          <w:lang w:val="en-US"/>
        </w:rPr>
      </w:pPr>
      <w:r>
        <w:t>If you select</w:t>
      </w:r>
      <w:r w:rsidRPr="00AA7A14">
        <w:rPr>
          <w:lang w:val="en-US"/>
        </w:rPr>
        <w:t>ed</w:t>
      </w:r>
      <w:r>
        <w:t xml:space="preserve"> </w:t>
      </w:r>
      <w:r w:rsidRPr="00AA7A14">
        <w:rPr>
          <w:b/>
        </w:rPr>
        <w:t>Manual</w:t>
      </w:r>
      <w:r w:rsidRPr="00D52B0B">
        <w:t xml:space="preserve"> as </w:t>
      </w:r>
      <w:r w:rsidRPr="00AA7A14">
        <w:rPr>
          <w:b/>
        </w:rPr>
        <w:t>Check-In Type</w:t>
      </w:r>
      <w:r w:rsidRPr="00D52B0B">
        <w:t xml:space="preserve">, </w:t>
      </w:r>
      <w:r>
        <w:t xml:space="preserve">perform </w:t>
      </w:r>
      <w:r w:rsidRPr="00D52B0B">
        <w:t>the following</w:t>
      </w:r>
      <w:r>
        <w:t xml:space="preserve"> steps</w:t>
      </w:r>
      <w:r w:rsidRPr="00D52B0B">
        <w:t>:</w:t>
      </w:r>
      <w:r>
        <w:t xml:space="preserve"> </w:t>
      </w:r>
    </w:p>
    <w:p w14:paraId="0BA441F0" w14:textId="77777777" w:rsidR="00D31CB1" w:rsidRPr="000C70F4" w:rsidRDefault="00D31CB1" w:rsidP="00D31CB1">
      <w:pPr>
        <w:numPr>
          <w:ilvl w:val="0"/>
          <w:numId w:val="206"/>
        </w:numPr>
        <w:ind w:right="720"/>
      </w:pPr>
      <w:r w:rsidRPr="00D52B0B">
        <w:t xml:space="preserve">Click the </w:t>
      </w:r>
      <w:r w:rsidRPr="000C70F4">
        <w:t xml:space="preserve">available cell </w:t>
      </w:r>
      <w:r w:rsidRPr="00D52B0B">
        <w:t xml:space="preserve">on the </w:t>
      </w:r>
      <w:r>
        <w:t>s</w:t>
      </w:r>
      <w:r w:rsidRPr="00D52B0B">
        <w:t xml:space="preserve">torage </w:t>
      </w:r>
      <w:r>
        <w:t>m</w:t>
      </w:r>
      <w:r w:rsidRPr="00D52B0B">
        <w:t xml:space="preserve">ap </w:t>
      </w:r>
      <w:r>
        <w:t xml:space="preserve">where you want to store the </w:t>
      </w:r>
      <w:r w:rsidRPr="00D52B0B">
        <w:t xml:space="preserve">first </w:t>
      </w:r>
      <w:r>
        <w:t>biospecimen</w:t>
      </w:r>
      <w:r w:rsidRPr="00D52B0B">
        <w:t xml:space="preserve">. </w:t>
      </w:r>
    </w:p>
    <w:p w14:paraId="37823A40" w14:textId="77777777" w:rsidR="00D31CB1" w:rsidRDefault="00D31CB1" w:rsidP="00D31CB1">
      <w:pPr>
        <w:ind w:left="1440" w:right="720"/>
      </w:pPr>
      <w:r w:rsidRPr="00D52B0B">
        <w:rPr>
          <w:b/>
        </w:rPr>
        <w:t>Note:</w:t>
      </w:r>
      <w:r w:rsidRPr="00D52B0B">
        <w:t xml:space="preserve"> </w:t>
      </w:r>
    </w:p>
    <w:p w14:paraId="1A018D95" w14:textId="77777777" w:rsidR="00D31CB1" w:rsidRDefault="00D31CB1" w:rsidP="00D31CB1">
      <w:pPr>
        <w:numPr>
          <w:ilvl w:val="0"/>
          <w:numId w:val="96"/>
        </w:numPr>
        <w:ind w:right="720"/>
      </w:pPr>
      <w:r w:rsidRPr="00D52B0B">
        <w:t xml:space="preserve">Storage Map positions </w:t>
      </w:r>
      <w:r>
        <w:t xml:space="preserve">that are available appear </w:t>
      </w:r>
      <w:r w:rsidRPr="00D52B0B">
        <w:t>in tan or goldenrod color</w:t>
      </w:r>
      <w:r>
        <w:t>.</w:t>
      </w:r>
    </w:p>
    <w:p w14:paraId="48A148EC" w14:textId="77777777" w:rsidR="00D31CB1" w:rsidRDefault="00D31CB1" w:rsidP="00D31CB1">
      <w:pPr>
        <w:numPr>
          <w:ilvl w:val="0"/>
          <w:numId w:val="96"/>
        </w:numPr>
        <w:ind w:right="720"/>
      </w:pPr>
      <w:r>
        <w:t xml:space="preserve">Positions that are used appear in </w:t>
      </w:r>
      <w:r w:rsidRPr="00D52B0B">
        <w:t>red or rust color</w:t>
      </w:r>
      <w:r>
        <w:t xml:space="preserve">. </w:t>
      </w:r>
    </w:p>
    <w:p w14:paraId="6E775D9F" w14:textId="77777777" w:rsidR="00D31CB1" w:rsidRDefault="00D31CB1" w:rsidP="00D31CB1">
      <w:pPr>
        <w:numPr>
          <w:ilvl w:val="0"/>
          <w:numId w:val="96"/>
        </w:numPr>
        <w:ind w:right="720"/>
      </w:pPr>
      <w:r>
        <w:t>The current selection appears in green color</w:t>
      </w:r>
      <w:r w:rsidRPr="00D52B0B">
        <w:t>.</w:t>
      </w:r>
      <w:r>
        <w:br/>
      </w:r>
    </w:p>
    <w:p w14:paraId="744F9F6F" w14:textId="77777777" w:rsidR="00D31CB1" w:rsidRDefault="00D31CB1" w:rsidP="00D31CB1">
      <w:pPr>
        <w:ind w:left="720" w:right="720"/>
      </w:pPr>
      <w:r>
        <w:t xml:space="preserve">The </w:t>
      </w:r>
      <w:r w:rsidRPr="000C70F4">
        <w:rPr>
          <w:b/>
        </w:rPr>
        <w:t>Assign Identifier</w:t>
      </w:r>
      <w:r w:rsidRPr="00D52B0B">
        <w:t xml:space="preserve"> window </w:t>
      </w:r>
      <w:r>
        <w:t>appears</w:t>
      </w:r>
      <w:r w:rsidRPr="00D52B0B">
        <w:t>.</w:t>
      </w:r>
      <w:r w:rsidRPr="00D52B0B">
        <w:br/>
      </w:r>
    </w:p>
    <w:p w14:paraId="2DA45D23" w14:textId="77777777" w:rsidR="00D31CB1" w:rsidRDefault="00D31CB1" w:rsidP="00D31CB1">
      <w:pPr>
        <w:ind w:left="720" w:right="720"/>
      </w:pPr>
      <w:r w:rsidRPr="00F93498">
        <w:rPr>
          <w:noProof/>
        </w:rPr>
        <w:drawing>
          <wp:inline distT="0" distB="0" distL="0" distR="0" wp14:anchorId="124FB23D" wp14:editId="16758BFB">
            <wp:extent cx="2286000" cy="1355090"/>
            <wp:effectExtent l="19050" t="19050" r="19050" b="16510"/>
            <wp:docPr id="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86000" cy="1355090"/>
                    </a:xfrm>
                    <a:prstGeom prst="rect">
                      <a:avLst/>
                    </a:prstGeom>
                    <a:noFill/>
                    <a:ln w="3175">
                      <a:solidFill>
                        <a:schemeClr val="tx1"/>
                      </a:solidFill>
                    </a:ln>
                  </pic:spPr>
                </pic:pic>
              </a:graphicData>
            </a:graphic>
          </wp:inline>
        </w:drawing>
      </w:r>
    </w:p>
    <w:p w14:paraId="1595CC47" w14:textId="77777777" w:rsidR="00D31CB1" w:rsidRDefault="00D31CB1" w:rsidP="00D31CB1">
      <w:pPr>
        <w:pStyle w:val="Figure"/>
        <w:tabs>
          <w:tab w:val="clear" w:pos="1710"/>
          <w:tab w:val="num" w:pos="1800"/>
        </w:tabs>
        <w:ind w:left="1152" w:hanging="432"/>
      </w:pPr>
      <w:r w:rsidRPr="003240FC">
        <w:t>A</w:t>
      </w:r>
      <w:r>
        <w:t>ssign Identifier window</w:t>
      </w:r>
    </w:p>
    <w:p w14:paraId="2ECA7AFD" w14:textId="77777777" w:rsidR="00D31CB1" w:rsidRDefault="00D31CB1" w:rsidP="00D31CB1"/>
    <w:p w14:paraId="28DD026B" w14:textId="77777777" w:rsidR="00D31CB1" w:rsidRDefault="00D31CB1" w:rsidP="00D31CB1">
      <w:pPr>
        <w:numPr>
          <w:ilvl w:val="0"/>
          <w:numId w:val="206"/>
        </w:numPr>
        <w:ind w:right="360"/>
      </w:pPr>
      <w:r>
        <w:t xml:space="preserve">In the </w:t>
      </w:r>
      <w:r w:rsidRPr="00935FE5">
        <w:rPr>
          <w:b/>
        </w:rPr>
        <w:t>Source Identifier</w:t>
      </w:r>
      <w:r>
        <w:t xml:space="preserve"> box, scan or type the identifier of the first biospecimen that you want to assign to the selected storage map cell.</w:t>
      </w:r>
      <w:r>
        <w:br/>
      </w:r>
      <w:r w:rsidRPr="00935FE5">
        <w:rPr>
          <w:b/>
        </w:rPr>
        <w:t>Note:</w:t>
      </w:r>
      <w:r>
        <w:t xml:space="preserve"> You can display the identifiers of the biospecimens to be assigned by clicking on the arrow icon beside the </w:t>
      </w:r>
      <w:r w:rsidRPr="00935FE5">
        <w:rPr>
          <w:b/>
        </w:rPr>
        <w:t xml:space="preserve">Identifiers </w:t>
      </w:r>
      <w:r>
        <w:t xml:space="preserve">field in the top left corner of the </w:t>
      </w:r>
      <w:r>
        <w:rPr>
          <w:b/>
        </w:rPr>
        <w:t>Bulk Storage Assignment</w:t>
      </w:r>
      <w:r>
        <w:t xml:space="preserve"> window.</w:t>
      </w:r>
      <w:r>
        <w:br/>
      </w:r>
    </w:p>
    <w:p w14:paraId="41B299CA" w14:textId="77777777" w:rsidR="00D31CB1" w:rsidRDefault="00D31CB1" w:rsidP="00D31CB1">
      <w:pPr>
        <w:numPr>
          <w:ilvl w:val="0"/>
          <w:numId w:val="206"/>
        </w:numPr>
      </w:pPr>
      <w:r>
        <w:t xml:space="preserve">Click </w:t>
      </w:r>
      <w:r w:rsidRPr="00882049">
        <w:rPr>
          <w:b/>
        </w:rPr>
        <w:t>ASSIGN STORAGE</w:t>
      </w:r>
      <w:r>
        <w:t xml:space="preserve">. </w:t>
      </w:r>
    </w:p>
    <w:p w14:paraId="7BC2A8D4" w14:textId="77777777" w:rsidR="00D31CB1" w:rsidRDefault="00D31CB1" w:rsidP="00D31CB1">
      <w:pPr>
        <w:spacing w:line="276" w:lineRule="auto"/>
        <w:ind w:left="1440"/>
        <w:rPr>
          <w:color w:val="000000"/>
        </w:rPr>
      </w:pPr>
      <w:r w:rsidRPr="00CF61CA">
        <w:lastRenderedPageBreak/>
        <w:t xml:space="preserve">The application assigns the </w:t>
      </w:r>
      <w:r>
        <w:t>biospecimen</w:t>
      </w:r>
      <w:r w:rsidRPr="00CF61CA">
        <w:t xml:space="preserve"> to the cell that you selected and updates the storage map. </w:t>
      </w:r>
      <w:r>
        <w:br/>
      </w:r>
    </w:p>
    <w:p w14:paraId="75D3D409" w14:textId="77777777" w:rsidR="00D31CB1" w:rsidRPr="00D52B0B" w:rsidRDefault="00D31CB1" w:rsidP="00D31CB1">
      <w:pPr>
        <w:numPr>
          <w:ilvl w:val="0"/>
          <w:numId w:val="206"/>
        </w:numPr>
      </w:pPr>
      <w:r>
        <w:t>Repeat steps a. – c.  until all biospecimens are assigned.</w:t>
      </w:r>
    </w:p>
    <w:p w14:paraId="5A7A4365" w14:textId="77777777" w:rsidR="00D31CB1" w:rsidRPr="000C70F4" w:rsidRDefault="00D31CB1" w:rsidP="00D31CB1">
      <w:pPr>
        <w:ind w:left="720" w:firstLine="720"/>
      </w:pPr>
      <w:r w:rsidRPr="00882049">
        <w:rPr>
          <w:b/>
        </w:rPr>
        <w:t xml:space="preserve">Note: </w:t>
      </w:r>
    </w:p>
    <w:p w14:paraId="1F7869B6" w14:textId="77777777" w:rsidR="00D31CB1" w:rsidRDefault="00D31CB1" w:rsidP="00D31CB1">
      <w:pPr>
        <w:numPr>
          <w:ilvl w:val="0"/>
          <w:numId w:val="97"/>
        </w:numPr>
        <w:ind w:right="270"/>
      </w:pPr>
      <w:r w:rsidRPr="00D52B0B">
        <w:t>If th</w:t>
      </w:r>
      <w:r>
        <w:t>e</w:t>
      </w:r>
      <w:r w:rsidRPr="00D52B0B">
        <w:t xml:space="preserve"> </w:t>
      </w:r>
      <w:r>
        <w:t>c</w:t>
      </w:r>
      <w:r w:rsidRPr="00D52B0B">
        <w:t xml:space="preserve">ontainer </w:t>
      </w:r>
      <w:r>
        <w:t>t</w:t>
      </w:r>
      <w:r w:rsidRPr="00D52B0B">
        <w:t xml:space="preserve">ype </w:t>
      </w:r>
      <w:r>
        <w:t xml:space="preserve">associated with the specified biospecimen </w:t>
      </w:r>
      <w:r w:rsidRPr="00D52B0B">
        <w:t>is not valid for th</w:t>
      </w:r>
      <w:r>
        <w:t>is</w:t>
      </w:r>
      <w:r w:rsidRPr="00D52B0B">
        <w:t xml:space="preserve"> storage </w:t>
      </w:r>
      <w:r>
        <w:t>location</w:t>
      </w:r>
      <w:r w:rsidRPr="00D52B0B">
        <w:t xml:space="preserve">, an error message </w:t>
      </w:r>
      <w:r>
        <w:t xml:space="preserve">appears. You can </w:t>
      </w:r>
      <w:r w:rsidRPr="00D52B0B">
        <w:t>select another division</w:t>
      </w:r>
      <w:r>
        <w:t xml:space="preserve"> and repeat steps a. - c</w:t>
      </w:r>
      <w:r w:rsidRPr="00D52B0B">
        <w:t xml:space="preserve">. </w:t>
      </w:r>
    </w:p>
    <w:p w14:paraId="697C33CC" w14:textId="77777777" w:rsidR="00D31CB1" w:rsidRDefault="00D31CB1" w:rsidP="00D31CB1">
      <w:pPr>
        <w:numPr>
          <w:ilvl w:val="0"/>
          <w:numId w:val="97"/>
        </w:numPr>
        <w:rPr>
          <w:color w:val="000000"/>
        </w:rPr>
      </w:pPr>
      <w:r w:rsidRPr="00D52B0B">
        <w:rPr>
          <w:color w:val="000000"/>
        </w:rPr>
        <w:t xml:space="preserve">If </w:t>
      </w:r>
      <w:r>
        <w:rPr>
          <w:color w:val="000000"/>
        </w:rPr>
        <w:t>the storage</w:t>
      </w:r>
      <w:r w:rsidRPr="00D52B0B">
        <w:rPr>
          <w:color w:val="000000"/>
        </w:rPr>
        <w:t xml:space="preserve"> division does not have enough available positions for all the </w:t>
      </w:r>
      <w:r>
        <w:rPr>
          <w:color w:val="000000"/>
        </w:rPr>
        <w:t>biospecimen</w:t>
      </w:r>
      <w:r w:rsidRPr="00D52B0B">
        <w:rPr>
          <w:color w:val="000000"/>
        </w:rPr>
        <w:t xml:space="preserve">s, </w:t>
      </w:r>
      <w:r>
        <w:rPr>
          <w:color w:val="000000"/>
        </w:rPr>
        <w:t xml:space="preserve">you can </w:t>
      </w:r>
      <w:r w:rsidRPr="00D52B0B">
        <w:rPr>
          <w:color w:val="000000"/>
        </w:rPr>
        <w:t>select another division.</w:t>
      </w:r>
    </w:p>
    <w:p w14:paraId="5CDBFA4A" w14:textId="77777777" w:rsidR="00D31CB1" w:rsidRPr="00D52B0B" w:rsidRDefault="00D31CB1" w:rsidP="00D31CB1">
      <w:pPr>
        <w:rPr>
          <w:b/>
        </w:rPr>
      </w:pPr>
    </w:p>
    <w:p w14:paraId="7E1DD946" w14:textId="77777777" w:rsidR="00D31CB1" w:rsidRDefault="00D31CB1" w:rsidP="00D31CB1">
      <w:pPr>
        <w:numPr>
          <w:ilvl w:val="0"/>
          <w:numId w:val="141"/>
        </w:numPr>
      </w:pPr>
      <w:r>
        <w:t>C</w:t>
      </w:r>
      <w:r w:rsidRPr="00D52B0B">
        <w:t xml:space="preserve">lick </w:t>
      </w:r>
      <w:r w:rsidRPr="00D52B0B">
        <w:rPr>
          <w:b/>
        </w:rPr>
        <w:t>SAVE</w:t>
      </w:r>
      <w:r w:rsidRPr="00D52B0B">
        <w:t>.</w:t>
      </w:r>
      <w:r w:rsidRPr="00D52B0B">
        <w:br/>
      </w:r>
      <w:r>
        <w:t xml:space="preserve">The </w:t>
      </w:r>
      <w:r w:rsidRPr="00AF4820">
        <w:rPr>
          <w:b/>
        </w:rPr>
        <w:t>Bulk Storage Assignment</w:t>
      </w:r>
      <w:r>
        <w:t xml:space="preserve"> window closes. The s</w:t>
      </w:r>
      <w:r w:rsidRPr="00D52B0B">
        <w:t>torage assignments are saved</w:t>
      </w:r>
      <w:r>
        <w:t xml:space="preserve"> and appear in the </w:t>
      </w:r>
      <w:r w:rsidRPr="00AF4820">
        <w:rPr>
          <w:b/>
        </w:rPr>
        <w:t>Storage Location</w:t>
      </w:r>
      <w:r>
        <w:t xml:space="preserve"> column on the </w:t>
      </w:r>
      <w:r w:rsidRPr="00AF4820">
        <w:rPr>
          <w:b/>
        </w:rPr>
        <w:t>View Worklist</w:t>
      </w:r>
      <w:r>
        <w:t xml:space="preserve"> page.</w:t>
      </w:r>
    </w:p>
    <w:p w14:paraId="5A253DF3" w14:textId="77777777" w:rsidR="00D31CB1" w:rsidRDefault="00D31CB1" w:rsidP="00D31CB1">
      <w:pPr>
        <w:ind w:left="720"/>
      </w:pPr>
    </w:p>
    <w:p w14:paraId="61C6864A" w14:textId="77777777" w:rsidR="00D31CB1" w:rsidRPr="00450C66" w:rsidRDefault="00D31CB1" w:rsidP="00D31CB1">
      <w:pPr>
        <w:pStyle w:val="Heading3"/>
        <w:pageBreakBefore/>
        <w:rPr>
          <w:lang w:val="en-US"/>
        </w:rPr>
      </w:pPr>
      <w:bookmarkStart w:id="2879" w:name="GeneratingLabelsForWorklist"/>
      <w:bookmarkStart w:id="2880" w:name="_Generating_a_Label"/>
      <w:bookmarkStart w:id="2881" w:name="_Toc452993644"/>
      <w:bookmarkStart w:id="2882" w:name="_Toc507164302"/>
      <w:bookmarkStart w:id="2883" w:name="_Toc300125774"/>
      <w:bookmarkEnd w:id="2879"/>
      <w:bookmarkEnd w:id="2880"/>
      <w:r>
        <w:lastRenderedPageBreak/>
        <w:t>Generating a Label for Worklist Biospecimen</w:t>
      </w:r>
      <w:r>
        <w:rPr>
          <w:lang w:val="en-US"/>
        </w:rPr>
        <w:t>s</w:t>
      </w:r>
      <w:bookmarkEnd w:id="2881"/>
      <w:bookmarkEnd w:id="2882"/>
    </w:p>
    <w:bookmarkEnd w:id="2883"/>
    <w:p w14:paraId="181ABE1F" w14:textId="77777777" w:rsidR="00D31CB1" w:rsidRDefault="00D31CB1" w:rsidP="00D31CB1"/>
    <w:p w14:paraId="54FC5AB1" w14:textId="77777777" w:rsidR="00D31CB1" w:rsidRDefault="00D31CB1" w:rsidP="00D31CB1">
      <w:r>
        <w:t>To generate a barcode label for a biospecimen that is associated with a worklist:</w:t>
      </w:r>
    </w:p>
    <w:p w14:paraId="70301150" w14:textId="77777777" w:rsidR="00D31CB1" w:rsidRDefault="00D31CB1" w:rsidP="00D31CB1"/>
    <w:p w14:paraId="7F15222B" w14:textId="683E07BC" w:rsidR="00D31CB1" w:rsidRDefault="00D31CB1" w:rsidP="00D31CB1">
      <w:pPr>
        <w:pStyle w:val="BodyText"/>
        <w:numPr>
          <w:ilvl w:val="0"/>
          <w:numId w:val="142"/>
        </w:numPr>
        <w:ind w:right="540"/>
      </w:pPr>
      <w:del w:id="2884" w:author="Sayali Dev" w:date="2018-01-31T17:54:00Z">
        <w:r w:rsidDel="009A119E">
          <w:delText>Log on</w:delText>
        </w:r>
      </w:del>
      <w:ins w:id="2885" w:author="Sayali Dev" w:date="2018-01-31T17:54:00Z">
        <w:r w:rsidR="009A119E">
          <w:t>Log in</w:t>
        </w:r>
      </w:ins>
      <w:r>
        <w:t xml:space="preserve"> to the application using your </w:t>
      </w:r>
      <w:del w:id="2886" w:author="Sayali Dev" w:date="2018-01-31T17:55:00Z">
        <w:r w:rsidDel="00A62626">
          <w:delText>logon</w:delText>
        </w:r>
      </w:del>
      <w:ins w:id="2887" w:author="Sayali Dev" w:date="2018-01-31T17:55:00Z">
        <w:r w:rsidR="00A62626">
          <w:t>log in</w:t>
        </w:r>
      </w:ins>
      <w:r>
        <w:t xml:space="preserve"> credentials.</w:t>
      </w:r>
    </w:p>
    <w:p w14:paraId="68CCD26A" w14:textId="77777777" w:rsidR="00D31CB1" w:rsidRDefault="00D31CB1" w:rsidP="00D31CB1">
      <w:pPr>
        <w:pStyle w:val="BodyText"/>
        <w:ind w:left="720" w:right="540"/>
      </w:pPr>
      <w:r>
        <w:t xml:space="preserve">The </w:t>
      </w:r>
      <w:r>
        <w:rPr>
          <w:lang w:val="en-US"/>
        </w:rPr>
        <w:t>CIRRASPEC</w:t>
      </w:r>
      <w:r>
        <w:t xml:space="preserve"> home page appears. </w:t>
      </w:r>
    </w:p>
    <w:p w14:paraId="14B12405" w14:textId="77777777" w:rsidR="00D31CB1" w:rsidRDefault="00D31CB1" w:rsidP="00D31CB1">
      <w:pPr>
        <w:pStyle w:val="BodyText"/>
        <w:ind w:left="720" w:right="540"/>
      </w:pPr>
    </w:p>
    <w:p w14:paraId="6ABFA2CA" w14:textId="77777777" w:rsidR="00D31CB1" w:rsidRDefault="00D31CB1" w:rsidP="00D31CB1">
      <w:pPr>
        <w:pStyle w:val="BodyText"/>
        <w:numPr>
          <w:ilvl w:val="0"/>
          <w:numId w:val="142"/>
        </w:numPr>
        <w:ind w:right="540"/>
      </w:pPr>
      <w:r>
        <w:t xml:space="preserve">Point to the arrow of the </w:t>
      </w:r>
      <w:r w:rsidRPr="009D26BA">
        <w:rPr>
          <w:b/>
        </w:rPr>
        <w:t>BMS</w:t>
      </w:r>
      <w:r>
        <w:t xml:space="preserve"> tab, and then click </w:t>
      </w:r>
      <w:r w:rsidRPr="009D26BA">
        <w:rPr>
          <w:b/>
        </w:rPr>
        <w:t>Worklists</w:t>
      </w:r>
      <w:r>
        <w:t xml:space="preserve">. </w:t>
      </w:r>
    </w:p>
    <w:p w14:paraId="54D50A74" w14:textId="77777777" w:rsidR="00D31CB1" w:rsidRDefault="00D31CB1" w:rsidP="00D31CB1">
      <w:pPr>
        <w:pStyle w:val="BodyText"/>
        <w:ind w:left="720" w:right="540"/>
      </w:pPr>
      <w:r>
        <w:t xml:space="preserve">The </w:t>
      </w:r>
      <w:r>
        <w:rPr>
          <w:b/>
          <w:lang w:val="en-US"/>
        </w:rPr>
        <w:t>W</w:t>
      </w:r>
      <w:r>
        <w:rPr>
          <w:b/>
        </w:rPr>
        <w:t xml:space="preserve">orklist </w:t>
      </w:r>
      <w:r>
        <w:rPr>
          <w:b/>
          <w:lang w:val="en-US"/>
        </w:rPr>
        <w:t>S</w:t>
      </w:r>
      <w:r w:rsidRPr="002D344E">
        <w:rPr>
          <w:b/>
        </w:rPr>
        <w:t>earch</w:t>
      </w:r>
      <w:r>
        <w:t xml:space="preserve"> page appears. </w:t>
      </w:r>
    </w:p>
    <w:p w14:paraId="0BFEF3A3" w14:textId="77777777" w:rsidR="00D31CB1" w:rsidRDefault="00D31CB1" w:rsidP="00D31CB1">
      <w:pPr>
        <w:pStyle w:val="BodyText"/>
        <w:ind w:left="720" w:right="540"/>
      </w:pPr>
    </w:p>
    <w:p w14:paraId="4ED5727B" w14:textId="77777777" w:rsidR="00D31CB1" w:rsidRDefault="00D31CB1" w:rsidP="00D31CB1">
      <w:pPr>
        <w:pStyle w:val="BodyText"/>
        <w:numPr>
          <w:ilvl w:val="0"/>
          <w:numId w:val="142"/>
        </w:numPr>
        <w:ind w:right="720"/>
      </w:pPr>
      <w:r>
        <w:t xml:space="preserve">Click </w:t>
      </w:r>
      <w:r w:rsidRPr="00163825">
        <w:rPr>
          <w:b/>
        </w:rPr>
        <w:t>SEARCH</w:t>
      </w:r>
      <w:r>
        <w:t xml:space="preserve">. </w:t>
      </w:r>
    </w:p>
    <w:p w14:paraId="6D95B059" w14:textId="77777777" w:rsidR="00D31CB1" w:rsidRDefault="00D31CB1" w:rsidP="00D31CB1">
      <w:pPr>
        <w:pStyle w:val="BodyText"/>
        <w:ind w:left="720" w:right="720"/>
      </w:pPr>
      <w:r>
        <w:t>The worklist search page displays a list of worklists</w:t>
      </w:r>
      <w:r w:rsidRPr="00D84069">
        <w:t xml:space="preserve"> that are accessib</w:t>
      </w:r>
      <w:r>
        <w:t xml:space="preserve">le based on your login location. </w:t>
      </w:r>
    </w:p>
    <w:p w14:paraId="229B341B" w14:textId="77777777" w:rsidR="00D31CB1" w:rsidRDefault="00D31CB1" w:rsidP="00D31CB1">
      <w:pPr>
        <w:pStyle w:val="BodyText"/>
        <w:ind w:left="720" w:right="720"/>
      </w:pPr>
    </w:p>
    <w:p w14:paraId="372AA755" w14:textId="77777777" w:rsidR="00D31CB1" w:rsidRDefault="00D31CB1" w:rsidP="00D31CB1">
      <w:pPr>
        <w:pStyle w:val="BodyText"/>
        <w:numPr>
          <w:ilvl w:val="0"/>
          <w:numId w:val="142"/>
        </w:numPr>
        <w:ind w:right="720"/>
      </w:pPr>
      <w:r>
        <w:t xml:space="preserve">Click </w:t>
      </w:r>
      <w:r w:rsidRPr="00AA26F9">
        <w:t xml:space="preserve">the </w:t>
      </w:r>
      <w:r>
        <w:t>worklist</w:t>
      </w:r>
      <w:r w:rsidRPr="00AA26F9">
        <w:t xml:space="preserve"> </w:t>
      </w:r>
      <w:r>
        <w:t xml:space="preserve">for which you want to </w:t>
      </w:r>
      <w:r>
        <w:rPr>
          <w:lang w:val="en-US"/>
        </w:rPr>
        <w:t>generate labels for</w:t>
      </w:r>
      <w:r>
        <w:t xml:space="preserve"> the biospecimens. </w:t>
      </w:r>
    </w:p>
    <w:p w14:paraId="7A623234" w14:textId="77777777" w:rsidR="00D31CB1" w:rsidRDefault="00D31CB1" w:rsidP="00D31CB1">
      <w:pPr>
        <w:pStyle w:val="BodyText"/>
        <w:ind w:left="720" w:right="720"/>
      </w:pPr>
      <w:r>
        <w:t>T</w:t>
      </w:r>
      <w:r w:rsidRPr="00AA26F9">
        <w:t xml:space="preserve">he </w:t>
      </w:r>
      <w:r w:rsidRPr="00163825">
        <w:rPr>
          <w:b/>
        </w:rPr>
        <w:t>View Worklist</w:t>
      </w:r>
      <w:r w:rsidRPr="00AA26F9">
        <w:t xml:space="preserve"> </w:t>
      </w:r>
      <w:r>
        <w:t>page appears</w:t>
      </w:r>
      <w:r w:rsidRPr="00AA26F9">
        <w:t>.</w:t>
      </w:r>
      <w:r w:rsidRPr="001A0005">
        <w:t xml:space="preserve"> </w:t>
      </w:r>
    </w:p>
    <w:p w14:paraId="242CFC4A" w14:textId="77777777" w:rsidR="00D31CB1" w:rsidRDefault="00D31CB1" w:rsidP="00D31CB1">
      <w:pPr>
        <w:pStyle w:val="BodyText"/>
        <w:ind w:right="720"/>
      </w:pPr>
    </w:p>
    <w:p w14:paraId="6CD75F0C" w14:textId="77777777" w:rsidR="00D31CB1" w:rsidRDefault="00D31CB1" w:rsidP="00D31CB1">
      <w:pPr>
        <w:pStyle w:val="BodyText"/>
        <w:numPr>
          <w:ilvl w:val="0"/>
          <w:numId w:val="142"/>
        </w:numPr>
        <w:ind w:right="720"/>
      </w:pPr>
      <w:r>
        <w:t xml:space="preserve">Select the checkbox of </w:t>
      </w:r>
      <w:r>
        <w:rPr>
          <w:lang w:val="en-US"/>
        </w:rPr>
        <w:t>each</w:t>
      </w:r>
      <w:r>
        <w:t xml:space="preserve"> biospecimen for which you want to generate a barcode label. </w:t>
      </w:r>
    </w:p>
    <w:p w14:paraId="1D664A18" w14:textId="77777777" w:rsidR="00D31CB1" w:rsidDel="008A28FD" w:rsidRDefault="00D31CB1" w:rsidP="00D31CB1">
      <w:pPr>
        <w:pStyle w:val="BodyText"/>
        <w:ind w:left="720" w:right="720"/>
      </w:pPr>
      <w:r w:rsidRPr="008A28FD">
        <w:rPr>
          <w:b/>
        </w:rPr>
        <w:t>Note:</w:t>
      </w:r>
      <w:r>
        <w:t xml:space="preserve"> To </w:t>
      </w:r>
      <w:r>
        <w:rPr>
          <w:lang w:val="en-US"/>
        </w:rPr>
        <w:t>select</w:t>
      </w:r>
      <w:r>
        <w:t xml:space="preserve"> all biospecimens, select the checkbox on the gray header.</w:t>
      </w:r>
    </w:p>
    <w:p w14:paraId="78354292" w14:textId="77777777" w:rsidR="00D31CB1" w:rsidRDefault="00D31CB1" w:rsidP="00D31CB1">
      <w:pPr>
        <w:pStyle w:val="BodyText"/>
        <w:ind w:left="720" w:right="720"/>
      </w:pPr>
    </w:p>
    <w:p w14:paraId="2E47E2A9" w14:textId="77777777" w:rsidR="00D31CB1" w:rsidRDefault="00D31CB1" w:rsidP="00D31CB1">
      <w:pPr>
        <w:pStyle w:val="BodyText"/>
        <w:numPr>
          <w:ilvl w:val="0"/>
          <w:numId w:val="142"/>
        </w:numPr>
        <w:ind w:right="720"/>
      </w:pPr>
      <w:r>
        <w:t xml:space="preserve">In the </w:t>
      </w:r>
      <w:r w:rsidRPr="008A28FD">
        <w:rPr>
          <w:b/>
        </w:rPr>
        <w:t>Actions</w:t>
      </w:r>
      <w:r>
        <w:t xml:space="preserve"> list, click </w:t>
      </w:r>
      <w:r w:rsidRPr="008A28FD">
        <w:rPr>
          <w:b/>
        </w:rPr>
        <w:t>Generate Labels</w:t>
      </w:r>
      <w:r>
        <w:t xml:space="preserve">, and then click </w:t>
      </w:r>
      <w:r w:rsidRPr="00227EB9">
        <w:rPr>
          <w:b/>
        </w:rPr>
        <w:t>INITIATE</w:t>
      </w:r>
      <w:r>
        <w:t xml:space="preserve">. </w:t>
      </w:r>
    </w:p>
    <w:p w14:paraId="16CF3E8B" w14:textId="77777777" w:rsidR="00D31CB1" w:rsidRDefault="00D31CB1" w:rsidP="00D31CB1">
      <w:pPr>
        <w:pStyle w:val="BodyText"/>
        <w:ind w:left="720" w:right="720"/>
      </w:pPr>
      <w:r>
        <w:t xml:space="preserve">The print barcode window appears. </w:t>
      </w:r>
    </w:p>
    <w:p w14:paraId="279F2979" w14:textId="335A733A" w:rsidR="00D31CB1" w:rsidRDefault="00D31CB1" w:rsidP="00D31CB1">
      <w:pPr>
        <w:pStyle w:val="BodyText"/>
        <w:ind w:left="720" w:right="720"/>
        <w:rPr>
          <w:ins w:id="2888" w:author="Sayali Dev" w:date="2018-02-05T19:51:00Z"/>
          <w:lang w:val="en-US"/>
        </w:rPr>
      </w:pPr>
      <w:r>
        <w:t xml:space="preserve"> </w:t>
      </w:r>
      <w:ins w:id="2889" w:author="Sayali Dev" w:date="2018-02-05T19:50:00Z">
        <w:r w:rsidR="0042058F">
          <w:rPr>
            <w:lang w:val="en-US"/>
          </w:rPr>
          <w:t xml:space="preserve">The </w:t>
        </w:r>
      </w:ins>
      <w:ins w:id="2890" w:author="Sayali Dev" w:date="2018-02-05T19:51:00Z">
        <w:r w:rsidR="0042058F">
          <w:rPr>
            <w:lang w:val="en-US"/>
          </w:rPr>
          <w:t xml:space="preserve">kit </w:t>
        </w:r>
      </w:ins>
      <w:ins w:id="2891" w:author="Sayali Dev" w:date="2018-02-05T19:50:00Z">
        <w:r w:rsidR="0042058F">
          <w:rPr>
            <w:lang w:val="en-US"/>
          </w:rPr>
          <w:t xml:space="preserve">template names for the </w:t>
        </w:r>
        <w:r w:rsidR="00853139">
          <w:rPr>
            <w:lang w:val="en-US"/>
          </w:rPr>
          <w:t>selected biospecimens are shown on this window.</w:t>
        </w:r>
      </w:ins>
    </w:p>
    <w:p w14:paraId="279244AC" w14:textId="77777777" w:rsidR="0042058F" w:rsidRPr="0042058F" w:rsidRDefault="0042058F" w:rsidP="00D31CB1">
      <w:pPr>
        <w:pStyle w:val="BodyText"/>
        <w:ind w:left="720" w:right="720"/>
        <w:rPr>
          <w:lang w:val="en-US"/>
          <w:rPrChange w:id="2892" w:author="Sayali Dev" w:date="2018-02-05T19:50:00Z">
            <w:rPr/>
          </w:rPrChange>
        </w:rPr>
      </w:pPr>
    </w:p>
    <w:p w14:paraId="2006CBAB" w14:textId="77777777" w:rsidR="00D31CB1" w:rsidRDefault="00D31CB1" w:rsidP="00D31CB1">
      <w:pPr>
        <w:ind w:left="720"/>
      </w:pPr>
      <w:r w:rsidRPr="00F93498">
        <w:rPr>
          <w:noProof/>
        </w:rPr>
        <w:drawing>
          <wp:inline distT="0" distB="0" distL="0" distR="0" wp14:anchorId="3687CA0A" wp14:editId="125EC1C5">
            <wp:extent cx="2668270" cy="3524885"/>
            <wp:effectExtent l="19050" t="19050" r="17780" b="18415"/>
            <wp:docPr id="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68270" cy="3524885"/>
                    </a:xfrm>
                    <a:prstGeom prst="rect">
                      <a:avLst/>
                    </a:prstGeom>
                    <a:noFill/>
                    <a:ln w="3175">
                      <a:solidFill>
                        <a:schemeClr val="tx1"/>
                      </a:solidFill>
                    </a:ln>
                  </pic:spPr>
                </pic:pic>
              </a:graphicData>
            </a:graphic>
          </wp:inline>
        </w:drawing>
      </w:r>
    </w:p>
    <w:p w14:paraId="3FC02840" w14:textId="77777777" w:rsidR="00D31CB1" w:rsidRDefault="00D31CB1" w:rsidP="00D31CB1">
      <w:pPr>
        <w:pStyle w:val="Figure"/>
        <w:tabs>
          <w:tab w:val="clear" w:pos="1710"/>
          <w:tab w:val="num" w:pos="1800"/>
        </w:tabs>
        <w:ind w:left="1152" w:hanging="432"/>
      </w:pPr>
      <w:r>
        <w:t xml:space="preserve"> Print barcode window</w:t>
      </w:r>
    </w:p>
    <w:p w14:paraId="49D503E1" w14:textId="77777777" w:rsidR="00D31CB1" w:rsidRDefault="00D31CB1" w:rsidP="00D31CB1">
      <w:pPr>
        <w:pStyle w:val="BodyText"/>
        <w:ind w:left="720" w:right="720"/>
      </w:pPr>
    </w:p>
    <w:p w14:paraId="0C02A668" w14:textId="77777777" w:rsidR="00D31CB1" w:rsidRDefault="00D31CB1" w:rsidP="00D31CB1">
      <w:pPr>
        <w:pStyle w:val="BodyText"/>
        <w:numPr>
          <w:ilvl w:val="0"/>
          <w:numId w:val="142"/>
        </w:numPr>
      </w:pPr>
      <w:r>
        <w:rPr>
          <w:lang w:val="en-US"/>
        </w:rPr>
        <w:t>To print labels to a PDF file, c</w:t>
      </w:r>
      <w:r w:rsidRPr="0008538D">
        <w:t xml:space="preserve">lick </w:t>
      </w:r>
      <w:r w:rsidRPr="00E3105C">
        <w:rPr>
          <w:b/>
        </w:rPr>
        <w:t>PDF</w:t>
      </w:r>
      <w:r w:rsidRPr="00E3105C">
        <w:t xml:space="preserve"> </w:t>
      </w:r>
      <w:r>
        <w:t xml:space="preserve">next to </w:t>
      </w:r>
      <w:r w:rsidRPr="00DE2BEF">
        <w:t>the label template</w:t>
      </w:r>
      <w:r>
        <w:t xml:space="preserve"> </w:t>
      </w:r>
      <w:r>
        <w:rPr>
          <w:lang w:val="en-US"/>
        </w:rPr>
        <w:t>for</w:t>
      </w:r>
      <w:r>
        <w:t xml:space="preserve"> which you want to generate a barcode label, and then click </w:t>
      </w:r>
      <w:r w:rsidRPr="004D4119">
        <w:rPr>
          <w:b/>
        </w:rPr>
        <w:t>SUBMIT</w:t>
      </w:r>
      <w:r>
        <w:t>.</w:t>
      </w:r>
    </w:p>
    <w:p w14:paraId="5CB6AB30" w14:textId="77777777" w:rsidR="00D31CB1" w:rsidRDefault="00D31CB1" w:rsidP="00D31CB1">
      <w:pPr>
        <w:pStyle w:val="BodyText"/>
        <w:ind w:left="720"/>
      </w:pPr>
      <w:r>
        <w:lastRenderedPageBreak/>
        <w:t>The image of the bar</w:t>
      </w:r>
      <w:r w:rsidRPr="00DC6FC5">
        <w:t xml:space="preserve">code label that is associated with the </w:t>
      </w:r>
      <w:r>
        <w:t>biospecimen</w:t>
      </w:r>
      <w:r w:rsidRPr="00DC6FC5">
        <w:t xml:space="preserve"> appears below</w:t>
      </w:r>
      <w:r>
        <w:t>.</w:t>
      </w:r>
      <w:r>
        <w:br/>
      </w:r>
      <w:r w:rsidRPr="0049043D">
        <w:br/>
      </w:r>
      <w:r w:rsidRPr="00E56CBE">
        <w:rPr>
          <w:noProof/>
          <w:lang w:val="en-US" w:eastAsia="en-US"/>
        </w:rPr>
        <w:drawing>
          <wp:inline distT="0" distB="0" distL="0" distR="0" wp14:anchorId="583C57C4" wp14:editId="1DFFD2B2">
            <wp:extent cx="2842895" cy="3757295"/>
            <wp:effectExtent l="19050" t="19050" r="14605" b="14605"/>
            <wp:docPr id="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42895" cy="3757295"/>
                    </a:xfrm>
                    <a:prstGeom prst="rect">
                      <a:avLst/>
                    </a:prstGeom>
                    <a:noFill/>
                    <a:ln w="3175">
                      <a:solidFill>
                        <a:schemeClr val="tx1"/>
                      </a:solidFill>
                    </a:ln>
                  </pic:spPr>
                </pic:pic>
              </a:graphicData>
            </a:graphic>
          </wp:inline>
        </w:drawing>
      </w:r>
    </w:p>
    <w:p w14:paraId="66D22E3F" w14:textId="77777777" w:rsidR="00D31CB1" w:rsidRDefault="00D31CB1" w:rsidP="00D31CB1">
      <w:pPr>
        <w:pStyle w:val="Figure"/>
        <w:tabs>
          <w:tab w:val="clear" w:pos="1710"/>
          <w:tab w:val="num" w:pos="1800"/>
        </w:tabs>
        <w:ind w:left="1152" w:hanging="432"/>
      </w:pPr>
      <w:r>
        <w:t>Print barcode window with label</w:t>
      </w:r>
    </w:p>
    <w:p w14:paraId="2845109D" w14:textId="77777777" w:rsidR="00D31CB1" w:rsidRDefault="00D31CB1" w:rsidP="00D31CB1"/>
    <w:p w14:paraId="7C9B15D2" w14:textId="77777777" w:rsidR="00D31CB1" w:rsidRDefault="00D31CB1" w:rsidP="00D31CB1">
      <w:pPr>
        <w:pStyle w:val="BodyText"/>
        <w:ind w:left="720"/>
        <w:rPr>
          <w:lang w:val="en-US"/>
        </w:rPr>
      </w:pPr>
      <w:r w:rsidRPr="00AF38DA">
        <w:rPr>
          <w:b/>
        </w:rPr>
        <w:t>Note</w:t>
      </w:r>
      <w:r>
        <w:t xml:space="preserve">: </w:t>
      </w:r>
      <w:r>
        <w:rPr>
          <w:lang w:val="en-US"/>
        </w:rPr>
        <w:t>To identify tools for viewing multiple labels, printing labels and saving the file to your machine, hover the cursor over the icons in the horizontal and vertical navigation bars.</w:t>
      </w:r>
    </w:p>
    <w:p w14:paraId="64A121BB" w14:textId="77777777" w:rsidR="00D31CB1" w:rsidRDefault="00D31CB1" w:rsidP="00D31CB1">
      <w:pPr>
        <w:pStyle w:val="BodyText"/>
        <w:ind w:left="720"/>
        <w:rPr>
          <w:lang w:val="en-US"/>
        </w:rPr>
      </w:pPr>
    </w:p>
    <w:p w14:paraId="1497FA4C" w14:textId="77777777" w:rsidR="00D31CB1" w:rsidRDefault="00D31CB1" w:rsidP="00D31CB1">
      <w:pPr>
        <w:pStyle w:val="Heading3"/>
        <w:pageBreakBefore/>
      </w:pPr>
      <w:bookmarkStart w:id="2893" w:name="GeneratingReportForWorklist"/>
      <w:bookmarkStart w:id="2894" w:name="_Generating_a_Report"/>
      <w:bookmarkStart w:id="2895" w:name="_Toc300125775"/>
      <w:bookmarkStart w:id="2896" w:name="_Toc452993645"/>
      <w:bookmarkStart w:id="2897" w:name="_Toc507164303"/>
      <w:bookmarkEnd w:id="2893"/>
      <w:bookmarkEnd w:id="2894"/>
      <w:r>
        <w:lastRenderedPageBreak/>
        <w:t>Generating a Report</w:t>
      </w:r>
      <w:bookmarkEnd w:id="2895"/>
      <w:r>
        <w:t xml:space="preserve"> for Worklist Biospecimens</w:t>
      </w:r>
      <w:bookmarkEnd w:id="2896"/>
      <w:bookmarkEnd w:id="2897"/>
    </w:p>
    <w:p w14:paraId="2569F6A6" w14:textId="77777777" w:rsidR="00D31CB1" w:rsidRDefault="00D31CB1" w:rsidP="00D31CB1"/>
    <w:p w14:paraId="6D280B41" w14:textId="77777777" w:rsidR="00D31CB1" w:rsidRDefault="00D31CB1" w:rsidP="00D31CB1">
      <w:r>
        <w:t>To generate a report for biospecimens associated with a worklist:</w:t>
      </w:r>
    </w:p>
    <w:p w14:paraId="3444AB5C" w14:textId="77777777" w:rsidR="00D31CB1" w:rsidRDefault="00D31CB1" w:rsidP="00D31CB1"/>
    <w:p w14:paraId="496EADE1" w14:textId="2EBB96AF" w:rsidR="00D31CB1" w:rsidRDefault="00D31CB1" w:rsidP="00D31CB1">
      <w:pPr>
        <w:pStyle w:val="BodyText"/>
        <w:numPr>
          <w:ilvl w:val="0"/>
          <w:numId w:val="143"/>
        </w:numPr>
        <w:ind w:right="540"/>
      </w:pPr>
      <w:del w:id="2898" w:author="Sayali Dev" w:date="2018-01-31T17:54:00Z">
        <w:r w:rsidDel="009A119E">
          <w:delText>Log on</w:delText>
        </w:r>
      </w:del>
      <w:ins w:id="2899" w:author="Sayali Dev" w:date="2018-01-31T17:54:00Z">
        <w:r w:rsidR="009A119E">
          <w:t>Log in</w:t>
        </w:r>
      </w:ins>
      <w:r>
        <w:t xml:space="preserve"> to the application using your </w:t>
      </w:r>
      <w:del w:id="2900" w:author="Sayali Dev" w:date="2018-01-31T17:55:00Z">
        <w:r w:rsidDel="00A62626">
          <w:delText>logon</w:delText>
        </w:r>
      </w:del>
      <w:ins w:id="2901" w:author="Sayali Dev" w:date="2018-01-31T17:55:00Z">
        <w:r w:rsidR="00A62626">
          <w:t>log in</w:t>
        </w:r>
      </w:ins>
      <w:r>
        <w:t xml:space="preserve"> credentials.</w:t>
      </w:r>
    </w:p>
    <w:p w14:paraId="36117930" w14:textId="77777777" w:rsidR="00D31CB1" w:rsidRDefault="00D31CB1" w:rsidP="00D31CB1">
      <w:pPr>
        <w:pStyle w:val="BodyText"/>
        <w:ind w:left="720" w:right="540"/>
      </w:pPr>
      <w:r>
        <w:t xml:space="preserve">The </w:t>
      </w:r>
      <w:r>
        <w:rPr>
          <w:lang w:val="en-US"/>
        </w:rPr>
        <w:t>CIRRASPEC</w:t>
      </w:r>
      <w:r>
        <w:t xml:space="preserve"> home page appears. </w:t>
      </w:r>
    </w:p>
    <w:p w14:paraId="57630838" w14:textId="77777777" w:rsidR="00D31CB1" w:rsidRDefault="00D31CB1" w:rsidP="00D31CB1">
      <w:pPr>
        <w:pStyle w:val="BodyText"/>
        <w:ind w:left="720" w:right="540"/>
      </w:pPr>
    </w:p>
    <w:p w14:paraId="0D3F27C2" w14:textId="77777777" w:rsidR="00D31CB1" w:rsidRDefault="00D31CB1" w:rsidP="00D31CB1">
      <w:pPr>
        <w:pStyle w:val="BodyText"/>
        <w:numPr>
          <w:ilvl w:val="0"/>
          <w:numId w:val="143"/>
        </w:numPr>
        <w:ind w:right="540"/>
      </w:pPr>
      <w:r>
        <w:t xml:space="preserve">Point to the arrow of the </w:t>
      </w:r>
      <w:r w:rsidRPr="009D26BA">
        <w:rPr>
          <w:b/>
        </w:rPr>
        <w:t>BMS</w:t>
      </w:r>
      <w:r>
        <w:t xml:space="preserve"> tab, and then click </w:t>
      </w:r>
      <w:r w:rsidRPr="009D26BA">
        <w:rPr>
          <w:b/>
        </w:rPr>
        <w:t>Worklists</w:t>
      </w:r>
      <w:r>
        <w:t xml:space="preserve">. </w:t>
      </w:r>
    </w:p>
    <w:p w14:paraId="4AE50808" w14:textId="77777777" w:rsidR="00D31CB1" w:rsidRDefault="00D31CB1" w:rsidP="00D31CB1">
      <w:pPr>
        <w:pStyle w:val="BodyText"/>
        <w:ind w:left="720" w:right="540"/>
      </w:pPr>
      <w:r>
        <w:t xml:space="preserve">The </w:t>
      </w:r>
      <w:r>
        <w:rPr>
          <w:b/>
          <w:lang w:val="en-US"/>
        </w:rPr>
        <w:t>W</w:t>
      </w:r>
      <w:r>
        <w:rPr>
          <w:b/>
        </w:rPr>
        <w:t xml:space="preserve">orklist </w:t>
      </w:r>
      <w:r>
        <w:rPr>
          <w:b/>
          <w:lang w:val="en-US"/>
        </w:rPr>
        <w:t>S</w:t>
      </w:r>
      <w:r w:rsidRPr="008F27A4">
        <w:rPr>
          <w:b/>
        </w:rPr>
        <w:t>earch</w:t>
      </w:r>
      <w:r>
        <w:t xml:space="preserve"> page appears. </w:t>
      </w:r>
    </w:p>
    <w:p w14:paraId="4F71EA7B" w14:textId="77777777" w:rsidR="00D31CB1" w:rsidRDefault="00D31CB1" w:rsidP="00D31CB1">
      <w:pPr>
        <w:pStyle w:val="BodyText"/>
        <w:ind w:left="720" w:right="540"/>
      </w:pPr>
    </w:p>
    <w:p w14:paraId="603D46C6" w14:textId="77777777" w:rsidR="00D31CB1" w:rsidRDefault="00D31CB1" w:rsidP="00D31CB1">
      <w:pPr>
        <w:pStyle w:val="BodyText"/>
        <w:numPr>
          <w:ilvl w:val="0"/>
          <w:numId w:val="143"/>
        </w:numPr>
        <w:ind w:right="720"/>
      </w:pPr>
      <w:r>
        <w:t xml:space="preserve">Click </w:t>
      </w:r>
      <w:r w:rsidRPr="00163825">
        <w:rPr>
          <w:b/>
        </w:rPr>
        <w:t>SEARCH</w:t>
      </w:r>
      <w:r>
        <w:t xml:space="preserve">. </w:t>
      </w:r>
    </w:p>
    <w:p w14:paraId="29D10ED2" w14:textId="77777777" w:rsidR="00D31CB1" w:rsidRDefault="00D31CB1" w:rsidP="00D31CB1">
      <w:pPr>
        <w:pStyle w:val="BodyText"/>
        <w:ind w:left="720" w:right="720"/>
      </w:pPr>
      <w:r>
        <w:t>The worklist search page displays a list of worklists</w:t>
      </w:r>
      <w:r w:rsidRPr="00D84069">
        <w:t xml:space="preserve"> that are accessib</w:t>
      </w:r>
      <w:r>
        <w:t xml:space="preserve">le based on your login location. </w:t>
      </w:r>
    </w:p>
    <w:p w14:paraId="54324F8D" w14:textId="77777777" w:rsidR="00D31CB1" w:rsidRDefault="00D31CB1" w:rsidP="00D31CB1">
      <w:pPr>
        <w:pStyle w:val="BodyText"/>
        <w:ind w:left="720" w:right="720"/>
      </w:pPr>
    </w:p>
    <w:p w14:paraId="2922B615" w14:textId="77777777" w:rsidR="00D31CB1" w:rsidRDefault="00D31CB1" w:rsidP="00D31CB1">
      <w:pPr>
        <w:pStyle w:val="BodyText"/>
        <w:numPr>
          <w:ilvl w:val="0"/>
          <w:numId w:val="143"/>
        </w:numPr>
        <w:ind w:right="720"/>
      </w:pPr>
      <w:r>
        <w:t xml:space="preserve">Click </w:t>
      </w:r>
      <w:r w:rsidRPr="00AA26F9">
        <w:t xml:space="preserve">the </w:t>
      </w:r>
      <w:r>
        <w:t>worklist</w:t>
      </w:r>
      <w:r w:rsidRPr="00AA26F9">
        <w:t xml:space="preserve"> </w:t>
      </w:r>
      <w:r>
        <w:t xml:space="preserve">for which you want to </w:t>
      </w:r>
      <w:r>
        <w:rPr>
          <w:lang w:val="en-US"/>
        </w:rPr>
        <w:t>generate a report for the</w:t>
      </w:r>
      <w:r>
        <w:t xml:space="preserve"> biospecimens. </w:t>
      </w:r>
    </w:p>
    <w:p w14:paraId="33AFFFA6" w14:textId="77777777" w:rsidR="00D31CB1" w:rsidRDefault="00D31CB1" w:rsidP="00D31CB1">
      <w:pPr>
        <w:pStyle w:val="BodyText"/>
        <w:ind w:left="720" w:right="720"/>
      </w:pPr>
      <w:r>
        <w:t>T</w:t>
      </w:r>
      <w:r w:rsidRPr="00AA26F9">
        <w:t xml:space="preserve">he </w:t>
      </w:r>
      <w:r w:rsidRPr="00163825">
        <w:rPr>
          <w:b/>
        </w:rPr>
        <w:t>View Worklist</w:t>
      </w:r>
      <w:r w:rsidRPr="00AA26F9">
        <w:t xml:space="preserve"> </w:t>
      </w:r>
      <w:r>
        <w:t>page appears</w:t>
      </w:r>
      <w:r w:rsidRPr="00AA26F9">
        <w:t>.</w:t>
      </w:r>
    </w:p>
    <w:p w14:paraId="01EF49BE" w14:textId="77777777" w:rsidR="00D31CB1" w:rsidRDefault="00D31CB1" w:rsidP="00D31CB1">
      <w:pPr>
        <w:pStyle w:val="BodyText"/>
        <w:ind w:left="720" w:right="720"/>
      </w:pPr>
    </w:p>
    <w:p w14:paraId="53ECA79C" w14:textId="77777777" w:rsidR="00D31CB1" w:rsidRDefault="00D31CB1" w:rsidP="00D31CB1">
      <w:pPr>
        <w:pStyle w:val="BodyText"/>
        <w:numPr>
          <w:ilvl w:val="0"/>
          <w:numId w:val="143"/>
        </w:numPr>
        <w:ind w:right="720"/>
      </w:pPr>
      <w:r>
        <w:t xml:space="preserve">Select the checkbox of </w:t>
      </w:r>
      <w:r>
        <w:rPr>
          <w:lang w:val="en-US"/>
        </w:rPr>
        <w:t>each</w:t>
      </w:r>
      <w:r>
        <w:t xml:space="preserve"> biospecimen for which you want to generate a report. </w:t>
      </w:r>
    </w:p>
    <w:p w14:paraId="38E6DE3F" w14:textId="77777777" w:rsidR="00D31CB1" w:rsidRDefault="00D31CB1" w:rsidP="00D31CB1">
      <w:pPr>
        <w:pStyle w:val="BodyText"/>
        <w:ind w:left="720" w:right="720"/>
      </w:pPr>
      <w:r w:rsidRPr="008A28FD">
        <w:rPr>
          <w:b/>
        </w:rPr>
        <w:t>Note:</w:t>
      </w:r>
      <w:r>
        <w:t xml:space="preserve"> To </w:t>
      </w:r>
      <w:r>
        <w:rPr>
          <w:lang w:val="en-US"/>
        </w:rPr>
        <w:t>select</w:t>
      </w:r>
      <w:r>
        <w:t xml:space="preserve"> all the biospecimens, select the checkbox on the gray header. </w:t>
      </w:r>
    </w:p>
    <w:p w14:paraId="0BE8E7D0" w14:textId="77777777" w:rsidR="00D31CB1" w:rsidRDefault="00D31CB1" w:rsidP="00D31CB1">
      <w:pPr>
        <w:pStyle w:val="BodyText"/>
        <w:ind w:left="720" w:right="720"/>
      </w:pPr>
    </w:p>
    <w:p w14:paraId="0111D0A3" w14:textId="77777777" w:rsidR="00D31CB1" w:rsidRDefault="00D31CB1" w:rsidP="00D31CB1">
      <w:pPr>
        <w:pStyle w:val="BodyText"/>
        <w:numPr>
          <w:ilvl w:val="0"/>
          <w:numId w:val="143"/>
        </w:numPr>
        <w:ind w:right="720"/>
      </w:pPr>
      <w:r>
        <w:t xml:space="preserve">In the </w:t>
      </w:r>
      <w:r w:rsidRPr="0035437E">
        <w:rPr>
          <w:b/>
        </w:rPr>
        <w:t>Actions</w:t>
      </w:r>
      <w:r>
        <w:t xml:space="preserve"> list, click </w:t>
      </w:r>
      <w:r w:rsidRPr="0035437E">
        <w:rPr>
          <w:b/>
        </w:rPr>
        <w:t>Generate Report</w:t>
      </w:r>
      <w:r>
        <w:t xml:space="preserve">, and then click </w:t>
      </w:r>
      <w:r w:rsidRPr="00227EB9">
        <w:rPr>
          <w:b/>
        </w:rPr>
        <w:t>INITIATE</w:t>
      </w:r>
      <w:r>
        <w:t xml:space="preserve">. </w:t>
      </w:r>
    </w:p>
    <w:p w14:paraId="237DA7ED" w14:textId="77777777" w:rsidR="00D31CB1" w:rsidRDefault="00D31CB1" w:rsidP="00D31CB1">
      <w:pPr>
        <w:pStyle w:val="BodyText"/>
        <w:ind w:left="720" w:right="720"/>
      </w:pPr>
      <w:r>
        <w:t>The report for the biospecimens appears in a new window.</w:t>
      </w:r>
    </w:p>
    <w:p w14:paraId="269FF71B" w14:textId="77777777" w:rsidR="00D31CB1" w:rsidRDefault="00D31CB1" w:rsidP="00D31CB1">
      <w:pPr>
        <w:pStyle w:val="BodyText"/>
        <w:ind w:left="720" w:right="720"/>
      </w:pPr>
    </w:p>
    <w:p w14:paraId="61D79B23" w14:textId="0DCEBDAF" w:rsidR="00D31CB1" w:rsidRPr="00EF0E9A" w:rsidRDefault="00D31CB1" w:rsidP="00D31CB1">
      <w:pPr>
        <w:pStyle w:val="BodyText"/>
        <w:numPr>
          <w:ilvl w:val="0"/>
          <w:numId w:val="143"/>
        </w:numPr>
        <w:ind w:right="90"/>
        <w:rPr>
          <w:ins w:id="2902" w:author="Sayali Dev" w:date="2018-02-12T15:06:00Z"/>
          <w:rPrChange w:id="2903" w:author="Sayali Dev" w:date="2018-02-12T15:06:00Z">
            <w:rPr>
              <w:ins w:id="2904" w:author="Sayali Dev" w:date="2018-02-12T15:06:00Z"/>
              <w:lang w:val="en-US"/>
            </w:rPr>
          </w:rPrChange>
        </w:rPr>
      </w:pPr>
      <w:r>
        <w:t xml:space="preserve">View, </w:t>
      </w:r>
      <w:r>
        <w:rPr>
          <w:lang w:val="en-US"/>
        </w:rPr>
        <w:t>p</w:t>
      </w:r>
      <w:r>
        <w:t xml:space="preserve">rint and/or </w:t>
      </w:r>
      <w:r>
        <w:rPr>
          <w:lang w:val="en-US"/>
        </w:rPr>
        <w:t>s</w:t>
      </w:r>
      <w:r>
        <w:t xml:space="preserve">ave the file, as needed. </w:t>
      </w:r>
      <w:r>
        <w:rPr>
          <w:lang w:val="en-US"/>
        </w:rPr>
        <w:br/>
      </w:r>
      <w:r w:rsidRPr="00AF38DA">
        <w:rPr>
          <w:b/>
        </w:rPr>
        <w:t>Note</w:t>
      </w:r>
      <w:r>
        <w:t xml:space="preserve">: </w:t>
      </w:r>
      <w:r>
        <w:rPr>
          <w:lang w:val="en-US"/>
        </w:rPr>
        <w:t>Hover the cursor over the icons in the horizontal and vertical navigation bars to identify tools for viewing multiple pages, printing the report and saving the file to your machine.</w:t>
      </w:r>
    </w:p>
    <w:p w14:paraId="4F4FA329" w14:textId="77777777" w:rsidR="00EF0E9A" w:rsidRPr="00C86E78" w:rsidRDefault="00EF0E9A">
      <w:pPr>
        <w:pStyle w:val="BodyText"/>
        <w:ind w:left="720" w:right="90"/>
        <w:pPrChange w:id="2905" w:author="Sayali Dev" w:date="2018-02-12T15:06:00Z">
          <w:pPr>
            <w:pStyle w:val="BodyText"/>
            <w:numPr>
              <w:numId w:val="143"/>
            </w:numPr>
            <w:ind w:left="720" w:right="90" w:hanging="360"/>
          </w:pPr>
        </w:pPrChange>
      </w:pPr>
    </w:p>
    <w:p w14:paraId="27678B7C" w14:textId="22A1ACE1" w:rsidR="00D31CB1" w:rsidRDefault="00EF0E9A" w:rsidP="00D31CB1">
      <w:pPr>
        <w:pStyle w:val="BodyText"/>
        <w:ind w:left="720" w:right="90"/>
        <w:rPr>
          <w:ins w:id="2906" w:author="Sayali Dev" w:date="2018-02-12T15:06:00Z"/>
          <w:b/>
          <w:lang w:val="en-US"/>
        </w:rPr>
      </w:pPr>
      <w:ins w:id="2907" w:author="Sayali Dev" w:date="2018-02-12T15:06:00Z">
        <w:r w:rsidRPr="00EF0E9A">
          <w:rPr>
            <w:b/>
            <w:lang w:val="en-US"/>
            <w:rPrChange w:id="2908" w:author="Sayali Dev" w:date="2018-02-12T15:06:00Z">
              <w:rPr>
                <w:lang w:val="en-US"/>
              </w:rPr>
            </w:rPrChange>
          </w:rPr>
          <w:t>Example pdf report :</w:t>
        </w:r>
      </w:ins>
    </w:p>
    <w:p w14:paraId="2F71FA9F" w14:textId="3731B527" w:rsidR="00EF0E9A" w:rsidRPr="00EF0E9A" w:rsidRDefault="00EF0E9A" w:rsidP="00D31CB1">
      <w:pPr>
        <w:pStyle w:val="BodyText"/>
        <w:ind w:left="720" w:right="90"/>
        <w:rPr>
          <w:b/>
          <w:lang w:val="en-US"/>
          <w:rPrChange w:id="2909" w:author="Sayali Dev" w:date="2018-02-12T15:06:00Z">
            <w:rPr>
              <w:lang w:val="en-US"/>
            </w:rPr>
          </w:rPrChange>
        </w:rPr>
      </w:pPr>
      <w:ins w:id="2910" w:author="Sayali Dev" w:date="2018-02-12T15:07:00Z">
        <w:r>
          <w:rPr>
            <w:b/>
            <w:lang w:val="en-US"/>
          </w:rPr>
          <w:object w:dxaOrig="1541" w:dyaOrig="1000" w14:anchorId="08FF77CE">
            <v:shape id="_x0000_i1026" type="#_x0000_t75" style="width:77.05pt;height:50pt" o:ole="">
              <v:imagedata r:id="rId107" o:title=""/>
            </v:shape>
            <o:OLEObject Type="Embed" ProgID="AcroExch.Document.11" ShapeID="_x0000_i1026" DrawAspect="Icon" ObjectID="_1581165344" r:id="rId108"/>
          </w:object>
        </w:r>
      </w:ins>
    </w:p>
    <w:p w14:paraId="4A5ED648" w14:textId="77777777" w:rsidR="00D31CB1" w:rsidRDefault="00D31CB1" w:rsidP="00D31CB1">
      <w:pPr>
        <w:pStyle w:val="Heading3"/>
      </w:pPr>
      <w:r>
        <w:rPr>
          <w:lang w:val="en-US"/>
        </w:rPr>
        <w:br w:type="page"/>
      </w:r>
      <w:bookmarkStart w:id="2911" w:name="_Initiating_a_Workflow"/>
      <w:bookmarkStart w:id="2912" w:name="InitiatingWorkflowForWorklist"/>
      <w:bookmarkStart w:id="2913" w:name="_Toc300125776"/>
      <w:bookmarkStart w:id="2914" w:name="_Toc452993646"/>
      <w:bookmarkStart w:id="2915" w:name="_Toc507164304"/>
      <w:bookmarkEnd w:id="2911"/>
      <w:bookmarkEnd w:id="2912"/>
      <w:r>
        <w:lastRenderedPageBreak/>
        <w:t xml:space="preserve">Initiating a Workflow Process for Worklist </w:t>
      </w:r>
      <w:bookmarkEnd w:id="2913"/>
      <w:r>
        <w:t>Biospecimens</w:t>
      </w:r>
      <w:bookmarkEnd w:id="2914"/>
      <w:bookmarkEnd w:id="2915"/>
    </w:p>
    <w:p w14:paraId="334F77E0" w14:textId="77777777" w:rsidR="00D31CB1" w:rsidRDefault="00D31CB1" w:rsidP="00D31CB1"/>
    <w:p w14:paraId="0AB69F8D" w14:textId="77777777" w:rsidR="00D31CB1" w:rsidRDefault="00D31CB1" w:rsidP="00D31CB1">
      <w:r>
        <w:t>To initiate a workflow process for biospecimens associated with a worklist:</w:t>
      </w:r>
    </w:p>
    <w:p w14:paraId="1B13892A" w14:textId="77777777" w:rsidR="00D31CB1" w:rsidRDefault="00D31CB1" w:rsidP="00D31CB1"/>
    <w:p w14:paraId="5781D8CA" w14:textId="6D9073D0" w:rsidR="00D31CB1" w:rsidRDefault="00D31CB1" w:rsidP="00D31CB1">
      <w:pPr>
        <w:pStyle w:val="BodyText"/>
        <w:numPr>
          <w:ilvl w:val="0"/>
          <w:numId w:val="144"/>
        </w:numPr>
        <w:ind w:right="540"/>
      </w:pPr>
      <w:del w:id="2916" w:author="Sayali Dev" w:date="2018-01-31T17:54:00Z">
        <w:r w:rsidDel="009A119E">
          <w:delText>Log on</w:delText>
        </w:r>
      </w:del>
      <w:ins w:id="2917" w:author="Sayali Dev" w:date="2018-01-31T17:54:00Z">
        <w:r w:rsidR="009A119E">
          <w:t>Log in</w:t>
        </w:r>
      </w:ins>
      <w:r>
        <w:t xml:space="preserve"> to the application using your </w:t>
      </w:r>
      <w:del w:id="2918" w:author="Sayali Dev" w:date="2018-01-31T17:55:00Z">
        <w:r w:rsidDel="00A62626">
          <w:delText>logon</w:delText>
        </w:r>
      </w:del>
      <w:ins w:id="2919" w:author="Sayali Dev" w:date="2018-01-31T17:55:00Z">
        <w:r w:rsidR="00A62626">
          <w:t>log in</w:t>
        </w:r>
      </w:ins>
      <w:r>
        <w:t xml:space="preserve"> credentials.</w:t>
      </w:r>
    </w:p>
    <w:p w14:paraId="2B6690A1" w14:textId="77777777" w:rsidR="00D31CB1" w:rsidRDefault="00D31CB1" w:rsidP="00D31CB1">
      <w:pPr>
        <w:pStyle w:val="BodyText"/>
        <w:ind w:left="720" w:right="540"/>
      </w:pPr>
      <w:r>
        <w:t xml:space="preserve">The </w:t>
      </w:r>
      <w:r>
        <w:rPr>
          <w:lang w:val="en-US"/>
        </w:rPr>
        <w:t>CIRRASPEC</w:t>
      </w:r>
      <w:r>
        <w:t xml:space="preserve"> home page appears. </w:t>
      </w:r>
    </w:p>
    <w:p w14:paraId="18C742C3" w14:textId="77777777" w:rsidR="00D31CB1" w:rsidRDefault="00D31CB1" w:rsidP="00D31CB1">
      <w:pPr>
        <w:pStyle w:val="BodyText"/>
        <w:ind w:left="720" w:right="540"/>
      </w:pPr>
    </w:p>
    <w:p w14:paraId="2F58F740" w14:textId="77777777" w:rsidR="00D31CB1" w:rsidRDefault="00D31CB1" w:rsidP="00D31CB1">
      <w:pPr>
        <w:pStyle w:val="BodyText"/>
        <w:numPr>
          <w:ilvl w:val="0"/>
          <w:numId w:val="144"/>
        </w:numPr>
        <w:ind w:right="540"/>
      </w:pPr>
      <w:r>
        <w:t xml:space="preserve">Point to the arrow of the </w:t>
      </w:r>
      <w:r w:rsidRPr="009D26BA">
        <w:rPr>
          <w:b/>
        </w:rPr>
        <w:t>BMS</w:t>
      </w:r>
      <w:r>
        <w:t xml:space="preserve"> tab, and then click </w:t>
      </w:r>
      <w:r w:rsidRPr="009D26BA">
        <w:rPr>
          <w:b/>
        </w:rPr>
        <w:t>Worklists</w:t>
      </w:r>
      <w:r>
        <w:t xml:space="preserve">. </w:t>
      </w:r>
    </w:p>
    <w:p w14:paraId="031225E0" w14:textId="77777777" w:rsidR="00D31CB1" w:rsidRDefault="00D31CB1" w:rsidP="00D31CB1">
      <w:pPr>
        <w:pStyle w:val="BodyText"/>
        <w:ind w:left="720" w:right="540"/>
      </w:pPr>
      <w:r>
        <w:t xml:space="preserve">The </w:t>
      </w:r>
      <w:r>
        <w:rPr>
          <w:b/>
          <w:lang w:val="en-US"/>
        </w:rPr>
        <w:t>W</w:t>
      </w:r>
      <w:r>
        <w:rPr>
          <w:b/>
        </w:rPr>
        <w:t xml:space="preserve">orklist </w:t>
      </w:r>
      <w:r>
        <w:rPr>
          <w:b/>
          <w:lang w:val="en-US"/>
        </w:rPr>
        <w:t>S</w:t>
      </w:r>
      <w:r w:rsidRPr="00FB1F40">
        <w:rPr>
          <w:b/>
        </w:rPr>
        <w:t>earch</w:t>
      </w:r>
      <w:r>
        <w:t xml:space="preserve"> page appears. </w:t>
      </w:r>
    </w:p>
    <w:p w14:paraId="6A43AAC2" w14:textId="77777777" w:rsidR="00D31CB1" w:rsidRDefault="00D31CB1" w:rsidP="00D31CB1">
      <w:pPr>
        <w:pStyle w:val="BodyText"/>
        <w:ind w:left="720" w:right="540"/>
      </w:pPr>
    </w:p>
    <w:p w14:paraId="40FAD103" w14:textId="77777777" w:rsidR="00D31CB1" w:rsidRDefault="00D31CB1" w:rsidP="00D31CB1">
      <w:pPr>
        <w:pStyle w:val="BodyText"/>
        <w:numPr>
          <w:ilvl w:val="0"/>
          <w:numId w:val="144"/>
        </w:numPr>
        <w:ind w:right="720"/>
      </w:pPr>
      <w:r>
        <w:t xml:space="preserve">Click </w:t>
      </w:r>
      <w:r w:rsidRPr="00163825">
        <w:rPr>
          <w:b/>
        </w:rPr>
        <w:t>SEARCH</w:t>
      </w:r>
      <w:r>
        <w:t xml:space="preserve">. </w:t>
      </w:r>
    </w:p>
    <w:p w14:paraId="71312638" w14:textId="77777777" w:rsidR="00D31CB1" w:rsidRDefault="00D31CB1" w:rsidP="00D31CB1">
      <w:pPr>
        <w:pStyle w:val="BodyText"/>
        <w:ind w:left="720" w:right="720"/>
      </w:pPr>
      <w:r>
        <w:t>The worklist search page displays a list of worklists</w:t>
      </w:r>
      <w:r w:rsidRPr="00D84069">
        <w:t xml:space="preserve"> that are accessib</w:t>
      </w:r>
      <w:r>
        <w:t xml:space="preserve">le based on your login location. </w:t>
      </w:r>
    </w:p>
    <w:p w14:paraId="05943326" w14:textId="77777777" w:rsidR="00D31CB1" w:rsidRDefault="00D31CB1" w:rsidP="00D31CB1">
      <w:pPr>
        <w:pStyle w:val="BodyText"/>
        <w:ind w:left="720" w:right="720"/>
      </w:pPr>
    </w:p>
    <w:p w14:paraId="217AF593" w14:textId="77777777" w:rsidR="00D31CB1" w:rsidRDefault="00D31CB1" w:rsidP="00D31CB1">
      <w:pPr>
        <w:pStyle w:val="BodyText"/>
        <w:numPr>
          <w:ilvl w:val="0"/>
          <w:numId w:val="144"/>
        </w:numPr>
        <w:ind w:right="720"/>
      </w:pPr>
      <w:r>
        <w:t xml:space="preserve">Click </w:t>
      </w:r>
      <w:r w:rsidRPr="00AA26F9">
        <w:t xml:space="preserve">the </w:t>
      </w:r>
      <w:r>
        <w:t>worklist</w:t>
      </w:r>
      <w:r w:rsidRPr="00AA26F9">
        <w:t xml:space="preserve"> </w:t>
      </w:r>
      <w:r>
        <w:t xml:space="preserve">for which you want to </w:t>
      </w:r>
      <w:r>
        <w:rPr>
          <w:lang w:val="en-US"/>
        </w:rPr>
        <w:t>initiate a workflow process for</w:t>
      </w:r>
      <w:r>
        <w:t xml:space="preserve"> the biospecimens. </w:t>
      </w:r>
    </w:p>
    <w:p w14:paraId="052BC7CC" w14:textId="77777777" w:rsidR="00D31CB1" w:rsidRDefault="00D31CB1" w:rsidP="00D31CB1">
      <w:pPr>
        <w:pStyle w:val="BodyText"/>
        <w:ind w:left="720" w:right="720"/>
      </w:pPr>
      <w:r>
        <w:t>T</w:t>
      </w:r>
      <w:r w:rsidRPr="00AA26F9">
        <w:t xml:space="preserve">he </w:t>
      </w:r>
      <w:r w:rsidRPr="00163825">
        <w:rPr>
          <w:b/>
        </w:rPr>
        <w:t>View Worklist</w:t>
      </w:r>
      <w:r w:rsidRPr="00AA26F9">
        <w:t xml:space="preserve"> </w:t>
      </w:r>
      <w:r>
        <w:t>page appears</w:t>
      </w:r>
      <w:r w:rsidRPr="00AA26F9">
        <w:t>.</w:t>
      </w:r>
    </w:p>
    <w:p w14:paraId="7B9C83D8" w14:textId="77777777" w:rsidR="00D31CB1" w:rsidRDefault="00D31CB1" w:rsidP="00D31CB1">
      <w:pPr>
        <w:pStyle w:val="BodyText"/>
        <w:ind w:left="720" w:right="720"/>
      </w:pPr>
    </w:p>
    <w:p w14:paraId="3E7AF226" w14:textId="77777777" w:rsidR="00D31CB1" w:rsidRDefault="00D31CB1" w:rsidP="00D31CB1">
      <w:pPr>
        <w:pStyle w:val="BodyText"/>
        <w:numPr>
          <w:ilvl w:val="0"/>
          <w:numId w:val="144"/>
        </w:numPr>
        <w:ind w:right="720"/>
      </w:pPr>
      <w:r>
        <w:t>Select the checkboxes of the biospecimens for which you want to initiate a workflow process.</w:t>
      </w:r>
      <w:r>
        <w:br/>
      </w:r>
      <w:r w:rsidRPr="00FB1F40">
        <w:rPr>
          <w:b/>
        </w:rPr>
        <w:t>Note:</w:t>
      </w:r>
      <w:r>
        <w:t xml:space="preserve"> To </w:t>
      </w:r>
      <w:r>
        <w:rPr>
          <w:lang w:val="en-US"/>
        </w:rPr>
        <w:t>select</w:t>
      </w:r>
      <w:r>
        <w:t xml:space="preserve"> all the biospecimens, select the checkbox on the gray header. </w:t>
      </w:r>
    </w:p>
    <w:p w14:paraId="0DA87F3D" w14:textId="77777777" w:rsidR="00D31CB1" w:rsidRDefault="00D31CB1" w:rsidP="00D31CB1">
      <w:pPr>
        <w:pStyle w:val="BodyText"/>
        <w:ind w:left="720" w:right="720"/>
      </w:pPr>
    </w:p>
    <w:p w14:paraId="1425FC10" w14:textId="77777777" w:rsidR="00D31CB1" w:rsidRDefault="00D31CB1" w:rsidP="00D31CB1">
      <w:pPr>
        <w:pStyle w:val="BodyText"/>
        <w:numPr>
          <w:ilvl w:val="0"/>
          <w:numId w:val="144"/>
        </w:numPr>
        <w:ind w:right="720"/>
      </w:pPr>
      <w:r>
        <w:t xml:space="preserve">In the </w:t>
      </w:r>
      <w:r w:rsidRPr="00506DB3">
        <w:rPr>
          <w:b/>
        </w:rPr>
        <w:t>Actions</w:t>
      </w:r>
      <w:r>
        <w:t xml:space="preserve"> list, click </w:t>
      </w:r>
      <w:r w:rsidRPr="00506DB3">
        <w:rPr>
          <w:b/>
        </w:rPr>
        <w:t>Initiate Workflow</w:t>
      </w:r>
      <w:r>
        <w:t xml:space="preserve">, and then click </w:t>
      </w:r>
      <w:r w:rsidRPr="00227EB9">
        <w:rPr>
          <w:b/>
        </w:rPr>
        <w:t>INITIATE</w:t>
      </w:r>
      <w:r>
        <w:t xml:space="preserve">. </w:t>
      </w:r>
    </w:p>
    <w:p w14:paraId="1043AE6F" w14:textId="77777777" w:rsidR="00D31CB1" w:rsidRDefault="00D31CB1" w:rsidP="00D31CB1">
      <w:pPr>
        <w:pStyle w:val="BodyText"/>
        <w:ind w:left="720" w:right="720"/>
      </w:pPr>
      <w:r>
        <w:t xml:space="preserve">The </w:t>
      </w:r>
      <w:r w:rsidRPr="00FB09F2">
        <w:rPr>
          <w:b/>
        </w:rPr>
        <w:t>Create Workflow</w:t>
      </w:r>
      <w:r>
        <w:t xml:space="preserve"> page appears. </w:t>
      </w:r>
    </w:p>
    <w:p w14:paraId="0F8789C8" w14:textId="77777777" w:rsidR="00D31CB1" w:rsidRDefault="00D31CB1" w:rsidP="00D31CB1">
      <w:pPr>
        <w:pStyle w:val="BodyText"/>
        <w:ind w:left="720" w:right="720"/>
      </w:pPr>
    </w:p>
    <w:p w14:paraId="5DBD6CA3" w14:textId="77777777" w:rsidR="00D31CB1" w:rsidRDefault="00D31CB1" w:rsidP="00D31CB1">
      <w:pPr>
        <w:pStyle w:val="BodyText"/>
        <w:ind w:left="720" w:right="720"/>
      </w:pPr>
      <w:r>
        <w:rPr>
          <w:noProof/>
          <w:lang w:val="en-US" w:eastAsia="en-US"/>
        </w:rPr>
        <w:drawing>
          <wp:inline distT="0" distB="0" distL="0" distR="0" wp14:anchorId="7A42BDFE" wp14:editId="6D7FB67A">
            <wp:extent cx="6151418" cy="4073236"/>
            <wp:effectExtent l="19050" t="19050" r="20955" b="22860"/>
            <wp:docPr id="9264" name="Picture 9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93339" cy="4100994"/>
                    </a:xfrm>
                    <a:prstGeom prst="rect">
                      <a:avLst/>
                    </a:prstGeom>
                    <a:noFill/>
                    <a:ln w="3175">
                      <a:solidFill>
                        <a:schemeClr val="tx1"/>
                      </a:solidFill>
                    </a:ln>
                  </pic:spPr>
                </pic:pic>
              </a:graphicData>
            </a:graphic>
          </wp:inline>
        </w:drawing>
      </w:r>
    </w:p>
    <w:p w14:paraId="46FD7EC8" w14:textId="77777777" w:rsidR="00D31CB1" w:rsidRDefault="00D31CB1" w:rsidP="00D31CB1">
      <w:pPr>
        <w:pStyle w:val="Figure"/>
        <w:tabs>
          <w:tab w:val="clear" w:pos="1710"/>
          <w:tab w:val="num" w:pos="1800"/>
        </w:tabs>
        <w:ind w:left="1152" w:hanging="432"/>
      </w:pPr>
      <w:r>
        <w:t xml:space="preserve"> Create Workflow page</w:t>
      </w:r>
    </w:p>
    <w:p w14:paraId="05F5A922" w14:textId="77777777" w:rsidR="00D31CB1" w:rsidRPr="00FB1F40" w:rsidRDefault="00D31CB1" w:rsidP="00D31CB1"/>
    <w:p w14:paraId="3C663519" w14:textId="232DB8AF" w:rsidR="00D31CB1" w:rsidRDefault="008D4A9C">
      <w:pPr>
        <w:pStyle w:val="ListParagraph"/>
        <w:numPr>
          <w:ilvl w:val="0"/>
          <w:numId w:val="144"/>
        </w:numPr>
        <w:tabs>
          <w:tab w:val="left" w:pos="0"/>
          <w:tab w:val="left" w:pos="810"/>
        </w:tabs>
        <w:pPrChange w:id="2920" w:author="Sayali Dev" w:date="2018-02-12T19:18:00Z">
          <w:pPr>
            <w:tabs>
              <w:tab w:val="left" w:pos="0"/>
              <w:tab w:val="left" w:pos="810"/>
            </w:tabs>
            <w:ind w:left="720"/>
          </w:pPr>
        </w:pPrChange>
      </w:pPr>
      <w:ins w:id="2921" w:author="Sayali Dev" w:date="2018-02-12T19:18:00Z">
        <w:r>
          <w:t xml:space="preserve">To complete </w:t>
        </w:r>
      </w:ins>
      <w:del w:id="2922" w:author="Sayali Dev" w:date="2018-02-12T19:17:00Z">
        <w:r w:rsidR="00D31CB1" w:rsidDel="008D4A9C">
          <w:delText xml:space="preserve">See </w:delText>
        </w:r>
        <w:r w:rsidR="00D31CB1" w:rsidRPr="008D4A9C" w:rsidDel="008D4A9C">
          <w:rPr>
            <w:b/>
            <w:rPrChange w:id="2923" w:author="Sayali Dev" w:date="2018-02-12T19:18:00Z">
              <w:rPr/>
            </w:rPrChange>
          </w:rPr>
          <w:delText>Initiating a Workflow</w:delText>
        </w:r>
        <w:r w:rsidR="00D31CB1" w:rsidDel="008D4A9C">
          <w:delText xml:space="preserve"> in the </w:delText>
        </w:r>
        <w:r w:rsidR="00D31CB1" w:rsidRPr="008D4A9C" w:rsidDel="008D4A9C">
          <w:rPr>
            <w:b/>
            <w:color w:val="990033"/>
            <w:rPrChange w:id="2924" w:author="Sayali Dev" w:date="2018-02-12T19:18:00Z">
              <w:rPr>
                <w:color w:val="990033"/>
              </w:rPr>
            </w:rPrChange>
          </w:rPr>
          <w:delText xml:space="preserve">Laboratory Information Management System – LIMS Modules </w:delText>
        </w:r>
        <w:r w:rsidR="00D31CB1" w:rsidDel="008D4A9C">
          <w:delText xml:space="preserve">user manual document for detailed information regarding the use of the </w:delText>
        </w:r>
      </w:del>
      <w:r w:rsidR="00D31CB1" w:rsidRPr="008D4A9C">
        <w:rPr>
          <w:b/>
          <w:rPrChange w:id="2925" w:author="Sayali Dev" w:date="2018-02-12T19:18:00Z">
            <w:rPr/>
          </w:rPrChange>
        </w:rPr>
        <w:t>Create Workflow</w:t>
      </w:r>
      <w:r w:rsidR="00D31CB1">
        <w:t xml:space="preserve"> screen</w:t>
      </w:r>
      <w:ins w:id="2926" w:author="Sayali Dev" w:date="2018-02-12T19:18:00Z">
        <w:r>
          <w:t xml:space="preserve">, see </w:t>
        </w:r>
      </w:ins>
      <w:ins w:id="2927" w:author="Sayali Dev" w:date="2018-02-12T19:22:00Z">
        <w:r w:rsidR="0011068D" w:rsidRPr="0011068D">
          <w:rPr>
            <w:b/>
            <w:rPrChange w:id="2928" w:author="Sayali Dev" w:date="2018-02-12T19:22:00Z">
              <w:rPr/>
            </w:rPrChange>
          </w:rPr>
          <w:fldChar w:fldCharType="begin"/>
        </w:r>
        <w:r w:rsidR="0011068D" w:rsidRPr="0011068D">
          <w:rPr>
            <w:b/>
            <w:rPrChange w:id="2929" w:author="Sayali Dev" w:date="2018-02-12T19:22:00Z">
              <w:rPr/>
            </w:rPrChange>
          </w:rPr>
          <w:instrText xml:space="preserve"> HYPERLINK  \l "_Initiating_a_Workflow_1" </w:instrText>
        </w:r>
        <w:r w:rsidR="0011068D" w:rsidRPr="0011068D">
          <w:rPr>
            <w:b/>
            <w:rPrChange w:id="2930" w:author="Sayali Dev" w:date="2018-02-12T19:22:00Z">
              <w:rPr/>
            </w:rPrChange>
          </w:rPr>
          <w:fldChar w:fldCharType="separate"/>
        </w:r>
        <w:r w:rsidRPr="0011068D">
          <w:rPr>
            <w:rStyle w:val="Hyperlink"/>
            <w:b/>
            <w:rPrChange w:id="2931" w:author="Sayali Dev" w:date="2018-02-12T19:22:00Z">
              <w:rPr>
                <w:rStyle w:val="Hyperlink"/>
              </w:rPr>
            </w:rPrChange>
          </w:rPr>
          <w:t>Create Workflow</w:t>
        </w:r>
        <w:r w:rsidR="0011068D" w:rsidRPr="0011068D">
          <w:rPr>
            <w:b/>
            <w:rPrChange w:id="2932" w:author="Sayali Dev" w:date="2018-02-12T19:22:00Z">
              <w:rPr/>
            </w:rPrChange>
          </w:rPr>
          <w:fldChar w:fldCharType="end"/>
        </w:r>
      </w:ins>
      <w:ins w:id="2933" w:author="Sayali Dev" w:date="2018-02-12T19:19:00Z">
        <w:r w:rsidR="0011068D">
          <w:t xml:space="preserve"> and follow the steps from step 4.</w:t>
        </w:r>
      </w:ins>
      <w:del w:id="2934" w:author="Sayali Dev" w:date="2018-02-12T19:18:00Z">
        <w:r w:rsidR="00D31CB1" w:rsidDel="008D4A9C">
          <w:delText>.</w:delText>
        </w:r>
      </w:del>
    </w:p>
    <w:p w14:paraId="380FDF51" w14:textId="5E093E84" w:rsidR="00D31CB1" w:rsidDel="008D4A9C" w:rsidRDefault="00D31CB1">
      <w:pPr>
        <w:tabs>
          <w:tab w:val="left" w:pos="0"/>
          <w:tab w:val="left" w:pos="810"/>
        </w:tabs>
        <w:rPr>
          <w:del w:id="2935" w:author="Sayali Dev" w:date="2018-02-12T19:20:00Z"/>
        </w:rPr>
        <w:pPrChange w:id="2936" w:author="Sayali Dev" w:date="2018-02-12T19:19:00Z">
          <w:pPr>
            <w:tabs>
              <w:tab w:val="left" w:pos="0"/>
              <w:tab w:val="left" w:pos="810"/>
            </w:tabs>
            <w:ind w:left="720"/>
          </w:pPr>
        </w:pPrChange>
      </w:pPr>
    </w:p>
    <w:p w14:paraId="53F6FB18" w14:textId="77777777" w:rsidR="00D31CB1" w:rsidRDefault="00D31CB1" w:rsidP="00D31CB1">
      <w:pPr>
        <w:pStyle w:val="Heading3"/>
        <w:pageBreakBefore/>
      </w:pPr>
      <w:bookmarkStart w:id="2937" w:name="ModifyingInvenForWorklist"/>
      <w:bookmarkStart w:id="2938" w:name="_Toc300125777"/>
      <w:bookmarkStart w:id="2939" w:name="_Toc452993647"/>
      <w:bookmarkStart w:id="2940" w:name="_Toc507164305"/>
      <w:bookmarkEnd w:id="2937"/>
      <w:r>
        <w:lastRenderedPageBreak/>
        <w:t>Modifying Worklist Biospecimens</w:t>
      </w:r>
      <w:bookmarkEnd w:id="2938"/>
      <w:bookmarkEnd w:id="2939"/>
      <w:bookmarkEnd w:id="2940"/>
    </w:p>
    <w:p w14:paraId="450BAB4C" w14:textId="77777777" w:rsidR="00D31CB1" w:rsidRDefault="00D31CB1" w:rsidP="00D31CB1"/>
    <w:p w14:paraId="6BB76BCE" w14:textId="77777777" w:rsidR="00D31CB1" w:rsidRDefault="00D31CB1" w:rsidP="00D31CB1">
      <w:r>
        <w:t>To modify biospecimens associated with a worklist:</w:t>
      </w:r>
    </w:p>
    <w:p w14:paraId="76AFBEEF" w14:textId="77777777" w:rsidR="00D31CB1" w:rsidRDefault="00D31CB1" w:rsidP="00D31CB1"/>
    <w:p w14:paraId="4F3CD5D4" w14:textId="59B7F443" w:rsidR="00D31CB1" w:rsidRDefault="00D31CB1" w:rsidP="00D31CB1">
      <w:pPr>
        <w:pStyle w:val="BodyText"/>
        <w:numPr>
          <w:ilvl w:val="0"/>
          <w:numId w:val="147"/>
        </w:numPr>
        <w:ind w:right="540"/>
      </w:pPr>
      <w:del w:id="2941" w:author="Sayali Dev" w:date="2018-01-31T17:54:00Z">
        <w:r w:rsidDel="009A119E">
          <w:delText>Log on</w:delText>
        </w:r>
      </w:del>
      <w:ins w:id="2942" w:author="Sayali Dev" w:date="2018-01-31T17:54:00Z">
        <w:r w:rsidR="009A119E">
          <w:t>Log in</w:t>
        </w:r>
      </w:ins>
      <w:r>
        <w:t xml:space="preserve"> to the application using your </w:t>
      </w:r>
      <w:del w:id="2943" w:author="Sayali Dev" w:date="2018-01-31T17:55:00Z">
        <w:r w:rsidDel="00A62626">
          <w:delText>logon</w:delText>
        </w:r>
      </w:del>
      <w:ins w:id="2944" w:author="Sayali Dev" w:date="2018-01-31T17:55:00Z">
        <w:r w:rsidR="00A62626">
          <w:t>log in</w:t>
        </w:r>
      </w:ins>
      <w:r>
        <w:t xml:space="preserve"> credentials.</w:t>
      </w:r>
    </w:p>
    <w:p w14:paraId="6BE3FB5B" w14:textId="77777777" w:rsidR="00D31CB1" w:rsidRDefault="00D31CB1" w:rsidP="00D31CB1">
      <w:pPr>
        <w:pStyle w:val="BodyText"/>
        <w:ind w:left="720" w:right="540"/>
      </w:pPr>
      <w:r>
        <w:t xml:space="preserve">The </w:t>
      </w:r>
      <w:r>
        <w:rPr>
          <w:lang w:val="en-US"/>
        </w:rPr>
        <w:t>CIRRASPEC</w:t>
      </w:r>
      <w:r>
        <w:t xml:space="preserve"> home page appears. </w:t>
      </w:r>
    </w:p>
    <w:p w14:paraId="242ECDFE" w14:textId="77777777" w:rsidR="00D31CB1" w:rsidRDefault="00D31CB1" w:rsidP="00D31CB1">
      <w:pPr>
        <w:pStyle w:val="BodyText"/>
        <w:ind w:left="720" w:right="540"/>
      </w:pPr>
    </w:p>
    <w:p w14:paraId="32A14D89" w14:textId="77777777" w:rsidR="00D31CB1" w:rsidRDefault="00D31CB1" w:rsidP="00D31CB1">
      <w:pPr>
        <w:pStyle w:val="BodyText"/>
        <w:numPr>
          <w:ilvl w:val="0"/>
          <w:numId w:val="147"/>
        </w:numPr>
        <w:ind w:right="540"/>
      </w:pPr>
      <w:r>
        <w:t xml:space="preserve">Point to the arrow of the </w:t>
      </w:r>
      <w:r w:rsidRPr="009D26BA">
        <w:rPr>
          <w:b/>
        </w:rPr>
        <w:t>BMS</w:t>
      </w:r>
      <w:r>
        <w:t xml:space="preserve"> tab, and then click </w:t>
      </w:r>
      <w:r w:rsidRPr="009D26BA">
        <w:rPr>
          <w:b/>
        </w:rPr>
        <w:t>Worklists</w:t>
      </w:r>
      <w:r>
        <w:t xml:space="preserve">. </w:t>
      </w:r>
    </w:p>
    <w:p w14:paraId="71284673" w14:textId="77777777" w:rsidR="00D31CB1" w:rsidRDefault="00D31CB1" w:rsidP="00D31CB1">
      <w:pPr>
        <w:pStyle w:val="BodyText"/>
        <w:ind w:left="720" w:right="540"/>
      </w:pPr>
      <w:r>
        <w:t xml:space="preserve">The </w:t>
      </w:r>
      <w:r>
        <w:rPr>
          <w:b/>
          <w:lang w:val="en-US"/>
        </w:rPr>
        <w:t>W</w:t>
      </w:r>
      <w:r>
        <w:rPr>
          <w:b/>
        </w:rPr>
        <w:t xml:space="preserve">orklist </w:t>
      </w:r>
      <w:r>
        <w:rPr>
          <w:b/>
          <w:lang w:val="en-US"/>
        </w:rPr>
        <w:t>S</w:t>
      </w:r>
      <w:r w:rsidRPr="002D53A1">
        <w:rPr>
          <w:b/>
        </w:rPr>
        <w:t>earch</w:t>
      </w:r>
      <w:r>
        <w:t xml:space="preserve"> page appears. </w:t>
      </w:r>
    </w:p>
    <w:p w14:paraId="3123A722" w14:textId="77777777" w:rsidR="00D31CB1" w:rsidRDefault="00D31CB1" w:rsidP="00D31CB1">
      <w:pPr>
        <w:pStyle w:val="BodyText"/>
        <w:ind w:left="720" w:right="540"/>
      </w:pPr>
    </w:p>
    <w:p w14:paraId="3FCF98D8" w14:textId="77777777" w:rsidR="00D31CB1" w:rsidRDefault="00D31CB1" w:rsidP="00D31CB1">
      <w:pPr>
        <w:pStyle w:val="BodyText"/>
        <w:numPr>
          <w:ilvl w:val="0"/>
          <w:numId w:val="147"/>
        </w:numPr>
        <w:ind w:right="720"/>
      </w:pPr>
      <w:r>
        <w:t xml:space="preserve">Click </w:t>
      </w:r>
      <w:r w:rsidRPr="00163825">
        <w:rPr>
          <w:b/>
        </w:rPr>
        <w:t>SEARCH</w:t>
      </w:r>
      <w:r>
        <w:t xml:space="preserve">. </w:t>
      </w:r>
    </w:p>
    <w:p w14:paraId="1A2779FA" w14:textId="77777777" w:rsidR="00D31CB1" w:rsidRDefault="00D31CB1" w:rsidP="00D31CB1">
      <w:pPr>
        <w:pStyle w:val="BodyText"/>
        <w:ind w:left="720" w:right="720"/>
      </w:pPr>
      <w:r>
        <w:t>The worklist search page displays a list of worklists</w:t>
      </w:r>
      <w:r w:rsidRPr="00D84069">
        <w:t xml:space="preserve"> that are accessib</w:t>
      </w:r>
      <w:r>
        <w:t xml:space="preserve">le based on your login location. </w:t>
      </w:r>
    </w:p>
    <w:p w14:paraId="777F27AF" w14:textId="77777777" w:rsidR="00D31CB1" w:rsidRDefault="00D31CB1" w:rsidP="00D31CB1">
      <w:pPr>
        <w:pStyle w:val="BodyText"/>
        <w:ind w:left="720" w:right="720"/>
      </w:pPr>
    </w:p>
    <w:p w14:paraId="642269CB" w14:textId="77777777" w:rsidR="00D31CB1" w:rsidRDefault="00D31CB1" w:rsidP="00D31CB1">
      <w:pPr>
        <w:pStyle w:val="BodyText"/>
        <w:numPr>
          <w:ilvl w:val="0"/>
          <w:numId w:val="147"/>
        </w:numPr>
        <w:ind w:right="720"/>
      </w:pPr>
      <w:r>
        <w:t xml:space="preserve">Click </w:t>
      </w:r>
      <w:r w:rsidRPr="00AA26F9">
        <w:t xml:space="preserve">the </w:t>
      </w:r>
      <w:r>
        <w:t>worklist</w:t>
      </w:r>
      <w:r w:rsidRPr="00AA26F9">
        <w:t xml:space="preserve"> </w:t>
      </w:r>
      <w:r>
        <w:t xml:space="preserve">for which you want to </w:t>
      </w:r>
      <w:r>
        <w:rPr>
          <w:lang w:val="en-US"/>
        </w:rPr>
        <w:t>modify</w:t>
      </w:r>
      <w:r>
        <w:t xml:space="preserve"> the biospecimens. </w:t>
      </w:r>
    </w:p>
    <w:p w14:paraId="17418F74" w14:textId="77777777" w:rsidR="00D31CB1" w:rsidRDefault="00D31CB1" w:rsidP="00D31CB1">
      <w:pPr>
        <w:pStyle w:val="BodyText"/>
        <w:ind w:left="720" w:right="720"/>
      </w:pPr>
      <w:r>
        <w:t>T</w:t>
      </w:r>
      <w:r w:rsidRPr="00AA26F9">
        <w:t xml:space="preserve">he </w:t>
      </w:r>
      <w:r w:rsidRPr="00163825">
        <w:rPr>
          <w:b/>
        </w:rPr>
        <w:t>View Worklist</w:t>
      </w:r>
      <w:r w:rsidRPr="00AA26F9">
        <w:t xml:space="preserve"> </w:t>
      </w:r>
      <w:r>
        <w:t>page appears</w:t>
      </w:r>
      <w:r w:rsidRPr="00AA26F9">
        <w:t>.</w:t>
      </w:r>
      <w:r>
        <w:br/>
      </w:r>
    </w:p>
    <w:p w14:paraId="49290E89" w14:textId="77777777" w:rsidR="00D31CB1" w:rsidRPr="002D53A1" w:rsidRDefault="00D31CB1" w:rsidP="00D31CB1">
      <w:pPr>
        <w:pStyle w:val="BodyText"/>
        <w:numPr>
          <w:ilvl w:val="0"/>
          <w:numId w:val="147"/>
        </w:numPr>
        <w:ind w:right="720"/>
      </w:pPr>
      <w:r>
        <w:t xml:space="preserve">Select the checkboxes of </w:t>
      </w:r>
      <w:r>
        <w:rPr>
          <w:lang w:val="en-US"/>
        </w:rPr>
        <w:t>each</w:t>
      </w:r>
      <w:r>
        <w:t xml:space="preserve"> biospecimen that you want to modify. </w:t>
      </w:r>
      <w:r>
        <w:br/>
      </w:r>
      <w:r w:rsidRPr="00A02E24">
        <w:rPr>
          <w:b/>
        </w:rPr>
        <w:t>Note</w:t>
      </w:r>
      <w:r w:rsidRPr="00EA3CC0">
        <w:rPr>
          <w:b/>
        </w:rPr>
        <w:t>:</w:t>
      </w:r>
    </w:p>
    <w:p w14:paraId="471F7CDA" w14:textId="77777777" w:rsidR="00D31CB1" w:rsidRPr="002D344E" w:rsidRDefault="00D31CB1" w:rsidP="00D31CB1">
      <w:pPr>
        <w:pStyle w:val="BodyText"/>
        <w:numPr>
          <w:ilvl w:val="0"/>
          <w:numId w:val="207"/>
        </w:numPr>
        <w:ind w:left="1440" w:right="720" w:hanging="270"/>
      </w:pPr>
      <w:r>
        <w:t xml:space="preserve">To </w:t>
      </w:r>
      <w:r>
        <w:rPr>
          <w:lang w:val="en-US"/>
        </w:rPr>
        <w:t>select</w:t>
      </w:r>
      <w:r>
        <w:t xml:space="preserve"> all biospecimens, select the checkbox on the gray header.</w:t>
      </w:r>
    </w:p>
    <w:p w14:paraId="1E05A44B" w14:textId="77777777" w:rsidR="00D31CB1" w:rsidRDefault="00D31CB1" w:rsidP="00D31CB1">
      <w:pPr>
        <w:pStyle w:val="BodyText"/>
        <w:numPr>
          <w:ilvl w:val="0"/>
          <w:numId w:val="207"/>
        </w:numPr>
        <w:ind w:left="1440" w:right="720" w:hanging="270"/>
      </w:pPr>
      <w:r w:rsidRPr="002D344E">
        <w:rPr>
          <w:lang w:val="en-US"/>
        </w:rPr>
        <w:t xml:space="preserve">You cannot select </w:t>
      </w:r>
      <w:r>
        <w:t xml:space="preserve">biospecimens </w:t>
      </w:r>
      <w:r w:rsidRPr="002D344E">
        <w:rPr>
          <w:lang w:val="en-US"/>
        </w:rPr>
        <w:t>with</w:t>
      </w:r>
      <w:r>
        <w:t xml:space="preserve"> </w:t>
      </w:r>
      <w:r w:rsidRPr="002D344E">
        <w:rPr>
          <w:lang w:val="en-US"/>
        </w:rPr>
        <w:t xml:space="preserve">a sample status shown on the </w:t>
      </w:r>
      <w:r w:rsidRPr="002D53A1">
        <w:rPr>
          <w:b/>
          <w:lang w:val="en-US"/>
        </w:rPr>
        <w:t>View Worklist</w:t>
      </w:r>
      <w:r w:rsidRPr="002D344E">
        <w:rPr>
          <w:lang w:val="en-US"/>
        </w:rPr>
        <w:t xml:space="preserve"> screen as </w:t>
      </w:r>
      <w:r w:rsidRPr="002D344E">
        <w:rPr>
          <w:b/>
        </w:rPr>
        <w:t>Checked Out</w:t>
      </w:r>
      <w:r>
        <w:t xml:space="preserve">, </w:t>
      </w:r>
      <w:r w:rsidRPr="002D344E">
        <w:rPr>
          <w:b/>
        </w:rPr>
        <w:t>Reserved</w:t>
      </w:r>
      <w:r>
        <w:t xml:space="preserve">, </w:t>
      </w:r>
      <w:r w:rsidRPr="002D344E">
        <w:rPr>
          <w:b/>
        </w:rPr>
        <w:t>Delete</w:t>
      </w:r>
      <w:r w:rsidRPr="002D344E">
        <w:rPr>
          <w:b/>
          <w:lang w:val="en-US"/>
        </w:rPr>
        <w:t xml:space="preserve">d </w:t>
      </w:r>
      <w:r>
        <w:t xml:space="preserve">or </w:t>
      </w:r>
      <w:r w:rsidRPr="002D344E">
        <w:rPr>
          <w:b/>
        </w:rPr>
        <w:t>Distributed</w:t>
      </w:r>
      <w:r>
        <w:t>.</w:t>
      </w:r>
    </w:p>
    <w:p w14:paraId="597C96B4" w14:textId="77777777" w:rsidR="00D31CB1" w:rsidRPr="002D53A1" w:rsidRDefault="00D31CB1" w:rsidP="00D31CB1">
      <w:pPr>
        <w:pStyle w:val="BodyText"/>
        <w:ind w:right="720"/>
        <w:rPr>
          <w:lang w:val="en-US"/>
        </w:rPr>
      </w:pPr>
    </w:p>
    <w:p w14:paraId="1BAE5FD8" w14:textId="77777777" w:rsidR="00D31CB1" w:rsidRDefault="00D31CB1" w:rsidP="00D31CB1">
      <w:pPr>
        <w:numPr>
          <w:ilvl w:val="0"/>
          <w:numId w:val="147"/>
        </w:numPr>
      </w:pPr>
      <w:r>
        <w:t xml:space="preserve">In the </w:t>
      </w:r>
      <w:r w:rsidRPr="00F84D0E">
        <w:rPr>
          <w:b/>
        </w:rPr>
        <w:t>Actions</w:t>
      </w:r>
      <w:r>
        <w:t xml:space="preserve"> list, click </w:t>
      </w:r>
      <w:r w:rsidRPr="00F84D0E">
        <w:rPr>
          <w:b/>
        </w:rPr>
        <w:t xml:space="preserve">Modify </w:t>
      </w:r>
      <w:r>
        <w:rPr>
          <w:b/>
        </w:rPr>
        <w:t>Samples</w:t>
      </w:r>
      <w:r w:rsidRPr="00F84D0E">
        <w:t>, and then click</w:t>
      </w:r>
      <w:r w:rsidRPr="00F84D0E">
        <w:rPr>
          <w:b/>
        </w:rPr>
        <w:t xml:space="preserve"> </w:t>
      </w:r>
      <w:r w:rsidRPr="00227EB9">
        <w:rPr>
          <w:b/>
        </w:rPr>
        <w:t>INITIATE</w:t>
      </w:r>
      <w:r>
        <w:t xml:space="preserve">. </w:t>
      </w:r>
    </w:p>
    <w:p w14:paraId="0B9F9CE4" w14:textId="77777777" w:rsidR="00D31CB1" w:rsidRDefault="00D31CB1" w:rsidP="00D31CB1">
      <w:pPr>
        <w:ind w:left="720"/>
      </w:pPr>
      <w:r>
        <w:t xml:space="preserve">The </w:t>
      </w:r>
      <w:r w:rsidRPr="00F84D0E">
        <w:rPr>
          <w:b/>
        </w:rPr>
        <w:t>Modify Inventory</w:t>
      </w:r>
      <w:r>
        <w:t xml:space="preserve"> window appears and displays the identifiers of the biospecimens.</w:t>
      </w:r>
    </w:p>
    <w:p w14:paraId="05528BE2" w14:textId="77777777" w:rsidR="00D31CB1" w:rsidRDefault="00D31CB1" w:rsidP="00D31CB1"/>
    <w:p w14:paraId="4ACD014B" w14:textId="77777777" w:rsidR="00D31CB1" w:rsidRDefault="00D31CB1" w:rsidP="00D31CB1">
      <w:pPr>
        <w:ind w:firstLine="720"/>
      </w:pPr>
      <w:r w:rsidRPr="00F93498">
        <w:rPr>
          <w:noProof/>
        </w:rPr>
        <w:drawing>
          <wp:inline distT="0" distB="0" distL="0" distR="0" wp14:anchorId="5788543D" wp14:editId="241493FC">
            <wp:extent cx="5876925" cy="2950845"/>
            <wp:effectExtent l="19050" t="19050" r="28575" b="20955"/>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76925" cy="2950845"/>
                    </a:xfrm>
                    <a:prstGeom prst="rect">
                      <a:avLst/>
                    </a:prstGeom>
                    <a:noFill/>
                    <a:ln w="3175">
                      <a:solidFill>
                        <a:schemeClr val="tx1"/>
                      </a:solidFill>
                    </a:ln>
                  </pic:spPr>
                </pic:pic>
              </a:graphicData>
            </a:graphic>
          </wp:inline>
        </w:drawing>
      </w:r>
    </w:p>
    <w:p w14:paraId="35B769D2" w14:textId="77777777" w:rsidR="00D31CB1" w:rsidRDefault="00D31CB1" w:rsidP="00D31CB1">
      <w:pPr>
        <w:pStyle w:val="Figure"/>
        <w:tabs>
          <w:tab w:val="clear" w:pos="1710"/>
          <w:tab w:val="num" w:pos="1800"/>
        </w:tabs>
        <w:ind w:left="1152" w:hanging="432"/>
      </w:pPr>
      <w:r>
        <w:t xml:space="preserve"> Modify Inventory page</w:t>
      </w:r>
    </w:p>
    <w:p w14:paraId="58637361" w14:textId="77777777" w:rsidR="00D31CB1" w:rsidRDefault="00D31CB1" w:rsidP="00D31CB1"/>
    <w:p w14:paraId="7A4E4520" w14:textId="77777777" w:rsidR="00D31CB1" w:rsidRDefault="00D31CB1" w:rsidP="00D31CB1">
      <w:pPr>
        <w:pStyle w:val="BodyText"/>
        <w:numPr>
          <w:ilvl w:val="0"/>
          <w:numId w:val="147"/>
        </w:numPr>
        <w:ind w:right="720"/>
      </w:pPr>
      <w:r>
        <w:t xml:space="preserve">Enter appropriate information in each field. </w:t>
      </w:r>
      <w:r>
        <w:rPr>
          <w:lang w:val="en-US"/>
        </w:rPr>
        <w:t>F</w:t>
      </w:r>
      <w:r>
        <w:t xml:space="preserve">ollowing table lists each field and its description. </w:t>
      </w:r>
    </w:p>
    <w:p w14:paraId="27BEC441" w14:textId="77777777" w:rsidR="00D31CB1" w:rsidRDefault="00D31CB1" w:rsidP="00D31CB1">
      <w:pPr>
        <w:pStyle w:val="BodyText"/>
        <w:ind w:left="720" w:right="270"/>
      </w:pPr>
      <w:r>
        <w:br w:type="page"/>
      </w:r>
    </w:p>
    <w:p w14:paraId="5C7BAD2E" w14:textId="20437F9B" w:rsidR="00D31CB1" w:rsidRDefault="00D31CB1" w:rsidP="00D31CB1">
      <w:pPr>
        <w:pStyle w:val="Caption"/>
        <w:ind w:firstLine="720"/>
      </w:pPr>
      <w:r>
        <w:lastRenderedPageBreak/>
        <w:t xml:space="preserve">Table </w:t>
      </w:r>
      <w:r w:rsidR="00653CE2">
        <w:fldChar w:fldCharType="begin"/>
      </w:r>
      <w:r w:rsidR="00653CE2">
        <w:instrText xml:space="preserve"> SEQ Figure \* ARABIC </w:instrText>
      </w:r>
      <w:r w:rsidR="00653CE2">
        <w:fldChar w:fldCharType="separate"/>
      </w:r>
      <w:ins w:id="2945" w:author="Sayali Dev" w:date="2018-02-02T13:47:00Z">
        <w:r w:rsidR="00EB76E3">
          <w:rPr>
            <w:noProof/>
          </w:rPr>
          <w:t>29</w:t>
        </w:r>
      </w:ins>
      <w:del w:id="2946" w:author="Sayali Dev" w:date="2018-02-02T13:47:00Z">
        <w:r w:rsidDel="00EB76E3">
          <w:rPr>
            <w:noProof/>
          </w:rPr>
          <w:delText>50</w:delText>
        </w:r>
      </w:del>
      <w:r w:rsidR="00653CE2">
        <w:rPr>
          <w:noProof/>
        </w:rPr>
        <w:fldChar w:fldCharType="end"/>
      </w:r>
      <w:r>
        <w:t xml:space="preserve">: Modifying worklist biospecimens </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0"/>
        <w:gridCol w:w="7470"/>
      </w:tblGrid>
      <w:tr w:rsidR="00D31CB1" w:rsidRPr="007A152E" w14:paraId="47B842F3" w14:textId="77777777" w:rsidTr="007E1303">
        <w:trPr>
          <w:cantSplit/>
          <w:trHeight w:val="288"/>
          <w:tblHeader/>
        </w:trPr>
        <w:tc>
          <w:tcPr>
            <w:tcW w:w="2340" w:type="dxa"/>
            <w:shd w:val="clear" w:color="auto" w:fill="BFBFBF"/>
            <w:vAlign w:val="center"/>
          </w:tcPr>
          <w:p w14:paraId="0FAFA710" w14:textId="77777777" w:rsidR="00D31CB1" w:rsidRPr="007A152E" w:rsidRDefault="00D31CB1" w:rsidP="007E1303">
            <w:pPr>
              <w:rPr>
                <w:b/>
              </w:rPr>
            </w:pPr>
            <w:r>
              <w:rPr>
                <w:b/>
              </w:rPr>
              <w:t>Field</w:t>
            </w:r>
          </w:p>
        </w:tc>
        <w:tc>
          <w:tcPr>
            <w:tcW w:w="7470" w:type="dxa"/>
            <w:shd w:val="clear" w:color="auto" w:fill="BFBFBF"/>
            <w:vAlign w:val="center"/>
          </w:tcPr>
          <w:p w14:paraId="60A8D31F" w14:textId="77777777" w:rsidR="00D31CB1" w:rsidRPr="007A152E" w:rsidRDefault="00D31CB1" w:rsidP="007E1303">
            <w:pPr>
              <w:rPr>
                <w:b/>
              </w:rPr>
            </w:pPr>
            <w:r w:rsidRPr="007A152E">
              <w:rPr>
                <w:b/>
              </w:rPr>
              <w:t>Description</w:t>
            </w:r>
          </w:p>
        </w:tc>
      </w:tr>
      <w:tr w:rsidR="00D31CB1" w14:paraId="2FBCE82D" w14:textId="77777777" w:rsidTr="007E1303">
        <w:trPr>
          <w:cantSplit/>
          <w:trHeight w:val="288"/>
        </w:trPr>
        <w:tc>
          <w:tcPr>
            <w:tcW w:w="2340" w:type="dxa"/>
            <w:vAlign w:val="center"/>
          </w:tcPr>
          <w:p w14:paraId="02ED3355" w14:textId="77777777" w:rsidR="00D31CB1" w:rsidRPr="007A152E" w:rsidRDefault="00D31CB1" w:rsidP="007E1303">
            <w:pPr>
              <w:rPr>
                <w:b/>
              </w:rPr>
            </w:pPr>
            <w:r w:rsidRPr="00ED62DF">
              <w:rPr>
                <w:b/>
              </w:rPr>
              <w:t>Container Type</w:t>
            </w:r>
          </w:p>
        </w:tc>
        <w:tc>
          <w:tcPr>
            <w:tcW w:w="7470" w:type="dxa"/>
            <w:vAlign w:val="center"/>
          </w:tcPr>
          <w:p w14:paraId="60D6E931" w14:textId="77777777" w:rsidR="00D31CB1" w:rsidRDefault="00D31CB1" w:rsidP="007E1303">
            <w:r>
              <w:t>Click the appropriate container type for the selected biospecimen.</w:t>
            </w:r>
          </w:p>
        </w:tc>
      </w:tr>
      <w:tr w:rsidR="00D31CB1" w14:paraId="27EBD8D6" w14:textId="77777777" w:rsidTr="007E1303">
        <w:trPr>
          <w:cantSplit/>
          <w:trHeight w:val="288"/>
        </w:trPr>
        <w:tc>
          <w:tcPr>
            <w:tcW w:w="2340" w:type="dxa"/>
            <w:vAlign w:val="center"/>
          </w:tcPr>
          <w:p w14:paraId="7D23DBFD" w14:textId="77777777" w:rsidR="00D31CB1" w:rsidRPr="00ED62DF" w:rsidRDefault="00D31CB1" w:rsidP="007E1303">
            <w:pPr>
              <w:rPr>
                <w:b/>
              </w:rPr>
            </w:pPr>
            <w:r>
              <w:rPr>
                <w:b/>
              </w:rPr>
              <w:t>Sample Status</w:t>
            </w:r>
          </w:p>
        </w:tc>
        <w:tc>
          <w:tcPr>
            <w:tcW w:w="7470" w:type="dxa"/>
            <w:vAlign w:val="center"/>
          </w:tcPr>
          <w:p w14:paraId="63BB6A5A" w14:textId="77777777" w:rsidR="00D31CB1" w:rsidRDefault="00D31CB1" w:rsidP="007E1303">
            <w:r>
              <w:t>Click the appropriate sample status type for the selected biospecimen.</w:t>
            </w:r>
          </w:p>
        </w:tc>
      </w:tr>
      <w:tr w:rsidR="00D31CB1" w14:paraId="510FBF16" w14:textId="77777777" w:rsidTr="007E1303">
        <w:trPr>
          <w:cantSplit/>
          <w:trHeight w:val="288"/>
        </w:trPr>
        <w:tc>
          <w:tcPr>
            <w:tcW w:w="2340" w:type="dxa"/>
            <w:vAlign w:val="center"/>
          </w:tcPr>
          <w:p w14:paraId="1DEA50ED" w14:textId="77777777" w:rsidR="00D31CB1" w:rsidRDefault="00D31CB1" w:rsidP="007E1303">
            <w:pPr>
              <w:rPr>
                <w:b/>
              </w:rPr>
            </w:pPr>
            <w:r>
              <w:rPr>
                <w:b/>
              </w:rPr>
              <w:t>Sample Type</w:t>
            </w:r>
          </w:p>
        </w:tc>
        <w:tc>
          <w:tcPr>
            <w:tcW w:w="7470" w:type="dxa"/>
            <w:vAlign w:val="center"/>
          </w:tcPr>
          <w:p w14:paraId="412F5D01" w14:textId="77777777" w:rsidR="00D31CB1" w:rsidRDefault="00D31CB1" w:rsidP="007E1303">
            <w:r>
              <w:t>Click the appropriate sample type for the selected biospecimen.</w:t>
            </w:r>
          </w:p>
        </w:tc>
      </w:tr>
      <w:tr w:rsidR="00D31CB1" w14:paraId="20D2FF7F" w14:textId="77777777" w:rsidTr="007E1303">
        <w:trPr>
          <w:cantSplit/>
          <w:trHeight w:val="288"/>
        </w:trPr>
        <w:tc>
          <w:tcPr>
            <w:tcW w:w="2340" w:type="dxa"/>
            <w:vAlign w:val="center"/>
          </w:tcPr>
          <w:p w14:paraId="64229305" w14:textId="77777777" w:rsidR="00D31CB1" w:rsidRDefault="00D31CB1" w:rsidP="007E1303">
            <w:pPr>
              <w:rPr>
                <w:b/>
              </w:rPr>
            </w:pPr>
            <w:r>
              <w:rPr>
                <w:b/>
              </w:rPr>
              <w:t>Adjusted Qty</w:t>
            </w:r>
          </w:p>
        </w:tc>
        <w:tc>
          <w:tcPr>
            <w:tcW w:w="7470" w:type="dxa"/>
            <w:vAlign w:val="center"/>
          </w:tcPr>
          <w:p w14:paraId="1D6F1377" w14:textId="77777777" w:rsidR="00D31CB1" w:rsidRDefault="00D31CB1" w:rsidP="007E1303">
            <w:r>
              <w:t>To specify the new adjusted quantity:</w:t>
            </w:r>
          </w:p>
          <w:p w14:paraId="494A7E3E" w14:textId="77777777" w:rsidR="00D31CB1" w:rsidRDefault="00D31CB1" w:rsidP="007E1303">
            <w:pPr>
              <w:numPr>
                <w:ilvl w:val="2"/>
                <w:numId w:val="27"/>
              </w:numPr>
              <w:tabs>
                <w:tab w:val="clear" w:pos="2160"/>
                <w:tab w:val="num" w:pos="252"/>
              </w:tabs>
              <w:ind w:left="252" w:hanging="252"/>
            </w:pPr>
            <w:r>
              <w:t>In the box, type the amount of change you want to make to the quantity.</w:t>
            </w:r>
          </w:p>
          <w:p w14:paraId="49D9EB56" w14:textId="77777777" w:rsidR="00D31CB1" w:rsidRDefault="00D31CB1" w:rsidP="007E1303">
            <w:pPr>
              <w:numPr>
                <w:ilvl w:val="0"/>
                <w:numId w:val="179"/>
              </w:numPr>
            </w:pPr>
            <w:r>
              <w:t xml:space="preserve">To decrease the current quantity, type a negative number. </w:t>
            </w:r>
            <w:r>
              <w:br/>
              <w:t>For example, to decrease the quantity from 1.50 to 1.00, type -.50.</w:t>
            </w:r>
          </w:p>
          <w:p w14:paraId="482621C7" w14:textId="77777777" w:rsidR="00D31CB1" w:rsidRDefault="00D31CB1" w:rsidP="007E1303">
            <w:pPr>
              <w:numPr>
                <w:ilvl w:val="0"/>
                <w:numId w:val="179"/>
              </w:numPr>
            </w:pPr>
            <w:r>
              <w:t xml:space="preserve">To increase the current quantity, type a positive number. </w:t>
            </w:r>
            <w:r>
              <w:br/>
              <w:t>For example, to increase the quantity from 1.50 to 2.00, type .50.</w:t>
            </w:r>
          </w:p>
          <w:p w14:paraId="79EA9978" w14:textId="77777777" w:rsidR="00D31CB1" w:rsidRDefault="00D31CB1" w:rsidP="007E1303">
            <w:pPr>
              <w:ind w:left="252" w:hanging="252"/>
            </w:pPr>
            <w:r>
              <w:t xml:space="preserve">2. In the </w:t>
            </w:r>
            <w:r w:rsidRPr="00E600C7">
              <w:rPr>
                <w:b/>
              </w:rPr>
              <w:t>Units</w:t>
            </w:r>
            <w:r>
              <w:t xml:space="preserve"> list, click the appropriate unit of measure for the quantity.</w:t>
            </w:r>
          </w:p>
          <w:p w14:paraId="380E8A0E" w14:textId="77777777" w:rsidR="00D31CB1" w:rsidRDefault="00D31CB1" w:rsidP="007E1303">
            <w:pPr>
              <w:ind w:left="252" w:hanging="252"/>
            </w:pPr>
            <w:r>
              <w:t xml:space="preserve">3. In the </w:t>
            </w:r>
            <w:r w:rsidRPr="00E600C7">
              <w:rPr>
                <w:b/>
              </w:rPr>
              <w:t>Reason</w:t>
            </w:r>
            <w:r>
              <w:t xml:space="preserve"> list, click the reason for the adjustment.</w:t>
            </w:r>
          </w:p>
        </w:tc>
      </w:tr>
      <w:tr w:rsidR="00D31CB1" w14:paraId="7B50DA08" w14:textId="77777777" w:rsidTr="007E1303">
        <w:trPr>
          <w:cantSplit/>
          <w:trHeight w:val="288"/>
        </w:trPr>
        <w:tc>
          <w:tcPr>
            <w:tcW w:w="2340" w:type="dxa"/>
            <w:vAlign w:val="center"/>
          </w:tcPr>
          <w:p w14:paraId="59A07EC1" w14:textId="77777777" w:rsidR="00D31CB1" w:rsidRDefault="00D31CB1" w:rsidP="007E1303">
            <w:pPr>
              <w:rPr>
                <w:b/>
              </w:rPr>
            </w:pPr>
            <w:r>
              <w:rPr>
                <w:b/>
              </w:rPr>
              <w:t>Adjusted Concentration</w:t>
            </w:r>
          </w:p>
        </w:tc>
        <w:tc>
          <w:tcPr>
            <w:tcW w:w="7470" w:type="dxa"/>
            <w:vAlign w:val="center"/>
          </w:tcPr>
          <w:p w14:paraId="7D2BA739" w14:textId="77777777" w:rsidR="00D31CB1" w:rsidRDefault="00D31CB1" w:rsidP="007E1303">
            <w:r>
              <w:t>To specify the new adjusted concentration:</w:t>
            </w:r>
          </w:p>
          <w:p w14:paraId="0EBB323E" w14:textId="77777777" w:rsidR="00D31CB1" w:rsidRDefault="00D31CB1" w:rsidP="007E1303">
            <w:pPr>
              <w:numPr>
                <w:ilvl w:val="2"/>
                <w:numId w:val="208"/>
              </w:numPr>
              <w:tabs>
                <w:tab w:val="clear" w:pos="2160"/>
                <w:tab w:val="num" w:pos="252"/>
              </w:tabs>
              <w:ind w:left="252" w:hanging="252"/>
            </w:pPr>
            <w:r>
              <w:t>In the box, type the amount of change you want to make to the concentration.</w:t>
            </w:r>
          </w:p>
          <w:p w14:paraId="3E8323CE" w14:textId="77777777" w:rsidR="00D31CB1" w:rsidRDefault="00D31CB1" w:rsidP="007E1303">
            <w:pPr>
              <w:numPr>
                <w:ilvl w:val="0"/>
                <w:numId w:val="179"/>
              </w:numPr>
            </w:pPr>
            <w:r>
              <w:t xml:space="preserve">To decrease the concentration, type a negative number. </w:t>
            </w:r>
            <w:r>
              <w:br/>
              <w:t>For example, to decrease the concentration from 1.50 to 1.00, type -.50.</w:t>
            </w:r>
          </w:p>
          <w:p w14:paraId="480160EA" w14:textId="77777777" w:rsidR="00D31CB1" w:rsidRDefault="00D31CB1" w:rsidP="007E1303">
            <w:pPr>
              <w:numPr>
                <w:ilvl w:val="0"/>
                <w:numId w:val="179"/>
              </w:numPr>
            </w:pPr>
            <w:r>
              <w:t xml:space="preserve">To increase the concentration, type a positive number. </w:t>
            </w:r>
            <w:r>
              <w:br/>
              <w:t>For example, to increase the concentration from 1.50 to 2.00, type .50.</w:t>
            </w:r>
          </w:p>
          <w:p w14:paraId="77EFCAFE" w14:textId="77777777" w:rsidR="00D31CB1" w:rsidRDefault="00D31CB1" w:rsidP="007E1303">
            <w:pPr>
              <w:ind w:left="252" w:hanging="252"/>
            </w:pPr>
            <w:r>
              <w:t xml:space="preserve">2. In the </w:t>
            </w:r>
            <w:r w:rsidRPr="00E600C7">
              <w:rPr>
                <w:b/>
              </w:rPr>
              <w:t>Units</w:t>
            </w:r>
            <w:r>
              <w:t xml:space="preserve"> list, click the appropriate unit of measure for the concentration.</w:t>
            </w:r>
          </w:p>
          <w:p w14:paraId="454B783F" w14:textId="77777777" w:rsidR="00D31CB1" w:rsidRDefault="00D31CB1" w:rsidP="007E1303">
            <w:pPr>
              <w:ind w:left="252" w:hanging="252"/>
            </w:pPr>
            <w:r>
              <w:t xml:space="preserve">3. In the </w:t>
            </w:r>
            <w:r w:rsidRPr="00E600C7">
              <w:rPr>
                <w:b/>
              </w:rPr>
              <w:t>Reason</w:t>
            </w:r>
            <w:r>
              <w:t xml:space="preserve"> list, click the reason for the adjustment.</w:t>
            </w:r>
          </w:p>
        </w:tc>
      </w:tr>
      <w:tr w:rsidR="00D31CB1" w14:paraId="08A26175" w14:textId="77777777" w:rsidTr="007E1303">
        <w:trPr>
          <w:cantSplit/>
          <w:trHeight w:val="288"/>
        </w:trPr>
        <w:tc>
          <w:tcPr>
            <w:tcW w:w="2340" w:type="dxa"/>
            <w:vAlign w:val="center"/>
          </w:tcPr>
          <w:p w14:paraId="67C95A3E" w14:textId="77777777" w:rsidR="00D31CB1" w:rsidRDefault="00D31CB1" w:rsidP="007E1303">
            <w:pPr>
              <w:rPr>
                <w:b/>
              </w:rPr>
            </w:pPr>
            <w:r>
              <w:rPr>
                <w:b/>
              </w:rPr>
              <w:t>Quantity Comments</w:t>
            </w:r>
          </w:p>
        </w:tc>
        <w:tc>
          <w:tcPr>
            <w:tcW w:w="7470" w:type="dxa"/>
            <w:vAlign w:val="center"/>
          </w:tcPr>
          <w:p w14:paraId="3297E7BF" w14:textId="77777777" w:rsidR="00D31CB1" w:rsidRDefault="00D31CB1" w:rsidP="007E1303">
            <w:r>
              <w:t>Type your comments regarding the quantity adjustments, if applicable.</w:t>
            </w:r>
          </w:p>
        </w:tc>
      </w:tr>
      <w:tr w:rsidR="00D31CB1" w14:paraId="396CE93B" w14:textId="77777777" w:rsidTr="007E1303">
        <w:trPr>
          <w:cantSplit/>
          <w:trHeight w:val="288"/>
        </w:trPr>
        <w:tc>
          <w:tcPr>
            <w:tcW w:w="2340" w:type="dxa"/>
            <w:vAlign w:val="center"/>
          </w:tcPr>
          <w:p w14:paraId="58817B87" w14:textId="77777777" w:rsidR="00D31CB1" w:rsidRDefault="00D31CB1" w:rsidP="007E1303">
            <w:pPr>
              <w:rPr>
                <w:b/>
              </w:rPr>
            </w:pPr>
            <w:r>
              <w:rPr>
                <w:b/>
              </w:rPr>
              <w:t>Comments</w:t>
            </w:r>
          </w:p>
        </w:tc>
        <w:tc>
          <w:tcPr>
            <w:tcW w:w="7470" w:type="dxa"/>
            <w:vAlign w:val="center"/>
          </w:tcPr>
          <w:p w14:paraId="7A6CC275" w14:textId="77777777" w:rsidR="00D31CB1" w:rsidRDefault="00D31CB1" w:rsidP="007E1303">
            <w:r>
              <w:t>Type your comments regarding the modifications, if applicable.</w:t>
            </w:r>
          </w:p>
        </w:tc>
      </w:tr>
    </w:tbl>
    <w:p w14:paraId="223C5779" w14:textId="77777777" w:rsidR="00D31CB1" w:rsidRDefault="00D31CB1" w:rsidP="00D31CB1">
      <w:pPr>
        <w:pStyle w:val="BodyText"/>
        <w:ind w:left="720" w:right="720"/>
      </w:pPr>
    </w:p>
    <w:p w14:paraId="7FF48B07" w14:textId="77777777" w:rsidR="00D31CB1" w:rsidRPr="00E600C7" w:rsidRDefault="00D31CB1" w:rsidP="00D31CB1">
      <w:pPr>
        <w:pStyle w:val="BodyText"/>
        <w:numPr>
          <w:ilvl w:val="0"/>
          <w:numId w:val="147"/>
        </w:numPr>
        <w:ind w:right="720"/>
      </w:pPr>
      <w:r>
        <w:t xml:space="preserve">Click </w:t>
      </w:r>
      <w:r w:rsidRPr="00E600C7">
        <w:rPr>
          <w:b/>
        </w:rPr>
        <w:t>MODIFY</w:t>
      </w:r>
      <w:r w:rsidRPr="00E600C7">
        <w:t>.</w:t>
      </w:r>
      <w:r w:rsidRPr="00E600C7">
        <w:rPr>
          <w:b/>
        </w:rPr>
        <w:t xml:space="preserve"> </w:t>
      </w:r>
    </w:p>
    <w:p w14:paraId="63869615" w14:textId="77777777" w:rsidR="00D31CB1" w:rsidRDefault="00D31CB1" w:rsidP="00D31CB1">
      <w:pPr>
        <w:pStyle w:val="BodyText"/>
        <w:ind w:left="720" w:right="720"/>
        <w:rPr>
          <w:lang w:val="en-US"/>
        </w:rPr>
      </w:pPr>
      <w:r>
        <w:t>The worklist biospecimens are modified</w:t>
      </w:r>
      <w:r>
        <w:rPr>
          <w:lang w:val="en-US"/>
        </w:rPr>
        <w:t xml:space="preserve"> and the new information appears on the </w:t>
      </w:r>
      <w:r w:rsidRPr="00F02D94">
        <w:rPr>
          <w:b/>
          <w:lang w:val="en-US"/>
        </w:rPr>
        <w:t>View Worklist</w:t>
      </w:r>
      <w:r>
        <w:rPr>
          <w:lang w:val="en-US"/>
        </w:rPr>
        <w:t xml:space="preserve"> page.</w:t>
      </w:r>
    </w:p>
    <w:p w14:paraId="3D389E49" w14:textId="77777777" w:rsidR="00D31CB1" w:rsidRDefault="00D31CB1" w:rsidP="00D31CB1">
      <w:pPr>
        <w:pStyle w:val="BodyText"/>
        <w:ind w:left="720" w:right="720"/>
        <w:rPr>
          <w:lang w:val="en-US"/>
        </w:rPr>
      </w:pPr>
    </w:p>
    <w:p w14:paraId="401D3D9F" w14:textId="77777777" w:rsidR="00D31CB1" w:rsidRDefault="00D31CB1" w:rsidP="00D31CB1"/>
    <w:p w14:paraId="3CD1D434" w14:textId="68C59BE5" w:rsidR="00D31CB1" w:rsidRDefault="00D31CB1" w:rsidP="00D31CB1">
      <w:pPr>
        <w:rPr>
          <w:ins w:id="2947" w:author="Sayali Dev" w:date="2018-02-08T19:26:00Z"/>
        </w:rPr>
      </w:pPr>
    </w:p>
    <w:p w14:paraId="7FFA89E9" w14:textId="16500DB1" w:rsidR="001B36C8" w:rsidRDefault="001B36C8" w:rsidP="00D31CB1">
      <w:pPr>
        <w:rPr>
          <w:ins w:id="2948" w:author="Sayali Dev" w:date="2018-02-08T19:26:00Z"/>
        </w:rPr>
      </w:pPr>
    </w:p>
    <w:p w14:paraId="182A0A9B" w14:textId="1C73B17C" w:rsidR="001B36C8" w:rsidRDefault="001B36C8" w:rsidP="00D31CB1">
      <w:pPr>
        <w:rPr>
          <w:ins w:id="2949" w:author="Sayali Dev" w:date="2018-02-08T19:26:00Z"/>
        </w:rPr>
      </w:pPr>
    </w:p>
    <w:p w14:paraId="1D6CA9FB" w14:textId="683146EC" w:rsidR="001B36C8" w:rsidRDefault="001B36C8" w:rsidP="00D31CB1">
      <w:pPr>
        <w:rPr>
          <w:ins w:id="2950" w:author="Sayali Dev" w:date="2018-02-08T19:26:00Z"/>
        </w:rPr>
      </w:pPr>
    </w:p>
    <w:p w14:paraId="457AA7AC" w14:textId="2085374F" w:rsidR="001B36C8" w:rsidRDefault="001B36C8" w:rsidP="00D31CB1">
      <w:pPr>
        <w:rPr>
          <w:ins w:id="2951" w:author="Sayali Dev" w:date="2018-02-08T19:26:00Z"/>
        </w:rPr>
      </w:pPr>
    </w:p>
    <w:p w14:paraId="31A79D9A" w14:textId="322A5449" w:rsidR="001B36C8" w:rsidRDefault="001B36C8" w:rsidP="00D31CB1">
      <w:pPr>
        <w:rPr>
          <w:ins w:id="2952" w:author="Sayali Dev" w:date="2018-02-08T19:26:00Z"/>
        </w:rPr>
      </w:pPr>
    </w:p>
    <w:p w14:paraId="1CF05302" w14:textId="040A387A" w:rsidR="001B36C8" w:rsidRDefault="001B36C8" w:rsidP="00D31CB1">
      <w:pPr>
        <w:rPr>
          <w:ins w:id="2953" w:author="Sayali Dev" w:date="2018-02-08T19:26:00Z"/>
        </w:rPr>
      </w:pPr>
    </w:p>
    <w:p w14:paraId="172554C6" w14:textId="067D3C6F" w:rsidR="001B36C8" w:rsidRDefault="001B36C8" w:rsidP="00D31CB1">
      <w:pPr>
        <w:rPr>
          <w:ins w:id="2954" w:author="Sayali Dev" w:date="2018-02-08T19:26:00Z"/>
        </w:rPr>
      </w:pPr>
    </w:p>
    <w:p w14:paraId="0D841FB5" w14:textId="2B2B5651" w:rsidR="001B36C8" w:rsidRDefault="001B36C8" w:rsidP="00D31CB1">
      <w:pPr>
        <w:rPr>
          <w:ins w:id="2955" w:author="Sayali Dev" w:date="2018-02-08T19:26:00Z"/>
        </w:rPr>
      </w:pPr>
    </w:p>
    <w:p w14:paraId="389B2589" w14:textId="7EE5919D" w:rsidR="001B36C8" w:rsidRDefault="001B36C8" w:rsidP="00D31CB1">
      <w:pPr>
        <w:rPr>
          <w:ins w:id="2956" w:author="Sayali Dev" w:date="2018-02-08T19:26:00Z"/>
        </w:rPr>
      </w:pPr>
    </w:p>
    <w:p w14:paraId="48103FC7" w14:textId="3A72619A" w:rsidR="001B36C8" w:rsidRDefault="001B36C8" w:rsidP="00D31CB1">
      <w:pPr>
        <w:rPr>
          <w:ins w:id="2957" w:author="Sayali Dev" w:date="2018-02-08T19:26:00Z"/>
        </w:rPr>
      </w:pPr>
    </w:p>
    <w:p w14:paraId="511731AD" w14:textId="2560488B" w:rsidR="001B36C8" w:rsidRDefault="001B36C8" w:rsidP="00D31CB1">
      <w:pPr>
        <w:rPr>
          <w:ins w:id="2958" w:author="Sayali Dev" w:date="2018-02-08T19:26:00Z"/>
        </w:rPr>
      </w:pPr>
    </w:p>
    <w:p w14:paraId="79CBC5D9" w14:textId="5F11C79C" w:rsidR="001B36C8" w:rsidRDefault="001B36C8" w:rsidP="00D31CB1">
      <w:pPr>
        <w:rPr>
          <w:ins w:id="2959" w:author="Sayali Dev" w:date="2018-02-08T19:26:00Z"/>
        </w:rPr>
      </w:pPr>
    </w:p>
    <w:p w14:paraId="482398EB" w14:textId="44C3D110" w:rsidR="001B36C8" w:rsidRDefault="001B36C8" w:rsidP="00D31CB1">
      <w:pPr>
        <w:rPr>
          <w:ins w:id="2960" w:author="Sayali Dev" w:date="2018-02-08T19:26:00Z"/>
        </w:rPr>
      </w:pPr>
    </w:p>
    <w:p w14:paraId="2738368B" w14:textId="3F5C83C2" w:rsidR="001B36C8" w:rsidRDefault="001B36C8" w:rsidP="00D31CB1">
      <w:pPr>
        <w:rPr>
          <w:ins w:id="2961" w:author="Sayali Dev" w:date="2018-02-08T19:26:00Z"/>
        </w:rPr>
      </w:pPr>
    </w:p>
    <w:p w14:paraId="5B377800" w14:textId="1E094E1C" w:rsidR="001B36C8" w:rsidRDefault="001B36C8" w:rsidP="00D31CB1">
      <w:pPr>
        <w:rPr>
          <w:ins w:id="2962" w:author="Sayali Dev" w:date="2018-02-08T19:26:00Z"/>
        </w:rPr>
      </w:pPr>
    </w:p>
    <w:p w14:paraId="66065B31" w14:textId="3051C724" w:rsidR="001B36C8" w:rsidRDefault="001B36C8" w:rsidP="00D31CB1">
      <w:pPr>
        <w:rPr>
          <w:ins w:id="2963" w:author="Sayali Dev" w:date="2018-02-08T19:26:00Z"/>
        </w:rPr>
      </w:pPr>
    </w:p>
    <w:p w14:paraId="4C518964" w14:textId="3FF19C9F" w:rsidR="001B36C8" w:rsidRDefault="001B36C8" w:rsidP="00D31CB1">
      <w:pPr>
        <w:rPr>
          <w:ins w:id="2964" w:author="Sayali Dev" w:date="2018-02-08T19:26:00Z"/>
        </w:rPr>
      </w:pPr>
    </w:p>
    <w:p w14:paraId="5CC32B60" w14:textId="15B9DA9F" w:rsidR="00710CC1" w:rsidRDefault="00710CC1" w:rsidP="001B36C8">
      <w:pPr>
        <w:pStyle w:val="Heading3"/>
        <w:rPr>
          <w:ins w:id="2965" w:author="Sayali Dev" w:date="2018-02-09T14:19:00Z"/>
          <w:lang w:val="en-US"/>
        </w:rPr>
      </w:pPr>
      <w:bookmarkStart w:id="2966" w:name="_Toc507164306"/>
      <w:ins w:id="2967" w:author="Sayali Dev" w:date="2018-02-09T14:19:00Z">
        <w:r>
          <w:rPr>
            <w:lang w:val="en-US"/>
          </w:rPr>
          <w:lastRenderedPageBreak/>
          <w:t>Move worklist biospecimens to a bulk container</w:t>
        </w:r>
        <w:bookmarkEnd w:id="2966"/>
      </w:ins>
    </w:p>
    <w:p w14:paraId="1604B832" w14:textId="7708E8D9" w:rsidR="00710CC1" w:rsidRDefault="00710CC1">
      <w:pPr>
        <w:rPr>
          <w:ins w:id="2968" w:author="Sayali Dev" w:date="2018-02-09T14:19:00Z"/>
        </w:rPr>
        <w:pPrChange w:id="2969" w:author="Sayali Dev" w:date="2018-02-09T14:19:00Z">
          <w:pPr>
            <w:pStyle w:val="Heading3"/>
          </w:pPr>
        </w:pPrChange>
      </w:pPr>
    </w:p>
    <w:p w14:paraId="2BD9CFBC" w14:textId="228DD51E" w:rsidR="00710CC1" w:rsidRDefault="00710CC1">
      <w:pPr>
        <w:rPr>
          <w:ins w:id="2970" w:author="Sayali Dev" w:date="2018-02-09T14:19:00Z"/>
        </w:rPr>
        <w:pPrChange w:id="2971" w:author="Sayali Dev" w:date="2018-02-09T14:19:00Z">
          <w:pPr>
            <w:pStyle w:val="Heading3"/>
          </w:pPr>
        </w:pPrChange>
      </w:pPr>
      <w:ins w:id="2972" w:author="Sayali Dev" w:date="2018-02-09T14:19:00Z">
        <w:r>
          <w:rPr>
            <w:lang w:eastAsia="x-none"/>
          </w:rPr>
          <w:t>To move biospecime</w:t>
        </w:r>
      </w:ins>
      <w:ins w:id="2973" w:author="Sayali Dev" w:date="2018-02-09T14:20:00Z">
        <w:r>
          <w:rPr>
            <w:lang w:eastAsia="x-none"/>
          </w:rPr>
          <w:t>n</w:t>
        </w:r>
      </w:ins>
      <w:ins w:id="2974" w:author="Sayali Dev" w:date="2018-02-09T14:19:00Z">
        <w:r>
          <w:rPr>
            <w:lang w:eastAsia="x-none"/>
          </w:rPr>
          <w:t>s into a bulk container:</w:t>
        </w:r>
      </w:ins>
    </w:p>
    <w:p w14:paraId="208F561E" w14:textId="5A5806D0" w:rsidR="00710CC1" w:rsidRDefault="00710CC1">
      <w:pPr>
        <w:rPr>
          <w:ins w:id="2975" w:author="Sayali Dev" w:date="2018-02-09T14:20:00Z"/>
        </w:rPr>
        <w:pPrChange w:id="2976" w:author="Sayali Dev" w:date="2018-02-09T14:19:00Z">
          <w:pPr>
            <w:pStyle w:val="Heading3"/>
          </w:pPr>
        </w:pPrChange>
      </w:pPr>
    </w:p>
    <w:p w14:paraId="3C522657" w14:textId="77777777" w:rsidR="00710CC1" w:rsidRDefault="00710CC1" w:rsidP="00710CC1">
      <w:pPr>
        <w:numPr>
          <w:ilvl w:val="0"/>
          <w:numId w:val="112"/>
        </w:numPr>
        <w:ind w:left="720"/>
        <w:rPr>
          <w:ins w:id="2977" w:author="Sayali Dev" w:date="2018-02-09T14:20:00Z"/>
        </w:rPr>
      </w:pPr>
      <w:ins w:id="2978" w:author="Sayali Dev" w:date="2018-02-09T14:20:00Z">
        <w:r>
          <w:t xml:space="preserve">Log in to the application using your log in credentials. </w:t>
        </w:r>
      </w:ins>
    </w:p>
    <w:p w14:paraId="3695B38B" w14:textId="77777777" w:rsidR="00710CC1" w:rsidRDefault="00710CC1" w:rsidP="00710CC1">
      <w:pPr>
        <w:ind w:left="720"/>
        <w:rPr>
          <w:ins w:id="2979" w:author="Sayali Dev" w:date="2018-02-09T14:20:00Z"/>
        </w:rPr>
      </w:pPr>
      <w:ins w:id="2980" w:author="Sayali Dev" w:date="2018-02-09T14:20:00Z">
        <w:r>
          <w:t xml:space="preserve">The home page appears. </w:t>
        </w:r>
      </w:ins>
    </w:p>
    <w:p w14:paraId="2815B077" w14:textId="77777777" w:rsidR="00710CC1" w:rsidRDefault="00710CC1" w:rsidP="00710CC1">
      <w:pPr>
        <w:ind w:left="720" w:hanging="360"/>
        <w:rPr>
          <w:ins w:id="2981" w:author="Sayali Dev" w:date="2018-02-09T14:20:00Z"/>
        </w:rPr>
      </w:pPr>
    </w:p>
    <w:p w14:paraId="631F9E52" w14:textId="77777777" w:rsidR="00710CC1" w:rsidRDefault="00710CC1" w:rsidP="00710CC1">
      <w:pPr>
        <w:numPr>
          <w:ilvl w:val="0"/>
          <w:numId w:val="112"/>
        </w:numPr>
        <w:ind w:left="720"/>
        <w:rPr>
          <w:ins w:id="2982" w:author="Sayali Dev" w:date="2018-02-09T14:20:00Z"/>
        </w:rPr>
      </w:pPr>
      <w:ins w:id="2983" w:author="Sayali Dev" w:date="2018-02-09T14:20:00Z">
        <w:r>
          <w:t xml:space="preserve">Point to the arrow of the </w:t>
        </w:r>
        <w:r w:rsidRPr="00F2157D">
          <w:rPr>
            <w:b/>
          </w:rPr>
          <w:t>BMS</w:t>
        </w:r>
        <w:r>
          <w:t xml:space="preserve"> tab, and then click </w:t>
        </w:r>
        <w:r w:rsidRPr="00FF2F16">
          <w:rPr>
            <w:b/>
          </w:rPr>
          <w:t>Shipments</w:t>
        </w:r>
        <w:r w:rsidRPr="00FF2F16">
          <w:t xml:space="preserve">. </w:t>
        </w:r>
      </w:ins>
    </w:p>
    <w:p w14:paraId="4F098881" w14:textId="77777777" w:rsidR="00710CC1" w:rsidRDefault="00710CC1" w:rsidP="00710CC1">
      <w:pPr>
        <w:pStyle w:val="BodyText"/>
        <w:ind w:left="720" w:right="720"/>
        <w:rPr>
          <w:ins w:id="2984" w:author="Sayali Dev" w:date="2018-02-09T14:20:00Z"/>
        </w:rPr>
      </w:pPr>
      <w:ins w:id="2985" w:author="Sayali Dev" w:date="2018-02-09T14:20:00Z">
        <w:r>
          <w:t xml:space="preserve">The </w:t>
        </w:r>
        <w:r>
          <w:rPr>
            <w:b/>
            <w:lang w:val="en-US"/>
          </w:rPr>
          <w:t>S</w:t>
        </w:r>
        <w:r w:rsidRPr="00CC2020">
          <w:rPr>
            <w:b/>
          </w:rPr>
          <w:t xml:space="preserve">hipment </w:t>
        </w:r>
        <w:r>
          <w:rPr>
            <w:b/>
            <w:lang w:val="en-US"/>
          </w:rPr>
          <w:t>S</w:t>
        </w:r>
        <w:r w:rsidRPr="00CC2020">
          <w:rPr>
            <w:b/>
          </w:rPr>
          <w:t>earch</w:t>
        </w:r>
        <w:r>
          <w:t xml:space="preserve"> page appears.</w:t>
        </w:r>
      </w:ins>
    </w:p>
    <w:p w14:paraId="3BC6991A" w14:textId="77777777" w:rsidR="00710CC1" w:rsidRDefault="00710CC1" w:rsidP="00710CC1">
      <w:pPr>
        <w:pStyle w:val="BodyText"/>
        <w:ind w:left="720" w:right="720" w:hanging="360"/>
        <w:rPr>
          <w:ins w:id="2986" w:author="Sayali Dev" w:date="2018-02-09T14:20:00Z"/>
        </w:rPr>
      </w:pPr>
    </w:p>
    <w:p w14:paraId="4CEC44EC" w14:textId="77777777" w:rsidR="00710CC1" w:rsidRPr="00FF2F16" w:rsidRDefault="00710CC1" w:rsidP="00710CC1">
      <w:pPr>
        <w:numPr>
          <w:ilvl w:val="0"/>
          <w:numId w:val="112"/>
        </w:numPr>
        <w:ind w:left="720"/>
        <w:rPr>
          <w:ins w:id="2987" w:author="Sayali Dev" w:date="2018-02-09T14:20:00Z"/>
        </w:rPr>
      </w:pPr>
      <w:ins w:id="2988" w:author="Sayali Dev" w:date="2018-02-09T14:20:00Z">
        <w:r w:rsidRPr="00FF2F16">
          <w:t xml:space="preserve">Click </w:t>
        </w:r>
        <w:r w:rsidRPr="0064347F">
          <w:rPr>
            <w:b/>
          </w:rPr>
          <w:t>SEARCH</w:t>
        </w:r>
        <w:r w:rsidRPr="00FF2F16">
          <w:t xml:space="preserve">. </w:t>
        </w:r>
      </w:ins>
    </w:p>
    <w:p w14:paraId="1F1D00B5" w14:textId="77777777" w:rsidR="00710CC1" w:rsidRPr="0064347F" w:rsidRDefault="00710CC1" w:rsidP="00710CC1">
      <w:pPr>
        <w:pStyle w:val="BodyText"/>
        <w:ind w:left="720"/>
        <w:rPr>
          <w:ins w:id="2989" w:author="Sayali Dev" w:date="2018-02-09T14:20:00Z"/>
        </w:rPr>
      </w:pPr>
      <w:ins w:id="2990" w:author="Sayali Dev" w:date="2018-02-09T14:20:00Z">
        <w:r w:rsidRPr="0064347F">
          <w:t>The shipment search page displays a list of shipments</w:t>
        </w:r>
        <w:r w:rsidRPr="00372F84">
          <w:t xml:space="preserve"> that are accessible based on your login location</w:t>
        </w:r>
        <w:r w:rsidRPr="0064347F">
          <w:t xml:space="preserve">. </w:t>
        </w:r>
      </w:ins>
    </w:p>
    <w:p w14:paraId="36B0D39B" w14:textId="77777777" w:rsidR="00710CC1" w:rsidRPr="0064347F" w:rsidRDefault="00710CC1" w:rsidP="00710CC1">
      <w:pPr>
        <w:pStyle w:val="BodyText"/>
        <w:ind w:left="720" w:hanging="360"/>
        <w:rPr>
          <w:ins w:id="2991" w:author="Sayali Dev" w:date="2018-02-09T14:20:00Z"/>
        </w:rPr>
      </w:pPr>
    </w:p>
    <w:p w14:paraId="38B2AF76" w14:textId="16B94588" w:rsidR="00710CC1" w:rsidRPr="0064347F" w:rsidRDefault="00710CC1" w:rsidP="00710CC1">
      <w:pPr>
        <w:pStyle w:val="BodyText"/>
        <w:numPr>
          <w:ilvl w:val="0"/>
          <w:numId w:val="112"/>
        </w:numPr>
        <w:ind w:left="720"/>
        <w:rPr>
          <w:ins w:id="2992" w:author="Sayali Dev" w:date="2018-02-09T14:20:00Z"/>
        </w:rPr>
      </w:pPr>
      <w:ins w:id="2993" w:author="Sayali Dev" w:date="2018-02-09T14:20:00Z">
        <w:r w:rsidRPr="0064347F">
          <w:t xml:space="preserve">Click </w:t>
        </w:r>
        <w:r>
          <w:t xml:space="preserve">the row of the shipment for which you want to move biospecimens to a bulk container. </w:t>
        </w:r>
      </w:ins>
    </w:p>
    <w:p w14:paraId="199D3053" w14:textId="2C538080" w:rsidR="00710CC1" w:rsidRDefault="00710CC1">
      <w:pPr>
        <w:ind w:firstLine="720"/>
        <w:rPr>
          <w:ins w:id="2994" w:author="Sayali Dev" w:date="2018-02-09T14:21:00Z"/>
        </w:rPr>
        <w:pPrChange w:id="2995" w:author="Sayali Dev" w:date="2018-02-09T14:21:00Z">
          <w:pPr>
            <w:pStyle w:val="Heading3"/>
          </w:pPr>
        </w:pPrChange>
      </w:pPr>
      <w:ins w:id="2996" w:author="Sayali Dev" w:date="2018-02-09T14:20:00Z">
        <w:r w:rsidRPr="0064347F">
          <w:t xml:space="preserve">The </w:t>
        </w:r>
        <w:r w:rsidRPr="0064347F">
          <w:rPr>
            <w:b/>
          </w:rPr>
          <w:t>View Shipment</w:t>
        </w:r>
        <w:r w:rsidRPr="0064347F">
          <w:t xml:space="preserve"> page appears</w:t>
        </w:r>
      </w:ins>
    </w:p>
    <w:p w14:paraId="1A757BD4" w14:textId="28118A28" w:rsidR="00710CC1" w:rsidRDefault="00710CC1">
      <w:pPr>
        <w:ind w:firstLine="720"/>
        <w:rPr>
          <w:ins w:id="2997" w:author="Sayali Dev" w:date="2018-02-09T14:21:00Z"/>
        </w:rPr>
        <w:pPrChange w:id="2998" w:author="Sayali Dev" w:date="2018-02-09T14:21:00Z">
          <w:pPr>
            <w:pStyle w:val="Heading3"/>
          </w:pPr>
        </w:pPrChange>
      </w:pPr>
    </w:p>
    <w:p w14:paraId="3412A13F" w14:textId="77777777" w:rsidR="00FA56F6" w:rsidRDefault="00FA56F6">
      <w:pPr>
        <w:numPr>
          <w:ilvl w:val="0"/>
          <w:numId w:val="112"/>
        </w:numPr>
        <w:ind w:left="720"/>
        <w:rPr>
          <w:ins w:id="2999" w:author="Sayali Dev" w:date="2018-02-09T14:22:00Z"/>
        </w:rPr>
        <w:pPrChange w:id="3000" w:author="Sayali Dev" w:date="2018-02-09T14:27:00Z">
          <w:pPr>
            <w:pStyle w:val="Heading3"/>
          </w:pPr>
        </w:pPrChange>
      </w:pPr>
      <w:ins w:id="3001" w:author="Sayali Dev" w:date="2018-02-09T14:22:00Z">
        <w:r>
          <w:t>Select biospecimens to move to bulk container.</w:t>
        </w:r>
      </w:ins>
    </w:p>
    <w:p w14:paraId="43EDF32D" w14:textId="33C2589F" w:rsidR="00710CC1" w:rsidRPr="00206BB2" w:rsidRDefault="00FA56F6">
      <w:pPr>
        <w:numPr>
          <w:ilvl w:val="0"/>
          <w:numId w:val="112"/>
        </w:numPr>
        <w:ind w:left="720"/>
        <w:rPr>
          <w:ins w:id="3002" w:author="Sayali Dev" w:date="2018-02-09T14:23:00Z"/>
          <w:b/>
          <w:rPrChange w:id="3003" w:author="Sayali Dev" w:date="2018-02-09T14:23:00Z">
            <w:rPr>
              <w:ins w:id="3004" w:author="Sayali Dev" w:date="2018-02-09T14:23:00Z"/>
              <w:b w:val="0"/>
            </w:rPr>
          </w:rPrChange>
        </w:rPr>
        <w:pPrChange w:id="3005" w:author="Sayali Dev" w:date="2018-02-09T14:27:00Z">
          <w:pPr>
            <w:pStyle w:val="Heading3"/>
          </w:pPr>
        </w:pPrChange>
      </w:pPr>
      <w:ins w:id="3006" w:author="Sayali Dev" w:date="2018-02-09T14:21:00Z">
        <w:r>
          <w:t>Expand</w:t>
        </w:r>
        <w:r w:rsidR="00710CC1">
          <w:t xml:space="preserve"> </w:t>
        </w:r>
      </w:ins>
      <w:ins w:id="3007" w:author="Sayali Dev" w:date="2018-02-09T14:22:00Z">
        <w:r>
          <w:t xml:space="preserve">Actions, Select </w:t>
        </w:r>
        <w:r w:rsidR="00710CC1" w:rsidRPr="00EC1B0D">
          <w:rPr>
            <w:rPrChange w:id="3008" w:author="Sayali Dev" w:date="2018-02-09T14:27:00Z">
              <w:rPr>
                <w:b w:val="0"/>
              </w:rPr>
            </w:rPrChange>
          </w:rPr>
          <w:t>Move to Bulk Container</w:t>
        </w:r>
      </w:ins>
      <w:ins w:id="3009" w:author="Sayali Dev" w:date="2018-02-09T14:23:00Z">
        <w:r w:rsidRPr="00EC1B0D">
          <w:rPr>
            <w:rPrChange w:id="3010" w:author="Sayali Dev" w:date="2018-02-09T14:27:00Z">
              <w:rPr/>
            </w:rPrChange>
          </w:rPr>
          <w:t xml:space="preserve"> </w:t>
        </w:r>
        <w:r w:rsidRPr="00FA56F6">
          <w:rPr>
            <w:rPrChange w:id="3011" w:author="Sayali Dev" w:date="2018-02-09T14:23:00Z">
              <w:rPr/>
            </w:rPrChange>
          </w:rPr>
          <w:t>and</w:t>
        </w:r>
        <w:r w:rsidRPr="00EC1B0D">
          <w:rPr>
            <w:rPrChange w:id="3012" w:author="Sayali Dev" w:date="2018-02-09T14:27:00Z">
              <w:rPr/>
            </w:rPrChange>
          </w:rPr>
          <w:t xml:space="preserve"> Click INITIATE.</w:t>
        </w:r>
      </w:ins>
    </w:p>
    <w:p w14:paraId="41CEA198" w14:textId="7D689DA8" w:rsidR="00206BB2" w:rsidRPr="00EC1B0D" w:rsidRDefault="00206BB2">
      <w:pPr>
        <w:ind w:left="720"/>
        <w:rPr>
          <w:ins w:id="3013" w:author="Sayali Dev" w:date="2018-02-09T14:24:00Z"/>
          <w:b/>
          <w:rPrChange w:id="3014" w:author="Sayali Dev" w:date="2018-02-09T14:27:00Z">
            <w:rPr>
              <w:ins w:id="3015" w:author="Sayali Dev" w:date="2018-02-09T14:24:00Z"/>
              <w:b w:val="0"/>
            </w:rPr>
          </w:rPrChange>
        </w:rPr>
        <w:pPrChange w:id="3016" w:author="Sayali Dev" w:date="2018-02-09T14:28:00Z">
          <w:pPr>
            <w:pStyle w:val="Heading3"/>
          </w:pPr>
        </w:pPrChange>
      </w:pPr>
      <w:ins w:id="3017" w:author="Sayali Dev" w:date="2018-02-09T14:23:00Z">
        <w:r w:rsidRPr="00EC1B0D">
          <w:rPr>
            <w:rPrChange w:id="3018" w:author="Sayali Dev" w:date="2018-02-09T14:27:00Z">
              <w:rPr/>
            </w:rPrChange>
          </w:rPr>
          <w:t>Create Bulk Container</w:t>
        </w:r>
      </w:ins>
      <w:ins w:id="3019" w:author="Sayali Dev" w:date="2018-02-09T14:24:00Z">
        <w:r w:rsidRPr="00EC1B0D">
          <w:rPr>
            <w:rPrChange w:id="3020" w:author="Sayali Dev" w:date="2018-02-09T14:27:00Z">
              <w:rPr/>
            </w:rPrChange>
          </w:rPr>
          <w:t xml:space="preserve"> </w:t>
        </w:r>
        <w:r w:rsidRPr="00206BB2">
          <w:rPr>
            <w:rPrChange w:id="3021" w:author="Sayali Dev" w:date="2018-02-09T14:24:00Z">
              <w:rPr/>
            </w:rPrChange>
          </w:rPr>
          <w:t>page</w:t>
        </w:r>
        <w:r w:rsidRPr="00EC1B0D">
          <w:rPr>
            <w:rPrChange w:id="3022" w:author="Sayali Dev" w:date="2018-02-09T14:27:00Z">
              <w:rPr/>
            </w:rPrChange>
          </w:rPr>
          <w:t xml:space="preserve"> </w:t>
        </w:r>
        <w:r w:rsidRPr="00206BB2">
          <w:rPr>
            <w:rPrChange w:id="3023" w:author="Sayali Dev" w:date="2018-02-09T14:24:00Z">
              <w:rPr/>
            </w:rPrChange>
          </w:rPr>
          <w:t>appears</w:t>
        </w:r>
        <w:r w:rsidRPr="00EC1B0D">
          <w:rPr>
            <w:rPrChange w:id="3024" w:author="Sayali Dev" w:date="2018-02-09T14:27:00Z">
              <w:rPr/>
            </w:rPrChange>
          </w:rPr>
          <w:t>.</w:t>
        </w:r>
      </w:ins>
    </w:p>
    <w:p w14:paraId="3175431F" w14:textId="67037109" w:rsidR="00206BB2" w:rsidRDefault="00206BB2">
      <w:pPr>
        <w:pStyle w:val="ListParagraph"/>
        <w:ind w:left="900"/>
        <w:rPr>
          <w:ins w:id="3025" w:author="Sayali Dev" w:date="2018-02-09T14:24:00Z"/>
        </w:rPr>
        <w:pPrChange w:id="3026" w:author="Sayali Dev" w:date="2018-02-09T14:23:00Z">
          <w:pPr>
            <w:pStyle w:val="Heading3"/>
          </w:pPr>
        </w:pPrChange>
      </w:pPr>
    </w:p>
    <w:p w14:paraId="0A145C23" w14:textId="3681ACFD" w:rsidR="00206BB2" w:rsidRDefault="00206BB2">
      <w:pPr>
        <w:pStyle w:val="ListParagraph"/>
        <w:ind w:left="900"/>
        <w:rPr>
          <w:ins w:id="3027" w:author="Sayali Dev" w:date="2018-02-09T14:25:00Z"/>
        </w:rPr>
        <w:pPrChange w:id="3028" w:author="Sayali Dev" w:date="2018-02-09T14:25:00Z">
          <w:pPr>
            <w:pStyle w:val="Heading3"/>
          </w:pPr>
        </w:pPrChange>
      </w:pPr>
      <w:ins w:id="3029" w:author="Sayali Dev" w:date="2018-02-09T14:25:00Z">
        <w:r>
          <w:rPr>
            <w:noProof/>
          </w:rPr>
          <w:drawing>
            <wp:inline distT="0" distB="0" distL="0" distR="0" wp14:anchorId="7759DDDC" wp14:editId="765B45EF">
              <wp:extent cx="6400800" cy="3228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836" t="9797" r="3248" b="5040"/>
                      <a:stretch/>
                    </pic:blipFill>
                    <pic:spPr bwMode="auto">
                      <a:xfrm>
                        <a:off x="0" y="0"/>
                        <a:ext cx="6400800" cy="3228975"/>
                      </a:xfrm>
                      <a:prstGeom prst="rect">
                        <a:avLst/>
                      </a:prstGeom>
                      <a:ln>
                        <a:noFill/>
                      </a:ln>
                      <a:extLst>
                        <a:ext uri="{53640926-AAD7-44D8-BBD7-CCE9431645EC}">
                          <a14:shadowObscured xmlns:a14="http://schemas.microsoft.com/office/drawing/2010/main"/>
                        </a:ext>
                      </a:extLst>
                    </pic:spPr>
                  </pic:pic>
                </a:graphicData>
              </a:graphic>
            </wp:inline>
          </w:drawing>
        </w:r>
      </w:ins>
    </w:p>
    <w:p w14:paraId="74E0B0A0" w14:textId="77777777" w:rsidR="002F10DE" w:rsidRDefault="002F10DE">
      <w:pPr>
        <w:ind w:left="720"/>
        <w:rPr>
          <w:ins w:id="3030" w:author="Sayali Dev" w:date="2018-02-09T14:29:00Z"/>
        </w:rPr>
        <w:pPrChange w:id="3031" w:author="Sayali Dev" w:date="2018-02-09T14:29:00Z">
          <w:pPr>
            <w:pStyle w:val="Heading3"/>
          </w:pPr>
        </w:pPrChange>
      </w:pPr>
    </w:p>
    <w:p w14:paraId="27D634BD" w14:textId="534E10A0" w:rsidR="00206BB2" w:rsidRDefault="00206BB2">
      <w:pPr>
        <w:numPr>
          <w:ilvl w:val="0"/>
          <w:numId w:val="112"/>
        </w:numPr>
        <w:ind w:left="720"/>
        <w:rPr>
          <w:ins w:id="3032" w:author="Sayali Dev" w:date="2018-02-09T14:26:00Z"/>
        </w:rPr>
        <w:pPrChange w:id="3033" w:author="Sayali Dev" w:date="2018-02-09T14:27:00Z">
          <w:pPr>
            <w:pStyle w:val="Heading3"/>
          </w:pPr>
        </w:pPrChange>
      </w:pPr>
      <w:ins w:id="3034" w:author="Sayali Dev" w:date="2018-02-09T14:26:00Z">
        <w:r w:rsidRPr="00EC1B0D">
          <w:rPr>
            <w:rPrChange w:id="3035" w:author="Sayali Dev" w:date="2018-02-09T14:26:00Z">
              <w:rPr/>
            </w:rPrChange>
          </w:rPr>
          <w:t>Select Bulk-Container Type</w:t>
        </w:r>
        <w:r w:rsidR="00EC1B0D" w:rsidRPr="00EC1B0D">
          <w:rPr>
            <w:rPrChange w:id="3036" w:author="Sayali Dev" w:date="2018-02-09T14:26:00Z">
              <w:rPr/>
            </w:rPrChange>
          </w:rPr>
          <w:t>, Bulk Container Status</w:t>
        </w:r>
        <w:r w:rsidR="00EC1B0D">
          <w:t xml:space="preserve"> from dropdowns. </w:t>
        </w:r>
      </w:ins>
    </w:p>
    <w:p w14:paraId="70213BAF" w14:textId="48FE0BF2" w:rsidR="00EC1B0D" w:rsidRDefault="00EC1B0D">
      <w:pPr>
        <w:numPr>
          <w:ilvl w:val="0"/>
          <w:numId w:val="112"/>
        </w:numPr>
        <w:ind w:left="720"/>
        <w:rPr>
          <w:ins w:id="3037" w:author="Sayali Dev" w:date="2018-02-09T14:29:00Z"/>
        </w:rPr>
        <w:pPrChange w:id="3038" w:author="Sayali Dev" w:date="2018-02-09T14:27:00Z">
          <w:pPr>
            <w:pStyle w:val="Heading3"/>
          </w:pPr>
        </w:pPrChange>
      </w:pPr>
      <w:ins w:id="3039" w:author="Sayali Dev" w:date="2018-02-09T14:26:00Z">
        <w:r>
          <w:t>Enter Bulk Container Comments (optional)</w:t>
        </w:r>
      </w:ins>
    </w:p>
    <w:p w14:paraId="551D146F" w14:textId="02181E20" w:rsidR="002F10DE" w:rsidRDefault="002F10DE">
      <w:pPr>
        <w:rPr>
          <w:ins w:id="3040" w:author="Sayali Dev" w:date="2018-02-09T14:29:00Z"/>
        </w:rPr>
        <w:pPrChange w:id="3041" w:author="Sayali Dev" w:date="2018-02-09T14:29:00Z">
          <w:pPr>
            <w:pStyle w:val="Heading3"/>
          </w:pPr>
        </w:pPrChange>
      </w:pPr>
    </w:p>
    <w:p w14:paraId="7248664C" w14:textId="317E2BFD" w:rsidR="002F10DE" w:rsidRDefault="002F10DE">
      <w:pPr>
        <w:rPr>
          <w:ins w:id="3042" w:author="Sayali Dev" w:date="2018-02-09T14:29:00Z"/>
        </w:rPr>
        <w:pPrChange w:id="3043" w:author="Sayali Dev" w:date="2018-02-09T14:29:00Z">
          <w:pPr>
            <w:pStyle w:val="Heading3"/>
          </w:pPr>
        </w:pPrChange>
      </w:pPr>
    </w:p>
    <w:p w14:paraId="506A6838" w14:textId="66CB0253" w:rsidR="002F10DE" w:rsidRDefault="002F10DE">
      <w:pPr>
        <w:rPr>
          <w:ins w:id="3044" w:author="Sayali Dev" w:date="2018-02-09T14:29:00Z"/>
        </w:rPr>
        <w:pPrChange w:id="3045" w:author="Sayali Dev" w:date="2018-02-09T14:29:00Z">
          <w:pPr>
            <w:pStyle w:val="Heading3"/>
          </w:pPr>
        </w:pPrChange>
      </w:pPr>
    </w:p>
    <w:p w14:paraId="15250AF6" w14:textId="2D722E56" w:rsidR="002F10DE" w:rsidRDefault="002F10DE">
      <w:pPr>
        <w:rPr>
          <w:ins w:id="3046" w:author="Sayali Dev" w:date="2018-02-09T14:29:00Z"/>
        </w:rPr>
        <w:pPrChange w:id="3047" w:author="Sayali Dev" w:date="2018-02-09T14:29:00Z">
          <w:pPr>
            <w:pStyle w:val="Heading3"/>
          </w:pPr>
        </w:pPrChange>
      </w:pPr>
    </w:p>
    <w:p w14:paraId="10685902" w14:textId="5C0404C0" w:rsidR="002F10DE" w:rsidRDefault="002F10DE">
      <w:pPr>
        <w:rPr>
          <w:ins w:id="3048" w:author="Sayali Dev" w:date="2018-02-09T14:29:00Z"/>
        </w:rPr>
        <w:pPrChange w:id="3049" w:author="Sayali Dev" w:date="2018-02-09T14:29:00Z">
          <w:pPr>
            <w:pStyle w:val="Heading3"/>
          </w:pPr>
        </w:pPrChange>
      </w:pPr>
    </w:p>
    <w:p w14:paraId="21372FB0" w14:textId="60739C65" w:rsidR="002F10DE" w:rsidRDefault="002F10DE">
      <w:pPr>
        <w:rPr>
          <w:ins w:id="3050" w:author="Sayali Dev" w:date="2018-02-09T14:29:00Z"/>
        </w:rPr>
        <w:pPrChange w:id="3051" w:author="Sayali Dev" w:date="2018-02-09T14:29:00Z">
          <w:pPr>
            <w:pStyle w:val="Heading3"/>
          </w:pPr>
        </w:pPrChange>
      </w:pPr>
    </w:p>
    <w:p w14:paraId="4E43C4DA" w14:textId="31DE348A" w:rsidR="002F10DE" w:rsidRDefault="002F10DE">
      <w:pPr>
        <w:rPr>
          <w:ins w:id="3052" w:author="Sayali Dev" w:date="2018-02-09T14:29:00Z"/>
        </w:rPr>
        <w:pPrChange w:id="3053" w:author="Sayali Dev" w:date="2018-02-09T14:29:00Z">
          <w:pPr>
            <w:pStyle w:val="Heading3"/>
          </w:pPr>
        </w:pPrChange>
      </w:pPr>
    </w:p>
    <w:p w14:paraId="34925E7C" w14:textId="77777777" w:rsidR="002F10DE" w:rsidRDefault="002F10DE">
      <w:pPr>
        <w:rPr>
          <w:ins w:id="3054" w:author="Sayali Dev" w:date="2018-02-09T14:26:00Z"/>
        </w:rPr>
        <w:pPrChange w:id="3055" w:author="Sayali Dev" w:date="2018-02-09T14:29:00Z">
          <w:pPr>
            <w:pStyle w:val="Heading3"/>
          </w:pPr>
        </w:pPrChange>
      </w:pPr>
    </w:p>
    <w:p w14:paraId="5AB64047" w14:textId="2B99C169" w:rsidR="00EC1B0D" w:rsidRPr="00893162" w:rsidRDefault="00EC1B0D">
      <w:pPr>
        <w:pStyle w:val="ListParagraph"/>
        <w:numPr>
          <w:ilvl w:val="0"/>
          <w:numId w:val="112"/>
        </w:numPr>
        <w:rPr>
          <w:ins w:id="3056" w:author="Sayali Dev" w:date="2018-02-09T14:23:00Z"/>
          <w:b/>
          <w:rPrChange w:id="3057" w:author="Sayali Dev" w:date="2018-02-12T15:48:00Z">
            <w:rPr>
              <w:ins w:id="3058" w:author="Sayali Dev" w:date="2018-02-09T14:23:00Z"/>
              <w:b w:val="0"/>
            </w:rPr>
          </w:rPrChange>
        </w:rPr>
        <w:pPrChange w:id="3059" w:author="Sayali Dev" w:date="2018-02-12T15:48:00Z">
          <w:pPr>
            <w:pStyle w:val="Heading3"/>
          </w:pPr>
        </w:pPrChange>
      </w:pPr>
      <w:ins w:id="3060" w:author="Sayali Dev" w:date="2018-02-09T14:27:00Z">
        <w:r>
          <w:lastRenderedPageBreak/>
          <w:t xml:space="preserve">Click </w:t>
        </w:r>
        <w:r w:rsidRPr="00893162">
          <w:rPr>
            <w:b/>
            <w:rPrChange w:id="3061" w:author="Sayali Dev" w:date="2018-02-12T15:48:00Z">
              <w:rPr>
                <w:b w:val="0"/>
              </w:rPr>
            </w:rPrChange>
          </w:rPr>
          <w:t>CREATE BULK CONTAINER.</w:t>
        </w:r>
      </w:ins>
    </w:p>
    <w:p w14:paraId="64AF3B4E" w14:textId="459122B5" w:rsidR="002F10DE" w:rsidRDefault="002F10DE">
      <w:pPr>
        <w:ind w:left="720"/>
        <w:rPr>
          <w:ins w:id="3062" w:author="Sayali Dev" w:date="2018-02-09T14:29:00Z"/>
        </w:rPr>
        <w:pPrChange w:id="3063" w:author="Sayali Dev" w:date="2018-02-09T14:29:00Z">
          <w:pPr>
            <w:pStyle w:val="Heading3"/>
          </w:pPr>
        </w:pPrChange>
      </w:pPr>
      <w:ins w:id="3064" w:author="Sayali Dev" w:date="2018-02-09T14:28:00Z">
        <w:r>
          <w:t xml:space="preserve">Modify Bulk </w:t>
        </w:r>
      </w:ins>
      <w:ins w:id="3065" w:author="Sayali Dev" w:date="2018-02-09T14:29:00Z">
        <w:r>
          <w:t>Container page appears.</w:t>
        </w:r>
      </w:ins>
    </w:p>
    <w:p w14:paraId="4811500E" w14:textId="64FA204B" w:rsidR="00710CC1" w:rsidRDefault="002F10DE">
      <w:pPr>
        <w:ind w:left="720"/>
        <w:rPr>
          <w:ins w:id="3066" w:author="Sayali Dev" w:date="2018-02-12T15:48:00Z"/>
        </w:rPr>
        <w:pPrChange w:id="3067" w:author="Sayali Dev" w:date="2018-02-12T15:48:00Z">
          <w:pPr>
            <w:pStyle w:val="Heading3"/>
          </w:pPr>
        </w:pPrChange>
      </w:pPr>
      <w:ins w:id="3068" w:author="Sayali Dev" w:date="2018-02-09T14:30:00Z">
        <w:r>
          <w:rPr>
            <w:noProof/>
          </w:rPr>
          <w:drawing>
            <wp:inline distT="0" distB="0" distL="0" distR="0" wp14:anchorId="58E36201" wp14:editId="7E2DDBFF">
              <wp:extent cx="6743700" cy="36004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5041"/>
                      <a:stretch/>
                    </pic:blipFill>
                    <pic:spPr bwMode="auto">
                      <a:xfrm>
                        <a:off x="0" y="0"/>
                        <a:ext cx="6743700" cy="3600450"/>
                      </a:xfrm>
                      <a:prstGeom prst="rect">
                        <a:avLst/>
                      </a:prstGeom>
                      <a:ln>
                        <a:noFill/>
                      </a:ln>
                      <a:extLst>
                        <a:ext uri="{53640926-AAD7-44D8-BBD7-CCE9431645EC}">
                          <a14:shadowObscured xmlns:a14="http://schemas.microsoft.com/office/drawing/2010/main"/>
                        </a:ext>
                      </a:extLst>
                    </pic:spPr>
                  </pic:pic>
                </a:graphicData>
              </a:graphic>
            </wp:inline>
          </w:drawing>
        </w:r>
      </w:ins>
    </w:p>
    <w:p w14:paraId="6AB5D9B3" w14:textId="6A3C75A3" w:rsidR="00893162" w:rsidRDefault="00893162">
      <w:pPr>
        <w:ind w:left="720"/>
        <w:rPr>
          <w:ins w:id="3069" w:author="Sayali Dev" w:date="2018-02-12T15:49:00Z"/>
        </w:rPr>
        <w:pPrChange w:id="3070" w:author="Sayali Dev" w:date="2018-02-12T15:48:00Z">
          <w:pPr>
            <w:pStyle w:val="Heading3"/>
          </w:pPr>
        </w:pPrChange>
      </w:pPr>
    </w:p>
    <w:p w14:paraId="2C79E7E6" w14:textId="7F0A7038" w:rsidR="00893162" w:rsidRPr="00893162" w:rsidRDefault="00893162">
      <w:pPr>
        <w:pStyle w:val="ListParagraph"/>
        <w:numPr>
          <w:ilvl w:val="0"/>
          <w:numId w:val="112"/>
        </w:numPr>
        <w:rPr>
          <w:ins w:id="3071" w:author="Sayali Dev" w:date="2018-02-09T14:21:00Z"/>
          <w:rPrChange w:id="3072" w:author="Sayali Dev" w:date="2018-02-12T15:49:00Z">
            <w:rPr>
              <w:ins w:id="3073" w:author="Sayali Dev" w:date="2018-02-09T14:21:00Z"/>
            </w:rPr>
          </w:rPrChange>
        </w:rPr>
        <w:pPrChange w:id="3074" w:author="Sayali Dev" w:date="2018-02-12T15:49:00Z">
          <w:pPr>
            <w:pStyle w:val="Heading3"/>
          </w:pPr>
        </w:pPrChange>
      </w:pPr>
      <w:ins w:id="3075" w:author="Sayali Dev" w:date="2018-02-12T15:49:00Z">
        <w:r w:rsidRPr="00893162">
          <w:rPr>
            <w:rPrChange w:id="3076" w:author="Sayali Dev" w:date="2018-02-12T15:49:00Z">
              <w:rPr>
                <w:b w:val="0"/>
              </w:rPr>
            </w:rPrChange>
          </w:rPr>
          <w:t>Click</w:t>
        </w:r>
        <w:r>
          <w:rPr>
            <w:b/>
          </w:rPr>
          <w:t xml:space="preserve"> SAVE.</w:t>
        </w:r>
      </w:ins>
    </w:p>
    <w:p w14:paraId="19F01266" w14:textId="0AE674FC" w:rsidR="00710CC1" w:rsidRDefault="002F10DE">
      <w:pPr>
        <w:ind w:firstLine="720"/>
        <w:rPr>
          <w:ins w:id="3077" w:author="Sayali Dev" w:date="2018-02-09T14:21:00Z"/>
        </w:rPr>
        <w:pPrChange w:id="3078" w:author="Sayali Dev" w:date="2018-02-09T14:31:00Z">
          <w:pPr>
            <w:pStyle w:val="Heading3"/>
          </w:pPr>
        </w:pPrChange>
      </w:pPr>
      <w:ins w:id="3079" w:author="Sayali Dev" w:date="2018-02-09T14:30:00Z">
        <w:r>
          <w:t>View Bulk Container page appears.</w:t>
        </w:r>
      </w:ins>
    </w:p>
    <w:p w14:paraId="0923E5BC" w14:textId="4B2D620E" w:rsidR="00710CC1" w:rsidRDefault="00710CC1">
      <w:pPr>
        <w:rPr>
          <w:ins w:id="3080" w:author="Sayali Dev" w:date="2018-02-09T14:21:00Z"/>
        </w:rPr>
        <w:pPrChange w:id="3081" w:author="Sayali Dev" w:date="2018-02-09T14:21:00Z">
          <w:pPr>
            <w:pStyle w:val="Heading3"/>
          </w:pPr>
        </w:pPrChange>
      </w:pPr>
    </w:p>
    <w:p w14:paraId="37CB613F" w14:textId="66A7E0EF" w:rsidR="00710CC1" w:rsidRDefault="00BC4FF3">
      <w:pPr>
        <w:rPr>
          <w:ins w:id="3082" w:author="Sayali Dev" w:date="2018-02-09T14:21:00Z"/>
        </w:rPr>
        <w:pPrChange w:id="3083" w:author="Sayali Dev" w:date="2018-02-09T14:21:00Z">
          <w:pPr>
            <w:pStyle w:val="Heading3"/>
          </w:pPr>
        </w:pPrChange>
      </w:pPr>
      <w:ins w:id="3084" w:author="Sayali Dev" w:date="2018-02-09T14:31:00Z">
        <w:r>
          <w:rPr>
            <w:noProof/>
          </w:rPr>
          <w:drawing>
            <wp:inline distT="0" distB="0" distL="0" distR="0" wp14:anchorId="381AD5D7" wp14:editId="604B1978">
              <wp:extent cx="6743700" cy="3609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4790"/>
                      <a:stretch/>
                    </pic:blipFill>
                    <pic:spPr bwMode="auto">
                      <a:xfrm>
                        <a:off x="0" y="0"/>
                        <a:ext cx="6743700" cy="3609975"/>
                      </a:xfrm>
                      <a:prstGeom prst="rect">
                        <a:avLst/>
                      </a:prstGeom>
                      <a:ln>
                        <a:noFill/>
                      </a:ln>
                      <a:extLst>
                        <a:ext uri="{53640926-AAD7-44D8-BBD7-CCE9431645EC}">
                          <a14:shadowObscured xmlns:a14="http://schemas.microsoft.com/office/drawing/2010/main"/>
                        </a:ext>
                      </a:extLst>
                    </pic:spPr>
                  </pic:pic>
                </a:graphicData>
              </a:graphic>
            </wp:inline>
          </w:drawing>
        </w:r>
      </w:ins>
    </w:p>
    <w:p w14:paraId="7EC2CC20" w14:textId="77777777" w:rsidR="00710CC1" w:rsidRPr="00710CC1" w:rsidRDefault="00710CC1">
      <w:pPr>
        <w:rPr>
          <w:ins w:id="3085" w:author="Sayali Dev" w:date="2018-02-09T14:18:00Z"/>
          <w:rPrChange w:id="3086" w:author="Sayali Dev" w:date="2018-02-09T14:21:00Z">
            <w:rPr>
              <w:ins w:id="3087" w:author="Sayali Dev" w:date="2018-02-09T14:18:00Z"/>
            </w:rPr>
          </w:rPrChange>
        </w:rPr>
        <w:pPrChange w:id="3088" w:author="Sayali Dev" w:date="2018-02-09T14:21:00Z">
          <w:pPr>
            <w:pStyle w:val="Heading3"/>
          </w:pPr>
        </w:pPrChange>
      </w:pPr>
    </w:p>
    <w:p w14:paraId="126D386C" w14:textId="28BBA3E4" w:rsidR="001B36C8" w:rsidRDefault="001B36C8" w:rsidP="001B36C8">
      <w:pPr>
        <w:pStyle w:val="Heading3"/>
        <w:rPr>
          <w:ins w:id="3089" w:author="Sayali Dev" w:date="2018-02-08T19:26:00Z"/>
        </w:rPr>
      </w:pPr>
      <w:bookmarkStart w:id="3090" w:name="_Toc507164307"/>
      <w:ins w:id="3091" w:author="Sayali Dev" w:date="2018-02-08T19:26:00Z">
        <w:r>
          <w:lastRenderedPageBreak/>
          <w:t>Adding a Biospecimens Shipment to a Worklist</w:t>
        </w:r>
        <w:bookmarkEnd w:id="3090"/>
      </w:ins>
    </w:p>
    <w:p w14:paraId="031A5397" w14:textId="77777777" w:rsidR="001B36C8" w:rsidRDefault="001B36C8" w:rsidP="001B36C8">
      <w:pPr>
        <w:pStyle w:val="ListParagraph"/>
        <w:ind w:left="0" w:right="360"/>
        <w:rPr>
          <w:ins w:id="3092" w:author="Sayali Dev" w:date="2018-02-08T19:26:00Z"/>
        </w:rPr>
      </w:pPr>
    </w:p>
    <w:p w14:paraId="24057EDB" w14:textId="77777777" w:rsidR="001B36C8" w:rsidRDefault="001B36C8" w:rsidP="001B36C8">
      <w:pPr>
        <w:pStyle w:val="ListParagraph"/>
        <w:ind w:left="0" w:right="360"/>
        <w:rPr>
          <w:ins w:id="3093" w:author="Sayali Dev" w:date="2018-02-08T19:26:00Z"/>
        </w:rPr>
      </w:pPr>
      <w:ins w:id="3094" w:author="Sayali Dev" w:date="2018-02-08T19:26:00Z">
        <w:r>
          <w:t xml:space="preserve">You can add a shipment biospecimen to an existing worklist or a new worklist. </w:t>
        </w:r>
      </w:ins>
    </w:p>
    <w:p w14:paraId="01E0577B" w14:textId="77777777" w:rsidR="001B36C8" w:rsidRDefault="001B36C8" w:rsidP="001B36C8">
      <w:pPr>
        <w:pStyle w:val="ListParagraph"/>
        <w:ind w:left="0" w:right="360"/>
        <w:rPr>
          <w:ins w:id="3095" w:author="Sayali Dev" w:date="2018-02-08T19:26:00Z"/>
        </w:rPr>
      </w:pPr>
    </w:p>
    <w:p w14:paraId="1688AB7B" w14:textId="77777777" w:rsidR="001B36C8" w:rsidRPr="00442B77" w:rsidRDefault="001B36C8" w:rsidP="001B36C8">
      <w:pPr>
        <w:pStyle w:val="ListParagraph"/>
        <w:ind w:left="0" w:right="360"/>
        <w:rPr>
          <w:ins w:id="3096" w:author="Sayali Dev" w:date="2018-02-08T19:26:00Z"/>
          <w:b/>
        </w:rPr>
      </w:pPr>
      <w:ins w:id="3097" w:author="Sayali Dev" w:date="2018-02-08T19:26:00Z">
        <w:r w:rsidRPr="00442B77">
          <w:rPr>
            <w:b/>
          </w:rPr>
          <w:t xml:space="preserve">Note: </w:t>
        </w:r>
      </w:ins>
    </w:p>
    <w:p w14:paraId="2C74AB4D" w14:textId="77777777" w:rsidR="00C904FE" w:rsidRDefault="001B36C8">
      <w:pPr>
        <w:pStyle w:val="ListParagraph"/>
        <w:numPr>
          <w:ilvl w:val="0"/>
          <w:numId w:val="90"/>
        </w:numPr>
        <w:ind w:right="360"/>
        <w:rPr>
          <w:ins w:id="3098" w:author="Sayali Dev" w:date="2018-02-09T14:01:00Z"/>
        </w:rPr>
      </w:pPr>
      <w:ins w:id="3099" w:author="Sayali Dev" w:date="2018-02-08T19:26:00Z">
        <w:r>
          <w:t xml:space="preserve">The shipment must have the </w:t>
        </w:r>
        <w:r w:rsidRPr="00BD1D6C">
          <w:rPr>
            <w:b/>
          </w:rPr>
          <w:t>Awaiting Samples Check-in</w:t>
        </w:r>
        <w:r>
          <w:t xml:space="preserve"> or </w:t>
        </w:r>
        <w:r w:rsidRPr="00425C67">
          <w:rPr>
            <w:b/>
          </w:rPr>
          <w:t xml:space="preserve">Completed </w:t>
        </w:r>
        <w:r w:rsidR="00C904FE">
          <w:t>status</w:t>
        </w:r>
      </w:ins>
    </w:p>
    <w:p w14:paraId="4085CFDF" w14:textId="29DA0814" w:rsidR="001B36C8" w:rsidRDefault="00AD708A">
      <w:pPr>
        <w:pStyle w:val="ListParagraph"/>
        <w:numPr>
          <w:ilvl w:val="0"/>
          <w:numId w:val="90"/>
        </w:numPr>
        <w:ind w:right="360"/>
        <w:rPr>
          <w:ins w:id="3100" w:author="Sayali Dev" w:date="2018-02-08T19:26:00Z"/>
        </w:rPr>
      </w:pPr>
      <w:ins w:id="3101" w:author="Sayali Dev" w:date="2018-02-08T19:26:00Z">
        <w:r>
          <w:t>T</w:t>
        </w:r>
        <w:r w:rsidR="001B36C8">
          <w:t xml:space="preserve">he biospecimens to be added to a worklist must have the </w:t>
        </w:r>
        <w:r w:rsidR="001B36C8" w:rsidRPr="00C904FE">
          <w:rPr>
            <w:b/>
          </w:rPr>
          <w:t>In Inventory</w:t>
        </w:r>
        <w:r w:rsidR="001B36C8">
          <w:t xml:space="preserve"> status. </w:t>
        </w:r>
      </w:ins>
    </w:p>
    <w:p w14:paraId="68847DD8" w14:textId="77777777" w:rsidR="001B36C8" w:rsidRDefault="001B36C8" w:rsidP="001B36C8">
      <w:pPr>
        <w:pStyle w:val="ListParagraph"/>
        <w:ind w:right="360"/>
        <w:rPr>
          <w:ins w:id="3102" w:author="Sayali Dev" w:date="2018-02-08T19:26:00Z"/>
        </w:rPr>
      </w:pPr>
    </w:p>
    <w:p w14:paraId="3DDCAD86" w14:textId="77777777" w:rsidR="001B36C8" w:rsidRDefault="001B36C8" w:rsidP="001B36C8">
      <w:pPr>
        <w:pStyle w:val="BodyText"/>
        <w:rPr>
          <w:ins w:id="3103" w:author="Sayali Dev" w:date="2018-02-08T19:26:00Z"/>
          <w:lang w:val="en-US"/>
        </w:rPr>
      </w:pPr>
      <w:ins w:id="3104" w:author="Sayali Dev" w:date="2018-02-08T19:26:00Z">
        <w:r w:rsidRPr="00AA26F9">
          <w:t xml:space="preserve">To </w:t>
        </w:r>
        <w:r>
          <w:t>add a shipment biospecimen to a worklist:</w:t>
        </w:r>
      </w:ins>
    </w:p>
    <w:p w14:paraId="55F9B04A" w14:textId="77777777" w:rsidR="001B36C8" w:rsidRPr="007A18EF" w:rsidRDefault="001B36C8" w:rsidP="001B36C8">
      <w:pPr>
        <w:pStyle w:val="BodyText"/>
        <w:rPr>
          <w:ins w:id="3105" w:author="Sayali Dev" w:date="2018-02-08T19:26:00Z"/>
          <w:lang w:val="en-US"/>
        </w:rPr>
      </w:pPr>
    </w:p>
    <w:p w14:paraId="66ECF314" w14:textId="77777777" w:rsidR="001B36C8" w:rsidRDefault="001B36C8" w:rsidP="001B36C8">
      <w:pPr>
        <w:numPr>
          <w:ilvl w:val="0"/>
          <w:numId w:val="112"/>
        </w:numPr>
        <w:ind w:left="720"/>
        <w:rPr>
          <w:ins w:id="3106" w:author="Sayali Dev" w:date="2018-02-08T19:26:00Z"/>
        </w:rPr>
      </w:pPr>
      <w:ins w:id="3107" w:author="Sayali Dev" w:date="2018-02-08T19:26:00Z">
        <w:r w:rsidRPr="00AA26F9">
          <w:t xml:space="preserve"> </w:t>
        </w:r>
        <w:r>
          <w:t xml:space="preserve">Log in to the application using your log in credentials. </w:t>
        </w:r>
      </w:ins>
    </w:p>
    <w:p w14:paraId="2B362B32" w14:textId="77777777" w:rsidR="001B36C8" w:rsidRDefault="001B36C8" w:rsidP="001B36C8">
      <w:pPr>
        <w:ind w:left="720"/>
        <w:rPr>
          <w:ins w:id="3108" w:author="Sayali Dev" w:date="2018-02-08T19:26:00Z"/>
        </w:rPr>
      </w:pPr>
      <w:ins w:id="3109" w:author="Sayali Dev" w:date="2018-02-08T19:26:00Z">
        <w:r>
          <w:t xml:space="preserve">The home page appears. </w:t>
        </w:r>
      </w:ins>
    </w:p>
    <w:p w14:paraId="5823EA57" w14:textId="77777777" w:rsidR="001B36C8" w:rsidRDefault="001B36C8" w:rsidP="001B36C8">
      <w:pPr>
        <w:ind w:left="720" w:hanging="360"/>
        <w:rPr>
          <w:ins w:id="3110" w:author="Sayali Dev" w:date="2018-02-08T19:26:00Z"/>
        </w:rPr>
      </w:pPr>
    </w:p>
    <w:p w14:paraId="74E1E8E3" w14:textId="77777777" w:rsidR="001B36C8" w:rsidRDefault="001B36C8" w:rsidP="001B36C8">
      <w:pPr>
        <w:numPr>
          <w:ilvl w:val="0"/>
          <w:numId w:val="112"/>
        </w:numPr>
        <w:ind w:left="720"/>
        <w:rPr>
          <w:ins w:id="3111" w:author="Sayali Dev" w:date="2018-02-08T19:26:00Z"/>
        </w:rPr>
      </w:pPr>
      <w:ins w:id="3112" w:author="Sayali Dev" w:date="2018-02-08T19:26:00Z">
        <w:r>
          <w:t xml:space="preserve">Point to the arrow of the </w:t>
        </w:r>
        <w:r w:rsidRPr="00F2157D">
          <w:rPr>
            <w:b/>
          </w:rPr>
          <w:t>BMS</w:t>
        </w:r>
        <w:r>
          <w:t xml:space="preserve"> tab, and then click </w:t>
        </w:r>
        <w:r w:rsidRPr="00FF2F16">
          <w:rPr>
            <w:b/>
          </w:rPr>
          <w:t>Shipments</w:t>
        </w:r>
        <w:r w:rsidRPr="00FF2F16">
          <w:t xml:space="preserve">. </w:t>
        </w:r>
      </w:ins>
    </w:p>
    <w:p w14:paraId="19B05224" w14:textId="77777777" w:rsidR="001B36C8" w:rsidRDefault="001B36C8" w:rsidP="001B36C8">
      <w:pPr>
        <w:pStyle w:val="BodyText"/>
        <w:ind w:left="720" w:right="720"/>
        <w:rPr>
          <w:ins w:id="3113" w:author="Sayali Dev" w:date="2018-02-08T19:26:00Z"/>
        </w:rPr>
      </w:pPr>
      <w:ins w:id="3114" w:author="Sayali Dev" w:date="2018-02-08T19:26:00Z">
        <w:r>
          <w:t xml:space="preserve">The </w:t>
        </w:r>
        <w:r>
          <w:rPr>
            <w:b/>
            <w:lang w:val="en-US"/>
          </w:rPr>
          <w:t>S</w:t>
        </w:r>
        <w:r w:rsidRPr="00CC2020">
          <w:rPr>
            <w:b/>
          </w:rPr>
          <w:t xml:space="preserve">hipment </w:t>
        </w:r>
        <w:r>
          <w:rPr>
            <w:b/>
            <w:lang w:val="en-US"/>
          </w:rPr>
          <w:t>S</w:t>
        </w:r>
        <w:r w:rsidRPr="00CC2020">
          <w:rPr>
            <w:b/>
          </w:rPr>
          <w:t>earch</w:t>
        </w:r>
        <w:r>
          <w:t xml:space="preserve"> page appears.</w:t>
        </w:r>
      </w:ins>
    </w:p>
    <w:p w14:paraId="1C4BE45B" w14:textId="77777777" w:rsidR="001B36C8" w:rsidRDefault="001B36C8" w:rsidP="001B36C8">
      <w:pPr>
        <w:pStyle w:val="BodyText"/>
        <w:ind w:left="720" w:right="720" w:hanging="360"/>
        <w:rPr>
          <w:ins w:id="3115" w:author="Sayali Dev" w:date="2018-02-08T19:26:00Z"/>
        </w:rPr>
      </w:pPr>
    </w:p>
    <w:p w14:paraId="26843028" w14:textId="77777777" w:rsidR="001B36C8" w:rsidRPr="00FF2F16" w:rsidRDefault="001B36C8" w:rsidP="001B36C8">
      <w:pPr>
        <w:numPr>
          <w:ilvl w:val="0"/>
          <w:numId w:val="112"/>
        </w:numPr>
        <w:ind w:left="720"/>
        <w:rPr>
          <w:ins w:id="3116" w:author="Sayali Dev" w:date="2018-02-08T19:26:00Z"/>
        </w:rPr>
      </w:pPr>
      <w:ins w:id="3117" w:author="Sayali Dev" w:date="2018-02-08T19:26:00Z">
        <w:r w:rsidRPr="00FF2F16">
          <w:t xml:space="preserve">Click </w:t>
        </w:r>
        <w:r w:rsidRPr="0064347F">
          <w:rPr>
            <w:b/>
          </w:rPr>
          <w:t>SEARCH</w:t>
        </w:r>
        <w:r w:rsidRPr="00FF2F16">
          <w:t xml:space="preserve">. </w:t>
        </w:r>
      </w:ins>
    </w:p>
    <w:p w14:paraId="383831BE" w14:textId="77777777" w:rsidR="001B36C8" w:rsidRPr="0064347F" w:rsidRDefault="001B36C8" w:rsidP="001B36C8">
      <w:pPr>
        <w:pStyle w:val="BodyText"/>
        <w:ind w:left="720"/>
        <w:rPr>
          <w:ins w:id="3118" w:author="Sayali Dev" w:date="2018-02-08T19:26:00Z"/>
        </w:rPr>
      </w:pPr>
      <w:ins w:id="3119" w:author="Sayali Dev" w:date="2018-02-08T19:26:00Z">
        <w:r w:rsidRPr="0064347F">
          <w:t>The shipment search page displays a list of shipments</w:t>
        </w:r>
        <w:r w:rsidRPr="00372F84">
          <w:t xml:space="preserve"> that are accessible based on your login location</w:t>
        </w:r>
        <w:r w:rsidRPr="0064347F">
          <w:t xml:space="preserve">. </w:t>
        </w:r>
      </w:ins>
    </w:p>
    <w:p w14:paraId="5ED91D3D" w14:textId="77777777" w:rsidR="001B36C8" w:rsidRPr="0064347F" w:rsidRDefault="001B36C8" w:rsidP="001B36C8">
      <w:pPr>
        <w:pStyle w:val="BodyText"/>
        <w:ind w:left="720" w:hanging="360"/>
        <w:rPr>
          <w:ins w:id="3120" w:author="Sayali Dev" w:date="2018-02-08T19:26:00Z"/>
        </w:rPr>
      </w:pPr>
    </w:p>
    <w:p w14:paraId="4A43977C" w14:textId="77777777" w:rsidR="001B36C8" w:rsidRPr="0064347F" w:rsidRDefault="001B36C8" w:rsidP="001B36C8">
      <w:pPr>
        <w:pStyle w:val="BodyText"/>
        <w:numPr>
          <w:ilvl w:val="0"/>
          <w:numId w:val="112"/>
        </w:numPr>
        <w:ind w:left="720"/>
        <w:rPr>
          <w:ins w:id="3121" w:author="Sayali Dev" w:date="2018-02-08T19:26:00Z"/>
        </w:rPr>
      </w:pPr>
      <w:ins w:id="3122" w:author="Sayali Dev" w:date="2018-02-08T19:26:00Z">
        <w:r w:rsidRPr="0064347F">
          <w:t xml:space="preserve">Click </w:t>
        </w:r>
        <w:r>
          <w:t xml:space="preserve">the row of the shipment for which you want to </w:t>
        </w:r>
        <w:r>
          <w:rPr>
            <w:lang w:val="en-US"/>
          </w:rPr>
          <w:t>add biospecimens to a worklist</w:t>
        </w:r>
        <w:r>
          <w:t xml:space="preserve">. </w:t>
        </w:r>
      </w:ins>
    </w:p>
    <w:p w14:paraId="1E174039" w14:textId="77777777" w:rsidR="001B36C8" w:rsidRPr="00330939" w:rsidRDefault="001B36C8" w:rsidP="001B36C8">
      <w:pPr>
        <w:pStyle w:val="BodyText"/>
        <w:ind w:left="720" w:right="720"/>
        <w:rPr>
          <w:ins w:id="3123" w:author="Sayali Dev" w:date="2018-02-08T19:26:00Z"/>
          <w:lang w:val="en-US"/>
        </w:rPr>
      </w:pPr>
      <w:ins w:id="3124" w:author="Sayali Dev" w:date="2018-02-08T19:26:00Z">
        <w:r w:rsidRPr="0064347F">
          <w:t xml:space="preserve">The </w:t>
        </w:r>
        <w:r w:rsidRPr="0064347F">
          <w:rPr>
            <w:b/>
          </w:rPr>
          <w:t>View Shipment</w:t>
        </w:r>
        <w:r w:rsidRPr="0064347F">
          <w:t xml:space="preserve"> page appears.</w:t>
        </w:r>
        <w:r w:rsidRPr="00FB0108">
          <w:rPr>
            <w:b/>
          </w:rPr>
          <w:br/>
        </w:r>
      </w:ins>
    </w:p>
    <w:p w14:paraId="7D078BD1" w14:textId="77777777" w:rsidR="001B36C8" w:rsidRDefault="001B36C8" w:rsidP="001B36C8">
      <w:pPr>
        <w:pStyle w:val="ListParagraph"/>
        <w:numPr>
          <w:ilvl w:val="0"/>
          <w:numId w:val="112"/>
        </w:numPr>
        <w:ind w:left="720" w:right="360"/>
        <w:rPr>
          <w:ins w:id="3125" w:author="Sayali Dev" w:date="2018-02-08T19:26:00Z"/>
        </w:rPr>
      </w:pPr>
      <w:ins w:id="3126" w:author="Sayali Dev" w:date="2018-02-08T19:26:00Z">
        <w:r w:rsidRPr="00AA26F9">
          <w:t xml:space="preserve">Click </w:t>
        </w:r>
        <w:r>
          <w:rPr>
            <w:b/>
            <w:caps/>
          </w:rPr>
          <w:t>Add to WORKLIST</w:t>
        </w:r>
        <w:r w:rsidRPr="00AA26F9">
          <w:t xml:space="preserve">. </w:t>
        </w:r>
        <w:r>
          <w:br/>
          <w:t xml:space="preserve">A confirmation window appears indicating that only biospecimens with a status as </w:t>
        </w:r>
        <w:r w:rsidRPr="00A65789">
          <w:rPr>
            <w:b/>
          </w:rPr>
          <w:t>In Inventory</w:t>
        </w:r>
        <w:r>
          <w:t xml:space="preserve"> can be added to a worklist.</w:t>
        </w:r>
        <w:r>
          <w:br/>
        </w:r>
      </w:ins>
    </w:p>
    <w:p w14:paraId="258BCB36" w14:textId="77777777" w:rsidR="001B36C8" w:rsidRPr="00B5216F" w:rsidRDefault="001B36C8" w:rsidP="001B36C8">
      <w:pPr>
        <w:pStyle w:val="ListParagraph"/>
        <w:numPr>
          <w:ilvl w:val="0"/>
          <w:numId w:val="112"/>
        </w:numPr>
        <w:ind w:left="720" w:right="360"/>
        <w:rPr>
          <w:ins w:id="3127" w:author="Sayali Dev" w:date="2018-02-08T19:26:00Z"/>
        </w:rPr>
      </w:pPr>
      <w:ins w:id="3128" w:author="Sayali Dev" w:date="2018-02-08T19:26:00Z">
        <w:r>
          <w:t xml:space="preserve">Click </w:t>
        </w:r>
        <w:r w:rsidRPr="00A65789">
          <w:rPr>
            <w:b/>
          </w:rPr>
          <w:t xml:space="preserve">OK </w:t>
        </w:r>
        <w:r>
          <w:t>in confirmation window.</w:t>
        </w:r>
      </w:ins>
    </w:p>
    <w:p w14:paraId="7EFF9AE0" w14:textId="77777777" w:rsidR="001B36C8" w:rsidRDefault="001B36C8" w:rsidP="001B36C8">
      <w:pPr>
        <w:pStyle w:val="ListParagraph"/>
        <w:ind w:right="360"/>
        <w:rPr>
          <w:ins w:id="3129" w:author="Sayali Dev" w:date="2018-02-08T19:26:00Z"/>
        </w:rPr>
      </w:pPr>
      <w:ins w:id="3130" w:author="Sayali Dev" w:date="2018-02-08T19:26:00Z">
        <w:r w:rsidRPr="00AA26F9">
          <w:t xml:space="preserve">The </w:t>
        </w:r>
        <w:r>
          <w:rPr>
            <w:b/>
          </w:rPr>
          <w:t>Create/Modify W</w:t>
        </w:r>
        <w:r w:rsidRPr="00442B77">
          <w:rPr>
            <w:b/>
          </w:rPr>
          <w:t>orklist</w:t>
        </w:r>
        <w:r>
          <w:t xml:space="preserve"> page appears with the eligible shipment biospecimens listed.</w:t>
        </w:r>
      </w:ins>
    </w:p>
    <w:p w14:paraId="30773788" w14:textId="77777777" w:rsidR="00AD708A" w:rsidRDefault="001B36C8" w:rsidP="001B36C8">
      <w:pPr>
        <w:pStyle w:val="ListParagraph"/>
        <w:ind w:right="360"/>
        <w:rPr>
          <w:ins w:id="3131" w:author="Sayali Dev" w:date="2018-02-09T14:01:00Z"/>
        </w:rPr>
      </w:pPr>
      <w:ins w:id="3132" w:author="Sayali Dev" w:date="2018-02-08T19:26:00Z">
        <w:r w:rsidRPr="00A65789">
          <w:rPr>
            <w:b/>
          </w:rPr>
          <w:t>Note:</w:t>
        </w:r>
        <w:r>
          <w:t xml:space="preserve"> </w:t>
        </w:r>
      </w:ins>
    </w:p>
    <w:p w14:paraId="2EE56F6C" w14:textId="4730A6AE" w:rsidR="001B36C8" w:rsidRDefault="001B36C8" w:rsidP="001B36C8">
      <w:pPr>
        <w:pStyle w:val="ListParagraph"/>
        <w:ind w:right="360"/>
        <w:rPr>
          <w:ins w:id="3133" w:author="Sayali Dev" w:date="2018-02-08T19:26:00Z"/>
        </w:rPr>
      </w:pPr>
      <w:ins w:id="3134" w:author="Sayali Dev" w:date="2018-02-08T19:26:00Z">
        <w:r>
          <w:t xml:space="preserve">If some biospecimens in the shipment cart have a status other than </w:t>
        </w:r>
        <w:r w:rsidRPr="00A65789">
          <w:rPr>
            <w:b/>
          </w:rPr>
          <w:t>In Inventory</w:t>
        </w:r>
        <w:r>
          <w:t xml:space="preserve">, only the </w:t>
        </w:r>
        <w:r w:rsidRPr="007A18EF">
          <w:rPr>
            <w:b/>
          </w:rPr>
          <w:t>In Inventory</w:t>
        </w:r>
        <w:r>
          <w:t xml:space="preserve"> biospecimens are transferred to the </w:t>
        </w:r>
        <w:r w:rsidRPr="007A18EF">
          <w:rPr>
            <w:b/>
          </w:rPr>
          <w:t>Create</w:t>
        </w:r>
        <w:r>
          <w:rPr>
            <w:b/>
          </w:rPr>
          <w:t>/Modify</w:t>
        </w:r>
        <w:r w:rsidRPr="007A18EF">
          <w:rPr>
            <w:b/>
          </w:rPr>
          <w:t xml:space="preserve"> Worklist</w:t>
        </w:r>
        <w:r>
          <w:t xml:space="preserve"> page.</w:t>
        </w:r>
        <w:r>
          <w:br/>
        </w:r>
      </w:ins>
    </w:p>
    <w:p w14:paraId="32F05961" w14:textId="77777777" w:rsidR="001B36C8" w:rsidRDefault="001B36C8" w:rsidP="001B36C8">
      <w:pPr>
        <w:rPr>
          <w:ins w:id="3135" w:author="Sayali Dev" w:date="2018-02-08T19:26:00Z"/>
        </w:rPr>
      </w:pPr>
      <w:ins w:id="3136" w:author="Sayali Dev" w:date="2018-02-08T19:26:00Z">
        <w:r>
          <w:lastRenderedPageBreak/>
          <w:tab/>
        </w:r>
        <w:r w:rsidRPr="00691675">
          <w:rPr>
            <w:noProof/>
          </w:rPr>
          <w:drawing>
            <wp:inline distT="0" distB="0" distL="0" distR="0" wp14:anchorId="5F3C92EE" wp14:editId="31DDA621">
              <wp:extent cx="6608445" cy="5893435"/>
              <wp:effectExtent l="19050" t="19050" r="20955" b="12065"/>
              <wp:docPr id="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08445" cy="5893435"/>
                      </a:xfrm>
                      <a:prstGeom prst="rect">
                        <a:avLst/>
                      </a:prstGeom>
                      <a:noFill/>
                      <a:ln w="3175">
                        <a:solidFill>
                          <a:schemeClr val="tx1"/>
                        </a:solidFill>
                      </a:ln>
                    </pic:spPr>
                  </pic:pic>
                </a:graphicData>
              </a:graphic>
            </wp:inline>
          </w:drawing>
        </w:r>
      </w:ins>
    </w:p>
    <w:p w14:paraId="49A19B3B" w14:textId="77777777" w:rsidR="001B36C8" w:rsidRDefault="001B36C8" w:rsidP="001B36C8">
      <w:pPr>
        <w:pStyle w:val="Figure"/>
        <w:tabs>
          <w:tab w:val="clear" w:pos="1710"/>
          <w:tab w:val="num" w:pos="1800"/>
        </w:tabs>
        <w:ind w:left="1152" w:hanging="432"/>
        <w:rPr>
          <w:ins w:id="3137" w:author="Sayali Dev" w:date="2018-02-08T19:26:00Z"/>
        </w:rPr>
      </w:pPr>
      <w:ins w:id="3138" w:author="Sayali Dev" w:date="2018-02-08T19:26:00Z">
        <w:r>
          <w:t xml:space="preserve"> Create/Modify Worklist page</w:t>
        </w:r>
      </w:ins>
    </w:p>
    <w:p w14:paraId="57CCFABA" w14:textId="77777777" w:rsidR="001B36C8" w:rsidRDefault="001B36C8" w:rsidP="001B36C8">
      <w:pPr>
        <w:pStyle w:val="BodyText"/>
        <w:ind w:left="720" w:right="540"/>
        <w:rPr>
          <w:ins w:id="3139" w:author="Sayali Dev" w:date="2018-02-08T19:26:00Z"/>
        </w:rPr>
      </w:pPr>
    </w:p>
    <w:p w14:paraId="6DBB98AB" w14:textId="77777777" w:rsidR="001B36C8" w:rsidRDefault="001B36C8" w:rsidP="001B36C8">
      <w:pPr>
        <w:pStyle w:val="BodyText"/>
        <w:numPr>
          <w:ilvl w:val="0"/>
          <w:numId w:val="112"/>
        </w:numPr>
        <w:ind w:left="720" w:right="270"/>
        <w:rPr>
          <w:ins w:id="3140" w:author="Sayali Dev" w:date="2018-02-08T19:26:00Z"/>
        </w:rPr>
      </w:pPr>
      <w:ins w:id="3141" w:author="Sayali Dev" w:date="2018-02-08T19:26:00Z">
        <w:r>
          <w:t>Enter</w:t>
        </w:r>
        <w:r w:rsidRPr="008B0550">
          <w:t xml:space="preserve"> appropriate</w:t>
        </w:r>
        <w:r>
          <w:t xml:space="preserve"> information in each field. </w:t>
        </w:r>
        <w:r>
          <w:rPr>
            <w:lang w:val="en-US"/>
          </w:rPr>
          <w:t>F</w:t>
        </w:r>
        <w:r>
          <w:t xml:space="preserve">ollowing table lists each field and its description. </w:t>
        </w:r>
        <w:r>
          <w:br/>
        </w:r>
        <w:r w:rsidRPr="006744E4">
          <w:rPr>
            <w:b/>
          </w:rPr>
          <w:t>Note:</w:t>
        </w:r>
        <w:r>
          <w:rPr>
            <w:b/>
          </w:rPr>
          <w:t xml:space="preserve"> </w:t>
        </w:r>
        <w:r w:rsidRPr="006744E4">
          <w:t>Fields that are marked with the red asterisk (</w:t>
        </w:r>
        <w:r w:rsidRPr="006744E4">
          <w:rPr>
            <w:color w:val="FF0000"/>
          </w:rPr>
          <w:t>*</w:t>
        </w:r>
        <w:r w:rsidRPr="006744E4">
          <w:t>) are mandatory.</w:t>
        </w:r>
      </w:ins>
    </w:p>
    <w:p w14:paraId="50DCD5ED" w14:textId="77777777" w:rsidR="001B36C8" w:rsidRDefault="001B36C8" w:rsidP="001B36C8">
      <w:pPr>
        <w:pStyle w:val="BodyText"/>
        <w:ind w:left="720" w:right="270"/>
        <w:rPr>
          <w:ins w:id="3142" w:author="Sayali Dev" w:date="2018-02-08T19:26:00Z"/>
        </w:rPr>
      </w:pPr>
    </w:p>
    <w:p w14:paraId="4307BE0A" w14:textId="77777777" w:rsidR="001B36C8" w:rsidRDefault="001B36C8" w:rsidP="001B36C8">
      <w:pPr>
        <w:pStyle w:val="Caption"/>
        <w:ind w:firstLine="720"/>
        <w:rPr>
          <w:ins w:id="3143" w:author="Sayali Dev" w:date="2018-02-08T19:26:00Z"/>
        </w:rPr>
      </w:pPr>
      <w:ins w:id="3144" w:author="Sayali Dev" w:date="2018-02-08T19:26:00Z">
        <w:r>
          <w:t xml:space="preserve">Table </w:t>
        </w:r>
        <w:r>
          <w:fldChar w:fldCharType="begin"/>
        </w:r>
        <w:r>
          <w:instrText xml:space="preserve"> SEQ Figure \* ARABIC </w:instrText>
        </w:r>
        <w:r>
          <w:fldChar w:fldCharType="separate"/>
        </w:r>
        <w:r>
          <w:rPr>
            <w:noProof/>
          </w:rPr>
          <w:t>43</w:t>
        </w:r>
        <w:r>
          <w:rPr>
            <w:noProof/>
          </w:rPr>
          <w:fldChar w:fldCharType="end"/>
        </w:r>
        <w:r>
          <w:t>: Adding shipment biospecimens to a worklist</w:t>
        </w:r>
      </w:ins>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0"/>
        <w:gridCol w:w="7920"/>
      </w:tblGrid>
      <w:tr w:rsidR="001B36C8" w:rsidRPr="007A152E" w14:paraId="2ABBB3DB" w14:textId="77777777" w:rsidTr="00DC7347">
        <w:trPr>
          <w:cantSplit/>
          <w:trHeight w:val="288"/>
          <w:tblHeader/>
          <w:ins w:id="3145" w:author="Sayali Dev" w:date="2018-02-08T19:26:00Z"/>
        </w:trPr>
        <w:tc>
          <w:tcPr>
            <w:tcW w:w="1890" w:type="dxa"/>
            <w:shd w:val="clear" w:color="auto" w:fill="BFBFBF"/>
            <w:vAlign w:val="center"/>
          </w:tcPr>
          <w:p w14:paraId="1B12506A" w14:textId="77777777" w:rsidR="001B36C8" w:rsidRPr="007A152E" w:rsidRDefault="001B36C8" w:rsidP="00DC7347">
            <w:pPr>
              <w:rPr>
                <w:ins w:id="3146" w:author="Sayali Dev" w:date="2018-02-08T19:26:00Z"/>
                <w:b/>
              </w:rPr>
            </w:pPr>
            <w:ins w:id="3147" w:author="Sayali Dev" w:date="2018-02-08T19:26:00Z">
              <w:r>
                <w:rPr>
                  <w:b/>
                </w:rPr>
                <w:t>Field</w:t>
              </w:r>
            </w:ins>
          </w:p>
        </w:tc>
        <w:tc>
          <w:tcPr>
            <w:tcW w:w="7920" w:type="dxa"/>
            <w:shd w:val="clear" w:color="auto" w:fill="BFBFBF"/>
            <w:vAlign w:val="center"/>
          </w:tcPr>
          <w:p w14:paraId="28A3B0A0" w14:textId="77777777" w:rsidR="001B36C8" w:rsidRPr="007A152E" w:rsidRDefault="001B36C8" w:rsidP="00DC7347">
            <w:pPr>
              <w:rPr>
                <w:ins w:id="3148" w:author="Sayali Dev" w:date="2018-02-08T19:26:00Z"/>
                <w:b/>
              </w:rPr>
            </w:pPr>
            <w:ins w:id="3149" w:author="Sayali Dev" w:date="2018-02-08T19:26:00Z">
              <w:r w:rsidRPr="007A152E">
                <w:rPr>
                  <w:b/>
                </w:rPr>
                <w:t>Description</w:t>
              </w:r>
            </w:ins>
          </w:p>
        </w:tc>
      </w:tr>
      <w:tr w:rsidR="001B36C8" w14:paraId="306EABFB" w14:textId="77777777" w:rsidTr="00DC7347">
        <w:trPr>
          <w:cantSplit/>
          <w:trHeight w:val="288"/>
          <w:ins w:id="3150" w:author="Sayali Dev" w:date="2018-02-08T19:26:00Z"/>
        </w:trPr>
        <w:tc>
          <w:tcPr>
            <w:tcW w:w="1890" w:type="dxa"/>
            <w:vAlign w:val="center"/>
          </w:tcPr>
          <w:p w14:paraId="7DEFA834" w14:textId="77777777" w:rsidR="001B36C8" w:rsidRPr="007A152E" w:rsidRDefault="001B36C8" w:rsidP="00DC7347">
            <w:pPr>
              <w:rPr>
                <w:ins w:id="3151" w:author="Sayali Dev" w:date="2018-02-08T19:26:00Z"/>
                <w:b/>
              </w:rPr>
            </w:pPr>
            <w:ins w:id="3152" w:author="Sayali Dev" w:date="2018-02-08T19:26:00Z">
              <w:r>
                <w:rPr>
                  <w:b/>
                </w:rPr>
                <w:t>Add to Existing Worklist</w:t>
              </w:r>
            </w:ins>
          </w:p>
        </w:tc>
        <w:tc>
          <w:tcPr>
            <w:tcW w:w="7920" w:type="dxa"/>
            <w:vAlign w:val="center"/>
          </w:tcPr>
          <w:p w14:paraId="6E14D650" w14:textId="77777777" w:rsidR="001B36C8" w:rsidRPr="00281C20" w:rsidRDefault="001B36C8" w:rsidP="00DC7347">
            <w:pPr>
              <w:rPr>
                <w:ins w:id="3153" w:author="Sayali Dev" w:date="2018-02-08T19:26:00Z"/>
              </w:rPr>
            </w:pPr>
            <w:ins w:id="3154" w:author="Sayali Dev" w:date="2018-02-08T19:26:00Z">
              <w:r>
                <w:t>If you want to add these</w:t>
              </w:r>
              <w:r w:rsidRPr="00281C20">
                <w:t xml:space="preserve"> </w:t>
              </w:r>
              <w:r>
                <w:t>biospecimens</w:t>
              </w:r>
              <w:r w:rsidRPr="00281C20">
                <w:t xml:space="preserve"> to an exist</w:t>
              </w:r>
              <w:r>
                <w:t>ing worklist, select this check</w:t>
              </w:r>
              <w:r w:rsidRPr="00281C20">
                <w:t>box.</w:t>
              </w:r>
            </w:ins>
          </w:p>
        </w:tc>
      </w:tr>
      <w:tr w:rsidR="001B36C8" w14:paraId="5DB43E24" w14:textId="77777777" w:rsidTr="00DC7347">
        <w:trPr>
          <w:cantSplit/>
          <w:trHeight w:val="288"/>
          <w:ins w:id="3155" w:author="Sayali Dev" w:date="2018-02-08T19:26:00Z"/>
        </w:trPr>
        <w:tc>
          <w:tcPr>
            <w:tcW w:w="1890" w:type="dxa"/>
            <w:vAlign w:val="center"/>
          </w:tcPr>
          <w:p w14:paraId="20C88BD6" w14:textId="77777777" w:rsidR="001B36C8" w:rsidRPr="007A152E" w:rsidRDefault="001B36C8" w:rsidP="00DC7347">
            <w:pPr>
              <w:rPr>
                <w:ins w:id="3156" w:author="Sayali Dev" w:date="2018-02-08T19:26:00Z"/>
                <w:b/>
              </w:rPr>
            </w:pPr>
            <w:ins w:id="3157" w:author="Sayali Dev" w:date="2018-02-08T19:26:00Z">
              <w:r>
                <w:rPr>
                  <w:b/>
                </w:rPr>
                <w:lastRenderedPageBreak/>
                <w:t>Worklist Name</w:t>
              </w:r>
              <w:r w:rsidRPr="006744E4">
                <w:rPr>
                  <w:color w:val="FF0000"/>
                </w:rPr>
                <w:t>*</w:t>
              </w:r>
            </w:ins>
          </w:p>
        </w:tc>
        <w:tc>
          <w:tcPr>
            <w:tcW w:w="7920" w:type="dxa"/>
            <w:vAlign w:val="center"/>
          </w:tcPr>
          <w:p w14:paraId="48A94771" w14:textId="77777777" w:rsidR="001B36C8" w:rsidRPr="00C819DF" w:rsidRDefault="001B36C8" w:rsidP="00DC7347">
            <w:pPr>
              <w:pStyle w:val="CommentText"/>
              <w:numPr>
                <w:ilvl w:val="0"/>
                <w:numId w:val="117"/>
              </w:numPr>
              <w:ind w:left="252" w:hanging="252"/>
              <w:rPr>
                <w:ins w:id="3158" w:author="Sayali Dev" w:date="2018-02-08T19:26:00Z"/>
                <w:sz w:val="22"/>
                <w:szCs w:val="22"/>
              </w:rPr>
            </w:pPr>
            <w:ins w:id="3159" w:author="Sayali Dev" w:date="2018-02-08T19:26:00Z">
              <w:r w:rsidRPr="00281C20">
                <w:rPr>
                  <w:sz w:val="22"/>
                  <w:szCs w:val="22"/>
                </w:rPr>
                <w:t xml:space="preserve">If </w:t>
              </w:r>
              <w:r>
                <w:rPr>
                  <w:sz w:val="22"/>
                  <w:szCs w:val="22"/>
                </w:rPr>
                <w:t xml:space="preserve">you checked </w:t>
              </w:r>
              <w:r w:rsidRPr="00281C20">
                <w:rPr>
                  <w:sz w:val="22"/>
                  <w:szCs w:val="22"/>
                </w:rPr>
                <w:t>th</w:t>
              </w:r>
              <w:r>
                <w:rPr>
                  <w:sz w:val="22"/>
                  <w:szCs w:val="22"/>
                </w:rPr>
                <w:t>e Add to Existing box</w:t>
              </w:r>
              <w:r w:rsidRPr="00281C20">
                <w:rPr>
                  <w:sz w:val="22"/>
                  <w:szCs w:val="22"/>
                </w:rPr>
                <w:t xml:space="preserve">, then </w:t>
              </w:r>
              <w:r>
                <w:rPr>
                  <w:sz w:val="22"/>
                  <w:szCs w:val="22"/>
                </w:rPr>
                <w:t>type part or the entire</w:t>
              </w:r>
              <w:r w:rsidRPr="00281C20">
                <w:rPr>
                  <w:sz w:val="22"/>
                  <w:szCs w:val="22"/>
                </w:rPr>
                <w:t xml:space="preserve"> existing worklist </w:t>
              </w:r>
              <w:r>
                <w:rPr>
                  <w:sz w:val="22"/>
                  <w:szCs w:val="22"/>
                </w:rPr>
                <w:t>name in this field.</w:t>
              </w:r>
              <w:r w:rsidRPr="00281C20">
                <w:rPr>
                  <w:sz w:val="22"/>
                  <w:szCs w:val="22"/>
                </w:rPr>
                <w:t xml:space="preserve"> </w:t>
              </w:r>
              <w:r>
                <w:rPr>
                  <w:sz w:val="22"/>
                  <w:szCs w:val="22"/>
                </w:rPr>
                <w:br/>
              </w:r>
              <w:r w:rsidRPr="00556EAD">
                <w:rPr>
                  <w:b/>
                  <w:sz w:val="22"/>
                  <w:szCs w:val="22"/>
                </w:rPr>
                <w:t>Note:</w:t>
              </w:r>
              <w:r>
                <w:rPr>
                  <w:sz w:val="22"/>
                  <w:szCs w:val="22"/>
                </w:rPr>
                <w:t xml:space="preserve"> As you type part of an existing name, a dropdown list appears with existing worklist names that you </w:t>
              </w:r>
              <w:r w:rsidRPr="00281C20">
                <w:rPr>
                  <w:sz w:val="22"/>
                  <w:szCs w:val="22"/>
                </w:rPr>
                <w:t>can select</w:t>
              </w:r>
              <w:r>
                <w:rPr>
                  <w:sz w:val="22"/>
                  <w:szCs w:val="22"/>
                </w:rPr>
                <w:t xml:space="preserve"> for this field.</w:t>
              </w:r>
            </w:ins>
          </w:p>
          <w:p w14:paraId="21268475" w14:textId="77777777" w:rsidR="001B36C8" w:rsidRPr="00281C20" w:rsidRDefault="001B36C8" w:rsidP="00DC7347">
            <w:pPr>
              <w:pStyle w:val="CommentText"/>
              <w:numPr>
                <w:ilvl w:val="0"/>
                <w:numId w:val="117"/>
              </w:numPr>
              <w:ind w:left="252" w:hanging="252"/>
              <w:rPr>
                <w:ins w:id="3160" w:author="Sayali Dev" w:date="2018-02-08T19:26:00Z"/>
                <w:sz w:val="22"/>
                <w:szCs w:val="22"/>
              </w:rPr>
            </w:pPr>
            <w:ins w:id="3161" w:author="Sayali Dev" w:date="2018-02-08T19:26:00Z">
              <w:r w:rsidRPr="00281C20">
                <w:rPr>
                  <w:sz w:val="22"/>
                  <w:szCs w:val="22"/>
                </w:rPr>
                <w:t>If you want to add th</w:t>
              </w:r>
              <w:r>
                <w:rPr>
                  <w:sz w:val="22"/>
                  <w:szCs w:val="22"/>
                </w:rPr>
                <w:t>ese</w:t>
              </w:r>
              <w:r w:rsidRPr="00281C20">
                <w:rPr>
                  <w:sz w:val="22"/>
                  <w:szCs w:val="22"/>
                </w:rPr>
                <w:t xml:space="preserve"> </w:t>
              </w:r>
              <w:r>
                <w:rPr>
                  <w:sz w:val="22"/>
                  <w:szCs w:val="22"/>
                </w:rPr>
                <w:t>biospecimens</w:t>
              </w:r>
              <w:r w:rsidRPr="00281C20">
                <w:rPr>
                  <w:sz w:val="22"/>
                  <w:szCs w:val="22"/>
                </w:rPr>
                <w:t xml:space="preserve"> to a new worklist, type a name for the worklist.</w:t>
              </w:r>
            </w:ins>
          </w:p>
        </w:tc>
      </w:tr>
      <w:tr w:rsidR="001B36C8" w14:paraId="3F993C76" w14:textId="77777777" w:rsidTr="00DC7347">
        <w:trPr>
          <w:cantSplit/>
          <w:trHeight w:val="288"/>
          <w:ins w:id="3162" w:author="Sayali Dev" w:date="2018-02-08T19:26:00Z"/>
        </w:trPr>
        <w:tc>
          <w:tcPr>
            <w:tcW w:w="1890" w:type="dxa"/>
            <w:vAlign w:val="center"/>
          </w:tcPr>
          <w:p w14:paraId="66C0C969" w14:textId="77777777" w:rsidR="001B36C8" w:rsidRPr="007A152E" w:rsidRDefault="001B36C8" w:rsidP="00DC7347">
            <w:pPr>
              <w:rPr>
                <w:ins w:id="3163" w:author="Sayali Dev" w:date="2018-02-08T19:26:00Z"/>
                <w:b/>
              </w:rPr>
            </w:pPr>
            <w:ins w:id="3164" w:author="Sayali Dev" w:date="2018-02-08T19:26:00Z">
              <w:r>
                <w:rPr>
                  <w:b/>
                </w:rPr>
                <w:t>Security</w:t>
              </w:r>
              <w:r w:rsidRPr="006744E4">
                <w:rPr>
                  <w:color w:val="FF0000"/>
                </w:rPr>
                <w:t>*</w:t>
              </w:r>
            </w:ins>
          </w:p>
        </w:tc>
        <w:tc>
          <w:tcPr>
            <w:tcW w:w="7920" w:type="dxa"/>
            <w:vAlign w:val="center"/>
          </w:tcPr>
          <w:p w14:paraId="0CFBB549" w14:textId="77777777" w:rsidR="001B36C8" w:rsidRPr="007811EB" w:rsidRDefault="001B36C8" w:rsidP="00DC7347">
            <w:pPr>
              <w:pStyle w:val="BodyText"/>
              <w:ind w:right="540"/>
              <w:rPr>
                <w:ins w:id="3165" w:author="Sayali Dev" w:date="2018-02-08T19:26:00Z"/>
                <w:lang w:val="en-US"/>
              </w:rPr>
            </w:pPr>
            <w:ins w:id="3166" w:author="Sayali Dev" w:date="2018-02-08T19:26:00Z">
              <w:r>
                <w:rPr>
                  <w:lang w:val="en-US"/>
                </w:rPr>
                <w:t>If you want to add these biospecimens to a new worklist, c</w:t>
              </w:r>
              <w:r>
                <w:t xml:space="preserve">lick on the </w:t>
              </w:r>
              <w:r>
                <w:rPr>
                  <w:lang w:val="en-US"/>
                </w:rPr>
                <w:t xml:space="preserve">appropriate </w:t>
              </w:r>
              <w:r w:rsidRPr="00B051F9">
                <w:rPr>
                  <w:b/>
                </w:rPr>
                <w:t>Security</w:t>
              </w:r>
              <w:r>
                <w:rPr>
                  <w:b/>
                  <w:lang w:val="en-US"/>
                </w:rPr>
                <w:t xml:space="preserve"> </w:t>
              </w:r>
              <w:r w:rsidRPr="007811EB">
                <w:rPr>
                  <w:lang w:val="en-US"/>
                </w:rPr>
                <w:t>v</w:t>
              </w:r>
              <w:r w:rsidRPr="007811EB">
                <w:t>alue</w:t>
              </w:r>
              <w:r>
                <w:rPr>
                  <w:lang w:val="en-US"/>
                </w:rPr>
                <w:t xml:space="preserve"> for the new worklist</w:t>
              </w:r>
              <w:r w:rsidRPr="007811EB">
                <w:t>.</w:t>
              </w:r>
              <w:r>
                <w:rPr>
                  <w:i/>
                </w:rPr>
                <w:t xml:space="preserve"> </w:t>
              </w:r>
            </w:ins>
          </w:p>
          <w:p w14:paraId="2F6679D4" w14:textId="77777777" w:rsidR="001B36C8" w:rsidRDefault="001B36C8" w:rsidP="00DC7347">
            <w:pPr>
              <w:pStyle w:val="BodyText"/>
              <w:numPr>
                <w:ilvl w:val="0"/>
                <w:numId w:val="146"/>
              </w:numPr>
              <w:ind w:right="540"/>
              <w:rPr>
                <w:ins w:id="3167" w:author="Sayali Dev" w:date="2018-02-08T19:26:00Z"/>
              </w:rPr>
            </w:pPr>
            <w:ins w:id="3168" w:author="Sayali Dev" w:date="2018-02-08T19:26:00Z">
              <w:r w:rsidRPr="0036215D">
                <w:rPr>
                  <w:b/>
                </w:rPr>
                <w:t>Private</w:t>
              </w:r>
              <w:r>
                <w:t>: Can be viewed, modified or deleted only by the creator of the worklist. Cannot be viewed by other users.</w:t>
              </w:r>
            </w:ins>
          </w:p>
          <w:p w14:paraId="095C785C" w14:textId="77777777" w:rsidR="001B36C8" w:rsidRDefault="001B36C8" w:rsidP="00DC7347">
            <w:pPr>
              <w:pStyle w:val="BodyText"/>
              <w:numPr>
                <w:ilvl w:val="0"/>
                <w:numId w:val="146"/>
              </w:numPr>
              <w:ind w:right="540"/>
              <w:rPr>
                <w:ins w:id="3169" w:author="Sayali Dev" w:date="2018-02-08T19:26:00Z"/>
              </w:rPr>
            </w:pPr>
            <w:ins w:id="3170" w:author="Sayali Dev" w:date="2018-02-08T19:26:00Z">
              <w:r w:rsidRPr="0036215D">
                <w:rPr>
                  <w:b/>
                </w:rPr>
                <w:t>Shared – Read-Only</w:t>
              </w:r>
              <w:r>
                <w:t>: Can be viewed and used by any other authorized users within the organization. Can be viewed, modified or deleted only by the creator of the worklist.</w:t>
              </w:r>
            </w:ins>
          </w:p>
          <w:p w14:paraId="3B8219B2" w14:textId="77777777" w:rsidR="001B36C8" w:rsidRDefault="001B36C8" w:rsidP="00DC7347">
            <w:pPr>
              <w:pStyle w:val="BodyText"/>
              <w:numPr>
                <w:ilvl w:val="0"/>
                <w:numId w:val="146"/>
              </w:numPr>
              <w:ind w:right="540"/>
              <w:rPr>
                <w:ins w:id="3171" w:author="Sayali Dev" w:date="2018-02-08T19:26:00Z"/>
              </w:rPr>
            </w:pPr>
            <w:ins w:id="3172" w:author="Sayali Dev" w:date="2018-02-08T19:26:00Z">
              <w:r w:rsidRPr="0036215D">
                <w:rPr>
                  <w:b/>
                </w:rPr>
                <w:t>Shared – Read-Write</w:t>
              </w:r>
              <w:r>
                <w:t>: Can be viewed or modified by any authorized user within the organization. Only the creator of the worklist can change the security level or delete the worklist.</w:t>
              </w:r>
            </w:ins>
          </w:p>
          <w:p w14:paraId="092084F4" w14:textId="77777777" w:rsidR="001B36C8" w:rsidRPr="007811EB" w:rsidRDefault="001B36C8" w:rsidP="00DC7347">
            <w:pPr>
              <w:pStyle w:val="BodyText"/>
              <w:ind w:right="540"/>
              <w:rPr>
                <w:ins w:id="3173" w:author="Sayali Dev" w:date="2018-02-08T19:26:00Z"/>
                <w:rFonts w:cs="Arial"/>
              </w:rPr>
            </w:pPr>
            <w:ins w:id="3174" w:author="Sayali Dev" w:date="2018-02-08T19:26:00Z">
              <w:r w:rsidRPr="00CD7C08">
                <w:rPr>
                  <w:b/>
                </w:rPr>
                <w:t>Note:</w:t>
              </w:r>
              <w:r>
                <w:t xml:space="preserve"> This field is disabled if the </w:t>
              </w:r>
              <w:r>
                <w:rPr>
                  <w:b/>
                </w:rPr>
                <w:t xml:space="preserve">Add to </w:t>
              </w:r>
              <w:r>
                <w:rPr>
                  <w:b/>
                  <w:lang w:val="en-US"/>
                </w:rPr>
                <w:t>E</w:t>
              </w:r>
              <w:r w:rsidRPr="00CD7C08">
                <w:rPr>
                  <w:b/>
                </w:rPr>
                <w:t>xisting Worklist</w:t>
              </w:r>
              <w:r>
                <w:t xml:space="preserve"> box is checked.</w:t>
              </w:r>
            </w:ins>
          </w:p>
        </w:tc>
      </w:tr>
      <w:tr w:rsidR="001B36C8" w14:paraId="3006F006" w14:textId="77777777" w:rsidTr="00DC7347">
        <w:trPr>
          <w:cantSplit/>
          <w:trHeight w:val="1316"/>
          <w:ins w:id="3175" w:author="Sayali Dev" w:date="2018-02-08T19:26:00Z"/>
        </w:trPr>
        <w:tc>
          <w:tcPr>
            <w:tcW w:w="1890" w:type="dxa"/>
            <w:vAlign w:val="center"/>
          </w:tcPr>
          <w:p w14:paraId="74B16111" w14:textId="77777777" w:rsidR="001B36C8" w:rsidRDefault="001B36C8" w:rsidP="00DC7347">
            <w:pPr>
              <w:rPr>
                <w:ins w:id="3176" w:author="Sayali Dev" w:date="2018-02-08T19:26:00Z"/>
                <w:b/>
              </w:rPr>
            </w:pPr>
            <w:ins w:id="3177" w:author="Sayali Dev" w:date="2018-02-08T19:26:00Z">
              <w:r>
                <w:rPr>
                  <w:b/>
                </w:rPr>
                <w:t>Identifier</w:t>
              </w:r>
            </w:ins>
          </w:p>
        </w:tc>
        <w:tc>
          <w:tcPr>
            <w:tcW w:w="7920" w:type="dxa"/>
            <w:vAlign w:val="center"/>
          </w:tcPr>
          <w:p w14:paraId="53E5C016" w14:textId="77777777" w:rsidR="001B36C8" w:rsidRPr="00C819DF" w:rsidRDefault="001B36C8" w:rsidP="00DC7347">
            <w:pPr>
              <w:pStyle w:val="BodyText"/>
              <w:ind w:right="540"/>
              <w:rPr>
                <w:ins w:id="3178" w:author="Sayali Dev" w:date="2018-02-08T19:26:00Z"/>
                <w:lang w:val="en-US"/>
              </w:rPr>
            </w:pPr>
            <w:ins w:id="3179" w:author="Sayali Dev" w:date="2018-02-08T19:26:00Z">
              <w:r>
                <w:t xml:space="preserve">To </w:t>
              </w:r>
              <w:r>
                <w:rPr>
                  <w:lang w:val="en-US"/>
                </w:rPr>
                <w:t xml:space="preserve">manually </w:t>
              </w:r>
              <w:r>
                <w:t xml:space="preserve">add </w:t>
              </w:r>
              <w:r>
                <w:rPr>
                  <w:lang w:val="en-US"/>
                </w:rPr>
                <w:t xml:space="preserve">a known </w:t>
              </w:r>
              <w:r>
                <w:t xml:space="preserve">biospecimen </w:t>
              </w:r>
              <w:r>
                <w:rPr>
                  <w:lang w:val="en-US"/>
                </w:rPr>
                <w:t>that is not part of the shipment to the worklist</w:t>
              </w:r>
              <w:r>
                <w:t xml:space="preserve">, input or scan </w:t>
              </w:r>
              <w:r>
                <w:rPr>
                  <w:lang w:val="en-US"/>
                </w:rPr>
                <w:t>that item’s</w:t>
              </w:r>
              <w:r>
                <w:t xml:space="preserve"> Kit or Sample Identifier in the </w:t>
              </w:r>
              <w:r w:rsidRPr="00AA3BA5">
                <w:rPr>
                  <w:b/>
                </w:rPr>
                <w:t>S</w:t>
              </w:r>
              <w:r w:rsidRPr="00A9769F">
                <w:rPr>
                  <w:b/>
                </w:rPr>
                <w:t>ource Identifier</w:t>
              </w:r>
              <w:r w:rsidRPr="00142B1B">
                <w:t xml:space="preserve"> </w:t>
              </w:r>
              <w:r>
                <w:t xml:space="preserve">textbox and click on the </w:t>
              </w:r>
              <w:r w:rsidRPr="00C12366">
                <w:rPr>
                  <w:b/>
                </w:rPr>
                <w:t>A</w:t>
              </w:r>
              <w:r w:rsidRPr="00A9769F">
                <w:rPr>
                  <w:b/>
                </w:rPr>
                <w:t>DD</w:t>
              </w:r>
              <w:r w:rsidRPr="00142B1B">
                <w:t xml:space="preserve"> </w:t>
              </w:r>
              <w:r>
                <w:t xml:space="preserve">button. </w:t>
              </w:r>
              <w:r>
                <w:rPr>
                  <w:lang w:val="en-US"/>
                </w:rPr>
                <w:br/>
                <w:t xml:space="preserve">The </w:t>
              </w:r>
              <w:r>
                <w:t xml:space="preserve">biospecimen </w:t>
              </w:r>
              <w:r>
                <w:rPr>
                  <w:lang w:val="en-US"/>
                </w:rPr>
                <w:t xml:space="preserve">appears on the </w:t>
              </w:r>
              <w:r>
                <w:t xml:space="preserve">list </w:t>
              </w:r>
              <w:r>
                <w:rPr>
                  <w:lang w:val="en-US"/>
                </w:rPr>
                <w:t>below</w:t>
              </w:r>
              <w:r>
                <w:t>.</w:t>
              </w:r>
              <w:r>
                <w:rPr>
                  <w:lang w:val="en-US"/>
                </w:rPr>
                <w:br/>
              </w:r>
              <w:r w:rsidRPr="00C819DF">
                <w:rPr>
                  <w:b/>
                  <w:lang w:val="en-US"/>
                </w:rPr>
                <w:t>Note:</w:t>
              </w:r>
              <w:r>
                <w:rPr>
                  <w:lang w:val="en-US"/>
                </w:rPr>
                <w:t xml:space="preserve"> </w:t>
              </w:r>
              <w:r w:rsidRPr="00C819DF">
                <w:t xml:space="preserve">You can add multiple </w:t>
              </w:r>
              <w:r>
                <w:rPr>
                  <w:lang w:val="en-US"/>
                </w:rPr>
                <w:t>biospecimen</w:t>
              </w:r>
              <w:r w:rsidRPr="00C819DF">
                <w:t>s to the worklist</w:t>
              </w:r>
              <w:r>
                <w:rPr>
                  <w:lang w:val="en-US"/>
                </w:rPr>
                <w:t xml:space="preserve"> using this field</w:t>
              </w:r>
              <w:r w:rsidRPr="00C819DF">
                <w:t>.</w:t>
              </w:r>
            </w:ins>
          </w:p>
        </w:tc>
      </w:tr>
    </w:tbl>
    <w:p w14:paraId="1532DC77" w14:textId="77777777" w:rsidR="001B36C8" w:rsidRDefault="001B36C8" w:rsidP="001B36C8">
      <w:pPr>
        <w:pStyle w:val="BodyText"/>
        <w:ind w:left="720" w:right="540"/>
        <w:rPr>
          <w:ins w:id="3180" w:author="Sayali Dev" w:date="2018-02-08T19:26:00Z"/>
        </w:rPr>
      </w:pPr>
    </w:p>
    <w:p w14:paraId="5B40833E" w14:textId="77777777" w:rsidR="001B36C8" w:rsidRPr="0096544F" w:rsidRDefault="001B36C8" w:rsidP="001B36C8">
      <w:pPr>
        <w:pStyle w:val="BodyText"/>
        <w:numPr>
          <w:ilvl w:val="0"/>
          <w:numId w:val="112"/>
        </w:numPr>
        <w:ind w:left="720" w:right="540"/>
        <w:rPr>
          <w:ins w:id="3181" w:author="Sayali Dev" w:date="2018-02-08T19:26:00Z"/>
          <w:lang w:val="en-US"/>
        </w:rPr>
      </w:pPr>
      <w:ins w:id="3182" w:author="Sayali Dev" w:date="2018-02-08T19:26:00Z">
        <w:r>
          <w:t xml:space="preserve">To </w:t>
        </w:r>
        <w:r w:rsidRPr="0096544F">
          <w:rPr>
            <w:lang w:val="en-US"/>
          </w:rPr>
          <w:t xml:space="preserve">search and </w:t>
        </w:r>
        <w:r>
          <w:t xml:space="preserve">select additional </w:t>
        </w:r>
        <w:r w:rsidRPr="0096544F">
          <w:rPr>
            <w:lang w:val="en-US"/>
          </w:rPr>
          <w:t>biospecimen</w:t>
        </w:r>
        <w:r>
          <w:t>s</w:t>
        </w:r>
        <w:r w:rsidRPr="0096544F">
          <w:rPr>
            <w:lang w:val="en-US"/>
          </w:rPr>
          <w:t xml:space="preserve"> by Identifier, Collection, Sample Type, Specimen Type, </w:t>
        </w:r>
        <w:r>
          <w:rPr>
            <w:lang w:val="en-US"/>
          </w:rPr>
          <w:t xml:space="preserve">or </w:t>
        </w:r>
        <w:r w:rsidRPr="0096544F">
          <w:rPr>
            <w:lang w:val="en-US"/>
          </w:rPr>
          <w:t>LIMS workflow type</w:t>
        </w:r>
        <w:r>
          <w:t>:</w:t>
        </w:r>
      </w:ins>
    </w:p>
    <w:p w14:paraId="54F7BC56" w14:textId="77777777" w:rsidR="001B36C8" w:rsidRPr="0096544F" w:rsidRDefault="001B36C8" w:rsidP="001B36C8">
      <w:pPr>
        <w:pStyle w:val="BodyText"/>
        <w:numPr>
          <w:ilvl w:val="0"/>
          <w:numId w:val="114"/>
        </w:numPr>
        <w:tabs>
          <w:tab w:val="left" w:pos="1440"/>
        </w:tabs>
        <w:ind w:left="1440" w:right="540"/>
        <w:rPr>
          <w:ins w:id="3183" w:author="Sayali Dev" w:date="2018-02-08T19:26:00Z"/>
        </w:rPr>
      </w:pPr>
      <w:ins w:id="3184" w:author="Sayali Dev" w:date="2018-02-08T19:26:00Z">
        <w:r>
          <w:rPr>
            <w:lang w:val="en-US"/>
          </w:rPr>
          <w:t>C</w:t>
        </w:r>
        <w:r w:rsidRPr="00FF2F16">
          <w:t xml:space="preserve">lick the </w:t>
        </w:r>
        <w:r w:rsidRPr="0096544F">
          <w:rPr>
            <w:b/>
          </w:rPr>
          <w:t>Search Inventory</w:t>
        </w:r>
        <w:r>
          <w:t xml:space="preserve"> link.</w:t>
        </w:r>
        <w:r>
          <w:rPr>
            <w:lang w:val="en-US"/>
          </w:rPr>
          <w:br/>
        </w:r>
        <w:r>
          <w:t xml:space="preserve">The </w:t>
        </w:r>
        <w:r w:rsidRPr="0096544F">
          <w:rPr>
            <w:b/>
          </w:rPr>
          <w:t xml:space="preserve">Search Samples and Worklists </w:t>
        </w:r>
        <w:r>
          <w:t>page appears</w:t>
        </w:r>
        <w:r>
          <w:rPr>
            <w:lang w:val="en-US"/>
          </w:rPr>
          <w:t>.</w:t>
        </w:r>
        <w:r>
          <w:rPr>
            <w:lang w:val="en-US"/>
          </w:rPr>
          <w:br/>
        </w:r>
      </w:ins>
    </w:p>
    <w:p w14:paraId="3F010EC7" w14:textId="77777777" w:rsidR="001B36C8" w:rsidRPr="0096544F" w:rsidRDefault="001B36C8" w:rsidP="001B36C8">
      <w:pPr>
        <w:pStyle w:val="BodyText"/>
        <w:numPr>
          <w:ilvl w:val="0"/>
          <w:numId w:val="114"/>
        </w:numPr>
        <w:tabs>
          <w:tab w:val="left" w:pos="1440"/>
        </w:tabs>
        <w:ind w:left="1440" w:right="540"/>
        <w:rPr>
          <w:ins w:id="3185" w:author="Sayali Dev" w:date="2018-02-08T19:26:00Z"/>
        </w:rPr>
      </w:pPr>
      <w:ins w:id="3186" w:author="Sayali Dev" w:date="2018-02-08T19:26:00Z">
        <w:r>
          <w:t>Select the appropriate checkbox</w:t>
        </w:r>
        <w:r>
          <w:rPr>
            <w:lang w:val="en-US"/>
          </w:rPr>
          <w:t xml:space="preserve"> to display the Basic, Inventory or LIMS search fields</w:t>
        </w:r>
        <w:r>
          <w:t>.</w:t>
        </w:r>
        <w:r w:rsidRPr="0096544F">
          <w:rPr>
            <w:lang w:val="en-US"/>
          </w:rPr>
          <w:br/>
        </w:r>
        <w:r w:rsidRPr="0096544F">
          <w:rPr>
            <w:b/>
          </w:rPr>
          <w:t xml:space="preserve">Note: </w:t>
        </w:r>
        <w:r>
          <w:t xml:space="preserve">You can select more than one checkbox. </w:t>
        </w:r>
        <w:r w:rsidRPr="0096544F">
          <w:rPr>
            <w:lang w:val="en-US"/>
          </w:rPr>
          <w:br/>
        </w:r>
        <w:r>
          <w:t xml:space="preserve">The search fields </w:t>
        </w:r>
        <w:r w:rsidRPr="0096544F">
          <w:rPr>
            <w:lang w:val="en-US"/>
          </w:rPr>
          <w:t xml:space="preserve">associated with your selection </w:t>
        </w:r>
        <w:r>
          <w:t>appear.</w:t>
        </w:r>
        <w:r w:rsidRPr="0096544F">
          <w:rPr>
            <w:lang w:val="en-US"/>
          </w:rPr>
          <w:br/>
        </w:r>
      </w:ins>
    </w:p>
    <w:p w14:paraId="26A0B279" w14:textId="77777777" w:rsidR="001B36C8" w:rsidRDefault="001B36C8" w:rsidP="001B36C8">
      <w:pPr>
        <w:pStyle w:val="BodyText"/>
        <w:ind w:left="1350" w:right="540"/>
        <w:rPr>
          <w:ins w:id="3187" w:author="Sayali Dev" w:date="2018-02-08T19:26:00Z"/>
        </w:rPr>
      </w:pPr>
      <w:ins w:id="3188" w:author="Sayali Dev" w:date="2018-02-08T19:26:00Z">
        <w:r w:rsidRPr="000206FB">
          <w:rPr>
            <w:noProof/>
            <w:lang w:val="en-US" w:eastAsia="en-US"/>
          </w:rPr>
          <w:drawing>
            <wp:inline distT="0" distB="0" distL="0" distR="0" wp14:anchorId="1F3B0885" wp14:editId="36C2A990">
              <wp:extent cx="5935345" cy="2626995"/>
              <wp:effectExtent l="19050" t="19050" r="27305" b="20955"/>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5345" cy="2626995"/>
                      </a:xfrm>
                      <a:prstGeom prst="rect">
                        <a:avLst/>
                      </a:prstGeom>
                      <a:noFill/>
                      <a:ln w="3175">
                        <a:solidFill>
                          <a:schemeClr val="tx1"/>
                        </a:solidFill>
                      </a:ln>
                    </pic:spPr>
                  </pic:pic>
                </a:graphicData>
              </a:graphic>
            </wp:inline>
          </w:drawing>
        </w:r>
      </w:ins>
    </w:p>
    <w:p w14:paraId="7DEB9F0D" w14:textId="77777777" w:rsidR="001B36C8" w:rsidRDefault="001B36C8" w:rsidP="001B36C8">
      <w:pPr>
        <w:pStyle w:val="Figure"/>
        <w:tabs>
          <w:tab w:val="clear" w:pos="1710"/>
          <w:tab w:val="clear" w:pos="1980"/>
          <w:tab w:val="num" w:pos="1800"/>
          <w:tab w:val="num" w:pos="2250"/>
        </w:tabs>
        <w:ind w:left="1620" w:hanging="432"/>
        <w:rPr>
          <w:ins w:id="3189" w:author="Sayali Dev" w:date="2018-02-08T19:26:00Z"/>
        </w:rPr>
      </w:pPr>
      <w:ins w:id="3190" w:author="Sayali Dev" w:date="2018-02-08T19:26:00Z">
        <w:r>
          <w:lastRenderedPageBreak/>
          <w:t>Figure Search Samples window – search fields</w:t>
        </w:r>
      </w:ins>
    </w:p>
    <w:p w14:paraId="5341A06B" w14:textId="77777777" w:rsidR="001B36C8" w:rsidRPr="009B2B67" w:rsidRDefault="001B36C8" w:rsidP="001B36C8">
      <w:pPr>
        <w:rPr>
          <w:ins w:id="3191" w:author="Sayali Dev" w:date="2018-02-08T19:26:00Z"/>
        </w:rPr>
      </w:pPr>
    </w:p>
    <w:p w14:paraId="17B41BE4" w14:textId="77777777" w:rsidR="001B36C8" w:rsidRDefault="001B36C8" w:rsidP="001B36C8">
      <w:pPr>
        <w:pStyle w:val="BodyText"/>
        <w:numPr>
          <w:ilvl w:val="0"/>
          <w:numId w:val="114"/>
        </w:numPr>
        <w:ind w:left="1440" w:right="270"/>
        <w:rPr>
          <w:ins w:id="3192" w:author="Sayali Dev" w:date="2018-02-08T19:26:00Z"/>
        </w:rPr>
      </w:pPr>
      <w:ins w:id="3193" w:author="Sayali Dev" w:date="2018-02-08T19:26:00Z">
        <w:r>
          <w:t>Enter</w:t>
        </w:r>
        <w:r w:rsidRPr="008B0550">
          <w:t xml:space="preserve"> appropriate</w:t>
        </w:r>
        <w:r>
          <w:t xml:space="preserve"> information in each field. </w:t>
        </w:r>
        <w:r>
          <w:rPr>
            <w:lang w:val="en-US"/>
          </w:rPr>
          <w:t>F</w:t>
        </w:r>
        <w:r>
          <w:t xml:space="preserve">ollowing table lists each field and its description. </w:t>
        </w:r>
        <w:r>
          <w:rPr>
            <w:lang w:val="en-US"/>
          </w:rPr>
          <w:br/>
        </w:r>
        <w:r w:rsidRPr="002D106A">
          <w:rPr>
            <w:b/>
          </w:rPr>
          <w:t xml:space="preserve">Note: </w:t>
        </w:r>
        <w:r>
          <w:t xml:space="preserve">You can specify multiple search criteria. </w:t>
        </w:r>
      </w:ins>
    </w:p>
    <w:p w14:paraId="739EA655" w14:textId="77777777" w:rsidR="001B36C8" w:rsidRDefault="001B36C8" w:rsidP="001B36C8">
      <w:pPr>
        <w:pStyle w:val="BodyText"/>
        <w:ind w:left="720" w:right="270"/>
        <w:rPr>
          <w:ins w:id="3194" w:author="Sayali Dev" w:date="2018-02-08T19:26:00Z"/>
        </w:rPr>
      </w:pPr>
    </w:p>
    <w:p w14:paraId="28600709" w14:textId="77777777" w:rsidR="001B36C8" w:rsidRDefault="001B36C8" w:rsidP="001B36C8">
      <w:pPr>
        <w:pStyle w:val="Caption"/>
        <w:ind w:left="1440"/>
        <w:rPr>
          <w:ins w:id="3195" w:author="Sayali Dev" w:date="2018-02-08T19:26:00Z"/>
        </w:rPr>
      </w:pPr>
      <w:ins w:id="3196" w:author="Sayali Dev" w:date="2018-02-08T19:26:00Z">
        <w:r>
          <w:t xml:space="preserve">Table </w:t>
        </w:r>
        <w:r>
          <w:fldChar w:fldCharType="begin"/>
        </w:r>
        <w:r>
          <w:instrText xml:space="preserve"> SEQ Figure \* ARABIC </w:instrText>
        </w:r>
        <w:r>
          <w:fldChar w:fldCharType="separate"/>
        </w:r>
        <w:r>
          <w:rPr>
            <w:noProof/>
          </w:rPr>
          <w:t>44</w:t>
        </w:r>
        <w:r>
          <w:rPr>
            <w:noProof/>
          </w:rPr>
          <w:fldChar w:fldCharType="end"/>
        </w:r>
        <w:r>
          <w:t>: Selecting additional biospecimens</w:t>
        </w:r>
      </w:ins>
    </w:p>
    <w:tbl>
      <w:tblPr>
        <w:tblW w:w="0" w:type="auto"/>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6300"/>
      </w:tblGrid>
      <w:tr w:rsidR="001B36C8" w:rsidRPr="007A152E" w14:paraId="033259F5" w14:textId="77777777" w:rsidTr="00DC7347">
        <w:trPr>
          <w:cantSplit/>
          <w:trHeight w:val="288"/>
          <w:tblHeader/>
          <w:ins w:id="3197" w:author="Sayali Dev" w:date="2018-02-08T19:26:00Z"/>
        </w:trPr>
        <w:tc>
          <w:tcPr>
            <w:tcW w:w="2430" w:type="dxa"/>
            <w:shd w:val="clear" w:color="auto" w:fill="BFBFBF"/>
            <w:vAlign w:val="center"/>
          </w:tcPr>
          <w:p w14:paraId="06FABD5D" w14:textId="77777777" w:rsidR="001B36C8" w:rsidRPr="007A152E" w:rsidRDefault="001B36C8" w:rsidP="00DC7347">
            <w:pPr>
              <w:rPr>
                <w:ins w:id="3198" w:author="Sayali Dev" w:date="2018-02-08T19:26:00Z"/>
                <w:b/>
              </w:rPr>
            </w:pPr>
            <w:ins w:id="3199" w:author="Sayali Dev" w:date="2018-02-08T19:26:00Z">
              <w:r>
                <w:rPr>
                  <w:b/>
                </w:rPr>
                <w:t>Field</w:t>
              </w:r>
            </w:ins>
          </w:p>
        </w:tc>
        <w:tc>
          <w:tcPr>
            <w:tcW w:w="6300" w:type="dxa"/>
            <w:shd w:val="clear" w:color="auto" w:fill="BFBFBF"/>
            <w:vAlign w:val="center"/>
          </w:tcPr>
          <w:p w14:paraId="5C3F4B23" w14:textId="77777777" w:rsidR="001B36C8" w:rsidRPr="007A152E" w:rsidRDefault="001B36C8" w:rsidP="00DC7347">
            <w:pPr>
              <w:rPr>
                <w:ins w:id="3200" w:author="Sayali Dev" w:date="2018-02-08T19:26:00Z"/>
                <w:b/>
              </w:rPr>
            </w:pPr>
            <w:ins w:id="3201" w:author="Sayali Dev" w:date="2018-02-08T19:26:00Z">
              <w:r w:rsidRPr="007A152E">
                <w:rPr>
                  <w:b/>
                </w:rPr>
                <w:t>Description</w:t>
              </w:r>
            </w:ins>
          </w:p>
        </w:tc>
      </w:tr>
      <w:tr w:rsidR="001B36C8" w14:paraId="64BE5DDE" w14:textId="77777777" w:rsidTr="00DC7347">
        <w:trPr>
          <w:cantSplit/>
          <w:trHeight w:val="288"/>
          <w:ins w:id="3202" w:author="Sayali Dev" w:date="2018-02-08T19:26:00Z"/>
        </w:trPr>
        <w:tc>
          <w:tcPr>
            <w:tcW w:w="8730" w:type="dxa"/>
            <w:gridSpan w:val="2"/>
            <w:shd w:val="clear" w:color="auto" w:fill="BFBFBF"/>
            <w:vAlign w:val="center"/>
          </w:tcPr>
          <w:p w14:paraId="3DB1B01F" w14:textId="77777777" w:rsidR="001B36C8" w:rsidRDefault="001B36C8" w:rsidP="00DC7347">
            <w:pPr>
              <w:rPr>
                <w:ins w:id="3203" w:author="Sayali Dev" w:date="2018-02-08T19:26:00Z"/>
              </w:rPr>
            </w:pPr>
            <w:ins w:id="3204" w:author="Sayali Dev" w:date="2018-02-08T19:26:00Z">
              <w:r w:rsidRPr="005C22E1">
                <w:rPr>
                  <w:b/>
                </w:rPr>
                <w:t>Basic</w:t>
              </w:r>
              <w:r>
                <w:t xml:space="preserve"> search fields</w:t>
              </w:r>
            </w:ins>
          </w:p>
        </w:tc>
      </w:tr>
      <w:tr w:rsidR="001B36C8" w14:paraId="2700A50F" w14:textId="77777777" w:rsidTr="00DC7347">
        <w:trPr>
          <w:cantSplit/>
          <w:trHeight w:val="288"/>
          <w:ins w:id="3205" w:author="Sayali Dev" w:date="2018-02-08T19:26:00Z"/>
        </w:trPr>
        <w:tc>
          <w:tcPr>
            <w:tcW w:w="2430" w:type="dxa"/>
            <w:vAlign w:val="center"/>
          </w:tcPr>
          <w:p w14:paraId="7623FEDD" w14:textId="77777777" w:rsidR="001B36C8" w:rsidRDefault="001B36C8" w:rsidP="00DC7347">
            <w:pPr>
              <w:rPr>
                <w:ins w:id="3206" w:author="Sayali Dev" w:date="2018-02-08T19:26:00Z"/>
                <w:b/>
              </w:rPr>
            </w:pPr>
            <w:ins w:id="3207" w:author="Sayali Dev" w:date="2018-02-08T19:26:00Z">
              <w:r>
                <w:rPr>
                  <w:b/>
                </w:rPr>
                <w:t>Identifier</w:t>
              </w:r>
            </w:ins>
          </w:p>
        </w:tc>
        <w:tc>
          <w:tcPr>
            <w:tcW w:w="6300" w:type="dxa"/>
            <w:vAlign w:val="center"/>
          </w:tcPr>
          <w:p w14:paraId="5DF54FBB" w14:textId="77777777" w:rsidR="001B36C8" w:rsidRDefault="001B36C8" w:rsidP="00DC7347">
            <w:pPr>
              <w:rPr>
                <w:ins w:id="3208" w:author="Sayali Dev" w:date="2018-02-08T19:26:00Z"/>
              </w:rPr>
            </w:pPr>
            <w:ins w:id="3209" w:author="Sayali Dev" w:date="2018-02-08T19:26:00Z">
              <w:r>
                <w:t xml:space="preserve">Type a biospecimen identifier to search for a specific biospecimen. </w:t>
              </w:r>
            </w:ins>
          </w:p>
        </w:tc>
      </w:tr>
      <w:tr w:rsidR="001B36C8" w14:paraId="71C93AF1" w14:textId="77777777" w:rsidTr="00DC7347">
        <w:trPr>
          <w:cantSplit/>
          <w:trHeight w:val="288"/>
          <w:ins w:id="3210" w:author="Sayali Dev" w:date="2018-02-08T19:26:00Z"/>
        </w:trPr>
        <w:tc>
          <w:tcPr>
            <w:tcW w:w="2430" w:type="dxa"/>
            <w:vAlign w:val="center"/>
          </w:tcPr>
          <w:p w14:paraId="5EC8E80B" w14:textId="77777777" w:rsidR="001B36C8" w:rsidRDefault="001B36C8" w:rsidP="00DC7347">
            <w:pPr>
              <w:rPr>
                <w:ins w:id="3211" w:author="Sayali Dev" w:date="2018-02-08T19:26:00Z"/>
                <w:b/>
              </w:rPr>
            </w:pPr>
            <w:ins w:id="3212" w:author="Sayali Dev" w:date="2018-02-08T19:26:00Z">
              <w:r>
                <w:rPr>
                  <w:b/>
                </w:rPr>
                <w:t>Identifier Type</w:t>
              </w:r>
            </w:ins>
          </w:p>
        </w:tc>
        <w:tc>
          <w:tcPr>
            <w:tcW w:w="6300" w:type="dxa"/>
            <w:vAlign w:val="center"/>
          </w:tcPr>
          <w:p w14:paraId="5C7AE5A8" w14:textId="77777777" w:rsidR="001B36C8" w:rsidRDefault="001B36C8" w:rsidP="00DC7347">
            <w:pPr>
              <w:rPr>
                <w:ins w:id="3213" w:author="Sayali Dev" w:date="2018-02-08T19:26:00Z"/>
              </w:rPr>
            </w:pPr>
            <w:ins w:id="3214" w:author="Sayali Dev" w:date="2018-02-08T19:26:00Z">
              <w:r>
                <w:t>Click one or more identifier types to search for all biospecimens with that identifier type.</w:t>
              </w:r>
            </w:ins>
          </w:p>
        </w:tc>
      </w:tr>
      <w:tr w:rsidR="001B36C8" w14:paraId="4ACA4324" w14:textId="77777777" w:rsidTr="00DC7347">
        <w:trPr>
          <w:cantSplit/>
          <w:trHeight w:val="288"/>
          <w:ins w:id="3215" w:author="Sayali Dev" w:date="2018-02-08T19:26:00Z"/>
        </w:trPr>
        <w:tc>
          <w:tcPr>
            <w:tcW w:w="2430" w:type="dxa"/>
            <w:vAlign w:val="center"/>
          </w:tcPr>
          <w:p w14:paraId="4FE71261" w14:textId="77777777" w:rsidR="001B36C8" w:rsidRDefault="001B36C8" w:rsidP="00DC7347">
            <w:pPr>
              <w:rPr>
                <w:ins w:id="3216" w:author="Sayali Dev" w:date="2018-02-08T19:26:00Z"/>
                <w:b/>
              </w:rPr>
            </w:pPr>
            <w:ins w:id="3217" w:author="Sayali Dev" w:date="2018-02-08T19:26:00Z">
              <w:r>
                <w:rPr>
                  <w:b/>
                </w:rPr>
                <w:t>Project</w:t>
              </w:r>
            </w:ins>
          </w:p>
        </w:tc>
        <w:tc>
          <w:tcPr>
            <w:tcW w:w="6300" w:type="dxa"/>
            <w:vAlign w:val="center"/>
          </w:tcPr>
          <w:p w14:paraId="6EB9038E" w14:textId="77777777" w:rsidR="001B36C8" w:rsidRDefault="001B36C8" w:rsidP="00DC7347">
            <w:pPr>
              <w:rPr>
                <w:ins w:id="3218" w:author="Sayali Dev" w:date="2018-02-08T19:26:00Z"/>
              </w:rPr>
            </w:pPr>
            <w:ins w:id="3219" w:author="Sayali Dev" w:date="2018-02-08T19:26:00Z">
              <w:r>
                <w:t>Click the appropriate Project to search for all biospecimens associated with that Project.</w:t>
              </w:r>
            </w:ins>
          </w:p>
        </w:tc>
      </w:tr>
      <w:tr w:rsidR="001B36C8" w14:paraId="1A3A1E82" w14:textId="77777777" w:rsidTr="00DC7347">
        <w:trPr>
          <w:cantSplit/>
          <w:trHeight w:val="288"/>
          <w:ins w:id="3220" w:author="Sayali Dev" w:date="2018-02-08T19:26:00Z"/>
        </w:trPr>
        <w:tc>
          <w:tcPr>
            <w:tcW w:w="2430" w:type="dxa"/>
            <w:vAlign w:val="center"/>
          </w:tcPr>
          <w:p w14:paraId="4C7E8CED" w14:textId="77777777" w:rsidR="001B36C8" w:rsidRDefault="001B36C8" w:rsidP="00DC7347">
            <w:pPr>
              <w:rPr>
                <w:ins w:id="3221" w:author="Sayali Dev" w:date="2018-02-08T19:26:00Z"/>
                <w:b/>
              </w:rPr>
            </w:pPr>
            <w:ins w:id="3222" w:author="Sayali Dev" w:date="2018-02-08T19:26:00Z">
              <w:r>
                <w:rPr>
                  <w:b/>
                </w:rPr>
                <w:t>Collection</w:t>
              </w:r>
            </w:ins>
          </w:p>
        </w:tc>
        <w:tc>
          <w:tcPr>
            <w:tcW w:w="6300" w:type="dxa"/>
            <w:vAlign w:val="center"/>
          </w:tcPr>
          <w:p w14:paraId="2DF13990" w14:textId="77777777" w:rsidR="001B36C8" w:rsidRDefault="001B36C8" w:rsidP="00DC7347">
            <w:pPr>
              <w:rPr>
                <w:ins w:id="3223" w:author="Sayali Dev" w:date="2018-02-08T19:26:00Z"/>
              </w:rPr>
            </w:pPr>
            <w:ins w:id="3224" w:author="Sayali Dev" w:date="2018-02-08T19:26:00Z">
              <w:r>
                <w:t>Click the appropriate Collection to search for all biospecimens associated with that Collection.</w:t>
              </w:r>
            </w:ins>
          </w:p>
        </w:tc>
      </w:tr>
      <w:tr w:rsidR="001B36C8" w14:paraId="21794C47" w14:textId="77777777" w:rsidTr="00DC7347">
        <w:trPr>
          <w:cantSplit/>
          <w:trHeight w:val="288"/>
          <w:ins w:id="3225" w:author="Sayali Dev" w:date="2018-02-08T19:26:00Z"/>
        </w:trPr>
        <w:tc>
          <w:tcPr>
            <w:tcW w:w="8730" w:type="dxa"/>
            <w:gridSpan w:val="2"/>
            <w:shd w:val="clear" w:color="auto" w:fill="BFBFBF"/>
            <w:vAlign w:val="center"/>
          </w:tcPr>
          <w:p w14:paraId="42B128DC" w14:textId="77777777" w:rsidR="001B36C8" w:rsidRDefault="001B36C8" w:rsidP="00DC7347">
            <w:pPr>
              <w:rPr>
                <w:ins w:id="3226" w:author="Sayali Dev" w:date="2018-02-08T19:26:00Z"/>
              </w:rPr>
            </w:pPr>
            <w:ins w:id="3227" w:author="Sayali Dev" w:date="2018-02-08T19:26:00Z">
              <w:r w:rsidRPr="005C22E1">
                <w:rPr>
                  <w:b/>
                </w:rPr>
                <w:t>Inventory</w:t>
              </w:r>
              <w:r>
                <w:t xml:space="preserve"> search fields</w:t>
              </w:r>
            </w:ins>
          </w:p>
        </w:tc>
      </w:tr>
      <w:tr w:rsidR="001B36C8" w14:paraId="19BCEFEA" w14:textId="77777777" w:rsidTr="00DC7347">
        <w:trPr>
          <w:cantSplit/>
          <w:trHeight w:val="288"/>
          <w:ins w:id="3228" w:author="Sayali Dev" w:date="2018-02-08T19:26:00Z"/>
        </w:trPr>
        <w:tc>
          <w:tcPr>
            <w:tcW w:w="2430" w:type="dxa"/>
            <w:vAlign w:val="center"/>
          </w:tcPr>
          <w:p w14:paraId="456FF6CA" w14:textId="77777777" w:rsidR="001B36C8" w:rsidRDefault="001B36C8" w:rsidP="00DC7347">
            <w:pPr>
              <w:rPr>
                <w:ins w:id="3229" w:author="Sayali Dev" w:date="2018-02-08T19:26:00Z"/>
                <w:b/>
              </w:rPr>
            </w:pPr>
            <w:ins w:id="3230" w:author="Sayali Dev" w:date="2018-02-08T19:26:00Z">
              <w:r>
                <w:rPr>
                  <w:b/>
                </w:rPr>
                <w:t>Sample Status</w:t>
              </w:r>
            </w:ins>
          </w:p>
        </w:tc>
        <w:tc>
          <w:tcPr>
            <w:tcW w:w="6300" w:type="dxa"/>
            <w:vAlign w:val="center"/>
          </w:tcPr>
          <w:p w14:paraId="735B89A8" w14:textId="77777777" w:rsidR="001B36C8" w:rsidRDefault="001B36C8" w:rsidP="00DC7347">
            <w:pPr>
              <w:rPr>
                <w:ins w:id="3231" w:author="Sayali Dev" w:date="2018-02-08T19:26:00Z"/>
              </w:rPr>
            </w:pPr>
            <w:ins w:id="3232" w:author="Sayali Dev" w:date="2018-02-08T19:26:00Z">
              <w:r>
                <w:t>Click one or more biospecimen statuses to search for all biospecimens with that status.</w:t>
              </w:r>
            </w:ins>
          </w:p>
        </w:tc>
      </w:tr>
      <w:tr w:rsidR="001B36C8" w14:paraId="0553207E" w14:textId="77777777" w:rsidTr="00DC7347">
        <w:trPr>
          <w:cantSplit/>
          <w:trHeight w:val="288"/>
          <w:ins w:id="3233" w:author="Sayali Dev" w:date="2018-02-08T19:26:00Z"/>
        </w:trPr>
        <w:tc>
          <w:tcPr>
            <w:tcW w:w="2430" w:type="dxa"/>
            <w:vAlign w:val="center"/>
          </w:tcPr>
          <w:p w14:paraId="004C9D7B" w14:textId="77777777" w:rsidR="001B36C8" w:rsidRDefault="001B36C8" w:rsidP="00DC7347">
            <w:pPr>
              <w:rPr>
                <w:ins w:id="3234" w:author="Sayali Dev" w:date="2018-02-08T19:26:00Z"/>
                <w:b/>
              </w:rPr>
            </w:pPr>
            <w:ins w:id="3235" w:author="Sayali Dev" w:date="2018-02-08T19:26:00Z">
              <w:r>
                <w:rPr>
                  <w:b/>
                </w:rPr>
                <w:t>Specimen Type</w:t>
              </w:r>
            </w:ins>
          </w:p>
        </w:tc>
        <w:tc>
          <w:tcPr>
            <w:tcW w:w="6300" w:type="dxa"/>
            <w:vAlign w:val="center"/>
          </w:tcPr>
          <w:p w14:paraId="16423760" w14:textId="77777777" w:rsidR="001B36C8" w:rsidRDefault="001B36C8" w:rsidP="00DC7347">
            <w:pPr>
              <w:rPr>
                <w:ins w:id="3236" w:author="Sayali Dev" w:date="2018-02-08T19:26:00Z"/>
              </w:rPr>
            </w:pPr>
            <w:ins w:id="3237" w:author="Sayali Dev" w:date="2018-02-08T19:26:00Z">
              <w:r>
                <w:t>Click one or more specimen types to search for all biospecimens with that specimen type.</w:t>
              </w:r>
            </w:ins>
          </w:p>
        </w:tc>
      </w:tr>
      <w:tr w:rsidR="001B36C8" w14:paraId="0EFDFBE0" w14:textId="77777777" w:rsidTr="00DC7347">
        <w:trPr>
          <w:cantSplit/>
          <w:trHeight w:val="288"/>
          <w:ins w:id="3238" w:author="Sayali Dev" w:date="2018-02-08T19:26:00Z"/>
        </w:trPr>
        <w:tc>
          <w:tcPr>
            <w:tcW w:w="2430" w:type="dxa"/>
            <w:vAlign w:val="center"/>
          </w:tcPr>
          <w:p w14:paraId="61122F9C" w14:textId="77777777" w:rsidR="001B36C8" w:rsidRDefault="001B36C8" w:rsidP="00DC7347">
            <w:pPr>
              <w:rPr>
                <w:ins w:id="3239" w:author="Sayali Dev" w:date="2018-02-08T19:26:00Z"/>
                <w:b/>
              </w:rPr>
            </w:pPr>
            <w:ins w:id="3240" w:author="Sayali Dev" w:date="2018-02-08T19:26:00Z">
              <w:r>
                <w:rPr>
                  <w:b/>
                </w:rPr>
                <w:t>Sample Type</w:t>
              </w:r>
            </w:ins>
          </w:p>
        </w:tc>
        <w:tc>
          <w:tcPr>
            <w:tcW w:w="6300" w:type="dxa"/>
            <w:vAlign w:val="center"/>
          </w:tcPr>
          <w:p w14:paraId="11B95BA8" w14:textId="77777777" w:rsidR="001B36C8" w:rsidRDefault="001B36C8" w:rsidP="00DC7347">
            <w:pPr>
              <w:rPr>
                <w:ins w:id="3241" w:author="Sayali Dev" w:date="2018-02-08T19:26:00Z"/>
              </w:rPr>
            </w:pPr>
            <w:ins w:id="3242" w:author="Sayali Dev" w:date="2018-02-08T19:26:00Z">
              <w:r>
                <w:t>Click one or more sample types to search for all biospecimens with that sample type.</w:t>
              </w:r>
            </w:ins>
          </w:p>
        </w:tc>
      </w:tr>
      <w:tr w:rsidR="001B36C8" w14:paraId="24962A99" w14:textId="77777777" w:rsidTr="00DC7347">
        <w:trPr>
          <w:cantSplit/>
          <w:trHeight w:val="288"/>
          <w:ins w:id="3243" w:author="Sayali Dev" w:date="2018-02-08T19:26:00Z"/>
        </w:trPr>
        <w:tc>
          <w:tcPr>
            <w:tcW w:w="2430" w:type="dxa"/>
            <w:vAlign w:val="center"/>
          </w:tcPr>
          <w:p w14:paraId="40B46A8F" w14:textId="77777777" w:rsidR="001B36C8" w:rsidRDefault="001B36C8" w:rsidP="00DC7347">
            <w:pPr>
              <w:rPr>
                <w:ins w:id="3244" w:author="Sayali Dev" w:date="2018-02-08T19:26:00Z"/>
                <w:b/>
              </w:rPr>
            </w:pPr>
            <w:ins w:id="3245" w:author="Sayali Dev" w:date="2018-02-08T19:26:00Z">
              <w:r>
                <w:rPr>
                  <w:b/>
                </w:rPr>
                <w:t>Container Type</w:t>
              </w:r>
            </w:ins>
          </w:p>
        </w:tc>
        <w:tc>
          <w:tcPr>
            <w:tcW w:w="6300" w:type="dxa"/>
            <w:vAlign w:val="center"/>
          </w:tcPr>
          <w:p w14:paraId="6468D3E7" w14:textId="77777777" w:rsidR="001B36C8" w:rsidRDefault="001B36C8" w:rsidP="00DC7347">
            <w:pPr>
              <w:rPr>
                <w:ins w:id="3246" w:author="Sayali Dev" w:date="2018-02-08T19:26:00Z"/>
              </w:rPr>
            </w:pPr>
            <w:ins w:id="3247" w:author="Sayali Dev" w:date="2018-02-08T19:26:00Z">
              <w:r>
                <w:t>Click one or more container types to search for all biospecimens with that container type.</w:t>
              </w:r>
            </w:ins>
          </w:p>
        </w:tc>
      </w:tr>
      <w:tr w:rsidR="001B36C8" w14:paraId="5022E56D" w14:textId="77777777" w:rsidTr="00DC7347">
        <w:trPr>
          <w:cantSplit/>
          <w:trHeight w:val="288"/>
          <w:ins w:id="3248" w:author="Sayali Dev" w:date="2018-02-08T19:26:00Z"/>
        </w:trPr>
        <w:tc>
          <w:tcPr>
            <w:tcW w:w="2430" w:type="dxa"/>
            <w:vAlign w:val="center"/>
          </w:tcPr>
          <w:p w14:paraId="2FECF5B7" w14:textId="77777777" w:rsidR="001B36C8" w:rsidRDefault="001B36C8" w:rsidP="00DC7347">
            <w:pPr>
              <w:rPr>
                <w:ins w:id="3249" w:author="Sayali Dev" w:date="2018-02-08T19:26:00Z"/>
                <w:b/>
              </w:rPr>
            </w:pPr>
            <w:ins w:id="3250" w:author="Sayali Dev" w:date="2018-02-08T19:26:00Z">
              <w:r>
                <w:rPr>
                  <w:b/>
                </w:rPr>
                <w:t>Storage Location</w:t>
              </w:r>
            </w:ins>
          </w:p>
        </w:tc>
        <w:tc>
          <w:tcPr>
            <w:tcW w:w="6300" w:type="dxa"/>
            <w:vAlign w:val="center"/>
          </w:tcPr>
          <w:p w14:paraId="309B47EC" w14:textId="77777777" w:rsidR="001B36C8" w:rsidRDefault="001B36C8" w:rsidP="00DC7347">
            <w:pPr>
              <w:rPr>
                <w:ins w:id="3251" w:author="Sayali Dev" w:date="2018-02-08T19:26:00Z"/>
              </w:rPr>
            </w:pPr>
            <w:ins w:id="3252" w:author="Sayali Dev" w:date="2018-02-08T19:26:00Z">
              <w:r>
                <w:t>Type a storage location to search for all biospecimens stored in that location.</w:t>
              </w:r>
            </w:ins>
          </w:p>
        </w:tc>
      </w:tr>
      <w:tr w:rsidR="001B36C8" w14:paraId="41124198" w14:textId="77777777" w:rsidTr="00DC7347">
        <w:trPr>
          <w:cantSplit/>
          <w:trHeight w:val="288"/>
          <w:ins w:id="3253" w:author="Sayali Dev" w:date="2018-02-08T19:26:00Z"/>
        </w:trPr>
        <w:tc>
          <w:tcPr>
            <w:tcW w:w="2430" w:type="dxa"/>
            <w:vAlign w:val="center"/>
          </w:tcPr>
          <w:p w14:paraId="65C86561" w14:textId="77777777" w:rsidR="001B36C8" w:rsidRDefault="001B36C8" w:rsidP="00DC7347">
            <w:pPr>
              <w:rPr>
                <w:ins w:id="3254" w:author="Sayali Dev" w:date="2018-02-08T19:26:00Z"/>
                <w:b/>
              </w:rPr>
            </w:pPr>
            <w:ins w:id="3255" w:author="Sayali Dev" w:date="2018-02-08T19:26:00Z">
              <w:r>
                <w:rPr>
                  <w:b/>
                </w:rPr>
                <w:t>Storage Type</w:t>
              </w:r>
            </w:ins>
          </w:p>
        </w:tc>
        <w:tc>
          <w:tcPr>
            <w:tcW w:w="6300" w:type="dxa"/>
            <w:vAlign w:val="center"/>
          </w:tcPr>
          <w:p w14:paraId="53E631D3" w14:textId="77777777" w:rsidR="001B36C8" w:rsidRDefault="001B36C8" w:rsidP="00DC7347">
            <w:pPr>
              <w:rPr>
                <w:ins w:id="3256" w:author="Sayali Dev" w:date="2018-02-08T19:26:00Z"/>
              </w:rPr>
            </w:pPr>
            <w:ins w:id="3257" w:author="Sayali Dev" w:date="2018-02-08T19:26:00Z">
              <w:r>
                <w:t>Click one or more storage types to search for all biospecimens with that storage type.</w:t>
              </w:r>
            </w:ins>
          </w:p>
        </w:tc>
      </w:tr>
      <w:tr w:rsidR="001B36C8" w:rsidRPr="005C22E1" w14:paraId="532FA07D" w14:textId="77777777" w:rsidTr="00DC7347">
        <w:trPr>
          <w:cantSplit/>
          <w:trHeight w:val="288"/>
          <w:ins w:id="3258" w:author="Sayali Dev" w:date="2018-02-08T19:26:00Z"/>
        </w:trPr>
        <w:tc>
          <w:tcPr>
            <w:tcW w:w="8730" w:type="dxa"/>
            <w:gridSpan w:val="2"/>
            <w:shd w:val="clear" w:color="auto" w:fill="BFBFBF"/>
          </w:tcPr>
          <w:p w14:paraId="746B4B2B" w14:textId="77777777" w:rsidR="001B36C8" w:rsidRPr="005C22E1" w:rsidRDefault="001B36C8" w:rsidP="00DC7347">
            <w:pPr>
              <w:rPr>
                <w:ins w:id="3259" w:author="Sayali Dev" w:date="2018-02-08T19:26:00Z"/>
                <w:b/>
              </w:rPr>
            </w:pPr>
            <w:ins w:id="3260" w:author="Sayali Dev" w:date="2018-02-08T19:26:00Z">
              <w:r w:rsidRPr="005C22E1">
                <w:rPr>
                  <w:b/>
                </w:rPr>
                <w:t xml:space="preserve">LIMS </w:t>
              </w:r>
              <w:r w:rsidRPr="005C22E1">
                <w:t>search fields</w:t>
              </w:r>
            </w:ins>
          </w:p>
        </w:tc>
      </w:tr>
      <w:tr w:rsidR="001B36C8" w14:paraId="7973A568" w14:textId="77777777" w:rsidTr="00DC7347">
        <w:trPr>
          <w:cantSplit/>
          <w:trHeight w:val="288"/>
          <w:ins w:id="3261" w:author="Sayali Dev" w:date="2018-02-08T19:26:00Z"/>
        </w:trPr>
        <w:tc>
          <w:tcPr>
            <w:tcW w:w="2430" w:type="dxa"/>
            <w:vAlign w:val="center"/>
          </w:tcPr>
          <w:p w14:paraId="652CBC97" w14:textId="77777777" w:rsidR="001B36C8" w:rsidRDefault="001B36C8" w:rsidP="00DC7347">
            <w:pPr>
              <w:rPr>
                <w:ins w:id="3262" w:author="Sayali Dev" w:date="2018-02-08T19:26:00Z"/>
                <w:b/>
              </w:rPr>
            </w:pPr>
            <w:ins w:id="3263" w:author="Sayali Dev" w:date="2018-02-08T19:26:00Z">
              <w:r>
                <w:rPr>
                  <w:b/>
                </w:rPr>
                <w:t>Quantity</w:t>
              </w:r>
            </w:ins>
          </w:p>
        </w:tc>
        <w:tc>
          <w:tcPr>
            <w:tcW w:w="6300" w:type="dxa"/>
            <w:vAlign w:val="center"/>
          </w:tcPr>
          <w:p w14:paraId="004BDD41" w14:textId="77777777" w:rsidR="001B36C8" w:rsidRDefault="001B36C8" w:rsidP="00DC7347">
            <w:pPr>
              <w:rPr>
                <w:ins w:id="3264" w:author="Sayali Dev" w:date="2018-02-08T19:26:00Z"/>
              </w:rPr>
            </w:pPr>
            <w:ins w:id="3265" w:author="Sayali Dev" w:date="2018-02-08T19:26:00Z">
              <w:r>
                <w:t>Type a quantity to search for all biospecimens of that quantity.</w:t>
              </w:r>
            </w:ins>
          </w:p>
        </w:tc>
      </w:tr>
      <w:tr w:rsidR="001B36C8" w14:paraId="07A84542" w14:textId="77777777" w:rsidTr="00DC7347">
        <w:trPr>
          <w:cantSplit/>
          <w:trHeight w:val="288"/>
          <w:ins w:id="3266" w:author="Sayali Dev" w:date="2018-02-08T19:26:00Z"/>
        </w:trPr>
        <w:tc>
          <w:tcPr>
            <w:tcW w:w="2430" w:type="dxa"/>
            <w:vAlign w:val="center"/>
          </w:tcPr>
          <w:p w14:paraId="649D79B9" w14:textId="77777777" w:rsidR="001B36C8" w:rsidRDefault="001B36C8" w:rsidP="00DC7347">
            <w:pPr>
              <w:rPr>
                <w:ins w:id="3267" w:author="Sayali Dev" w:date="2018-02-08T19:26:00Z"/>
                <w:b/>
              </w:rPr>
            </w:pPr>
            <w:ins w:id="3268" w:author="Sayali Dev" w:date="2018-02-08T19:26:00Z">
              <w:r>
                <w:rPr>
                  <w:b/>
                </w:rPr>
                <w:t>Quantity Unit</w:t>
              </w:r>
            </w:ins>
          </w:p>
        </w:tc>
        <w:tc>
          <w:tcPr>
            <w:tcW w:w="6300" w:type="dxa"/>
            <w:vAlign w:val="center"/>
          </w:tcPr>
          <w:p w14:paraId="08538880" w14:textId="77777777" w:rsidR="001B36C8" w:rsidRDefault="001B36C8" w:rsidP="00DC7347">
            <w:pPr>
              <w:rPr>
                <w:ins w:id="3269" w:author="Sayali Dev" w:date="2018-02-08T19:26:00Z"/>
              </w:rPr>
            </w:pPr>
            <w:ins w:id="3270" w:author="Sayali Dev" w:date="2018-02-08T19:26:00Z">
              <w:r>
                <w:t>Click the appropriate unit of measure to search for all biospecimens using that quantity unit of measure.</w:t>
              </w:r>
            </w:ins>
          </w:p>
        </w:tc>
      </w:tr>
      <w:tr w:rsidR="001B36C8" w14:paraId="578840B5" w14:textId="77777777" w:rsidTr="00DC7347">
        <w:trPr>
          <w:cantSplit/>
          <w:trHeight w:val="288"/>
          <w:ins w:id="3271" w:author="Sayali Dev" w:date="2018-02-08T19:26:00Z"/>
        </w:trPr>
        <w:tc>
          <w:tcPr>
            <w:tcW w:w="2430" w:type="dxa"/>
            <w:vAlign w:val="center"/>
          </w:tcPr>
          <w:p w14:paraId="5D75B5A3" w14:textId="77777777" w:rsidR="001B36C8" w:rsidRDefault="001B36C8" w:rsidP="00DC7347">
            <w:pPr>
              <w:rPr>
                <w:ins w:id="3272" w:author="Sayali Dev" w:date="2018-02-08T19:26:00Z"/>
                <w:b/>
              </w:rPr>
            </w:pPr>
            <w:ins w:id="3273" w:author="Sayali Dev" w:date="2018-02-08T19:26:00Z">
              <w:r>
                <w:rPr>
                  <w:b/>
                </w:rPr>
                <w:t>Concentration</w:t>
              </w:r>
            </w:ins>
          </w:p>
        </w:tc>
        <w:tc>
          <w:tcPr>
            <w:tcW w:w="6300" w:type="dxa"/>
            <w:vAlign w:val="center"/>
          </w:tcPr>
          <w:p w14:paraId="07C6250E" w14:textId="77777777" w:rsidR="001B36C8" w:rsidRDefault="001B36C8" w:rsidP="00DC7347">
            <w:pPr>
              <w:rPr>
                <w:ins w:id="3274" w:author="Sayali Dev" w:date="2018-02-08T19:26:00Z"/>
              </w:rPr>
            </w:pPr>
            <w:ins w:id="3275" w:author="Sayali Dev" w:date="2018-02-08T19:26:00Z">
              <w:r>
                <w:t>Type a concentration to search for all biospecimens of that concentration.</w:t>
              </w:r>
            </w:ins>
          </w:p>
        </w:tc>
      </w:tr>
      <w:tr w:rsidR="001B36C8" w14:paraId="042417EF" w14:textId="77777777" w:rsidTr="00DC7347">
        <w:trPr>
          <w:cantSplit/>
          <w:trHeight w:val="288"/>
          <w:ins w:id="3276" w:author="Sayali Dev" w:date="2018-02-08T19:26:00Z"/>
        </w:trPr>
        <w:tc>
          <w:tcPr>
            <w:tcW w:w="2430" w:type="dxa"/>
            <w:vAlign w:val="center"/>
          </w:tcPr>
          <w:p w14:paraId="2127498E" w14:textId="77777777" w:rsidR="001B36C8" w:rsidRDefault="001B36C8" w:rsidP="00DC7347">
            <w:pPr>
              <w:rPr>
                <w:ins w:id="3277" w:author="Sayali Dev" w:date="2018-02-08T19:26:00Z"/>
                <w:b/>
              </w:rPr>
            </w:pPr>
            <w:ins w:id="3278" w:author="Sayali Dev" w:date="2018-02-08T19:26:00Z">
              <w:r>
                <w:rPr>
                  <w:b/>
                </w:rPr>
                <w:t>Concentration Unit</w:t>
              </w:r>
            </w:ins>
          </w:p>
        </w:tc>
        <w:tc>
          <w:tcPr>
            <w:tcW w:w="6300" w:type="dxa"/>
            <w:vAlign w:val="center"/>
          </w:tcPr>
          <w:p w14:paraId="7B3D9257" w14:textId="77777777" w:rsidR="001B36C8" w:rsidRDefault="001B36C8" w:rsidP="00DC7347">
            <w:pPr>
              <w:rPr>
                <w:ins w:id="3279" w:author="Sayali Dev" w:date="2018-02-08T19:26:00Z"/>
              </w:rPr>
            </w:pPr>
            <w:ins w:id="3280" w:author="Sayali Dev" w:date="2018-02-08T19:26:00Z">
              <w:r>
                <w:t>Click the appropriate unit of measure to search for all biospecimens using that concentration unit of measure.</w:t>
              </w:r>
            </w:ins>
          </w:p>
        </w:tc>
      </w:tr>
    </w:tbl>
    <w:p w14:paraId="77B6D6E8" w14:textId="77777777" w:rsidR="001B36C8" w:rsidRDefault="001B36C8" w:rsidP="001B36C8">
      <w:pPr>
        <w:ind w:left="1800" w:right="270"/>
        <w:rPr>
          <w:ins w:id="3281" w:author="Sayali Dev" w:date="2018-02-08T19:26:00Z"/>
          <w:b/>
        </w:rPr>
      </w:pPr>
    </w:p>
    <w:p w14:paraId="3C5F6D21" w14:textId="77777777" w:rsidR="001B36C8" w:rsidRPr="00237E68" w:rsidRDefault="001B36C8" w:rsidP="001B36C8">
      <w:pPr>
        <w:numPr>
          <w:ilvl w:val="0"/>
          <w:numId w:val="114"/>
        </w:numPr>
        <w:tabs>
          <w:tab w:val="left" w:pos="1440"/>
        </w:tabs>
        <w:ind w:left="1440" w:right="270"/>
        <w:rPr>
          <w:ins w:id="3282" w:author="Sayali Dev" w:date="2018-02-08T19:26:00Z"/>
          <w:i/>
          <w:u w:val="single"/>
        </w:rPr>
      </w:pPr>
      <w:ins w:id="3283" w:author="Sayali Dev" w:date="2018-02-08T19:26:00Z">
        <w:r>
          <w:t xml:space="preserve">Click </w:t>
        </w:r>
        <w:r w:rsidRPr="005C22E1">
          <w:rPr>
            <w:b/>
          </w:rPr>
          <w:t>SEARCH</w:t>
        </w:r>
        <w:r>
          <w:t>.</w:t>
        </w:r>
      </w:ins>
    </w:p>
    <w:p w14:paraId="33EA65BA" w14:textId="77777777" w:rsidR="001B36C8" w:rsidRPr="00264DC5" w:rsidRDefault="001B36C8" w:rsidP="001B36C8">
      <w:pPr>
        <w:pStyle w:val="BodyText"/>
        <w:tabs>
          <w:tab w:val="left" w:pos="1440"/>
        </w:tabs>
        <w:ind w:left="1440" w:right="360"/>
        <w:rPr>
          <w:ins w:id="3284" w:author="Sayali Dev" w:date="2018-02-08T19:26:00Z"/>
          <w:lang w:val="en-US"/>
        </w:rPr>
      </w:pPr>
      <w:ins w:id="3285" w:author="Sayali Dev" w:date="2018-02-08T19:26:00Z">
        <w:r>
          <w:t>A list of biospecimens that match your search criteria appear</w:t>
        </w:r>
        <w:r>
          <w:rPr>
            <w:lang w:val="en-US"/>
          </w:rPr>
          <w:t>s</w:t>
        </w:r>
        <w:r>
          <w:t xml:space="preserve">. </w:t>
        </w:r>
        <w:r>
          <w:rPr>
            <w:lang w:val="en-US"/>
          </w:rPr>
          <w:br/>
        </w:r>
      </w:ins>
    </w:p>
    <w:p w14:paraId="424D6923" w14:textId="77777777" w:rsidR="001B36C8" w:rsidDel="005C22E1" w:rsidRDefault="001B36C8" w:rsidP="001B36C8">
      <w:pPr>
        <w:pStyle w:val="BodyText"/>
        <w:numPr>
          <w:ilvl w:val="0"/>
          <w:numId w:val="114"/>
        </w:numPr>
        <w:tabs>
          <w:tab w:val="left" w:pos="1440"/>
        </w:tabs>
        <w:ind w:left="1440" w:right="360"/>
        <w:rPr>
          <w:ins w:id="3286" w:author="Sayali Dev" w:date="2018-02-08T19:26:00Z"/>
        </w:rPr>
      </w:pPr>
      <w:ins w:id="3287" w:author="Sayali Dev" w:date="2018-02-08T19:26:00Z">
        <w:r>
          <w:t xml:space="preserve">Click </w:t>
        </w:r>
        <w:r>
          <w:rPr>
            <w:lang w:val="en-US"/>
          </w:rPr>
          <w:t xml:space="preserve">each </w:t>
        </w:r>
        <w:r>
          <w:t>biospecimen that you want to add</w:t>
        </w:r>
        <w:r>
          <w:rPr>
            <w:lang w:val="en-US"/>
          </w:rPr>
          <w:t xml:space="preserve"> to the worklist</w:t>
        </w:r>
        <w:r>
          <w:t xml:space="preserve">. </w:t>
        </w:r>
      </w:ins>
    </w:p>
    <w:p w14:paraId="2EC73204" w14:textId="77777777" w:rsidR="001B36C8" w:rsidRPr="00264DC5" w:rsidRDefault="001B36C8" w:rsidP="001B36C8">
      <w:pPr>
        <w:pStyle w:val="BodyText"/>
        <w:tabs>
          <w:tab w:val="left" w:pos="1440"/>
        </w:tabs>
        <w:ind w:left="1440" w:right="360"/>
        <w:rPr>
          <w:ins w:id="3288" w:author="Sayali Dev" w:date="2018-02-08T19:26:00Z"/>
          <w:lang w:val="en-US"/>
        </w:rPr>
      </w:pPr>
      <w:ins w:id="3289" w:author="Sayali Dev" w:date="2018-02-08T19:26:00Z">
        <w:r>
          <w:t>The biospecimen</w:t>
        </w:r>
        <w:r>
          <w:rPr>
            <w:lang w:val="en-US"/>
          </w:rPr>
          <w:t xml:space="preserve"> identifiers</w:t>
        </w:r>
        <w:r>
          <w:t xml:space="preserve"> appear in the list below. </w:t>
        </w:r>
        <w:r>
          <w:rPr>
            <w:lang w:val="en-US"/>
          </w:rPr>
          <w:br/>
        </w:r>
      </w:ins>
    </w:p>
    <w:p w14:paraId="2AD6962D" w14:textId="77777777" w:rsidR="001B36C8" w:rsidRDefault="001B36C8" w:rsidP="001B36C8">
      <w:pPr>
        <w:pStyle w:val="BodyText"/>
        <w:numPr>
          <w:ilvl w:val="0"/>
          <w:numId w:val="114"/>
        </w:numPr>
        <w:tabs>
          <w:tab w:val="left" w:pos="1440"/>
        </w:tabs>
        <w:ind w:left="1440" w:right="360"/>
        <w:rPr>
          <w:ins w:id="3290" w:author="Sayali Dev" w:date="2018-02-08T19:26:00Z"/>
        </w:rPr>
      </w:pPr>
      <w:ins w:id="3291" w:author="Sayali Dev" w:date="2018-02-08T19:26:00Z">
        <w:r>
          <w:t xml:space="preserve">Click </w:t>
        </w:r>
        <w:r w:rsidRPr="00CA71E6">
          <w:rPr>
            <w:b/>
          </w:rPr>
          <w:t>ADD</w:t>
        </w:r>
        <w:r>
          <w:t>.</w:t>
        </w:r>
      </w:ins>
    </w:p>
    <w:p w14:paraId="054C0435" w14:textId="77777777" w:rsidR="001B36C8" w:rsidRDefault="001B36C8" w:rsidP="001B36C8">
      <w:pPr>
        <w:pStyle w:val="BodyText"/>
        <w:tabs>
          <w:tab w:val="left" w:pos="1440"/>
        </w:tabs>
        <w:ind w:left="1440" w:right="360"/>
        <w:rPr>
          <w:ins w:id="3292" w:author="Sayali Dev" w:date="2018-02-08T19:26:00Z"/>
        </w:rPr>
      </w:pPr>
      <w:ins w:id="3293" w:author="Sayali Dev" w:date="2018-02-08T19:26:00Z">
        <w:r>
          <w:t xml:space="preserve">The </w:t>
        </w:r>
        <w:r>
          <w:rPr>
            <w:lang w:val="en-US"/>
          </w:rPr>
          <w:t xml:space="preserve">search window closes and the </w:t>
        </w:r>
        <w:r>
          <w:t>biospecimen</w:t>
        </w:r>
        <w:r>
          <w:rPr>
            <w:lang w:val="en-US"/>
          </w:rPr>
          <w:t xml:space="preserve"> identifier</w:t>
        </w:r>
        <w:r>
          <w:t xml:space="preserve">s appear on the </w:t>
        </w:r>
        <w:r w:rsidRPr="00CA71E6">
          <w:rPr>
            <w:b/>
          </w:rPr>
          <w:t>Create/Modify Worklist</w:t>
        </w:r>
        <w:r>
          <w:t xml:space="preserve"> page. </w:t>
        </w:r>
      </w:ins>
    </w:p>
    <w:p w14:paraId="504A2026" w14:textId="77777777" w:rsidR="001B36C8" w:rsidRDefault="001B36C8" w:rsidP="001B36C8">
      <w:pPr>
        <w:pStyle w:val="ListParagraph"/>
        <w:rPr>
          <w:ins w:id="3294" w:author="Sayali Dev" w:date="2018-02-08T19:26:00Z"/>
        </w:rPr>
      </w:pPr>
    </w:p>
    <w:p w14:paraId="46C022CD" w14:textId="77777777" w:rsidR="001B36C8" w:rsidRPr="0096544F" w:rsidRDefault="001B36C8" w:rsidP="001B36C8">
      <w:pPr>
        <w:pStyle w:val="BodyText"/>
        <w:numPr>
          <w:ilvl w:val="0"/>
          <w:numId w:val="191"/>
        </w:numPr>
        <w:ind w:left="720" w:right="540"/>
        <w:rPr>
          <w:ins w:id="3295" w:author="Sayali Dev" w:date="2018-02-08T19:26:00Z"/>
        </w:rPr>
      </w:pPr>
      <w:ins w:id="3296" w:author="Sayali Dev" w:date="2018-02-08T19:26:00Z">
        <w:r>
          <w:rPr>
            <w:lang w:val="en-US"/>
          </w:rPr>
          <w:t>T</w:t>
        </w:r>
        <w:r>
          <w:t xml:space="preserve">o </w:t>
        </w:r>
        <w:r>
          <w:rPr>
            <w:lang w:val="en-US"/>
          </w:rPr>
          <w:t xml:space="preserve">search and </w:t>
        </w:r>
        <w:r>
          <w:t xml:space="preserve">select </w:t>
        </w:r>
        <w:r>
          <w:rPr>
            <w:lang w:val="en-US"/>
          </w:rPr>
          <w:t>additional biospecimen</w:t>
        </w:r>
        <w:r>
          <w:t>s that are associated with a</w:t>
        </w:r>
        <w:r>
          <w:rPr>
            <w:lang w:val="en-US"/>
          </w:rPr>
          <w:t>nother</w:t>
        </w:r>
        <w:r>
          <w:t xml:space="preserve"> worklist: </w:t>
        </w:r>
      </w:ins>
    </w:p>
    <w:p w14:paraId="5403F9DF" w14:textId="77777777" w:rsidR="001B36C8" w:rsidRPr="0096544F" w:rsidRDefault="001B36C8" w:rsidP="001B36C8">
      <w:pPr>
        <w:pStyle w:val="BodyText"/>
        <w:numPr>
          <w:ilvl w:val="0"/>
          <w:numId w:val="115"/>
        </w:numPr>
        <w:ind w:left="1440"/>
        <w:rPr>
          <w:ins w:id="3297" w:author="Sayali Dev" w:date="2018-02-08T19:26:00Z"/>
        </w:rPr>
      </w:pPr>
      <w:ins w:id="3298" w:author="Sayali Dev" w:date="2018-02-08T19:26:00Z">
        <w:r>
          <w:rPr>
            <w:lang w:val="en-US"/>
          </w:rPr>
          <w:lastRenderedPageBreak/>
          <w:t>C</w:t>
        </w:r>
        <w:r w:rsidRPr="00FF2F16">
          <w:t xml:space="preserve">lick the </w:t>
        </w:r>
        <w:r w:rsidRPr="0096544F">
          <w:rPr>
            <w:b/>
          </w:rPr>
          <w:t>Search Inventory</w:t>
        </w:r>
        <w:r>
          <w:t xml:space="preserve"> link.</w:t>
        </w:r>
        <w:r>
          <w:rPr>
            <w:lang w:val="en-US"/>
          </w:rPr>
          <w:br/>
        </w:r>
        <w:r>
          <w:t xml:space="preserve">The </w:t>
        </w:r>
        <w:r w:rsidRPr="0096544F">
          <w:rPr>
            <w:b/>
          </w:rPr>
          <w:t xml:space="preserve">Search Samples and Worklists </w:t>
        </w:r>
        <w:r>
          <w:t>page appears</w:t>
        </w:r>
        <w:r>
          <w:rPr>
            <w:lang w:val="en-US"/>
          </w:rPr>
          <w:t>.</w:t>
        </w:r>
        <w:r>
          <w:rPr>
            <w:lang w:val="en-US"/>
          </w:rPr>
          <w:br/>
        </w:r>
      </w:ins>
    </w:p>
    <w:p w14:paraId="3795D354" w14:textId="77777777" w:rsidR="001B36C8" w:rsidRDefault="001B36C8" w:rsidP="001B36C8">
      <w:pPr>
        <w:pStyle w:val="BodyText"/>
        <w:numPr>
          <w:ilvl w:val="0"/>
          <w:numId w:val="115"/>
        </w:numPr>
        <w:ind w:left="1440"/>
        <w:rPr>
          <w:ins w:id="3299" w:author="Sayali Dev" w:date="2018-02-08T19:26:00Z"/>
        </w:rPr>
      </w:pPr>
      <w:ins w:id="3300" w:author="Sayali Dev" w:date="2018-02-08T19:26:00Z">
        <w:r>
          <w:t xml:space="preserve">Click the </w:t>
        </w:r>
        <w:r w:rsidRPr="007429D0">
          <w:rPr>
            <w:b/>
          </w:rPr>
          <w:t>Search Worklist</w:t>
        </w:r>
        <w:r>
          <w:t xml:space="preserve"> tab. </w:t>
        </w:r>
        <w:r>
          <w:rPr>
            <w:lang w:val="en-US"/>
          </w:rPr>
          <w:br/>
        </w:r>
      </w:ins>
    </w:p>
    <w:p w14:paraId="09D905E6" w14:textId="77777777" w:rsidR="001B36C8" w:rsidRDefault="001B36C8" w:rsidP="001B36C8">
      <w:pPr>
        <w:numPr>
          <w:ilvl w:val="0"/>
          <w:numId w:val="115"/>
        </w:numPr>
        <w:ind w:left="1440"/>
        <w:rPr>
          <w:ins w:id="3301" w:author="Sayali Dev" w:date="2018-02-08T19:26:00Z"/>
        </w:rPr>
      </w:pPr>
      <w:ins w:id="3302" w:author="Sayali Dev" w:date="2018-02-08T19:26:00Z">
        <w:r>
          <w:t xml:space="preserve">In the </w:t>
        </w:r>
        <w:r w:rsidRPr="00C17608">
          <w:rPr>
            <w:b/>
          </w:rPr>
          <w:t>Worklist Name</w:t>
        </w:r>
        <w:r>
          <w:t xml:space="preserve"> box, type the name of the personal worklist, and click </w:t>
        </w:r>
        <w:r w:rsidRPr="00C17608">
          <w:rPr>
            <w:b/>
          </w:rPr>
          <w:t>Search</w:t>
        </w:r>
        <w:r>
          <w:t xml:space="preserve">. </w:t>
        </w:r>
        <w:r>
          <w:rPr>
            <w:i/>
          </w:rPr>
          <w:br/>
        </w:r>
        <w:r w:rsidRPr="00C17608">
          <w:rPr>
            <w:b/>
          </w:rPr>
          <w:t>Note:</w:t>
        </w:r>
        <w:r>
          <w:t xml:space="preserve"> You can type a partial or full name of the worklist. </w:t>
        </w:r>
        <w:r>
          <w:br/>
          <w:t>A list of worklists that match your search criteria appears.</w:t>
        </w:r>
        <w:r>
          <w:br/>
        </w:r>
      </w:ins>
    </w:p>
    <w:p w14:paraId="65C40DDD" w14:textId="77777777" w:rsidR="001B36C8" w:rsidRDefault="001B36C8" w:rsidP="001B36C8">
      <w:pPr>
        <w:numPr>
          <w:ilvl w:val="0"/>
          <w:numId w:val="115"/>
        </w:numPr>
        <w:ind w:left="1440"/>
        <w:rPr>
          <w:ins w:id="3303" w:author="Sayali Dev" w:date="2018-02-08T19:26:00Z"/>
        </w:rPr>
      </w:pPr>
      <w:ins w:id="3304" w:author="Sayali Dev" w:date="2018-02-08T19:26:00Z">
        <w:r>
          <w:t xml:space="preserve">Click the appropriate worklist.  </w:t>
        </w:r>
        <w:r>
          <w:br/>
          <w:t xml:space="preserve">The list of biospecimens that are associated with the worklist appears below. </w:t>
        </w:r>
      </w:ins>
    </w:p>
    <w:p w14:paraId="2D54B1CD" w14:textId="77777777" w:rsidR="001B36C8" w:rsidRDefault="001B36C8" w:rsidP="001B36C8">
      <w:pPr>
        <w:ind w:left="1440"/>
        <w:rPr>
          <w:ins w:id="3305" w:author="Sayali Dev" w:date="2018-02-08T19:26:00Z"/>
        </w:rPr>
      </w:pPr>
      <w:ins w:id="3306" w:author="Sayali Dev" w:date="2018-02-08T19:26:00Z">
        <w:r>
          <w:br/>
        </w:r>
        <w:r w:rsidRPr="00691675">
          <w:rPr>
            <w:noProof/>
          </w:rPr>
          <w:drawing>
            <wp:inline distT="0" distB="0" distL="0" distR="0" wp14:anchorId="64EFCB95" wp14:editId="5E61FDE6">
              <wp:extent cx="5902325" cy="2618740"/>
              <wp:effectExtent l="19050" t="19050" r="22225" b="1016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02325" cy="2618740"/>
                      </a:xfrm>
                      <a:prstGeom prst="rect">
                        <a:avLst/>
                      </a:prstGeom>
                      <a:noFill/>
                      <a:ln w="3175">
                        <a:solidFill>
                          <a:schemeClr val="tx1"/>
                        </a:solidFill>
                      </a:ln>
                    </pic:spPr>
                  </pic:pic>
                </a:graphicData>
              </a:graphic>
            </wp:inline>
          </w:drawing>
        </w:r>
      </w:ins>
    </w:p>
    <w:p w14:paraId="2535C923" w14:textId="77777777" w:rsidR="001B36C8" w:rsidRDefault="001B36C8" w:rsidP="001B36C8">
      <w:pPr>
        <w:pStyle w:val="Figure"/>
        <w:tabs>
          <w:tab w:val="clear" w:pos="1710"/>
          <w:tab w:val="num" w:pos="1800"/>
          <w:tab w:val="num" w:pos="2430"/>
        </w:tabs>
        <w:ind w:left="1800" w:hanging="432"/>
        <w:rPr>
          <w:ins w:id="3307" w:author="Sayali Dev" w:date="2018-02-08T19:26:00Z"/>
        </w:rPr>
      </w:pPr>
      <w:ins w:id="3308" w:author="Sayali Dev" w:date="2018-02-08T19:26:00Z">
        <w:r>
          <w:t>Search Worklist window</w:t>
        </w:r>
        <w:r>
          <w:br/>
        </w:r>
      </w:ins>
    </w:p>
    <w:p w14:paraId="1B71F804" w14:textId="77777777" w:rsidR="001B36C8" w:rsidRDefault="001B36C8" w:rsidP="001B36C8">
      <w:pPr>
        <w:numPr>
          <w:ilvl w:val="0"/>
          <w:numId w:val="115"/>
        </w:numPr>
        <w:tabs>
          <w:tab w:val="left" w:pos="1440"/>
        </w:tabs>
        <w:ind w:left="1440"/>
        <w:rPr>
          <w:ins w:id="3309" w:author="Sayali Dev" w:date="2018-02-08T19:26:00Z"/>
        </w:rPr>
      </w:pPr>
      <w:ins w:id="3310" w:author="Sayali Dev" w:date="2018-02-08T19:26:00Z">
        <w:r>
          <w:t xml:space="preserve">Click </w:t>
        </w:r>
        <w:r w:rsidRPr="00237E68">
          <w:rPr>
            <w:b/>
          </w:rPr>
          <w:t>ADD</w:t>
        </w:r>
        <w:r>
          <w:t xml:space="preserve">. </w:t>
        </w:r>
      </w:ins>
    </w:p>
    <w:p w14:paraId="7E44830C" w14:textId="77777777" w:rsidR="001B36C8" w:rsidRDefault="001B36C8" w:rsidP="001B36C8">
      <w:pPr>
        <w:tabs>
          <w:tab w:val="left" w:pos="1440"/>
        </w:tabs>
        <w:ind w:left="1440" w:hanging="360"/>
        <w:rPr>
          <w:ins w:id="3311" w:author="Sayali Dev" w:date="2018-02-08T19:26:00Z"/>
        </w:rPr>
      </w:pPr>
      <w:ins w:id="3312" w:author="Sayali Dev" w:date="2018-02-08T19:26:00Z">
        <w:r>
          <w:tab/>
          <w:t xml:space="preserve">The biospecimens associated with the worklist appear on the </w:t>
        </w:r>
        <w:r w:rsidRPr="0030062C">
          <w:rPr>
            <w:b/>
          </w:rPr>
          <w:t>Create/Modify Worklists</w:t>
        </w:r>
        <w:r>
          <w:t xml:space="preserve"> page.</w:t>
        </w:r>
      </w:ins>
    </w:p>
    <w:p w14:paraId="25645C25" w14:textId="77777777" w:rsidR="001B36C8" w:rsidRDefault="001B36C8" w:rsidP="001B36C8">
      <w:pPr>
        <w:tabs>
          <w:tab w:val="left" w:pos="1440"/>
        </w:tabs>
        <w:ind w:left="1440" w:right="270" w:hanging="360"/>
        <w:rPr>
          <w:ins w:id="3313" w:author="Sayali Dev" w:date="2018-02-08T19:26:00Z"/>
        </w:rPr>
      </w:pPr>
    </w:p>
    <w:p w14:paraId="162FC9CA" w14:textId="77777777" w:rsidR="001B36C8" w:rsidRDefault="001B36C8" w:rsidP="001B36C8">
      <w:pPr>
        <w:pStyle w:val="BodyText"/>
        <w:ind w:left="720" w:right="360"/>
        <w:rPr>
          <w:ins w:id="3314" w:author="Sayali Dev" w:date="2018-02-08T19:26:00Z"/>
        </w:rPr>
      </w:pPr>
    </w:p>
    <w:p w14:paraId="425D15C3" w14:textId="77777777" w:rsidR="001B36C8" w:rsidRDefault="001B36C8" w:rsidP="001B36C8">
      <w:pPr>
        <w:pStyle w:val="BodyText"/>
        <w:numPr>
          <w:ilvl w:val="0"/>
          <w:numId w:val="192"/>
        </w:numPr>
        <w:ind w:right="360"/>
        <w:rPr>
          <w:ins w:id="3315" w:author="Sayali Dev" w:date="2018-02-08T19:26:00Z"/>
        </w:rPr>
      </w:pPr>
      <w:ins w:id="3316" w:author="Sayali Dev" w:date="2018-02-08T19:26:00Z">
        <w:r>
          <w:t xml:space="preserve">To </w:t>
        </w:r>
        <w:r>
          <w:rPr>
            <w:lang w:val="en-US"/>
          </w:rPr>
          <w:t>remove</w:t>
        </w:r>
        <w:r>
          <w:t xml:space="preserve"> a biospecimen from the </w:t>
        </w:r>
        <w:r>
          <w:rPr>
            <w:lang w:val="en-US"/>
          </w:rPr>
          <w:t xml:space="preserve">list on the </w:t>
        </w:r>
        <w:r w:rsidRPr="00606AFD">
          <w:rPr>
            <w:b/>
          </w:rPr>
          <w:t>Create/Modify Worklists</w:t>
        </w:r>
        <w:r>
          <w:t xml:space="preserve"> page</w:t>
        </w:r>
        <w:r>
          <w:rPr>
            <w:lang w:val="en-US"/>
          </w:rPr>
          <w:t>.</w:t>
        </w:r>
      </w:ins>
    </w:p>
    <w:p w14:paraId="0818A958" w14:textId="77777777" w:rsidR="001B36C8" w:rsidRDefault="001B36C8" w:rsidP="001B36C8">
      <w:pPr>
        <w:pStyle w:val="BodyText"/>
        <w:numPr>
          <w:ilvl w:val="0"/>
          <w:numId w:val="116"/>
        </w:numPr>
        <w:tabs>
          <w:tab w:val="left" w:pos="1440"/>
        </w:tabs>
        <w:ind w:right="360" w:hanging="720"/>
        <w:rPr>
          <w:ins w:id="3317" w:author="Sayali Dev" w:date="2018-02-08T19:26:00Z"/>
        </w:rPr>
      </w:pPr>
      <w:ins w:id="3318" w:author="Sayali Dev" w:date="2018-02-08T19:26:00Z">
        <w:r>
          <w:t xml:space="preserve">Click the trash can icon </w:t>
        </w:r>
        <w:r>
          <w:rPr>
            <w:noProof/>
            <w:lang w:val="en-US" w:eastAsia="en-US"/>
          </w:rPr>
          <w:drawing>
            <wp:inline distT="0" distB="0" distL="0" distR="0" wp14:anchorId="70565A89" wp14:editId="3BDC2EE2">
              <wp:extent cx="249555" cy="233045"/>
              <wp:effectExtent l="0" t="0" r="0" b="0"/>
              <wp:docPr id="185" name="Picture 185"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rash can ic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555" cy="233045"/>
                      </a:xfrm>
                      <a:prstGeom prst="rect">
                        <a:avLst/>
                      </a:prstGeom>
                      <a:noFill/>
                      <a:ln>
                        <a:noFill/>
                      </a:ln>
                    </pic:spPr>
                  </pic:pic>
                </a:graphicData>
              </a:graphic>
            </wp:inline>
          </w:drawing>
        </w:r>
        <w:r>
          <w:t xml:space="preserve"> next to the appropriate biospecimen</w:t>
        </w:r>
        <w:r>
          <w:rPr>
            <w:lang w:val="en-US"/>
          </w:rPr>
          <w:t xml:space="preserve"> identifier</w:t>
        </w:r>
        <w:r>
          <w:t>.</w:t>
        </w:r>
      </w:ins>
    </w:p>
    <w:p w14:paraId="35253DBB" w14:textId="77777777" w:rsidR="001B36C8" w:rsidRDefault="001B36C8" w:rsidP="001B36C8">
      <w:pPr>
        <w:pStyle w:val="BodyText"/>
        <w:tabs>
          <w:tab w:val="left" w:pos="1440"/>
        </w:tabs>
        <w:ind w:left="1440" w:right="360"/>
        <w:rPr>
          <w:ins w:id="3319" w:author="Sayali Dev" w:date="2018-02-08T19:26:00Z"/>
        </w:rPr>
      </w:pPr>
      <w:ins w:id="3320" w:author="Sayali Dev" w:date="2018-02-08T19:26:00Z">
        <w:r w:rsidRPr="00606AFD">
          <w:rPr>
            <w:b/>
          </w:rPr>
          <w:t>Note:</w:t>
        </w:r>
        <w:r>
          <w:t xml:space="preserve"> To </w:t>
        </w:r>
        <w:r>
          <w:rPr>
            <w:lang w:val="en-US"/>
          </w:rPr>
          <w:t>remove</w:t>
        </w:r>
        <w:r>
          <w:t xml:space="preserve"> all the biospecimens </w:t>
        </w:r>
        <w:r>
          <w:rPr>
            <w:lang w:val="en-US"/>
          </w:rPr>
          <w:t xml:space="preserve">from </w:t>
        </w:r>
        <w:r>
          <w:t xml:space="preserve">the list, click the trash can icon </w:t>
        </w:r>
        <w:r>
          <w:rPr>
            <w:noProof/>
            <w:lang w:val="en-US" w:eastAsia="en-US"/>
          </w:rPr>
          <w:drawing>
            <wp:inline distT="0" distB="0" distL="0" distR="0" wp14:anchorId="08FF6A59" wp14:editId="499F8E6E">
              <wp:extent cx="249555" cy="233045"/>
              <wp:effectExtent l="0" t="0" r="0" b="0"/>
              <wp:docPr id="186" name="Picture 186"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rash can ic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555" cy="233045"/>
                      </a:xfrm>
                      <a:prstGeom prst="rect">
                        <a:avLst/>
                      </a:prstGeom>
                      <a:noFill/>
                      <a:ln>
                        <a:noFill/>
                      </a:ln>
                    </pic:spPr>
                  </pic:pic>
                </a:graphicData>
              </a:graphic>
            </wp:inline>
          </w:drawing>
        </w:r>
        <w:r>
          <w:t xml:space="preserve"> on the header. </w:t>
        </w:r>
      </w:ins>
    </w:p>
    <w:p w14:paraId="70BE0194" w14:textId="77777777" w:rsidR="001B36C8" w:rsidRDefault="001B36C8" w:rsidP="001B36C8">
      <w:pPr>
        <w:pStyle w:val="BodyText"/>
        <w:ind w:left="1440" w:right="360"/>
        <w:rPr>
          <w:ins w:id="3321" w:author="Sayali Dev" w:date="2018-02-08T19:26:00Z"/>
        </w:rPr>
      </w:pPr>
      <w:ins w:id="3322" w:author="Sayali Dev" w:date="2018-02-08T19:26:00Z">
        <w:r w:rsidRPr="00EF52CA">
          <w:t>A confirmation window appears.</w:t>
        </w:r>
      </w:ins>
    </w:p>
    <w:p w14:paraId="444F7204" w14:textId="77777777" w:rsidR="001B36C8" w:rsidRDefault="001B36C8" w:rsidP="001B36C8">
      <w:pPr>
        <w:pStyle w:val="BodyText"/>
        <w:numPr>
          <w:ilvl w:val="0"/>
          <w:numId w:val="116"/>
        </w:numPr>
        <w:ind w:left="1440" w:right="360"/>
        <w:rPr>
          <w:ins w:id="3323" w:author="Sayali Dev" w:date="2018-02-08T19:26:00Z"/>
        </w:rPr>
      </w:pPr>
      <w:ins w:id="3324" w:author="Sayali Dev" w:date="2018-02-08T19:26:00Z">
        <w:r>
          <w:t xml:space="preserve">Click </w:t>
        </w:r>
        <w:r w:rsidRPr="00EF52CA">
          <w:rPr>
            <w:b/>
          </w:rPr>
          <w:t>OK</w:t>
        </w:r>
        <w:r>
          <w:t xml:space="preserve">. </w:t>
        </w:r>
      </w:ins>
    </w:p>
    <w:p w14:paraId="36D5E8FB" w14:textId="77777777" w:rsidR="001B36C8" w:rsidRDefault="001B36C8" w:rsidP="001B36C8">
      <w:pPr>
        <w:pStyle w:val="BodyText"/>
        <w:ind w:left="1440" w:right="360"/>
        <w:rPr>
          <w:ins w:id="3325" w:author="Sayali Dev" w:date="2018-02-08T19:26:00Z"/>
        </w:rPr>
      </w:pPr>
      <w:ins w:id="3326" w:author="Sayali Dev" w:date="2018-02-08T19:26:00Z">
        <w:r>
          <w:t xml:space="preserve">The biospecimen is </w:t>
        </w:r>
        <w:r>
          <w:rPr>
            <w:lang w:val="en-US"/>
          </w:rPr>
          <w:t>remove</w:t>
        </w:r>
        <w:r>
          <w:t>d</w:t>
        </w:r>
        <w:r>
          <w:rPr>
            <w:lang w:val="en-US"/>
          </w:rPr>
          <w:t xml:space="preserve"> from the list</w:t>
        </w:r>
        <w:r>
          <w:t xml:space="preserve">. </w:t>
        </w:r>
      </w:ins>
    </w:p>
    <w:p w14:paraId="4757C3BE" w14:textId="77777777" w:rsidR="001B36C8" w:rsidRPr="00846E96" w:rsidRDefault="001B36C8" w:rsidP="001B36C8">
      <w:pPr>
        <w:pStyle w:val="BodyText"/>
        <w:ind w:right="360"/>
        <w:rPr>
          <w:ins w:id="3327" w:author="Sayali Dev" w:date="2018-02-08T19:26:00Z"/>
        </w:rPr>
      </w:pPr>
    </w:p>
    <w:p w14:paraId="0CFD32B5" w14:textId="77777777" w:rsidR="001B36C8" w:rsidRPr="00846E96" w:rsidRDefault="001B36C8" w:rsidP="001B36C8">
      <w:pPr>
        <w:numPr>
          <w:ilvl w:val="0"/>
          <w:numId w:val="192"/>
        </w:numPr>
        <w:ind w:right="270"/>
        <w:rPr>
          <w:ins w:id="3328" w:author="Sayali Dev" w:date="2018-02-08T19:26:00Z"/>
        </w:rPr>
      </w:pPr>
      <w:ins w:id="3329" w:author="Sayali Dev" w:date="2018-02-08T19:26:00Z">
        <w:r w:rsidRPr="00846E96">
          <w:t xml:space="preserve">To add a new identifier to a biospecimen: Click the identifier link for the appropriate biospecimen. The </w:t>
        </w:r>
        <w:r w:rsidRPr="00846E96">
          <w:rPr>
            <w:b/>
          </w:rPr>
          <w:t>Add Identifier(s)</w:t>
        </w:r>
        <w:r w:rsidRPr="00846E96">
          <w:t xml:space="preserve"> window appears.</w:t>
        </w:r>
        <w:r w:rsidRPr="00846E96">
          <w:br/>
        </w:r>
      </w:ins>
    </w:p>
    <w:p w14:paraId="688F05B2" w14:textId="77777777" w:rsidR="001B36C8" w:rsidRPr="00846E96" w:rsidRDefault="001B36C8" w:rsidP="001B36C8">
      <w:pPr>
        <w:ind w:left="900"/>
        <w:rPr>
          <w:ins w:id="3330" w:author="Sayali Dev" w:date="2018-02-08T19:26:00Z"/>
        </w:rPr>
      </w:pPr>
      <w:ins w:id="3331" w:author="Sayali Dev" w:date="2018-02-08T19:26:00Z">
        <w:r>
          <w:rPr>
            <w:noProof/>
          </w:rPr>
          <w:lastRenderedPageBreak/>
          <w:drawing>
            <wp:inline distT="0" distB="0" distL="0" distR="0" wp14:anchorId="0927F159" wp14:editId="5C629F93">
              <wp:extent cx="3041057" cy="2155594"/>
              <wp:effectExtent l="19050" t="19050" r="26035" b="165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55390" cy="2165754"/>
                      </a:xfrm>
                      <a:prstGeom prst="rect">
                        <a:avLst/>
                      </a:prstGeom>
                      <a:ln w="3175">
                        <a:solidFill>
                          <a:schemeClr val="tx1"/>
                        </a:solidFill>
                      </a:ln>
                    </pic:spPr>
                  </pic:pic>
                </a:graphicData>
              </a:graphic>
            </wp:inline>
          </w:drawing>
        </w:r>
      </w:ins>
    </w:p>
    <w:p w14:paraId="51DA637E" w14:textId="77777777" w:rsidR="001B36C8" w:rsidRPr="00846E96" w:rsidRDefault="001B36C8" w:rsidP="001B36C8">
      <w:pPr>
        <w:pStyle w:val="Figure"/>
        <w:tabs>
          <w:tab w:val="clear" w:pos="1710"/>
          <w:tab w:val="num" w:pos="1800"/>
          <w:tab w:val="num" w:pos="1890"/>
        </w:tabs>
        <w:ind w:left="1260" w:hanging="432"/>
        <w:rPr>
          <w:ins w:id="3332" w:author="Sayali Dev" w:date="2018-02-08T19:26:00Z"/>
        </w:rPr>
      </w:pPr>
      <w:ins w:id="3333" w:author="Sayali Dev" w:date="2018-02-08T19:26:00Z">
        <w:r w:rsidRPr="00846E96">
          <w:t xml:space="preserve"> Add Identifier(s) window with identifier fields</w:t>
        </w:r>
        <w:r w:rsidRPr="00846E96">
          <w:br/>
        </w:r>
      </w:ins>
    </w:p>
    <w:p w14:paraId="4227ACD8" w14:textId="77777777" w:rsidR="001B36C8" w:rsidRPr="00846E96" w:rsidRDefault="001B36C8" w:rsidP="001B36C8">
      <w:pPr>
        <w:pStyle w:val="BodyText"/>
        <w:numPr>
          <w:ilvl w:val="1"/>
          <w:numId w:val="113"/>
        </w:numPr>
        <w:ind w:right="360"/>
        <w:rPr>
          <w:ins w:id="3334" w:author="Sayali Dev" w:date="2018-02-08T19:26:00Z"/>
        </w:rPr>
      </w:pPr>
      <w:ins w:id="3335" w:author="Sayali Dev" w:date="2018-02-08T19:26:00Z">
        <w:r w:rsidRPr="00846E96">
          <w:t xml:space="preserve">Click the add icon </w:t>
        </w:r>
        <w:r w:rsidRPr="00846E96">
          <w:rPr>
            <w:noProof/>
            <w:lang w:val="en-US" w:eastAsia="en-US"/>
          </w:rPr>
          <w:drawing>
            <wp:inline distT="0" distB="0" distL="0" distR="0" wp14:anchorId="4E90A5BD" wp14:editId="1E332D9C">
              <wp:extent cx="249555" cy="241300"/>
              <wp:effectExtent l="0" t="0" r="0" b="6350"/>
              <wp:docPr id="188" name="Picture 188" descr="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dd ic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9555" cy="241300"/>
                      </a:xfrm>
                      <a:prstGeom prst="rect">
                        <a:avLst/>
                      </a:prstGeom>
                      <a:noFill/>
                      <a:ln>
                        <a:noFill/>
                      </a:ln>
                    </pic:spPr>
                  </pic:pic>
                </a:graphicData>
              </a:graphic>
            </wp:inline>
          </w:drawing>
        </w:r>
        <w:r w:rsidRPr="00846E96">
          <w:t>.</w:t>
        </w:r>
      </w:ins>
    </w:p>
    <w:p w14:paraId="071EACAB" w14:textId="77777777" w:rsidR="001B36C8" w:rsidRPr="00846E96" w:rsidRDefault="001B36C8" w:rsidP="001B36C8">
      <w:pPr>
        <w:pStyle w:val="BodyText"/>
        <w:ind w:left="1440" w:right="360"/>
        <w:rPr>
          <w:ins w:id="3336" w:author="Sayali Dev" w:date="2018-02-08T19:26:00Z"/>
          <w:lang w:val="en-US"/>
        </w:rPr>
      </w:pPr>
      <w:ins w:id="3337" w:author="Sayali Dev" w:date="2018-02-08T19:26:00Z">
        <w:r w:rsidRPr="00846E96">
          <w:t xml:space="preserve">The identifier fields appear. </w:t>
        </w:r>
        <w:r w:rsidRPr="00846E96">
          <w:rPr>
            <w:lang w:val="en-US"/>
          </w:rPr>
          <w:br/>
        </w:r>
      </w:ins>
    </w:p>
    <w:p w14:paraId="3ED2D990" w14:textId="77777777" w:rsidR="001B36C8" w:rsidRPr="00846E96" w:rsidRDefault="001B36C8" w:rsidP="001B36C8">
      <w:pPr>
        <w:pStyle w:val="BodyText"/>
        <w:numPr>
          <w:ilvl w:val="1"/>
          <w:numId w:val="113"/>
        </w:numPr>
        <w:ind w:right="360"/>
        <w:rPr>
          <w:ins w:id="3338" w:author="Sayali Dev" w:date="2018-02-08T19:26:00Z"/>
        </w:rPr>
      </w:pPr>
      <w:ins w:id="3339" w:author="Sayali Dev" w:date="2018-02-08T19:26:00Z">
        <w:r w:rsidRPr="00846E96">
          <w:rPr>
            <w:lang w:val="en-US"/>
          </w:rPr>
          <w:t>T</w:t>
        </w:r>
        <w:r w:rsidRPr="00846E96">
          <w:t>ype</w:t>
        </w:r>
        <w:r w:rsidRPr="00846E96">
          <w:rPr>
            <w:lang w:val="en-US"/>
          </w:rPr>
          <w:t xml:space="preserve"> the</w:t>
        </w:r>
        <w:r w:rsidRPr="00846E96">
          <w:t xml:space="preserve"> </w:t>
        </w:r>
        <w:r w:rsidRPr="00846E96">
          <w:rPr>
            <w:b/>
          </w:rPr>
          <w:t>Source Identifier</w:t>
        </w:r>
        <w:r w:rsidRPr="00846E96">
          <w:t xml:space="preserve"> </w:t>
        </w:r>
        <w:r w:rsidRPr="00846E96">
          <w:rPr>
            <w:lang w:val="en-US"/>
          </w:rPr>
          <w:t>to be assigned to the biospecimen.</w:t>
        </w:r>
        <w:r w:rsidRPr="00846E96">
          <w:rPr>
            <w:lang w:val="en-US"/>
          </w:rPr>
          <w:br/>
        </w:r>
      </w:ins>
    </w:p>
    <w:p w14:paraId="39F1410E" w14:textId="77777777" w:rsidR="001B36C8" w:rsidRPr="00846E96" w:rsidRDefault="001B36C8" w:rsidP="001B36C8">
      <w:pPr>
        <w:numPr>
          <w:ilvl w:val="1"/>
          <w:numId w:val="113"/>
        </w:numPr>
        <w:rPr>
          <w:ins w:id="3340" w:author="Sayali Dev" w:date="2018-02-08T19:26:00Z"/>
        </w:rPr>
      </w:pPr>
      <w:ins w:id="3341" w:author="Sayali Dev" w:date="2018-02-08T19:26:00Z">
        <w:r w:rsidRPr="00846E96">
          <w:t xml:space="preserve">Click the appropriate </w:t>
        </w:r>
        <w:r w:rsidRPr="00846E96">
          <w:rPr>
            <w:b/>
          </w:rPr>
          <w:t>Identifier</w:t>
        </w:r>
        <w:r w:rsidRPr="00846E96">
          <w:t xml:space="preserve"> </w:t>
        </w:r>
        <w:r w:rsidRPr="00846E96">
          <w:rPr>
            <w:b/>
          </w:rPr>
          <w:t xml:space="preserve">Type </w:t>
        </w:r>
        <w:r w:rsidRPr="00846E96">
          <w:t>for the new identifier.</w:t>
        </w:r>
        <w:r w:rsidRPr="00846E96">
          <w:br/>
        </w:r>
      </w:ins>
    </w:p>
    <w:p w14:paraId="77598475" w14:textId="77777777" w:rsidR="001B36C8" w:rsidRPr="00846E96" w:rsidRDefault="001B36C8" w:rsidP="001B36C8">
      <w:pPr>
        <w:numPr>
          <w:ilvl w:val="1"/>
          <w:numId w:val="113"/>
        </w:numPr>
        <w:rPr>
          <w:ins w:id="3342" w:author="Sayali Dev" w:date="2018-02-08T19:26:00Z"/>
        </w:rPr>
      </w:pPr>
      <w:ins w:id="3343" w:author="Sayali Dev" w:date="2018-02-08T19:26:00Z">
        <w:r w:rsidRPr="00846E96">
          <w:t xml:space="preserve">Click the check mark icon </w:t>
        </w:r>
        <w:r w:rsidRPr="00846E96">
          <w:rPr>
            <w:noProof/>
          </w:rPr>
          <w:drawing>
            <wp:inline distT="0" distB="0" distL="0" distR="0" wp14:anchorId="2C698D5E" wp14:editId="686124DD">
              <wp:extent cx="191135" cy="174625"/>
              <wp:effectExtent l="0" t="0" r="0" b="0"/>
              <wp:docPr id="191" name="Picture 191" descr="check 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heck mark ic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1135" cy="174625"/>
                      </a:xfrm>
                      <a:prstGeom prst="rect">
                        <a:avLst/>
                      </a:prstGeom>
                      <a:noFill/>
                      <a:ln>
                        <a:noFill/>
                      </a:ln>
                    </pic:spPr>
                  </pic:pic>
                </a:graphicData>
              </a:graphic>
            </wp:inline>
          </w:drawing>
        </w:r>
        <w:r w:rsidRPr="00846E96">
          <w:t xml:space="preserve">. </w:t>
        </w:r>
        <w:r w:rsidRPr="00846E96">
          <w:br/>
          <w:t>The identifier and its type appear in the list below.</w:t>
        </w:r>
        <w:r w:rsidRPr="00846E96">
          <w:br/>
        </w:r>
      </w:ins>
    </w:p>
    <w:p w14:paraId="403B7C8F" w14:textId="77777777" w:rsidR="001B36C8" w:rsidRPr="00846E96" w:rsidRDefault="001B36C8" w:rsidP="001B36C8">
      <w:pPr>
        <w:numPr>
          <w:ilvl w:val="1"/>
          <w:numId w:val="113"/>
        </w:numPr>
        <w:rPr>
          <w:ins w:id="3344" w:author="Sayali Dev" w:date="2018-02-08T19:26:00Z"/>
        </w:rPr>
      </w:pPr>
      <w:ins w:id="3345" w:author="Sayali Dev" w:date="2018-02-08T19:26:00Z">
        <w:r w:rsidRPr="00846E96">
          <w:t xml:space="preserve">Click </w:t>
        </w:r>
        <w:r w:rsidRPr="00846E96">
          <w:rPr>
            <w:b/>
          </w:rPr>
          <w:t>SAVE</w:t>
        </w:r>
        <w:r w:rsidRPr="00846E96">
          <w:t>.</w:t>
        </w:r>
      </w:ins>
    </w:p>
    <w:p w14:paraId="45263DC2" w14:textId="42A4A28D" w:rsidR="001B36C8" w:rsidRDefault="001B36C8" w:rsidP="001B36C8">
      <w:pPr>
        <w:ind w:left="1440"/>
        <w:rPr>
          <w:ins w:id="3346" w:author="Sayali Dev" w:date="2018-02-12T15:51:00Z"/>
        </w:rPr>
      </w:pPr>
      <w:ins w:id="3347" w:author="Sayali Dev" w:date="2018-02-08T19:26:00Z">
        <w:r w:rsidRPr="00846E96">
          <w:t xml:space="preserve">The new identifier is assigned to the biospecimen and appears on the </w:t>
        </w:r>
        <w:r w:rsidRPr="00846E96">
          <w:rPr>
            <w:b/>
          </w:rPr>
          <w:t>Create/Modify Worklist</w:t>
        </w:r>
        <w:r w:rsidRPr="00846E96">
          <w:t xml:space="preserve"> page.</w:t>
        </w:r>
      </w:ins>
    </w:p>
    <w:p w14:paraId="40FCCFF8" w14:textId="77777777" w:rsidR="007E50F9" w:rsidRDefault="007E50F9" w:rsidP="001B36C8">
      <w:pPr>
        <w:ind w:left="1440"/>
        <w:rPr>
          <w:ins w:id="3348" w:author="Sayali Dev" w:date="2018-02-12T15:50:00Z"/>
        </w:rPr>
      </w:pPr>
    </w:p>
    <w:p w14:paraId="25AED2D0" w14:textId="50E68F36" w:rsidR="007E50F9" w:rsidRDefault="007E50F9" w:rsidP="007E50F9">
      <w:pPr>
        <w:pStyle w:val="ListParagraph"/>
        <w:numPr>
          <w:ilvl w:val="0"/>
          <w:numId w:val="192"/>
        </w:numPr>
        <w:rPr>
          <w:ins w:id="3349" w:author="Sayali Dev" w:date="2018-02-12T15:51:00Z"/>
        </w:rPr>
      </w:pPr>
      <w:ins w:id="3350" w:author="Sayali Dev" w:date="2018-02-12T15:51:00Z">
        <w:r>
          <w:t xml:space="preserve">Click </w:t>
        </w:r>
        <w:r w:rsidRPr="007E50F9">
          <w:rPr>
            <w:b/>
            <w:rPrChange w:id="3351" w:author="Sayali Dev" w:date="2018-02-12T15:51:00Z">
              <w:rPr/>
            </w:rPrChange>
          </w:rPr>
          <w:t>SAVE</w:t>
        </w:r>
        <w:r>
          <w:t>.</w:t>
        </w:r>
      </w:ins>
    </w:p>
    <w:p w14:paraId="221C0A80" w14:textId="3EDA3B19" w:rsidR="007E50F9" w:rsidRPr="00846E96" w:rsidRDefault="007E50F9">
      <w:pPr>
        <w:pStyle w:val="ListParagraph"/>
        <w:ind w:left="900"/>
        <w:rPr>
          <w:ins w:id="3352" w:author="Sayali Dev" w:date="2018-02-08T19:26:00Z"/>
        </w:rPr>
        <w:pPrChange w:id="3353" w:author="Sayali Dev" w:date="2018-02-12T15:51:00Z">
          <w:pPr>
            <w:ind w:left="1440"/>
          </w:pPr>
        </w:pPrChange>
      </w:pPr>
      <w:ins w:id="3354" w:author="Sayali Dev" w:date="2018-02-12T15:51:00Z">
        <w:r>
          <w:t>Worklist is created and new information appears on View Worklist page.</w:t>
        </w:r>
      </w:ins>
    </w:p>
    <w:p w14:paraId="41DA8E99" w14:textId="77777777" w:rsidR="00561191" w:rsidRDefault="00561191">
      <w:pPr>
        <w:pStyle w:val="Heading3"/>
        <w:rPr>
          <w:rFonts w:ascii="Arial" w:hAnsi="Arial" w:cs="Arial"/>
          <w:b w:val="0"/>
          <w:lang w:val="en-US" w:eastAsia="en-US"/>
        </w:rPr>
        <w:pPrChange w:id="3355" w:author="Sayali Dev" w:date="2018-02-12T15:49:00Z">
          <w:pPr>
            <w:pStyle w:val="Heading3"/>
            <w:ind w:left="720"/>
          </w:pPr>
        </w:pPrChange>
      </w:pPr>
    </w:p>
    <w:p w14:paraId="33126032" w14:textId="77777777" w:rsidR="001B36C8" w:rsidRDefault="001B36C8" w:rsidP="00D31CB1"/>
    <w:p w14:paraId="58C6A7C1" w14:textId="77777777" w:rsidR="00D31CB1" w:rsidRDefault="00D31CB1" w:rsidP="00D31CB1"/>
    <w:p w14:paraId="581E8149" w14:textId="6792405B" w:rsidR="00D31CB1" w:rsidRDefault="00D31CB1" w:rsidP="00D31CB1">
      <w:pPr>
        <w:rPr>
          <w:ins w:id="3356" w:author="Sayali Dev" w:date="2018-02-19T17:54:00Z"/>
        </w:rPr>
      </w:pPr>
    </w:p>
    <w:p w14:paraId="70BBE009" w14:textId="01F667F6" w:rsidR="00CC1411" w:rsidRDefault="00CC1411" w:rsidP="00D31CB1">
      <w:pPr>
        <w:rPr>
          <w:ins w:id="3357" w:author="Sayali Dev" w:date="2018-02-19T17:54:00Z"/>
        </w:rPr>
      </w:pPr>
    </w:p>
    <w:p w14:paraId="64FEFC24" w14:textId="03C28D25" w:rsidR="00CC1411" w:rsidRDefault="00CC1411" w:rsidP="00D31CB1">
      <w:pPr>
        <w:rPr>
          <w:ins w:id="3358" w:author="Sayali Dev" w:date="2018-02-19T17:54:00Z"/>
        </w:rPr>
      </w:pPr>
    </w:p>
    <w:p w14:paraId="59AD76CB" w14:textId="0C7E6393" w:rsidR="00CC1411" w:rsidRDefault="00CC1411" w:rsidP="00D31CB1">
      <w:pPr>
        <w:rPr>
          <w:ins w:id="3359" w:author="Sayali Dev" w:date="2018-02-19T17:54:00Z"/>
        </w:rPr>
      </w:pPr>
    </w:p>
    <w:p w14:paraId="67BEC55B" w14:textId="06B518C5" w:rsidR="00CC1411" w:rsidRDefault="00CC1411" w:rsidP="00D31CB1">
      <w:pPr>
        <w:rPr>
          <w:ins w:id="3360" w:author="Sayali Dev" w:date="2018-02-19T17:54:00Z"/>
        </w:rPr>
      </w:pPr>
    </w:p>
    <w:p w14:paraId="6C83F589" w14:textId="48FC4BD2" w:rsidR="00CC1411" w:rsidRDefault="00CC1411" w:rsidP="00D31CB1">
      <w:pPr>
        <w:rPr>
          <w:ins w:id="3361" w:author="Sayali Dev" w:date="2018-02-19T17:54:00Z"/>
        </w:rPr>
      </w:pPr>
    </w:p>
    <w:p w14:paraId="11F585E4" w14:textId="30B1D260" w:rsidR="00CC1411" w:rsidRDefault="00CC1411" w:rsidP="00D31CB1">
      <w:pPr>
        <w:rPr>
          <w:ins w:id="3362" w:author="Sayali Dev" w:date="2018-02-19T17:54:00Z"/>
        </w:rPr>
      </w:pPr>
    </w:p>
    <w:p w14:paraId="30E06BD1" w14:textId="7A71A8A6" w:rsidR="00CC1411" w:rsidRDefault="00CC1411" w:rsidP="00D31CB1">
      <w:pPr>
        <w:rPr>
          <w:ins w:id="3363" w:author="Sayali Dev" w:date="2018-02-19T17:54:00Z"/>
        </w:rPr>
      </w:pPr>
    </w:p>
    <w:p w14:paraId="755FE715" w14:textId="497CEC34" w:rsidR="00CC1411" w:rsidRDefault="00CC1411" w:rsidP="00D31CB1">
      <w:pPr>
        <w:rPr>
          <w:ins w:id="3364" w:author="Sayali Dev" w:date="2018-02-19T17:54:00Z"/>
        </w:rPr>
      </w:pPr>
    </w:p>
    <w:p w14:paraId="587E557D" w14:textId="769D8958" w:rsidR="00CC1411" w:rsidRDefault="00CC1411" w:rsidP="00D31CB1">
      <w:pPr>
        <w:rPr>
          <w:ins w:id="3365" w:author="Sayali Dev" w:date="2018-02-19T17:54:00Z"/>
        </w:rPr>
      </w:pPr>
    </w:p>
    <w:p w14:paraId="14AADB79" w14:textId="14B6A27D" w:rsidR="00CC1411" w:rsidRDefault="00CC1411" w:rsidP="00D31CB1">
      <w:pPr>
        <w:rPr>
          <w:ins w:id="3366" w:author="Sayali Dev" w:date="2018-02-19T17:54:00Z"/>
        </w:rPr>
      </w:pPr>
    </w:p>
    <w:p w14:paraId="3D844DE8" w14:textId="2DB97792" w:rsidR="00CC1411" w:rsidRDefault="00CC1411" w:rsidP="00D31CB1">
      <w:pPr>
        <w:rPr>
          <w:ins w:id="3367" w:author="Sayali Dev" w:date="2018-02-19T17:54:00Z"/>
        </w:rPr>
      </w:pPr>
    </w:p>
    <w:p w14:paraId="3F2CEDC9" w14:textId="6B3F889E" w:rsidR="00CC1411" w:rsidRDefault="00CC1411" w:rsidP="00D31CB1">
      <w:pPr>
        <w:rPr>
          <w:ins w:id="3368" w:author="Sayali Dev" w:date="2018-02-19T17:54:00Z"/>
        </w:rPr>
      </w:pPr>
    </w:p>
    <w:p w14:paraId="7F69045D" w14:textId="58714513" w:rsidR="00CC1411" w:rsidRDefault="00CC1411" w:rsidP="00D31CB1">
      <w:pPr>
        <w:rPr>
          <w:ins w:id="3369" w:author="Sayali Dev" w:date="2018-02-19T17:54:00Z"/>
        </w:rPr>
      </w:pPr>
    </w:p>
    <w:p w14:paraId="0C73DAE6" w14:textId="77777777" w:rsidR="00CC1411" w:rsidRDefault="00CC1411" w:rsidP="00D31CB1"/>
    <w:p w14:paraId="2552B61F" w14:textId="77777777" w:rsidR="00D31CB1" w:rsidRDefault="00D31CB1" w:rsidP="00D31CB1"/>
    <w:p w14:paraId="336D62B7" w14:textId="77777777" w:rsidR="00CC1411" w:rsidRDefault="00CC1411" w:rsidP="00CC1411">
      <w:pPr>
        <w:pStyle w:val="Heading3"/>
        <w:rPr>
          <w:ins w:id="3370" w:author="Sayali Dev" w:date="2018-02-19T17:54:00Z"/>
        </w:rPr>
      </w:pPr>
      <w:bookmarkStart w:id="3371" w:name="_Toc507164308"/>
      <w:ins w:id="3372" w:author="Sayali Dev" w:date="2018-02-19T17:54:00Z">
        <w:r>
          <w:lastRenderedPageBreak/>
          <w:t>Uploading a File for Worklist Biospecimens</w:t>
        </w:r>
        <w:bookmarkEnd w:id="3371"/>
      </w:ins>
    </w:p>
    <w:p w14:paraId="0670DE86" w14:textId="77777777" w:rsidR="00CC1411" w:rsidRDefault="00CC1411" w:rsidP="00CC1411">
      <w:pPr>
        <w:rPr>
          <w:ins w:id="3373" w:author="Sayali Dev" w:date="2018-02-19T17:54:00Z"/>
        </w:rPr>
      </w:pPr>
    </w:p>
    <w:p w14:paraId="33157E91" w14:textId="77777777" w:rsidR="00CC1411" w:rsidRDefault="00CC1411" w:rsidP="00CC1411">
      <w:pPr>
        <w:rPr>
          <w:ins w:id="3374" w:author="Sayali Dev" w:date="2018-02-19T17:54:00Z"/>
        </w:rPr>
      </w:pPr>
      <w:ins w:id="3375" w:author="Sayali Dev" w:date="2018-02-19T17:54:00Z">
        <w:r>
          <w:t>To upload a file for biospecimen</w:t>
        </w:r>
        <w:r w:rsidRPr="00C25EA9">
          <w:t>s</w:t>
        </w:r>
        <w:r>
          <w:t xml:space="preserve"> associated with a worklist:</w:t>
        </w:r>
      </w:ins>
    </w:p>
    <w:p w14:paraId="5AA549E1" w14:textId="77777777" w:rsidR="00CC1411" w:rsidRDefault="00CC1411" w:rsidP="00CC1411">
      <w:pPr>
        <w:rPr>
          <w:ins w:id="3376" w:author="Sayali Dev" w:date="2018-02-19T17:54:00Z"/>
        </w:rPr>
      </w:pPr>
    </w:p>
    <w:p w14:paraId="12102857" w14:textId="77777777" w:rsidR="00CC1411" w:rsidRDefault="00CC1411" w:rsidP="00CC1411">
      <w:pPr>
        <w:pStyle w:val="BodyText"/>
        <w:numPr>
          <w:ilvl w:val="0"/>
          <w:numId w:val="226"/>
        </w:numPr>
        <w:ind w:right="540"/>
        <w:rPr>
          <w:ins w:id="3377" w:author="Sayali Dev" w:date="2018-02-19T17:54:00Z"/>
        </w:rPr>
      </w:pPr>
      <w:ins w:id="3378" w:author="Sayali Dev" w:date="2018-02-19T17:54:00Z">
        <w:r>
          <w:t>Log in to the application using your log in credentials.</w:t>
        </w:r>
      </w:ins>
    </w:p>
    <w:p w14:paraId="10E83ECA" w14:textId="77777777" w:rsidR="00CC1411" w:rsidRDefault="00CC1411" w:rsidP="00CC1411">
      <w:pPr>
        <w:pStyle w:val="BodyText"/>
        <w:ind w:left="720" w:right="540"/>
        <w:rPr>
          <w:ins w:id="3379" w:author="Sayali Dev" w:date="2018-02-19T17:54:00Z"/>
        </w:rPr>
      </w:pPr>
      <w:ins w:id="3380" w:author="Sayali Dev" w:date="2018-02-19T17:54:00Z">
        <w:r>
          <w:t xml:space="preserve">The </w:t>
        </w:r>
        <w:r>
          <w:rPr>
            <w:lang w:val="en-US"/>
          </w:rPr>
          <w:t>CIRRASPEC</w:t>
        </w:r>
        <w:r>
          <w:t xml:space="preserve"> home page appears. </w:t>
        </w:r>
      </w:ins>
    </w:p>
    <w:p w14:paraId="38BD932A" w14:textId="77777777" w:rsidR="00CC1411" w:rsidRDefault="00CC1411" w:rsidP="00CC1411">
      <w:pPr>
        <w:pStyle w:val="BodyText"/>
        <w:ind w:left="720" w:right="540"/>
        <w:rPr>
          <w:ins w:id="3381" w:author="Sayali Dev" w:date="2018-02-19T17:54:00Z"/>
        </w:rPr>
      </w:pPr>
    </w:p>
    <w:p w14:paraId="5BC38C8C" w14:textId="77777777" w:rsidR="00CC1411" w:rsidRDefault="00CC1411" w:rsidP="00CC1411">
      <w:pPr>
        <w:pStyle w:val="BodyText"/>
        <w:numPr>
          <w:ilvl w:val="0"/>
          <w:numId w:val="226"/>
        </w:numPr>
        <w:ind w:right="540"/>
        <w:rPr>
          <w:ins w:id="3382" w:author="Sayali Dev" w:date="2018-02-19T17:54:00Z"/>
        </w:rPr>
      </w:pPr>
      <w:ins w:id="3383" w:author="Sayali Dev" w:date="2018-02-19T17:54:00Z">
        <w:r>
          <w:t xml:space="preserve">Point to the arrow of the </w:t>
        </w:r>
        <w:r w:rsidRPr="009D26BA">
          <w:rPr>
            <w:b/>
          </w:rPr>
          <w:t>BMS</w:t>
        </w:r>
        <w:r>
          <w:t xml:space="preserve"> tab, and then click </w:t>
        </w:r>
        <w:r w:rsidRPr="009D26BA">
          <w:rPr>
            <w:b/>
          </w:rPr>
          <w:t>Worklists</w:t>
        </w:r>
        <w:r>
          <w:t xml:space="preserve">. </w:t>
        </w:r>
      </w:ins>
    </w:p>
    <w:p w14:paraId="77F3ABFA" w14:textId="77777777" w:rsidR="00CC1411" w:rsidRDefault="00CC1411" w:rsidP="00CC1411">
      <w:pPr>
        <w:pStyle w:val="BodyText"/>
        <w:ind w:left="720" w:right="540"/>
        <w:rPr>
          <w:ins w:id="3384" w:author="Sayali Dev" w:date="2018-02-19T17:54:00Z"/>
        </w:rPr>
      </w:pPr>
      <w:ins w:id="3385" w:author="Sayali Dev" w:date="2018-02-19T17:54:00Z">
        <w:r>
          <w:t xml:space="preserve">The </w:t>
        </w:r>
        <w:r>
          <w:rPr>
            <w:b/>
            <w:lang w:val="en-US"/>
          </w:rPr>
          <w:t>W</w:t>
        </w:r>
        <w:r>
          <w:rPr>
            <w:b/>
          </w:rPr>
          <w:t xml:space="preserve">orklist </w:t>
        </w:r>
        <w:r>
          <w:rPr>
            <w:b/>
            <w:lang w:val="en-US"/>
          </w:rPr>
          <w:t>S</w:t>
        </w:r>
        <w:r w:rsidRPr="00F20059">
          <w:rPr>
            <w:b/>
          </w:rPr>
          <w:t>earch</w:t>
        </w:r>
        <w:r>
          <w:t xml:space="preserve"> page appears. </w:t>
        </w:r>
      </w:ins>
    </w:p>
    <w:p w14:paraId="5A197CD8" w14:textId="77777777" w:rsidR="00CC1411" w:rsidRDefault="00CC1411" w:rsidP="00CC1411">
      <w:pPr>
        <w:pStyle w:val="BodyText"/>
        <w:ind w:left="720" w:right="540"/>
        <w:rPr>
          <w:ins w:id="3386" w:author="Sayali Dev" w:date="2018-02-19T17:54:00Z"/>
        </w:rPr>
      </w:pPr>
    </w:p>
    <w:p w14:paraId="1ED76162" w14:textId="77777777" w:rsidR="00CC1411" w:rsidRDefault="00CC1411" w:rsidP="00CC1411">
      <w:pPr>
        <w:pStyle w:val="BodyText"/>
        <w:numPr>
          <w:ilvl w:val="0"/>
          <w:numId w:val="226"/>
        </w:numPr>
        <w:ind w:right="720"/>
        <w:rPr>
          <w:ins w:id="3387" w:author="Sayali Dev" w:date="2018-02-19T17:54:00Z"/>
        </w:rPr>
      </w:pPr>
      <w:ins w:id="3388" w:author="Sayali Dev" w:date="2018-02-19T17:54:00Z">
        <w:r>
          <w:t xml:space="preserve">Click </w:t>
        </w:r>
        <w:r w:rsidRPr="00163825">
          <w:rPr>
            <w:b/>
          </w:rPr>
          <w:t>SEARCH</w:t>
        </w:r>
        <w:r>
          <w:t xml:space="preserve">. </w:t>
        </w:r>
      </w:ins>
    </w:p>
    <w:p w14:paraId="47BFAA31" w14:textId="77777777" w:rsidR="00CC1411" w:rsidRDefault="00CC1411" w:rsidP="00CC1411">
      <w:pPr>
        <w:pStyle w:val="BodyText"/>
        <w:ind w:left="720" w:right="720"/>
        <w:rPr>
          <w:ins w:id="3389" w:author="Sayali Dev" w:date="2018-02-19T17:54:00Z"/>
        </w:rPr>
      </w:pPr>
      <w:ins w:id="3390" w:author="Sayali Dev" w:date="2018-02-19T17:54:00Z">
        <w:r>
          <w:t>The worklist search page displays a list of worklists</w:t>
        </w:r>
        <w:r w:rsidRPr="00293B3D">
          <w:t xml:space="preserve"> that are accessib</w:t>
        </w:r>
        <w:r>
          <w:t xml:space="preserve">le based on your login location. </w:t>
        </w:r>
      </w:ins>
    </w:p>
    <w:p w14:paraId="1EF0FF7B" w14:textId="77777777" w:rsidR="00CC1411" w:rsidRDefault="00CC1411" w:rsidP="00CC1411">
      <w:pPr>
        <w:pStyle w:val="BodyText"/>
        <w:ind w:left="720" w:right="720"/>
        <w:rPr>
          <w:ins w:id="3391" w:author="Sayali Dev" w:date="2018-02-19T17:54:00Z"/>
        </w:rPr>
      </w:pPr>
    </w:p>
    <w:p w14:paraId="1E85D7D2" w14:textId="77777777" w:rsidR="00CC1411" w:rsidRDefault="00CC1411" w:rsidP="00CC1411">
      <w:pPr>
        <w:pStyle w:val="BodyText"/>
        <w:numPr>
          <w:ilvl w:val="0"/>
          <w:numId w:val="226"/>
        </w:numPr>
        <w:ind w:right="720"/>
        <w:rPr>
          <w:ins w:id="3392" w:author="Sayali Dev" w:date="2018-02-19T17:54:00Z"/>
        </w:rPr>
      </w:pPr>
      <w:ins w:id="3393" w:author="Sayali Dev" w:date="2018-02-19T17:54:00Z">
        <w:r>
          <w:t xml:space="preserve">Click </w:t>
        </w:r>
        <w:r w:rsidRPr="00AA26F9">
          <w:t xml:space="preserve">the </w:t>
        </w:r>
        <w:r>
          <w:t>worklist</w:t>
        </w:r>
        <w:r w:rsidRPr="00AA26F9">
          <w:t xml:space="preserve"> </w:t>
        </w:r>
        <w:r>
          <w:t xml:space="preserve">for which you want to </w:t>
        </w:r>
        <w:r>
          <w:rPr>
            <w:lang w:val="en-US"/>
          </w:rPr>
          <w:t>a upload file for</w:t>
        </w:r>
        <w:r>
          <w:t xml:space="preserve"> the biospecimens. </w:t>
        </w:r>
      </w:ins>
    </w:p>
    <w:p w14:paraId="0FB5475E" w14:textId="77777777" w:rsidR="00CC1411" w:rsidRDefault="00CC1411" w:rsidP="00CC1411">
      <w:pPr>
        <w:pStyle w:val="BodyText"/>
        <w:ind w:left="720" w:right="720"/>
        <w:rPr>
          <w:ins w:id="3394" w:author="Sayali Dev" w:date="2018-02-19T17:54:00Z"/>
        </w:rPr>
      </w:pPr>
      <w:ins w:id="3395" w:author="Sayali Dev" w:date="2018-02-19T17:54:00Z">
        <w:r>
          <w:t>T</w:t>
        </w:r>
        <w:r w:rsidRPr="00AA26F9">
          <w:t xml:space="preserve">he </w:t>
        </w:r>
        <w:r w:rsidRPr="00163825">
          <w:rPr>
            <w:b/>
          </w:rPr>
          <w:t>View Worklist</w:t>
        </w:r>
        <w:r w:rsidRPr="00AA26F9">
          <w:t xml:space="preserve"> </w:t>
        </w:r>
        <w:r>
          <w:t>page appears</w:t>
        </w:r>
        <w:r w:rsidRPr="00AA26F9">
          <w:t>.</w:t>
        </w:r>
      </w:ins>
    </w:p>
    <w:p w14:paraId="387F9DD7" w14:textId="77777777" w:rsidR="00CC1411" w:rsidRDefault="00CC1411" w:rsidP="00CC1411">
      <w:pPr>
        <w:pStyle w:val="BodyText"/>
        <w:ind w:left="720" w:right="720"/>
        <w:rPr>
          <w:ins w:id="3396" w:author="Sayali Dev" w:date="2018-02-19T17:54:00Z"/>
        </w:rPr>
      </w:pPr>
    </w:p>
    <w:p w14:paraId="12D71FE5" w14:textId="77777777" w:rsidR="00CC1411" w:rsidRDefault="00CC1411" w:rsidP="00CC1411">
      <w:pPr>
        <w:pStyle w:val="BodyText"/>
        <w:numPr>
          <w:ilvl w:val="0"/>
          <w:numId w:val="226"/>
        </w:numPr>
        <w:ind w:right="720"/>
        <w:rPr>
          <w:ins w:id="3397" w:author="Sayali Dev" w:date="2018-02-19T17:54:00Z"/>
        </w:rPr>
      </w:pPr>
      <w:ins w:id="3398" w:author="Sayali Dev" w:date="2018-02-19T17:54:00Z">
        <w:r>
          <w:t>To upload a file</w:t>
        </w:r>
        <w:r w:rsidRPr="00C61EDF">
          <w:rPr>
            <w:lang w:val="en-US"/>
          </w:rPr>
          <w:t xml:space="preserve"> to a biospecimen</w:t>
        </w:r>
        <w:r>
          <w:t>:</w:t>
        </w:r>
      </w:ins>
    </w:p>
    <w:p w14:paraId="61EF3F0C" w14:textId="77777777" w:rsidR="00CC1411" w:rsidRPr="00A1559D" w:rsidRDefault="00CC1411" w:rsidP="00CC1411">
      <w:pPr>
        <w:pStyle w:val="BodyText"/>
        <w:numPr>
          <w:ilvl w:val="0"/>
          <w:numId w:val="209"/>
        </w:numPr>
        <w:ind w:left="1440" w:right="720"/>
        <w:rPr>
          <w:ins w:id="3399" w:author="Sayali Dev" w:date="2018-02-19T17:54:00Z"/>
        </w:rPr>
      </w:pPr>
      <w:ins w:id="3400" w:author="Sayali Dev" w:date="2018-02-19T17:54:00Z">
        <w:r>
          <w:t xml:space="preserve">Select the checkbox of </w:t>
        </w:r>
        <w:r w:rsidRPr="00F20059">
          <w:rPr>
            <w:lang w:val="en-US"/>
          </w:rPr>
          <w:t>each</w:t>
        </w:r>
        <w:r>
          <w:t xml:space="preserve"> biospecimen for which you want to upload a file.</w:t>
        </w:r>
        <w:r w:rsidRPr="00F20059">
          <w:rPr>
            <w:lang w:val="en-US"/>
          </w:rPr>
          <w:br/>
        </w:r>
        <w:r w:rsidRPr="00F20059">
          <w:rPr>
            <w:b/>
          </w:rPr>
          <w:t>Note:</w:t>
        </w:r>
        <w:r>
          <w:t xml:space="preserve"> To </w:t>
        </w:r>
        <w:r w:rsidRPr="00F20059">
          <w:rPr>
            <w:lang w:val="en-US"/>
          </w:rPr>
          <w:t>select</w:t>
        </w:r>
        <w:r>
          <w:t xml:space="preserve"> all biospecimens, select the checkbox on the gray header. </w:t>
        </w:r>
        <w:r>
          <w:rPr>
            <w:lang w:val="en-US"/>
          </w:rPr>
          <w:br/>
        </w:r>
      </w:ins>
    </w:p>
    <w:p w14:paraId="3252ABAB" w14:textId="77777777" w:rsidR="00CC1411" w:rsidRDefault="00CC1411" w:rsidP="00CC1411">
      <w:pPr>
        <w:pStyle w:val="BodyText"/>
        <w:numPr>
          <w:ilvl w:val="0"/>
          <w:numId w:val="209"/>
        </w:numPr>
        <w:ind w:left="1440"/>
        <w:rPr>
          <w:ins w:id="3401" w:author="Sayali Dev" w:date="2018-02-19T17:54:00Z"/>
        </w:rPr>
      </w:pPr>
      <w:ins w:id="3402" w:author="Sayali Dev" w:date="2018-02-19T17:54:00Z">
        <w:r>
          <w:t xml:space="preserve">In the </w:t>
        </w:r>
        <w:r w:rsidRPr="005C7585">
          <w:rPr>
            <w:b/>
          </w:rPr>
          <w:t>Actions</w:t>
        </w:r>
        <w:r>
          <w:t xml:space="preserve"> list, click </w:t>
        </w:r>
        <w:r w:rsidRPr="005C7585">
          <w:rPr>
            <w:b/>
          </w:rPr>
          <w:t>Upload Files</w:t>
        </w:r>
        <w:r w:rsidRPr="002967A0">
          <w:t>, and then click</w:t>
        </w:r>
        <w:r w:rsidRPr="005C7585">
          <w:t xml:space="preserve"> </w:t>
        </w:r>
        <w:r w:rsidRPr="005C7585">
          <w:rPr>
            <w:b/>
          </w:rPr>
          <w:t>INITIATE</w:t>
        </w:r>
        <w:r>
          <w:t xml:space="preserve">. </w:t>
        </w:r>
      </w:ins>
    </w:p>
    <w:p w14:paraId="28907FB6" w14:textId="77777777" w:rsidR="00CC1411" w:rsidRDefault="00CC1411" w:rsidP="00CC1411">
      <w:pPr>
        <w:pStyle w:val="ListParagraph"/>
        <w:ind w:left="1440"/>
        <w:rPr>
          <w:ins w:id="3403" w:author="Sayali Dev" w:date="2018-02-19T17:54:00Z"/>
        </w:rPr>
      </w:pPr>
      <w:ins w:id="3404" w:author="Sayali Dev" w:date="2018-02-19T17:54:00Z">
        <w:r>
          <w:t xml:space="preserve">The </w:t>
        </w:r>
        <w:r w:rsidRPr="001A38E9">
          <w:rPr>
            <w:b/>
          </w:rPr>
          <w:t xml:space="preserve">MANAGE </w:t>
        </w:r>
        <w:r>
          <w:rPr>
            <w:b/>
          </w:rPr>
          <w:t>ATTACHMENTS</w:t>
        </w:r>
        <w:r>
          <w:t xml:space="preserve"> window appears and displays the identifiers of the biospecimens that you selected. </w:t>
        </w:r>
      </w:ins>
    </w:p>
    <w:p w14:paraId="4A80329F" w14:textId="77777777" w:rsidR="00CC1411" w:rsidRDefault="00CC1411" w:rsidP="00CC1411">
      <w:pPr>
        <w:pStyle w:val="BodyText"/>
        <w:ind w:left="720" w:right="720"/>
        <w:rPr>
          <w:ins w:id="3405" w:author="Sayali Dev" w:date="2018-02-19T17:54:00Z"/>
        </w:rPr>
      </w:pPr>
    </w:p>
    <w:p w14:paraId="3322DEDF" w14:textId="77777777" w:rsidR="00CC1411" w:rsidRDefault="00CC1411" w:rsidP="00CC1411">
      <w:pPr>
        <w:pStyle w:val="Caption"/>
        <w:ind w:left="720" w:firstLine="720"/>
        <w:rPr>
          <w:ins w:id="3406" w:author="Sayali Dev" w:date="2018-02-19T17:54:00Z"/>
        </w:rPr>
      </w:pPr>
      <w:ins w:id="3407" w:author="Sayali Dev" w:date="2018-02-19T17:54:00Z">
        <w:r>
          <w:rPr>
            <w:noProof/>
          </w:rPr>
          <w:drawing>
            <wp:inline distT="0" distB="0" distL="0" distR="0" wp14:anchorId="7F21B5B0" wp14:editId="4B44276F">
              <wp:extent cx="3303068" cy="3815542"/>
              <wp:effectExtent l="19050" t="19050" r="12065"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313969" cy="3828135"/>
                      </a:xfrm>
                      <a:prstGeom prst="rect">
                        <a:avLst/>
                      </a:prstGeom>
                      <a:noFill/>
                      <a:ln w="3175">
                        <a:solidFill>
                          <a:schemeClr val="tx1"/>
                        </a:solidFill>
                      </a:ln>
                    </pic:spPr>
                  </pic:pic>
                </a:graphicData>
              </a:graphic>
            </wp:inline>
          </w:drawing>
        </w:r>
      </w:ins>
    </w:p>
    <w:p w14:paraId="5BCCD412" w14:textId="77777777" w:rsidR="00CC1411" w:rsidRDefault="00CC1411" w:rsidP="00CC1411">
      <w:pPr>
        <w:pStyle w:val="Figure"/>
        <w:tabs>
          <w:tab w:val="clear" w:pos="1710"/>
          <w:tab w:val="num" w:pos="1800"/>
          <w:tab w:val="num" w:pos="2430"/>
        </w:tabs>
        <w:ind w:left="1800" w:hanging="432"/>
        <w:rPr>
          <w:ins w:id="3408" w:author="Sayali Dev" w:date="2018-02-19T17:54:00Z"/>
        </w:rPr>
      </w:pPr>
      <w:ins w:id="3409" w:author="Sayali Dev" w:date="2018-02-19T17:54:00Z">
        <w:r>
          <w:t>Manage Attachments window</w:t>
        </w:r>
      </w:ins>
    </w:p>
    <w:p w14:paraId="5BF0A62E" w14:textId="77777777" w:rsidR="00CC1411" w:rsidRDefault="00CC1411" w:rsidP="00CC1411">
      <w:pPr>
        <w:pStyle w:val="BodyText"/>
        <w:ind w:right="720"/>
        <w:rPr>
          <w:ins w:id="3410" w:author="Sayali Dev" w:date="2018-02-19T17:54:00Z"/>
        </w:rPr>
      </w:pPr>
      <w:ins w:id="3411" w:author="Sayali Dev" w:date="2018-02-19T17:54:00Z">
        <w:r>
          <w:br w:type="page"/>
        </w:r>
      </w:ins>
    </w:p>
    <w:p w14:paraId="3A242547" w14:textId="77777777" w:rsidR="00CC1411" w:rsidRDefault="00CC1411" w:rsidP="00CC1411">
      <w:pPr>
        <w:pStyle w:val="BodyText"/>
        <w:numPr>
          <w:ilvl w:val="0"/>
          <w:numId w:val="226"/>
        </w:numPr>
        <w:ind w:right="720"/>
        <w:rPr>
          <w:ins w:id="3412" w:author="Sayali Dev" w:date="2018-02-19T17:54:00Z"/>
        </w:rPr>
      </w:pPr>
      <w:ins w:id="3413" w:author="Sayali Dev" w:date="2018-02-19T17:54:00Z">
        <w:r>
          <w:lastRenderedPageBreak/>
          <w:t xml:space="preserve">Enter appropriate information in each field. </w:t>
        </w:r>
        <w:r>
          <w:rPr>
            <w:lang w:val="en-US"/>
          </w:rPr>
          <w:t>F</w:t>
        </w:r>
        <w:r>
          <w:t xml:space="preserve">ollowing table lists each field and its description. </w:t>
        </w:r>
      </w:ins>
    </w:p>
    <w:p w14:paraId="17B6E438" w14:textId="77777777" w:rsidR="00CC1411" w:rsidRDefault="00CC1411" w:rsidP="00CC1411">
      <w:pPr>
        <w:pStyle w:val="BodyText"/>
        <w:ind w:left="720" w:right="270"/>
        <w:rPr>
          <w:ins w:id="3414" w:author="Sayali Dev" w:date="2018-02-19T17:54:00Z"/>
        </w:rPr>
      </w:pPr>
      <w:ins w:id="3415" w:author="Sayali Dev" w:date="2018-02-19T17:54:00Z">
        <w:r w:rsidRPr="006744E4">
          <w:rPr>
            <w:b/>
          </w:rPr>
          <w:t>Note:</w:t>
        </w:r>
        <w:r>
          <w:rPr>
            <w:b/>
          </w:rPr>
          <w:t xml:space="preserve"> </w:t>
        </w:r>
        <w:r w:rsidRPr="006744E4">
          <w:t>Fields that are marked with the red asterisk (</w:t>
        </w:r>
        <w:r w:rsidRPr="006744E4">
          <w:rPr>
            <w:color w:val="FF0000"/>
          </w:rPr>
          <w:t>*</w:t>
        </w:r>
        <w:r w:rsidRPr="006744E4">
          <w:t>) are mandatory.</w:t>
        </w:r>
      </w:ins>
    </w:p>
    <w:p w14:paraId="5E5E0080" w14:textId="77777777" w:rsidR="00CC1411" w:rsidRDefault="00CC1411" w:rsidP="00CC1411">
      <w:pPr>
        <w:pStyle w:val="Caption"/>
        <w:ind w:firstLine="720"/>
        <w:rPr>
          <w:ins w:id="3416" w:author="Sayali Dev" w:date="2018-02-19T17:54:00Z"/>
        </w:rPr>
      </w:pPr>
    </w:p>
    <w:p w14:paraId="57460544" w14:textId="77777777" w:rsidR="00CC1411" w:rsidRDefault="00CC1411" w:rsidP="00CC1411">
      <w:pPr>
        <w:pStyle w:val="Caption"/>
        <w:ind w:firstLine="720"/>
        <w:rPr>
          <w:ins w:id="3417" w:author="Sayali Dev" w:date="2018-02-19T17:54:00Z"/>
        </w:rPr>
      </w:pPr>
      <w:ins w:id="3418" w:author="Sayali Dev" w:date="2018-02-19T17:54:00Z">
        <w:r>
          <w:t xml:space="preserve">Table </w:t>
        </w:r>
        <w:r>
          <w:fldChar w:fldCharType="begin"/>
        </w:r>
        <w:r>
          <w:instrText xml:space="preserve"> SEQ Figure \* ARABIC </w:instrText>
        </w:r>
        <w:r>
          <w:fldChar w:fldCharType="separate"/>
        </w:r>
        <w:r>
          <w:rPr>
            <w:noProof/>
          </w:rPr>
          <w:t>74</w:t>
        </w:r>
        <w:r>
          <w:rPr>
            <w:noProof/>
          </w:rPr>
          <w:fldChar w:fldCharType="end"/>
        </w:r>
        <w:r>
          <w:t xml:space="preserve">: Uploading files for worklist biospecimens </w:t>
        </w:r>
      </w:ins>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0"/>
        <w:gridCol w:w="6660"/>
      </w:tblGrid>
      <w:tr w:rsidR="00CC1411" w:rsidRPr="007A152E" w14:paraId="2D8B84FD" w14:textId="77777777" w:rsidTr="008C5092">
        <w:trPr>
          <w:cantSplit/>
          <w:trHeight w:val="288"/>
          <w:tblHeader/>
          <w:ins w:id="3419" w:author="Sayali Dev" w:date="2018-02-19T17:54:00Z"/>
        </w:trPr>
        <w:tc>
          <w:tcPr>
            <w:tcW w:w="3150" w:type="dxa"/>
            <w:shd w:val="clear" w:color="auto" w:fill="BFBFBF"/>
            <w:vAlign w:val="center"/>
          </w:tcPr>
          <w:p w14:paraId="3444E895" w14:textId="77777777" w:rsidR="00CC1411" w:rsidRPr="007A152E" w:rsidRDefault="00CC1411" w:rsidP="008C5092">
            <w:pPr>
              <w:rPr>
                <w:ins w:id="3420" w:author="Sayali Dev" w:date="2018-02-19T17:54:00Z"/>
                <w:b/>
              </w:rPr>
            </w:pPr>
            <w:ins w:id="3421" w:author="Sayali Dev" w:date="2018-02-19T17:54:00Z">
              <w:r>
                <w:rPr>
                  <w:b/>
                </w:rPr>
                <w:t>Field</w:t>
              </w:r>
            </w:ins>
          </w:p>
        </w:tc>
        <w:tc>
          <w:tcPr>
            <w:tcW w:w="6660" w:type="dxa"/>
            <w:shd w:val="clear" w:color="auto" w:fill="BFBFBF"/>
            <w:vAlign w:val="center"/>
          </w:tcPr>
          <w:p w14:paraId="529B5EAA" w14:textId="77777777" w:rsidR="00CC1411" w:rsidRPr="007A152E" w:rsidRDefault="00CC1411" w:rsidP="008C5092">
            <w:pPr>
              <w:rPr>
                <w:ins w:id="3422" w:author="Sayali Dev" w:date="2018-02-19T17:54:00Z"/>
                <w:b/>
              </w:rPr>
            </w:pPr>
            <w:ins w:id="3423" w:author="Sayali Dev" w:date="2018-02-19T17:54:00Z">
              <w:r w:rsidRPr="007A152E">
                <w:rPr>
                  <w:b/>
                </w:rPr>
                <w:t>Description</w:t>
              </w:r>
            </w:ins>
          </w:p>
        </w:tc>
      </w:tr>
      <w:tr w:rsidR="00CC1411" w14:paraId="0B50C26A" w14:textId="77777777" w:rsidTr="008C5092">
        <w:trPr>
          <w:cantSplit/>
          <w:trHeight w:val="288"/>
          <w:ins w:id="3424" w:author="Sayali Dev" w:date="2018-02-19T17:54:00Z"/>
        </w:trPr>
        <w:tc>
          <w:tcPr>
            <w:tcW w:w="3150" w:type="dxa"/>
            <w:vAlign w:val="center"/>
          </w:tcPr>
          <w:p w14:paraId="5C79A098" w14:textId="77777777" w:rsidR="00CC1411" w:rsidRPr="007A152E" w:rsidRDefault="00CC1411" w:rsidP="008C5092">
            <w:pPr>
              <w:rPr>
                <w:ins w:id="3425" w:author="Sayali Dev" w:date="2018-02-19T17:54:00Z"/>
                <w:b/>
              </w:rPr>
            </w:pPr>
            <w:ins w:id="3426" w:author="Sayali Dev" w:date="2018-02-19T17:54:00Z">
              <w:r>
                <w:rPr>
                  <w:b/>
                </w:rPr>
                <w:t>File Description</w:t>
              </w:r>
            </w:ins>
          </w:p>
        </w:tc>
        <w:tc>
          <w:tcPr>
            <w:tcW w:w="6660" w:type="dxa"/>
            <w:vAlign w:val="center"/>
          </w:tcPr>
          <w:p w14:paraId="4112DA62" w14:textId="77777777" w:rsidR="00CC1411" w:rsidRDefault="00CC1411" w:rsidP="008C5092">
            <w:pPr>
              <w:rPr>
                <w:ins w:id="3427" w:author="Sayali Dev" w:date="2018-02-19T17:54:00Z"/>
              </w:rPr>
            </w:pPr>
            <w:ins w:id="3428" w:author="Sayali Dev" w:date="2018-02-19T17:54:00Z">
              <w:r>
                <w:t>Type a description of the file, if applicable.</w:t>
              </w:r>
            </w:ins>
          </w:p>
        </w:tc>
      </w:tr>
      <w:tr w:rsidR="00CC1411" w14:paraId="1E0D4FAB" w14:textId="77777777" w:rsidTr="008C5092">
        <w:trPr>
          <w:cantSplit/>
          <w:trHeight w:val="288"/>
          <w:ins w:id="3429" w:author="Sayali Dev" w:date="2018-02-19T17:54:00Z"/>
        </w:trPr>
        <w:tc>
          <w:tcPr>
            <w:tcW w:w="3150" w:type="dxa"/>
            <w:vAlign w:val="center"/>
          </w:tcPr>
          <w:p w14:paraId="343F03B2" w14:textId="77777777" w:rsidR="00CC1411" w:rsidRPr="00ED62DF" w:rsidRDefault="00CC1411" w:rsidP="008C5092">
            <w:pPr>
              <w:rPr>
                <w:ins w:id="3430" w:author="Sayali Dev" w:date="2018-02-19T17:54:00Z"/>
                <w:b/>
              </w:rPr>
            </w:pPr>
            <w:ins w:id="3431" w:author="Sayali Dev" w:date="2018-02-19T17:54:00Z">
              <w:r>
                <w:rPr>
                  <w:b/>
                </w:rPr>
                <w:t>Created By</w:t>
              </w:r>
              <w:r w:rsidRPr="006744E4">
                <w:rPr>
                  <w:color w:val="FF0000"/>
                </w:rPr>
                <w:t>*</w:t>
              </w:r>
            </w:ins>
          </w:p>
        </w:tc>
        <w:tc>
          <w:tcPr>
            <w:tcW w:w="6660" w:type="dxa"/>
            <w:vAlign w:val="center"/>
          </w:tcPr>
          <w:p w14:paraId="707D9D6D" w14:textId="77777777" w:rsidR="00CC1411" w:rsidRDefault="00CC1411" w:rsidP="008C5092">
            <w:pPr>
              <w:rPr>
                <w:ins w:id="3432" w:author="Sayali Dev" w:date="2018-02-19T17:54:00Z"/>
              </w:rPr>
            </w:pPr>
            <w:ins w:id="3433" w:author="Sayali Dev" w:date="2018-02-19T17:54:00Z">
              <w:r>
                <w:t>Type the name of the person who created the file.</w:t>
              </w:r>
            </w:ins>
          </w:p>
        </w:tc>
      </w:tr>
      <w:tr w:rsidR="00CC1411" w14:paraId="71865E88" w14:textId="77777777" w:rsidTr="008C5092">
        <w:trPr>
          <w:cantSplit/>
          <w:trHeight w:val="288"/>
          <w:ins w:id="3434" w:author="Sayali Dev" w:date="2018-02-19T17:54:00Z"/>
        </w:trPr>
        <w:tc>
          <w:tcPr>
            <w:tcW w:w="3150" w:type="dxa"/>
            <w:vAlign w:val="center"/>
          </w:tcPr>
          <w:p w14:paraId="7FB60A57" w14:textId="77777777" w:rsidR="00CC1411" w:rsidRDefault="00CC1411" w:rsidP="008C5092">
            <w:pPr>
              <w:rPr>
                <w:ins w:id="3435" w:author="Sayali Dev" w:date="2018-02-19T17:54:00Z"/>
                <w:b/>
              </w:rPr>
            </w:pPr>
            <w:ins w:id="3436" w:author="Sayali Dev" w:date="2018-02-19T17:54:00Z">
              <w:r>
                <w:rPr>
                  <w:b/>
                </w:rPr>
                <w:t>Date Created</w:t>
              </w:r>
              <w:r w:rsidRPr="006744E4">
                <w:rPr>
                  <w:color w:val="FF0000"/>
                </w:rPr>
                <w:t>*</w:t>
              </w:r>
            </w:ins>
          </w:p>
        </w:tc>
        <w:tc>
          <w:tcPr>
            <w:tcW w:w="6660" w:type="dxa"/>
            <w:vAlign w:val="center"/>
          </w:tcPr>
          <w:p w14:paraId="05B7A6CB" w14:textId="77777777" w:rsidR="00CC1411" w:rsidRDefault="00CC1411" w:rsidP="008C5092">
            <w:pPr>
              <w:rPr>
                <w:ins w:id="3437" w:author="Sayali Dev" w:date="2018-02-19T17:54:00Z"/>
              </w:rPr>
            </w:pPr>
            <w:ins w:id="3438" w:author="Sayali Dev" w:date="2018-02-19T17:54:00Z">
              <w:r>
                <w:t xml:space="preserve">Click the date icon </w:t>
              </w:r>
              <w:r>
                <w:rPr>
                  <w:noProof/>
                </w:rPr>
                <w:drawing>
                  <wp:inline distT="0" distB="0" distL="0" distR="0" wp14:anchorId="10A9A8F7" wp14:editId="57C3C4D3">
                    <wp:extent cx="191135" cy="191135"/>
                    <wp:effectExtent l="0" t="0" r="0" b="0"/>
                    <wp:docPr id="254" name="Picture 254" descr="da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date ico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and then click the date when the file was created. </w:t>
              </w:r>
            </w:ins>
          </w:p>
        </w:tc>
      </w:tr>
      <w:tr w:rsidR="00CC1411" w14:paraId="7D105584" w14:textId="77777777" w:rsidTr="008C5092">
        <w:trPr>
          <w:cantSplit/>
          <w:trHeight w:val="288"/>
          <w:ins w:id="3439" w:author="Sayali Dev" w:date="2018-02-19T17:54:00Z"/>
        </w:trPr>
        <w:tc>
          <w:tcPr>
            <w:tcW w:w="3150" w:type="dxa"/>
            <w:vAlign w:val="center"/>
          </w:tcPr>
          <w:p w14:paraId="4AE58EBA" w14:textId="77777777" w:rsidR="00CC1411" w:rsidRDefault="00CC1411" w:rsidP="008C5092">
            <w:pPr>
              <w:rPr>
                <w:ins w:id="3440" w:author="Sayali Dev" w:date="2018-02-19T17:54:00Z"/>
                <w:b/>
              </w:rPr>
            </w:pPr>
            <w:ins w:id="3441" w:author="Sayali Dev" w:date="2018-02-19T17:54:00Z">
              <w:r>
                <w:rPr>
                  <w:b/>
                </w:rPr>
                <w:t>File Location</w:t>
              </w:r>
              <w:r w:rsidRPr="006744E4">
                <w:rPr>
                  <w:color w:val="FF0000"/>
                </w:rPr>
                <w:t>*</w:t>
              </w:r>
            </w:ins>
          </w:p>
        </w:tc>
        <w:tc>
          <w:tcPr>
            <w:tcW w:w="6660" w:type="dxa"/>
            <w:vAlign w:val="center"/>
          </w:tcPr>
          <w:p w14:paraId="63A15135" w14:textId="77777777" w:rsidR="00CC1411" w:rsidRDefault="00CC1411" w:rsidP="008C5092">
            <w:pPr>
              <w:rPr>
                <w:ins w:id="3442" w:author="Sayali Dev" w:date="2018-02-19T17:54:00Z"/>
              </w:rPr>
            </w:pPr>
            <w:ins w:id="3443" w:author="Sayali Dev" w:date="2018-02-19T17:54:00Z">
              <w:r>
                <w:t xml:space="preserve">1. Click </w:t>
              </w:r>
              <w:r w:rsidRPr="004271AE">
                <w:rPr>
                  <w:b/>
                </w:rPr>
                <w:t>Browse</w:t>
              </w:r>
              <w:r>
                <w:t xml:space="preserve">, and then select the file that you want to upload. </w:t>
              </w:r>
            </w:ins>
          </w:p>
          <w:p w14:paraId="3EB53DB7" w14:textId="77777777" w:rsidR="00CC1411" w:rsidRDefault="00CC1411" w:rsidP="008C5092">
            <w:pPr>
              <w:rPr>
                <w:ins w:id="3444" w:author="Sayali Dev" w:date="2018-02-19T17:54:00Z"/>
              </w:rPr>
            </w:pPr>
            <w:ins w:id="3445" w:author="Sayali Dev" w:date="2018-02-19T17:54:00Z">
              <w:r>
                <w:t xml:space="preserve">2. Click </w:t>
              </w:r>
              <w:r w:rsidRPr="004271AE">
                <w:rPr>
                  <w:b/>
                </w:rPr>
                <w:t>Open</w:t>
              </w:r>
              <w:r>
                <w:t>.</w:t>
              </w:r>
            </w:ins>
          </w:p>
          <w:p w14:paraId="4A0D58B1" w14:textId="77777777" w:rsidR="00CC1411" w:rsidRDefault="00CC1411" w:rsidP="008C5092">
            <w:pPr>
              <w:ind w:left="252"/>
              <w:rPr>
                <w:ins w:id="3446" w:author="Sayali Dev" w:date="2018-02-19T17:54:00Z"/>
              </w:rPr>
            </w:pPr>
            <w:ins w:id="3447" w:author="Sayali Dev" w:date="2018-02-19T17:54:00Z">
              <w:r>
                <w:t xml:space="preserve">The file name appears in a progress bar box below the </w:t>
              </w:r>
              <w:r w:rsidRPr="00BC3A95">
                <w:rPr>
                  <w:b/>
                </w:rPr>
                <w:t>File Location</w:t>
              </w:r>
              <w:r>
                <w:t xml:space="preserve"> box.</w:t>
              </w:r>
            </w:ins>
          </w:p>
        </w:tc>
      </w:tr>
    </w:tbl>
    <w:p w14:paraId="76AD9346" w14:textId="77777777" w:rsidR="00CC1411" w:rsidRPr="00693538" w:rsidRDefault="00CC1411" w:rsidP="00CC1411">
      <w:pPr>
        <w:pStyle w:val="BodyText"/>
        <w:ind w:left="720"/>
        <w:rPr>
          <w:ins w:id="3448" w:author="Sayali Dev" w:date="2018-02-19T17:54:00Z"/>
          <w:lang w:val="en-US"/>
        </w:rPr>
      </w:pPr>
      <w:ins w:id="3449" w:author="Sayali Dev" w:date="2018-02-19T17:54:00Z">
        <w:r>
          <w:rPr>
            <w:lang w:val="en-US"/>
          </w:rPr>
          <w:br/>
        </w:r>
      </w:ins>
    </w:p>
    <w:p w14:paraId="7BF7DB0A" w14:textId="77777777" w:rsidR="00CC1411" w:rsidRDefault="00CC1411" w:rsidP="00CC1411">
      <w:pPr>
        <w:pStyle w:val="BodyText"/>
        <w:numPr>
          <w:ilvl w:val="0"/>
          <w:numId w:val="226"/>
        </w:numPr>
        <w:rPr>
          <w:ins w:id="3450" w:author="Sayali Dev" w:date="2018-02-19T17:54:00Z"/>
        </w:rPr>
      </w:pPr>
      <w:ins w:id="3451" w:author="Sayali Dev" w:date="2018-02-19T17:54:00Z">
        <w:r>
          <w:t xml:space="preserve">Click </w:t>
        </w:r>
        <w:r w:rsidRPr="00916688">
          <w:rPr>
            <w:b/>
          </w:rPr>
          <w:t>UPLOAD</w:t>
        </w:r>
        <w:r>
          <w:t>.</w:t>
        </w:r>
        <w:r>
          <w:br/>
          <w:t xml:space="preserve">The file is uploaded and appears in the </w:t>
        </w:r>
        <w:r w:rsidRPr="004271AE">
          <w:rPr>
            <w:b/>
          </w:rPr>
          <w:t>Bulk File Upload</w:t>
        </w:r>
        <w:r>
          <w:t xml:space="preserve"> area.</w:t>
        </w:r>
        <w:r>
          <w:br/>
        </w:r>
        <w:r w:rsidRPr="00AB077F">
          <w:rPr>
            <w:b/>
            <w:lang w:val="en-US"/>
          </w:rPr>
          <w:t>Note:</w:t>
        </w:r>
        <w:r>
          <w:rPr>
            <w:lang w:val="en-US"/>
          </w:rPr>
          <w:t xml:space="preserve"> You can add multiple files to the biospecimens </w:t>
        </w:r>
        <w:r>
          <w:t xml:space="preserve">but </w:t>
        </w:r>
        <w:r>
          <w:rPr>
            <w:lang w:val="en-US"/>
          </w:rPr>
          <w:t xml:space="preserve">you </w:t>
        </w:r>
        <w:r>
          <w:t>must browse and</w:t>
        </w:r>
        <w:r>
          <w:rPr>
            <w:lang w:val="en-US"/>
          </w:rPr>
          <w:t xml:space="preserve"> </w:t>
        </w:r>
        <w:r>
          <w:t>select the files one</w:t>
        </w:r>
        <w:r>
          <w:rPr>
            <w:lang w:val="en-US"/>
          </w:rPr>
          <w:t xml:space="preserve"> </w:t>
        </w:r>
        <w:r>
          <w:t>at</w:t>
        </w:r>
        <w:r>
          <w:rPr>
            <w:lang w:val="en-US"/>
          </w:rPr>
          <w:t xml:space="preserve"> </w:t>
        </w:r>
        <w:r>
          <w:t>a</w:t>
        </w:r>
        <w:r>
          <w:rPr>
            <w:lang w:val="en-US"/>
          </w:rPr>
          <w:t xml:space="preserve"> </w:t>
        </w:r>
        <w:r>
          <w:t>time.</w:t>
        </w:r>
        <w:r>
          <w:rPr>
            <w:lang w:val="en-US"/>
          </w:rPr>
          <w:br/>
        </w:r>
      </w:ins>
    </w:p>
    <w:p w14:paraId="6E9AFD26" w14:textId="77777777" w:rsidR="00CC1411" w:rsidRDefault="00CC1411" w:rsidP="00CC1411">
      <w:pPr>
        <w:pStyle w:val="BodyText"/>
        <w:numPr>
          <w:ilvl w:val="0"/>
          <w:numId w:val="226"/>
        </w:numPr>
        <w:rPr>
          <w:ins w:id="3452" w:author="Sayali Dev" w:date="2018-02-19T17:54:00Z"/>
        </w:rPr>
      </w:pPr>
      <w:ins w:id="3453" w:author="Sayali Dev" w:date="2018-02-19T17:54:00Z">
        <w:r>
          <w:t xml:space="preserve">To delete a file from the </w:t>
        </w:r>
        <w:r w:rsidRPr="004271AE">
          <w:rPr>
            <w:b/>
          </w:rPr>
          <w:t>Bulk File Upload</w:t>
        </w:r>
        <w:r>
          <w:t xml:space="preserve"> area: </w:t>
        </w:r>
        <w:r>
          <w:rPr>
            <w:lang w:val="en-US"/>
          </w:rPr>
          <w:br/>
        </w:r>
        <w:r>
          <w:t>Select the checkbox of the appropriate file.</w:t>
        </w:r>
      </w:ins>
    </w:p>
    <w:p w14:paraId="4AEE9802" w14:textId="77777777" w:rsidR="00CC1411" w:rsidRDefault="00CC1411" w:rsidP="00CC1411">
      <w:pPr>
        <w:pStyle w:val="BodyText"/>
        <w:tabs>
          <w:tab w:val="left" w:pos="1440"/>
        </w:tabs>
        <w:ind w:left="1440" w:right="360"/>
        <w:rPr>
          <w:ins w:id="3454" w:author="Sayali Dev" w:date="2018-02-19T17:54:00Z"/>
        </w:rPr>
      </w:pPr>
      <w:ins w:id="3455" w:author="Sayali Dev" w:date="2018-02-19T17:54:00Z">
        <w:r w:rsidRPr="00606AFD">
          <w:rPr>
            <w:b/>
          </w:rPr>
          <w:t>Note:</w:t>
        </w:r>
        <w:r>
          <w:t xml:space="preserve"> To delete all the files in this area, select the checkbox on the header. </w:t>
        </w:r>
      </w:ins>
    </w:p>
    <w:p w14:paraId="3E4A72A6" w14:textId="77777777" w:rsidR="00CC1411" w:rsidRDefault="00CC1411" w:rsidP="00CC1411">
      <w:pPr>
        <w:pStyle w:val="BodyText"/>
        <w:numPr>
          <w:ilvl w:val="0"/>
          <w:numId w:val="148"/>
        </w:numPr>
        <w:tabs>
          <w:tab w:val="left" w:pos="1440"/>
        </w:tabs>
        <w:ind w:left="1440" w:right="360"/>
        <w:rPr>
          <w:ins w:id="3456" w:author="Sayali Dev" w:date="2018-02-19T17:54:00Z"/>
        </w:rPr>
      </w:pPr>
      <w:ins w:id="3457" w:author="Sayali Dev" w:date="2018-02-19T17:54:00Z">
        <w:r>
          <w:t xml:space="preserve">Click </w:t>
        </w:r>
        <w:r w:rsidRPr="00AB2ABC">
          <w:rPr>
            <w:b/>
          </w:rPr>
          <w:t>DELETE</w:t>
        </w:r>
        <w:r>
          <w:t>.</w:t>
        </w:r>
      </w:ins>
    </w:p>
    <w:p w14:paraId="491D0FB0" w14:textId="77777777" w:rsidR="00CC1411" w:rsidRDefault="00CC1411" w:rsidP="00CC1411">
      <w:pPr>
        <w:pStyle w:val="BodyText"/>
        <w:tabs>
          <w:tab w:val="left" w:pos="1440"/>
        </w:tabs>
        <w:ind w:left="1440" w:right="360"/>
        <w:rPr>
          <w:ins w:id="3458" w:author="Sayali Dev" w:date="2018-02-19T17:54:00Z"/>
        </w:rPr>
      </w:pPr>
      <w:ins w:id="3459" w:author="Sayali Dev" w:date="2018-02-19T17:54:00Z">
        <w:r w:rsidRPr="00EF52CA">
          <w:t>A confirmation window appears.</w:t>
        </w:r>
      </w:ins>
    </w:p>
    <w:p w14:paraId="7AEFB46A" w14:textId="77777777" w:rsidR="00CC1411" w:rsidRDefault="00CC1411" w:rsidP="00CC1411">
      <w:pPr>
        <w:pStyle w:val="BodyText"/>
        <w:numPr>
          <w:ilvl w:val="0"/>
          <w:numId w:val="148"/>
        </w:numPr>
        <w:tabs>
          <w:tab w:val="left" w:pos="1440"/>
        </w:tabs>
        <w:ind w:left="1440" w:right="360"/>
        <w:rPr>
          <w:ins w:id="3460" w:author="Sayali Dev" w:date="2018-02-19T17:54:00Z"/>
        </w:rPr>
      </w:pPr>
      <w:ins w:id="3461" w:author="Sayali Dev" w:date="2018-02-19T17:54:00Z">
        <w:r>
          <w:t xml:space="preserve">Click </w:t>
        </w:r>
        <w:r w:rsidRPr="00EF52CA">
          <w:rPr>
            <w:b/>
          </w:rPr>
          <w:t>OK</w:t>
        </w:r>
        <w:r>
          <w:t xml:space="preserve">. </w:t>
        </w:r>
      </w:ins>
    </w:p>
    <w:p w14:paraId="58E952C6" w14:textId="77777777" w:rsidR="00CC1411" w:rsidRDefault="00CC1411" w:rsidP="00CC1411">
      <w:pPr>
        <w:pStyle w:val="BodyText"/>
        <w:ind w:left="1440" w:right="360"/>
        <w:rPr>
          <w:ins w:id="3462" w:author="Sayali Dev" w:date="2018-02-19T17:54:00Z"/>
        </w:rPr>
      </w:pPr>
      <w:ins w:id="3463" w:author="Sayali Dev" w:date="2018-02-19T17:54:00Z">
        <w:r>
          <w:t xml:space="preserve">The </w:t>
        </w:r>
        <w:r>
          <w:rPr>
            <w:lang w:val="en-US"/>
          </w:rPr>
          <w:t>file(s)</w:t>
        </w:r>
        <w:r>
          <w:t xml:space="preserve"> </w:t>
        </w:r>
        <w:r>
          <w:rPr>
            <w:lang w:val="en-US"/>
          </w:rPr>
          <w:t>are</w:t>
        </w:r>
        <w:r>
          <w:t xml:space="preserve"> deleted.   </w:t>
        </w:r>
      </w:ins>
    </w:p>
    <w:p w14:paraId="0A1950F9" w14:textId="77777777" w:rsidR="00CC1411" w:rsidRDefault="00CC1411" w:rsidP="00CC1411">
      <w:pPr>
        <w:pStyle w:val="BodyText"/>
        <w:rPr>
          <w:ins w:id="3464" w:author="Sayali Dev" w:date="2018-02-19T17:54:00Z"/>
          <w:lang w:val="en-US"/>
        </w:rPr>
      </w:pPr>
    </w:p>
    <w:p w14:paraId="0844082C" w14:textId="77777777" w:rsidR="00CC1411" w:rsidRPr="003C4EC1" w:rsidRDefault="00CC1411" w:rsidP="00CC1411">
      <w:pPr>
        <w:pStyle w:val="BodyText"/>
        <w:numPr>
          <w:ilvl w:val="0"/>
          <w:numId w:val="226"/>
        </w:numPr>
        <w:rPr>
          <w:ins w:id="3465" w:author="Sayali Dev" w:date="2018-02-19T17:54:00Z"/>
        </w:rPr>
      </w:pPr>
      <w:ins w:id="3466" w:author="Sayali Dev" w:date="2018-02-19T17:54:00Z">
        <w:r>
          <w:rPr>
            <w:lang w:val="en-US"/>
          </w:rPr>
          <w:t xml:space="preserve">Click </w:t>
        </w:r>
        <w:r w:rsidRPr="00BC59BC">
          <w:rPr>
            <w:b/>
            <w:lang w:val="en-US"/>
          </w:rPr>
          <w:t>CLOSE</w:t>
        </w:r>
        <w:r>
          <w:rPr>
            <w:lang w:val="en-US"/>
          </w:rPr>
          <w:t xml:space="preserve"> to close the </w:t>
        </w:r>
        <w:r w:rsidRPr="00BC59BC">
          <w:rPr>
            <w:b/>
            <w:lang w:val="en-US"/>
          </w:rPr>
          <w:t xml:space="preserve">Manage </w:t>
        </w:r>
        <w:r>
          <w:rPr>
            <w:b/>
            <w:lang w:val="en-US"/>
          </w:rPr>
          <w:t>Attachments</w:t>
        </w:r>
        <w:r>
          <w:rPr>
            <w:lang w:val="en-US"/>
          </w:rPr>
          <w:t xml:space="preserve"> window.</w:t>
        </w:r>
      </w:ins>
    </w:p>
    <w:p w14:paraId="34FA3DCD" w14:textId="77777777" w:rsidR="00CC1411" w:rsidRDefault="00CC1411" w:rsidP="00CC1411">
      <w:pPr>
        <w:rPr>
          <w:ins w:id="3467" w:author="Sayali Dev" w:date="2018-02-19T17:54:00Z"/>
        </w:rPr>
      </w:pPr>
    </w:p>
    <w:p w14:paraId="71218C9D" w14:textId="77777777" w:rsidR="00D31CB1" w:rsidRDefault="00D31CB1" w:rsidP="00D31CB1"/>
    <w:p w14:paraId="2F1C5C92" w14:textId="77777777" w:rsidR="00D31CB1" w:rsidRDefault="00D31CB1" w:rsidP="00D31CB1"/>
    <w:p w14:paraId="6E18187D" w14:textId="77777777" w:rsidR="00D31CB1" w:rsidRDefault="00D31CB1" w:rsidP="00D31CB1"/>
    <w:p w14:paraId="2D70703E" w14:textId="77777777" w:rsidR="00D31CB1" w:rsidRDefault="00D31CB1" w:rsidP="00D31CB1"/>
    <w:p w14:paraId="4D8EC5AD" w14:textId="77777777" w:rsidR="00D31CB1" w:rsidRDefault="00D31CB1" w:rsidP="00D31CB1"/>
    <w:p w14:paraId="79425ECD" w14:textId="77777777" w:rsidR="00D31CB1" w:rsidRDefault="00D31CB1" w:rsidP="00D31CB1"/>
    <w:p w14:paraId="023BE054" w14:textId="77777777" w:rsidR="00D31CB1" w:rsidRDefault="00D31CB1" w:rsidP="00D31CB1"/>
    <w:p w14:paraId="4E19A1C0" w14:textId="77777777" w:rsidR="00D31CB1" w:rsidRDefault="00D31CB1" w:rsidP="00D31CB1"/>
    <w:p w14:paraId="485F152C" w14:textId="77777777" w:rsidR="00D31CB1" w:rsidRDefault="00D31CB1" w:rsidP="00D31CB1"/>
    <w:p w14:paraId="02BC2256" w14:textId="35C023C4" w:rsidR="00D31CB1" w:rsidRDefault="00D31CB1" w:rsidP="00D31CB1">
      <w:pPr>
        <w:rPr>
          <w:ins w:id="3468" w:author="Sayali Dev" w:date="2018-02-09T14:01:00Z"/>
        </w:rPr>
      </w:pPr>
    </w:p>
    <w:p w14:paraId="2728EA6D" w14:textId="08D8BF66" w:rsidR="00FC61BB" w:rsidRDefault="00FC61BB" w:rsidP="00D31CB1">
      <w:pPr>
        <w:rPr>
          <w:ins w:id="3469" w:author="Sayali Dev" w:date="2018-02-09T14:01:00Z"/>
        </w:rPr>
      </w:pPr>
    </w:p>
    <w:p w14:paraId="7E336991" w14:textId="78D5BE0D" w:rsidR="00FC61BB" w:rsidRDefault="00FC61BB" w:rsidP="00D31CB1">
      <w:pPr>
        <w:rPr>
          <w:ins w:id="3470" w:author="Sayali Dev" w:date="2018-02-09T14:01:00Z"/>
        </w:rPr>
      </w:pPr>
    </w:p>
    <w:p w14:paraId="3AE8EF2F" w14:textId="68B7CA0D" w:rsidR="00FC61BB" w:rsidRDefault="00FC61BB" w:rsidP="00D31CB1">
      <w:pPr>
        <w:rPr>
          <w:ins w:id="3471" w:author="Sayali Dev" w:date="2018-02-12T15:50:00Z"/>
        </w:rPr>
      </w:pPr>
    </w:p>
    <w:p w14:paraId="6DCF383A" w14:textId="05DE10A0" w:rsidR="007E50F9" w:rsidDel="00CC1411" w:rsidRDefault="007E50F9" w:rsidP="00D31CB1">
      <w:pPr>
        <w:rPr>
          <w:del w:id="3472" w:author="Sayali Dev" w:date="2018-02-12T19:20:00Z"/>
        </w:rPr>
      </w:pPr>
    </w:p>
    <w:p w14:paraId="3330816C" w14:textId="1E4A12F6" w:rsidR="00CC1411" w:rsidRDefault="00CC1411" w:rsidP="00D31CB1">
      <w:pPr>
        <w:rPr>
          <w:ins w:id="3473" w:author="Sayali Dev" w:date="2018-02-19T17:54:00Z"/>
        </w:rPr>
      </w:pPr>
    </w:p>
    <w:p w14:paraId="1AC62735" w14:textId="75D7E986" w:rsidR="00CC1411" w:rsidRDefault="00CC1411" w:rsidP="00D31CB1">
      <w:pPr>
        <w:rPr>
          <w:ins w:id="3474" w:author="Sayali Dev" w:date="2018-02-19T17:54:00Z"/>
        </w:rPr>
      </w:pPr>
    </w:p>
    <w:p w14:paraId="77269F0E" w14:textId="5FD28AE8" w:rsidR="00CC1411" w:rsidRDefault="00CC1411" w:rsidP="00D31CB1">
      <w:pPr>
        <w:rPr>
          <w:ins w:id="3475" w:author="Sayali Dev" w:date="2018-02-19T17:54:00Z"/>
        </w:rPr>
      </w:pPr>
    </w:p>
    <w:p w14:paraId="2B27CA03" w14:textId="5DA298B2" w:rsidR="00CC1411" w:rsidRDefault="00CC1411" w:rsidP="00D31CB1">
      <w:pPr>
        <w:rPr>
          <w:ins w:id="3476" w:author="Sayali Dev" w:date="2018-02-19T17:54:00Z"/>
        </w:rPr>
      </w:pPr>
    </w:p>
    <w:p w14:paraId="41C8D13C" w14:textId="77777777" w:rsidR="00CC1411" w:rsidRDefault="00CC1411" w:rsidP="00D31CB1">
      <w:pPr>
        <w:rPr>
          <w:ins w:id="3477" w:author="Sayali Dev" w:date="2018-02-19T17:54:00Z"/>
        </w:rPr>
      </w:pPr>
    </w:p>
    <w:p w14:paraId="067DFF8F" w14:textId="77777777" w:rsidR="00D31CB1" w:rsidRPr="00DB35F6" w:rsidRDefault="00D31CB1" w:rsidP="00D31CB1"/>
    <w:p w14:paraId="2AC1BAEA" w14:textId="77777777" w:rsidR="00D31CB1" w:rsidRPr="004C01ED" w:rsidRDefault="00D31CB1" w:rsidP="00D31CB1">
      <w:pPr>
        <w:pStyle w:val="Heading1"/>
      </w:pPr>
      <w:bookmarkStart w:id="3478" w:name="_Toc507164309"/>
      <w:r>
        <w:lastRenderedPageBreak/>
        <w:t>Search and Modify workflows</w:t>
      </w:r>
      <w:r>
        <w:rPr>
          <w:lang w:val="en-US"/>
        </w:rPr>
        <w:t xml:space="preserve">, </w:t>
      </w:r>
      <w:r>
        <w:t>Perform Sample Processing Workflows and Generate Reports</w:t>
      </w:r>
      <w:bookmarkEnd w:id="3478"/>
    </w:p>
    <w:p w14:paraId="652C62B0" w14:textId="77777777" w:rsidR="00D31CB1" w:rsidRPr="00E63C3C" w:rsidRDefault="00D31CB1" w:rsidP="00D31CB1">
      <w:pPr>
        <w:pStyle w:val="Heading3"/>
      </w:pPr>
      <w:bookmarkStart w:id="3479" w:name="_Initiating_a_Workflow_1"/>
      <w:bookmarkEnd w:id="3479"/>
      <w:r>
        <w:br/>
      </w:r>
      <w:bookmarkStart w:id="3480" w:name="_Toc452631886"/>
      <w:bookmarkStart w:id="3481" w:name="_Toc507164310"/>
      <w:r>
        <w:t>Initiating a Workflow</w:t>
      </w:r>
      <w:bookmarkEnd w:id="3480"/>
      <w:bookmarkEnd w:id="3481"/>
      <w:r>
        <w:t xml:space="preserve"> </w:t>
      </w:r>
    </w:p>
    <w:p w14:paraId="72D2D3A9" w14:textId="77777777" w:rsidR="00D31CB1" w:rsidRDefault="00D31CB1" w:rsidP="00D31CB1">
      <w:r>
        <w:br/>
        <w:t xml:space="preserve">The </w:t>
      </w:r>
      <w:r>
        <w:rPr>
          <w:b/>
        </w:rPr>
        <w:t xml:space="preserve">Initiate New </w:t>
      </w:r>
      <w:r w:rsidRPr="00746960">
        <w:rPr>
          <w:b/>
        </w:rPr>
        <w:t>Workflow</w:t>
      </w:r>
      <w:r>
        <w:t xml:space="preserve"> link on the </w:t>
      </w:r>
      <w:r w:rsidRPr="00746960">
        <w:rPr>
          <w:b/>
        </w:rPr>
        <w:t>Workflow Search</w:t>
      </w:r>
      <w:r>
        <w:t xml:space="preserve"> page allows Biobank users to initiate the following sample processes:</w:t>
      </w:r>
    </w:p>
    <w:p w14:paraId="1D0EFB20" w14:textId="77777777" w:rsidR="00D31CB1" w:rsidRDefault="00D31CB1" w:rsidP="00D31CB1"/>
    <w:p w14:paraId="62C4B07F" w14:textId="77777777" w:rsidR="00D31CB1" w:rsidRDefault="00D31CB1" w:rsidP="00D31CB1">
      <w:pPr>
        <w:numPr>
          <w:ilvl w:val="0"/>
          <w:numId w:val="305"/>
        </w:numPr>
      </w:pPr>
      <w:r>
        <w:t>Aliquot</w:t>
      </w:r>
    </w:p>
    <w:p w14:paraId="2EB3E8FB" w14:textId="77777777" w:rsidR="00D31CB1" w:rsidRDefault="00D31CB1" w:rsidP="00D31CB1">
      <w:pPr>
        <w:numPr>
          <w:ilvl w:val="0"/>
          <w:numId w:val="305"/>
        </w:numPr>
      </w:pPr>
      <w:r>
        <w:t>Derivative</w:t>
      </w:r>
    </w:p>
    <w:p w14:paraId="46FDADCA" w14:textId="77777777" w:rsidR="00D31CB1" w:rsidRDefault="00D31CB1" w:rsidP="00D31CB1">
      <w:pPr>
        <w:numPr>
          <w:ilvl w:val="0"/>
          <w:numId w:val="305"/>
        </w:numPr>
      </w:pPr>
      <w:r>
        <w:t>Pooling</w:t>
      </w:r>
    </w:p>
    <w:p w14:paraId="0D00F89A" w14:textId="77777777" w:rsidR="00D31CB1" w:rsidRDefault="00D31CB1" w:rsidP="00D31CB1">
      <w:pPr>
        <w:numPr>
          <w:ilvl w:val="0"/>
          <w:numId w:val="305"/>
        </w:numPr>
      </w:pPr>
      <w:r>
        <w:t>Generic Experiment</w:t>
      </w:r>
    </w:p>
    <w:p w14:paraId="794DD3BB" w14:textId="77777777" w:rsidR="00D31CB1" w:rsidRPr="00E63C3C" w:rsidRDefault="00D31CB1" w:rsidP="00D31CB1">
      <w:pPr>
        <w:pStyle w:val="Heading3"/>
      </w:pPr>
    </w:p>
    <w:p w14:paraId="39C09815" w14:textId="77777777" w:rsidR="00D31CB1" w:rsidRDefault="00D31CB1" w:rsidP="00D31CB1">
      <w:r w:rsidRPr="00784F9F">
        <w:t xml:space="preserve">To </w:t>
      </w:r>
      <w:r>
        <w:t>initiate</w:t>
      </w:r>
      <w:r w:rsidRPr="00784F9F">
        <w:t xml:space="preserve"> </w:t>
      </w:r>
      <w:r>
        <w:t>a</w:t>
      </w:r>
      <w:r w:rsidRPr="00784F9F">
        <w:t xml:space="preserve"> </w:t>
      </w:r>
      <w:r>
        <w:t>workflow</w:t>
      </w:r>
      <w:r w:rsidRPr="00784F9F">
        <w:t>:</w:t>
      </w:r>
    </w:p>
    <w:p w14:paraId="2C972DE1" w14:textId="77777777" w:rsidR="00D31CB1" w:rsidRDefault="00D31CB1" w:rsidP="00D31CB1"/>
    <w:p w14:paraId="3EC7D8D2" w14:textId="0122985E" w:rsidR="00D31CB1" w:rsidRDefault="00D31CB1" w:rsidP="00D31CB1">
      <w:pPr>
        <w:numPr>
          <w:ilvl w:val="0"/>
          <w:numId w:val="324"/>
        </w:numPr>
        <w:ind w:right="720"/>
      </w:pPr>
      <w:del w:id="3482" w:author="Sayali Dev" w:date="2018-01-31T17:54:00Z">
        <w:r w:rsidDel="009A119E">
          <w:delText>Log on</w:delText>
        </w:r>
      </w:del>
      <w:ins w:id="3483" w:author="Sayali Dev" w:date="2018-01-31T17:54:00Z">
        <w:r w:rsidR="009A119E">
          <w:t>Log in</w:t>
        </w:r>
      </w:ins>
      <w:r>
        <w:t xml:space="preserve"> to the application using your </w:t>
      </w:r>
      <w:del w:id="3484" w:author="Sayali Dev" w:date="2018-01-31T17:55:00Z">
        <w:r w:rsidDel="00A62626">
          <w:delText>logon</w:delText>
        </w:r>
      </w:del>
      <w:ins w:id="3485" w:author="Sayali Dev" w:date="2018-01-31T17:55:00Z">
        <w:r w:rsidR="00A62626">
          <w:t>log in</w:t>
        </w:r>
      </w:ins>
      <w:r>
        <w:t xml:space="preserve"> credentials. </w:t>
      </w:r>
    </w:p>
    <w:p w14:paraId="13D5C017" w14:textId="77777777" w:rsidR="00D31CB1" w:rsidRDefault="00D31CB1" w:rsidP="00D31CB1">
      <w:pPr>
        <w:ind w:left="720" w:right="720"/>
      </w:pPr>
      <w:r>
        <w:t xml:space="preserve">The CIRRASPEC home page appears. </w:t>
      </w:r>
    </w:p>
    <w:p w14:paraId="0A36F6FE" w14:textId="77777777" w:rsidR="00D31CB1" w:rsidRDefault="00D31CB1" w:rsidP="00D31CB1">
      <w:pPr>
        <w:ind w:left="720" w:right="720"/>
      </w:pPr>
    </w:p>
    <w:p w14:paraId="79AE306F" w14:textId="77777777" w:rsidR="00D31CB1" w:rsidRDefault="00D31CB1" w:rsidP="00D31CB1">
      <w:pPr>
        <w:numPr>
          <w:ilvl w:val="0"/>
          <w:numId w:val="324"/>
        </w:numPr>
        <w:ind w:right="720"/>
      </w:pPr>
      <w:r>
        <w:t xml:space="preserve">Point to the arrow of the </w:t>
      </w:r>
      <w:r w:rsidRPr="00E238C4">
        <w:rPr>
          <w:b/>
        </w:rPr>
        <w:t>LIMS</w:t>
      </w:r>
      <w:r>
        <w:t xml:space="preserve"> tab, and then click </w:t>
      </w:r>
      <w:r w:rsidRPr="00E238C4">
        <w:rPr>
          <w:b/>
        </w:rPr>
        <w:t>Workflows</w:t>
      </w:r>
      <w:r>
        <w:t>.</w:t>
      </w:r>
    </w:p>
    <w:p w14:paraId="2A84FB13" w14:textId="77777777" w:rsidR="00D31CB1" w:rsidRDefault="00D31CB1" w:rsidP="00D31CB1">
      <w:pPr>
        <w:ind w:left="720" w:right="720"/>
      </w:pPr>
      <w:r>
        <w:t xml:space="preserve">The </w:t>
      </w:r>
      <w:r>
        <w:rPr>
          <w:b/>
        </w:rPr>
        <w:t>Workflow S</w:t>
      </w:r>
      <w:r w:rsidRPr="00746960">
        <w:rPr>
          <w:b/>
        </w:rPr>
        <w:t>earch</w:t>
      </w:r>
      <w:r>
        <w:t xml:space="preserve"> page appears.</w:t>
      </w:r>
    </w:p>
    <w:p w14:paraId="4AA0DF58" w14:textId="77777777" w:rsidR="00D31CB1" w:rsidRDefault="00D31CB1" w:rsidP="00D31CB1">
      <w:pPr>
        <w:ind w:left="720" w:right="720"/>
      </w:pPr>
    </w:p>
    <w:p w14:paraId="18A50BD6" w14:textId="77777777" w:rsidR="00D31CB1" w:rsidRDefault="00D31CB1" w:rsidP="00D31CB1">
      <w:pPr>
        <w:numPr>
          <w:ilvl w:val="0"/>
          <w:numId w:val="324"/>
        </w:numPr>
        <w:ind w:right="360"/>
      </w:pPr>
      <w:r>
        <w:t xml:space="preserve">Click the </w:t>
      </w:r>
      <w:r w:rsidRPr="00F65E28">
        <w:rPr>
          <w:b/>
        </w:rPr>
        <w:t xml:space="preserve">Initiate </w:t>
      </w:r>
      <w:r>
        <w:rPr>
          <w:b/>
        </w:rPr>
        <w:t xml:space="preserve">New </w:t>
      </w:r>
      <w:r w:rsidRPr="00F65E28">
        <w:rPr>
          <w:b/>
        </w:rPr>
        <w:t>Workflow</w:t>
      </w:r>
      <w:r>
        <w:t xml:space="preserve"> link. </w:t>
      </w:r>
    </w:p>
    <w:p w14:paraId="0EC3D48E" w14:textId="77777777" w:rsidR="00D31CB1" w:rsidRDefault="00D31CB1" w:rsidP="00D31CB1">
      <w:pPr>
        <w:ind w:left="720" w:right="360"/>
      </w:pPr>
      <w:r>
        <w:t xml:space="preserve">The </w:t>
      </w:r>
      <w:r w:rsidRPr="00677AC2">
        <w:rPr>
          <w:b/>
        </w:rPr>
        <w:t>Create Workflow</w:t>
      </w:r>
      <w:r>
        <w:t xml:space="preserve"> page appears.</w:t>
      </w:r>
    </w:p>
    <w:p w14:paraId="09BE0DD4" w14:textId="77777777" w:rsidR="00D31CB1" w:rsidRDefault="00D31CB1" w:rsidP="00D31CB1">
      <w:pPr>
        <w:ind w:left="720" w:right="360"/>
      </w:pPr>
      <w:r>
        <w:br/>
      </w:r>
      <w:r>
        <w:rPr>
          <w:noProof/>
        </w:rPr>
        <w:drawing>
          <wp:inline distT="0" distB="0" distL="0" distR="0" wp14:anchorId="447DECA2" wp14:editId="2DEBE4A2">
            <wp:extent cx="6217920" cy="4023360"/>
            <wp:effectExtent l="19050" t="19050" r="11430" b="15240"/>
            <wp:docPr id="9236" name="Picture 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217920" cy="4023360"/>
                    </a:xfrm>
                    <a:prstGeom prst="rect">
                      <a:avLst/>
                    </a:prstGeom>
                    <a:noFill/>
                    <a:ln w="3175">
                      <a:solidFill>
                        <a:schemeClr val="tx1"/>
                      </a:solidFill>
                    </a:ln>
                  </pic:spPr>
                </pic:pic>
              </a:graphicData>
            </a:graphic>
          </wp:inline>
        </w:drawing>
      </w:r>
    </w:p>
    <w:p w14:paraId="5B252101" w14:textId="77777777" w:rsidR="00D31CB1" w:rsidDel="0050534A" w:rsidRDefault="00D31CB1" w:rsidP="00D31CB1">
      <w:pPr>
        <w:pStyle w:val="Figure"/>
        <w:tabs>
          <w:tab w:val="clear" w:pos="1080"/>
          <w:tab w:val="clear" w:pos="1710"/>
          <w:tab w:val="clear" w:pos="1980"/>
          <w:tab w:val="left" w:pos="1800"/>
          <w:tab w:val="num" w:pos="4230"/>
        </w:tabs>
        <w:ind w:left="1800" w:hanging="1170"/>
        <w:rPr>
          <w:del w:id="3486" w:author="Sayali Dev" w:date="2018-02-12T19:20:00Z"/>
        </w:rPr>
      </w:pPr>
      <w:r>
        <w:t>Create Workflow page</w:t>
      </w:r>
    </w:p>
    <w:p w14:paraId="3A701CE6" w14:textId="77777777" w:rsidR="00D31CB1" w:rsidDel="0050534A" w:rsidRDefault="00D31CB1">
      <w:pPr>
        <w:pStyle w:val="Figure"/>
        <w:tabs>
          <w:tab w:val="clear" w:pos="1080"/>
          <w:tab w:val="clear" w:pos="1710"/>
          <w:tab w:val="clear" w:pos="1980"/>
          <w:tab w:val="left" w:pos="1800"/>
          <w:tab w:val="num" w:pos="4230"/>
        </w:tabs>
        <w:ind w:left="1800" w:hanging="1170"/>
        <w:rPr>
          <w:del w:id="3487" w:author="Sayali Dev" w:date="2018-02-12T19:20:00Z"/>
        </w:rPr>
        <w:pPrChange w:id="3488" w:author="Sayali Dev" w:date="2018-02-12T19:20:00Z">
          <w:pPr>
            <w:pStyle w:val="BodyText"/>
            <w:ind w:left="720" w:right="270"/>
          </w:pPr>
        </w:pPrChange>
      </w:pPr>
    </w:p>
    <w:p w14:paraId="7A116EDB" w14:textId="77777777" w:rsidR="00D31CB1" w:rsidRDefault="00D31CB1">
      <w:pPr>
        <w:pStyle w:val="Figure"/>
        <w:tabs>
          <w:tab w:val="clear" w:pos="1080"/>
          <w:tab w:val="clear" w:pos="1710"/>
          <w:tab w:val="clear" w:pos="1980"/>
          <w:tab w:val="left" w:pos="1800"/>
          <w:tab w:val="num" w:pos="4230"/>
        </w:tabs>
        <w:ind w:left="1800" w:hanging="1170"/>
        <w:pPrChange w:id="3489" w:author="Sayali Dev" w:date="2018-02-12T19:20:00Z">
          <w:pPr>
            <w:pStyle w:val="BodyText"/>
            <w:ind w:left="720" w:right="270"/>
          </w:pPr>
        </w:pPrChange>
      </w:pPr>
    </w:p>
    <w:p w14:paraId="09D6B675" w14:textId="77777777" w:rsidR="00D31CB1" w:rsidRDefault="00D31CB1" w:rsidP="00D31CB1">
      <w:pPr>
        <w:pStyle w:val="BodyText"/>
        <w:numPr>
          <w:ilvl w:val="0"/>
          <w:numId w:val="324"/>
        </w:numPr>
        <w:ind w:right="270"/>
      </w:pPr>
      <w:r>
        <w:lastRenderedPageBreak/>
        <w:t>Enter</w:t>
      </w:r>
      <w:r w:rsidRPr="008B0550">
        <w:t xml:space="preserve"> appropriate</w:t>
      </w:r>
      <w:r>
        <w:t xml:space="preserve"> information in each field. Following table lists each field and its description. </w:t>
      </w:r>
      <w:r>
        <w:br/>
      </w:r>
      <w:r w:rsidRPr="006744E4">
        <w:rPr>
          <w:b/>
        </w:rPr>
        <w:t>Note:</w:t>
      </w:r>
      <w:r>
        <w:rPr>
          <w:b/>
        </w:rPr>
        <w:t xml:space="preserve"> </w:t>
      </w:r>
      <w:r w:rsidRPr="006744E4">
        <w:t>Fields that are marked with the red asterisk (</w:t>
      </w:r>
      <w:r w:rsidRPr="006744E4">
        <w:rPr>
          <w:color w:val="FF0000"/>
        </w:rPr>
        <w:t>*</w:t>
      </w:r>
      <w:r w:rsidRPr="006744E4">
        <w:t>) are mandatory.</w:t>
      </w:r>
    </w:p>
    <w:p w14:paraId="0D225364" w14:textId="77777777" w:rsidR="00D31CB1" w:rsidRDefault="00D31CB1" w:rsidP="00D31CB1">
      <w:pPr>
        <w:pStyle w:val="BodyText"/>
        <w:ind w:left="720" w:right="270"/>
      </w:pPr>
    </w:p>
    <w:p w14:paraId="78E5CF3C" w14:textId="39D58730" w:rsidR="00D31CB1" w:rsidRDefault="00D31CB1" w:rsidP="00D31CB1">
      <w:pPr>
        <w:pStyle w:val="Caption"/>
        <w:ind w:firstLine="720"/>
      </w:pPr>
      <w:r>
        <w:t xml:space="preserve">Table </w:t>
      </w:r>
      <w:r w:rsidR="00653CE2">
        <w:fldChar w:fldCharType="begin"/>
      </w:r>
      <w:r w:rsidR="00653CE2">
        <w:instrText xml:space="preserve"> SEQ Figure \* ARABIC </w:instrText>
      </w:r>
      <w:r w:rsidR="00653CE2">
        <w:fldChar w:fldCharType="separate"/>
      </w:r>
      <w:ins w:id="3490" w:author="Sayali Dev" w:date="2018-02-02T13:47:00Z">
        <w:r w:rsidR="00EB76E3">
          <w:rPr>
            <w:noProof/>
          </w:rPr>
          <w:t>30</w:t>
        </w:r>
      </w:ins>
      <w:del w:id="3491" w:author="Sayali Dev" w:date="2018-02-02T13:47:00Z">
        <w:r w:rsidDel="00EB76E3">
          <w:rPr>
            <w:noProof/>
          </w:rPr>
          <w:delText>1</w:delText>
        </w:r>
      </w:del>
      <w:r w:rsidR="00653CE2">
        <w:rPr>
          <w:noProof/>
        </w:rPr>
        <w:fldChar w:fldCharType="end"/>
      </w:r>
      <w:r>
        <w:t xml:space="preserve">: Initiating a workflow </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60"/>
        <w:gridCol w:w="6750"/>
        <w:tblGridChange w:id="3492">
          <w:tblGrid>
            <w:gridCol w:w="3060"/>
            <w:gridCol w:w="6750"/>
          </w:tblGrid>
        </w:tblGridChange>
      </w:tblGrid>
      <w:tr w:rsidR="00D31CB1" w:rsidRPr="007A152E" w14:paraId="292C9904" w14:textId="77777777" w:rsidTr="007E1303">
        <w:trPr>
          <w:cantSplit/>
          <w:trHeight w:val="288"/>
          <w:tblHeader/>
        </w:trPr>
        <w:tc>
          <w:tcPr>
            <w:tcW w:w="3060" w:type="dxa"/>
            <w:shd w:val="clear" w:color="auto" w:fill="BFBFBF"/>
            <w:vAlign w:val="center"/>
          </w:tcPr>
          <w:p w14:paraId="234C1B92" w14:textId="77777777" w:rsidR="00D31CB1" w:rsidRPr="007A152E" w:rsidRDefault="00D31CB1" w:rsidP="007E1303">
            <w:pPr>
              <w:rPr>
                <w:b/>
              </w:rPr>
            </w:pPr>
            <w:r>
              <w:rPr>
                <w:b/>
              </w:rPr>
              <w:t>Field</w:t>
            </w:r>
          </w:p>
        </w:tc>
        <w:tc>
          <w:tcPr>
            <w:tcW w:w="6750" w:type="dxa"/>
            <w:shd w:val="clear" w:color="auto" w:fill="BFBFBF"/>
            <w:vAlign w:val="center"/>
          </w:tcPr>
          <w:p w14:paraId="39CA83BC" w14:textId="77777777" w:rsidR="00D31CB1" w:rsidRPr="007A152E" w:rsidRDefault="00D31CB1" w:rsidP="007E1303">
            <w:pPr>
              <w:rPr>
                <w:b/>
              </w:rPr>
            </w:pPr>
            <w:r w:rsidRPr="007A152E">
              <w:rPr>
                <w:b/>
              </w:rPr>
              <w:t>Description</w:t>
            </w:r>
          </w:p>
        </w:tc>
      </w:tr>
      <w:tr w:rsidR="00D31CB1" w14:paraId="71436A21" w14:textId="77777777" w:rsidTr="007E1303">
        <w:trPr>
          <w:cantSplit/>
          <w:trHeight w:val="288"/>
        </w:trPr>
        <w:tc>
          <w:tcPr>
            <w:tcW w:w="3060" w:type="dxa"/>
            <w:vAlign w:val="center"/>
          </w:tcPr>
          <w:p w14:paraId="2EF70080" w14:textId="77777777" w:rsidR="00D31CB1" w:rsidRPr="007A152E" w:rsidRDefault="00D31CB1" w:rsidP="007E1303">
            <w:pPr>
              <w:rPr>
                <w:b/>
              </w:rPr>
            </w:pPr>
            <w:r>
              <w:rPr>
                <w:b/>
              </w:rPr>
              <w:t>Generic Sample Process</w:t>
            </w:r>
            <w:r w:rsidRPr="006744E4">
              <w:rPr>
                <w:color w:val="FF0000"/>
              </w:rPr>
              <w:t>*</w:t>
            </w:r>
          </w:p>
        </w:tc>
        <w:tc>
          <w:tcPr>
            <w:tcW w:w="6750" w:type="dxa"/>
            <w:vAlign w:val="center"/>
          </w:tcPr>
          <w:p w14:paraId="54DB045E" w14:textId="77777777" w:rsidR="00D31CB1" w:rsidRDefault="00D31CB1" w:rsidP="007E1303">
            <w:r>
              <w:t>Click the appropriate type of sample processing you want to initiate</w:t>
            </w:r>
            <w:r w:rsidRPr="00677AC2">
              <w:t>.</w:t>
            </w:r>
          </w:p>
        </w:tc>
      </w:tr>
      <w:tr w:rsidR="00D31CB1" w14:paraId="7ED7D7DA" w14:textId="77777777" w:rsidTr="006B1F0A">
        <w:tblPrEx>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PrExChange w:id="3493" w:author="Sayali Dev" w:date="2018-02-08T17:46:00Z">
            <w:tblPrEx>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PrEx>
          </w:tblPrExChange>
        </w:tblPrEx>
        <w:trPr>
          <w:cantSplit/>
          <w:trHeight w:val="2450"/>
          <w:trPrChange w:id="3494" w:author="Sayali Dev" w:date="2018-02-08T17:46:00Z">
            <w:trPr>
              <w:cantSplit/>
              <w:trHeight w:val="288"/>
            </w:trPr>
          </w:trPrChange>
        </w:trPr>
        <w:tc>
          <w:tcPr>
            <w:tcW w:w="3060" w:type="dxa"/>
            <w:vAlign w:val="center"/>
            <w:tcPrChange w:id="3495" w:author="Sayali Dev" w:date="2018-02-08T17:46:00Z">
              <w:tcPr>
                <w:tcW w:w="3060" w:type="dxa"/>
                <w:vAlign w:val="center"/>
              </w:tcPr>
            </w:tcPrChange>
          </w:tcPr>
          <w:p w14:paraId="424B67FA" w14:textId="77777777" w:rsidR="00D31CB1" w:rsidRPr="007A152E" w:rsidRDefault="00D31CB1" w:rsidP="007E1303">
            <w:pPr>
              <w:rPr>
                <w:b/>
              </w:rPr>
            </w:pPr>
            <w:r>
              <w:rPr>
                <w:b/>
              </w:rPr>
              <w:t>Process Templates</w:t>
            </w:r>
            <w:r w:rsidRPr="006744E4">
              <w:rPr>
                <w:color w:val="FF0000"/>
              </w:rPr>
              <w:t>*</w:t>
            </w:r>
          </w:p>
        </w:tc>
        <w:tc>
          <w:tcPr>
            <w:tcW w:w="6750" w:type="dxa"/>
            <w:vAlign w:val="center"/>
            <w:tcPrChange w:id="3496" w:author="Sayali Dev" w:date="2018-02-08T17:46:00Z">
              <w:tcPr>
                <w:tcW w:w="6750" w:type="dxa"/>
                <w:vAlign w:val="center"/>
              </w:tcPr>
            </w:tcPrChange>
          </w:tcPr>
          <w:p w14:paraId="61E0C28D" w14:textId="77777777" w:rsidR="00D31CB1" w:rsidRDefault="00D31CB1" w:rsidP="007E1303">
            <w:r>
              <w:t>Click the appropriate template you want to use to pre-populate the sample processing output fields with standardized information.</w:t>
            </w:r>
          </w:p>
          <w:p w14:paraId="0694882C" w14:textId="77777777" w:rsidR="00D31CB1" w:rsidRDefault="00D31CB1" w:rsidP="007E1303">
            <w:r w:rsidRPr="006627BD">
              <w:rPr>
                <w:b/>
              </w:rPr>
              <w:t>Note:</w:t>
            </w:r>
            <w:r w:rsidRPr="006627BD">
              <w:t xml:space="preserve"> </w:t>
            </w:r>
          </w:p>
          <w:p w14:paraId="0B38B783" w14:textId="77777777" w:rsidR="00D31CB1" w:rsidRDefault="00D31CB1" w:rsidP="007E1303">
            <w:pPr>
              <w:numPr>
                <w:ilvl w:val="0"/>
                <w:numId w:val="325"/>
              </w:numPr>
            </w:pPr>
            <w:r>
              <w:t xml:space="preserve">The list of templates shown varies based on which </w:t>
            </w:r>
            <w:r w:rsidRPr="00D840E6">
              <w:rPr>
                <w:b/>
              </w:rPr>
              <w:t>Generic Sample Process</w:t>
            </w:r>
            <w:r>
              <w:rPr>
                <w:b/>
              </w:rPr>
              <w:t xml:space="preserve"> </w:t>
            </w:r>
            <w:r>
              <w:t xml:space="preserve">you select above. </w:t>
            </w:r>
          </w:p>
          <w:p w14:paraId="19E4C08F" w14:textId="77777777" w:rsidR="00D31CB1" w:rsidRDefault="00D31CB1" w:rsidP="007E1303">
            <w:pPr>
              <w:numPr>
                <w:ilvl w:val="0"/>
                <w:numId w:val="325"/>
              </w:numPr>
            </w:pPr>
            <w:r w:rsidRPr="006627BD">
              <w:t>Th</w:t>
            </w:r>
            <w:r>
              <w:t xml:space="preserve">e list includes all sample process templates that are available for your use when initiating a workflow. </w:t>
            </w:r>
          </w:p>
          <w:p w14:paraId="77BBE89D" w14:textId="77777777" w:rsidR="00D31CB1" w:rsidRDefault="00D31CB1" w:rsidP="007E1303">
            <w:pPr>
              <w:numPr>
                <w:ilvl w:val="0"/>
                <w:numId w:val="325"/>
              </w:numPr>
            </w:pPr>
            <w:r>
              <w:t xml:space="preserve">Sample process templates are uploaded to the application using the </w:t>
            </w:r>
            <w:r w:rsidRPr="006A7EFE">
              <w:rPr>
                <w:b/>
              </w:rPr>
              <w:t>IAMS</w:t>
            </w:r>
            <w:r>
              <w:rPr>
                <w:b/>
              </w:rPr>
              <w:t xml:space="preserve"> </w:t>
            </w:r>
            <w:r w:rsidRPr="006A7EFE">
              <w:rPr>
                <w:b/>
              </w:rPr>
              <w:t>&gt;</w:t>
            </w:r>
            <w:r>
              <w:rPr>
                <w:b/>
              </w:rPr>
              <w:t xml:space="preserve"> </w:t>
            </w:r>
            <w:r w:rsidRPr="006A7EFE">
              <w:rPr>
                <w:b/>
              </w:rPr>
              <w:t>Import Data</w:t>
            </w:r>
            <w:r>
              <w:t xml:space="preserve"> module. </w:t>
            </w:r>
          </w:p>
        </w:tc>
      </w:tr>
      <w:tr w:rsidR="00D31CB1" w14:paraId="1A709E03" w14:textId="77777777" w:rsidTr="007E1303">
        <w:trPr>
          <w:cantSplit/>
          <w:trHeight w:val="288"/>
        </w:trPr>
        <w:tc>
          <w:tcPr>
            <w:tcW w:w="9810" w:type="dxa"/>
            <w:gridSpan w:val="2"/>
            <w:shd w:val="clear" w:color="auto" w:fill="BFBFBF"/>
            <w:vAlign w:val="center"/>
          </w:tcPr>
          <w:p w14:paraId="3980BA1C" w14:textId="77777777" w:rsidR="00D31CB1" w:rsidRPr="00900E75" w:rsidRDefault="00D31CB1" w:rsidP="007E1303">
            <w:pPr>
              <w:rPr>
                <w:b/>
              </w:rPr>
            </w:pPr>
            <w:r w:rsidRPr="00900E75">
              <w:rPr>
                <w:b/>
              </w:rPr>
              <w:t>Workflow Details</w:t>
            </w:r>
          </w:p>
        </w:tc>
      </w:tr>
      <w:tr w:rsidR="00D31CB1" w14:paraId="364BA9BC" w14:textId="77777777" w:rsidTr="007E1303">
        <w:trPr>
          <w:cantSplit/>
          <w:trHeight w:val="288"/>
        </w:trPr>
        <w:tc>
          <w:tcPr>
            <w:tcW w:w="3060" w:type="dxa"/>
            <w:vAlign w:val="center"/>
          </w:tcPr>
          <w:p w14:paraId="6D6AAAC2" w14:textId="77777777" w:rsidR="00D31CB1" w:rsidRDefault="00D31CB1" w:rsidP="007E1303">
            <w:pPr>
              <w:rPr>
                <w:b/>
              </w:rPr>
            </w:pPr>
            <w:r>
              <w:rPr>
                <w:b/>
              </w:rPr>
              <w:t>Workflow Name</w:t>
            </w:r>
            <w:r w:rsidRPr="006744E4">
              <w:rPr>
                <w:color w:val="FF0000"/>
              </w:rPr>
              <w:t>*</w:t>
            </w:r>
          </w:p>
        </w:tc>
        <w:tc>
          <w:tcPr>
            <w:tcW w:w="6750" w:type="dxa"/>
            <w:vAlign w:val="center"/>
          </w:tcPr>
          <w:p w14:paraId="3025D43B" w14:textId="77777777" w:rsidR="00D31CB1" w:rsidRDefault="00D31CB1" w:rsidP="007E1303">
            <w:r>
              <w:t>Type the name you want to use for this workflow.</w:t>
            </w:r>
          </w:p>
        </w:tc>
      </w:tr>
      <w:tr w:rsidR="00D31CB1" w14:paraId="401036BE" w14:textId="77777777" w:rsidTr="007E1303">
        <w:trPr>
          <w:cantSplit/>
          <w:trHeight w:val="288"/>
        </w:trPr>
        <w:tc>
          <w:tcPr>
            <w:tcW w:w="3060" w:type="dxa"/>
            <w:vAlign w:val="center"/>
          </w:tcPr>
          <w:p w14:paraId="0FBB6405" w14:textId="77777777" w:rsidR="00D31CB1" w:rsidRDefault="00D31CB1" w:rsidP="007E1303">
            <w:pPr>
              <w:rPr>
                <w:b/>
              </w:rPr>
            </w:pPr>
            <w:r>
              <w:rPr>
                <w:b/>
              </w:rPr>
              <w:t>Start Date</w:t>
            </w:r>
          </w:p>
        </w:tc>
        <w:tc>
          <w:tcPr>
            <w:tcW w:w="6750" w:type="dxa"/>
            <w:vAlign w:val="center"/>
          </w:tcPr>
          <w:p w14:paraId="22F8DBAD" w14:textId="77777777" w:rsidR="00D31CB1" w:rsidRDefault="00D31CB1" w:rsidP="007E1303">
            <w:r>
              <w:t>Click the date icon and then in the pop-up, select the appropriate date for the workflow start date, if applicable.</w:t>
            </w:r>
          </w:p>
        </w:tc>
      </w:tr>
      <w:tr w:rsidR="00D31CB1" w14:paraId="6763044B" w14:textId="77777777" w:rsidTr="007E1303">
        <w:trPr>
          <w:cantSplit/>
          <w:trHeight w:val="288"/>
        </w:trPr>
        <w:tc>
          <w:tcPr>
            <w:tcW w:w="3060" w:type="dxa"/>
            <w:vAlign w:val="center"/>
          </w:tcPr>
          <w:p w14:paraId="4910E805" w14:textId="77777777" w:rsidR="00D31CB1" w:rsidRDefault="00D31CB1" w:rsidP="007E1303">
            <w:pPr>
              <w:rPr>
                <w:b/>
              </w:rPr>
            </w:pPr>
            <w:r>
              <w:rPr>
                <w:b/>
              </w:rPr>
              <w:t>Start Time</w:t>
            </w:r>
          </w:p>
        </w:tc>
        <w:tc>
          <w:tcPr>
            <w:tcW w:w="6750" w:type="dxa"/>
            <w:vAlign w:val="center"/>
          </w:tcPr>
          <w:p w14:paraId="28A1EF38" w14:textId="77777777" w:rsidR="00D31CB1" w:rsidRDefault="00D31CB1" w:rsidP="007E1303">
            <w:r>
              <w:t>Click the arrow icons to display the appropriate start time for this workflow.</w:t>
            </w:r>
          </w:p>
        </w:tc>
      </w:tr>
      <w:tr w:rsidR="00D31CB1" w14:paraId="156E8B9B" w14:textId="77777777" w:rsidTr="007E1303">
        <w:trPr>
          <w:cantSplit/>
          <w:trHeight w:val="288"/>
        </w:trPr>
        <w:tc>
          <w:tcPr>
            <w:tcW w:w="3060" w:type="dxa"/>
            <w:vAlign w:val="center"/>
          </w:tcPr>
          <w:p w14:paraId="5CA89FFD" w14:textId="77777777" w:rsidR="00D31CB1" w:rsidRDefault="00D31CB1" w:rsidP="007E1303">
            <w:pPr>
              <w:rPr>
                <w:b/>
              </w:rPr>
            </w:pPr>
            <w:r>
              <w:rPr>
                <w:b/>
              </w:rPr>
              <w:t>End Date</w:t>
            </w:r>
          </w:p>
        </w:tc>
        <w:tc>
          <w:tcPr>
            <w:tcW w:w="6750" w:type="dxa"/>
            <w:vAlign w:val="center"/>
          </w:tcPr>
          <w:p w14:paraId="4C0E9895" w14:textId="77777777" w:rsidR="00D31CB1" w:rsidRPr="006627BD" w:rsidRDefault="00D31CB1" w:rsidP="007E1303">
            <w:r>
              <w:t>If applicable, click the date icon and then in the pop-up, select the appropriate date for the workflow end date, if applicable.</w:t>
            </w:r>
          </w:p>
          <w:p w14:paraId="670066A4" w14:textId="77777777" w:rsidR="00D31CB1" w:rsidRDefault="00D31CB1" w:rsidP="007E1303">
            <w:r w:rsidRPr="006D38F8">
              <w:rPr>
                <w:b/>
              </w:rPr>
              <w:t>Note:</w:t>
            </w:r>
            <w:r w:rsidRPr="006D38F8">
              <w:t xml:space="preserve"> </w:t>
            </w:r>
            <w:r>
              <w:t>You cannot select a date prior to the s</w:t>
            </w:r>
            <w:r w:rsidRPr="006D38F8">
              <w:t xml:space="preserve">tart </w:t>
            </w:r>
            <w:r>
              <w:t>d</w:t>
            </w:r>
            <w:r w:rsidRPr="006D38F8">
              <w:t>ate.</w:t>
            </w:r>
          </w:p>
        </w:tc>
      </w:tr>
      <w:tr w:rsidR="00D31CB1" w14:paraId="1755E87E" w14:textId="77777777" w:rsidTr="007E1303">
        <w:trPr>
          <w:cantSplit/>
          <w:trHeight w:val="288"/>
        </w:trPr>
        <w:tc>
          <w:tcPr>
            <w:tcW w:w="3060" w:type="dxa"/>
            <w:vAlign w:val="center"/>
          </w:tcPr>
          <w:p w14:paraId="4CEE6D9C" w14:textId="77777777" w:rsidR="00D31CB1" w:rsidRDefault="00D31CB1" w:rsidP="007E1303">
            <w:pPr>
              <w:rPr>
                <w:b/>
              </w:rPr>
            </w:pPr>
            <w:r>
              <w:rPr>
                <w:b/>
              </w:rPr>
              <w:t>End Time</w:t>
            </w:r>
          </w:p>
        </w:tc>
        <w:tc>
          <w:tcPr>
            <w:tcW w:w="6750" w:type="dxa"/>
            <w:vAlign w:val="center"/>
          </w:tcPr>
          <w:p w14:paraId="71EFCB44" w14:textId="77777777" w:rsidR="00D31CB1" w:rsidRDefault="00D31CB1" w:rsidP="007E1303">
            <w:r>
              <w:t>Click the arrow icons to display the appropriate end time for this workflow, if applicable.</w:t>
            </w:r>
          </w:p>
        </w:tc>
      </w:tr>
      <w:tr w:rsidR="00D31CB1" w14:paraId="43FD270F" w14:textId="77777777" w:rsidTr="007E1303">
        <w:trPr>
          <w:cantSplit/>
          <w:trHeight w:val="288"/>
        </w:trPr>
        <w:tc>
          <w:tcPr>
            <w:tcW w:w="3060" w:type="dxa"/>
            <w:vAlign w:val="center"/>
          </w:tcPr>
          <w:p w14:paraId="55C4D5C1" w14:textId="77777777" w:rsidR="00D31CB1" w:rsidRDefault="00D31CB1" w:rsidP="007E1303">
            <w:pPr>
              <w:rPr>
                <w:b/>
              </w:rPr>
            </w:pPr>
            <w:r>
              <w:rPr>
                <w:b/>
              </w:rPr>
              <w:t>Comments</w:t>
            </w:r>
          </w:p>
        </w:tc>
        <w:tc>
          <w:tcPr>
            <w:tcW w:w="6750" w:type="dxa"/>
            <w:vAlign w:val="center"/>
          </w:tcPr>
          <w:p w14:paraId="7B493EDA" w14:textId="77777777" w:rsidR="00D31CB1" w:rsidRDefault="00D31CB1" w:rsidP="007E1303">
            <w:r>
              <w:t>Type your comments regarding this workflow, if applicable</w:t>
            </w:r>
          </w:p>
        </w:tc>
      </w:tr>
    </w:tbl>
    <w:p w14:paraId="61D039A6" w14:textId="77777777" w:rsidR="00D31CB1" w:rsidRDefault="00D31CB1" w:rsidP="00D31CB1">
      <w:pPr>
        <w:pStyle w:val="BodyText"/>
        <w:ind w:right="540"/>
      </w:pPr>
    </w:p>
    <w:p w14:paraId="0C406EEC" w14:textId="77777777" w:rsidR="00D31CB1" w:rsidRDefault="00D31CB1" w:rsidP="00D31CB1">
      <w:pPr>
        <w:pStyle w:val="BodyText"/>
        <w:numPr>
          <w:ilvl w:val="0"/>
          <w:numId w:val="327"/>
        </w:numPr>
        <w:ind w:right="540"/>
      </w:pPr>
      <w:r>
        <w:t xml:space="preserve">To add biospecimens to the </w:t>
      </w:r>
      <w:r w:rsidRPr="00752161">
        <w:rPr>
          <w:b/>
        </w:rPr>
        <w:t>Inputs</w:t>
      </w:r>
      <w:r>
        <w:t xml:space="preserve"> list:</w:t>
      </w:r>
    </w:p>
    <w:p w14:paraId="1EEC1081" w14:textId="34218557" w:rsidR="00D31CB1" w:rsidDel="006B1F0A" w:rsidRDefault="00D31CB1" w:rsidP="00D31CB1">
      <w:pPr>
        <w:pStyle w:val="BodyText"/>
        <w:ind w:right="540" w:firstLine="720"/>
        <w:rPr>
          <w:moveFrom w:id="3497" w:author="Sayali Dev" w:date="2018-02-08T17:47:00Z"/>
        </w:rPr>
      </w:pPr>
      <w:moveFromRangeStart w:id="3498" w:author="Sayali Dev" w:date="2018-02-08T17:47:00Z" w:name="move505875404"/>
      <w:moveFrom w:id="3499" w:author="Sayali Dev" w:date="2018-02-08T17:47:00Z">
        <w:r w:rsidRPr="008100CC" w:rsidDel="006B1F0A">
          <w:rPr>
            <w:b/>
          </w:rPr>
          <w:t>Note:</w:t>
        </w:r>
        <w:r w:rsidDel="006B1F0A">
          <w:t xml:space="preserve"> You cannot add samples with the </w:t>
        </w:r>
        <w:r w:rsidRPr="00A31F14" w:rsidDel="006B1F0A">
          <w:rPr>
            <w:b/>
          </w:rPr>
          <w:t>Checked Out</w:t>
        </w:r>
        <w:r w:rsidDel="006B1F0A">
          <w:t xml:space="preserve">, </w:t>
        </w:r>
        <w:r w:rsidRPr="00A31F14" w:rsidDel="006B1F0A">
          <w:rPr>
            <w:b/>
          </w:rPr>
          <w:t>Reserved</w:t>
        </w:r>
        <w:r w:rsidDel="006B1F0A">
          <w:t xml:space="preserve">, </w:t>
        </w:r>
        <w:r w:rsidRPr="00A31F14" w:rsidDel="006B1F0A">
          <w:rPr>
            <w:b/>
          </w:rPr>
          <w:t>Deleted</w:t>
        </w:r>
        <w:r w:rsidDel="006B1F0A">
          <w:t xml:space="preserve">, or </w:t>
        </w:r>
        <w:r w:rsidRPr="00A31F14" w:rsidDel="006B1F0A">
          <w:rPr>
            <w:b/>
          </w:rPr>
          <w:t>Depleted</w:t>
        </w:r>
        <w:r w:rsidDel="006B1F0A">
          <w:t xml:space="preserve"> status.</w:t>
        </w:r>
      </w:moveFrom>
    </w:p>
    <w:moveFromRangeEnd w:id="3498"/>
    <w:p w14:paraId="6141E440" w14:textId="77777777" w:rsidR="00D31CB1" w:rsidRDefault="00D31CB1" w:rsidP="00D31CB1">
      <w:pPr>
        <w:pStyle w:val="BodyText"/>
        <w:tabs>
          <w:tab w:val="left" w:pos="2352"/>
        </w:tabs>
        <w:ind w:right="540"/>
      </w:pPr>
      <w:r>
        <w:tab/>
      </w:r>
    </w:p>
    <w:p w14:paraId="37DE5EB7" w14:textId="77777777" w:rsidR="00D31CB1" w:rsidRDefault="00D31CB1" w:rsidP="00D31CB1">
      <w:pPr>
        <w:pStyle w:val="BodyText"/>
        <w:numPr>
          <w:ilvl w:val="0"/>
          <w:numId w:val="339"/>
        </w:numPr>
        <w:ind w:left="1080"/>
      </w:pPr>
      <w:r>
        <w:t xml:space="preserve">If you want to add a known sample to this workflow, in the </w:t>
      </w:r>
      <w:r w:rsidRPr="008100CC">
        <w:rPr>
          <w:b/>
        </w:rPr>
        <w:t>Identifier</w:t>
      </w:r>
      <w:r>
        <w:t xml:space="preserve"> box, type the appropriate sample identifier, and then click </w:t>
      </w:r>
      <w:r w:rsidRPr="008100CC">
        <w:rPr>
          <w:b/>
        </w:rPr>
        <w:t>ADD</w:t>
      </w:r>
      <w:r>
        <w:t>.</w:t>
      </w:r>
      <w:r>
        <w:br/>
      </w:r>
    </w:p>
    <w:p w14:paraId="68E468CC" w14:textId="77777777" w:rsidR="00D31CB1" w:rsidRDefault="00D31CB1" w:rsidP="00D31CB1">
      <w:pPr>
        <w:pStyle w:val="BodyText"/>
        <w:numPr>
          <w:ilvl w:val="0"/>
          <w:numId w:val="339"/>
        </w:numPr>
        <w:ind w:left="1080"/>
      </w:pPr>
      <w:r>
        <w:t>If you want to search for samples to add to this workflow, c</w:t>
      </w:r>
      <w:r w:rsidRPr="00FF2F16">
        <w:t xml:space="preserve">lick the </w:t>
      </w:r>
      <w:r w:rsidRPr="00BC335A">
        <w:rPr>
          <w:b/>
        </w:rPr>
        <w:t>Search Inventory</w:t>
      </w:r>
      <w:r>
        <w:t xml:space="preserve"> link. </w:t>
      </w:r>
      <w:r>
        <w:br/>
        <w:t xml:space="preserve">For more information about how to search for inventory samples, see </w:t>
      </w:r>
      <w:hyperlink w:anchor="SearchInventory" w:history="1">
        <w:r w:rsidRPr="00BC335A">
          <w:rPr>
            <w:rStyle w:val="Hyperlink"/>
            <w:b/>
          </w:rPr>
          <w:t>Using the Search Samples and Worklists Window</w:t>
        </w:r>
      </w:hyperlink>
      <w:r>
        <w:rPr>
          <w:b/>
        </w:rPr>
        <w:t>.</w:t>
      </w:r>
      <w:r>
        <w:tab/>
      </w:r>
      <w:r>
        <w:br/>
        <w:t xml:space="preserve">The specified biospecimens appear in the </w:t>
      </w:r>
      <w:r w:rsidRPr="00D71858">
        <w:rPr>
          <w:b/>
        </w:rPr>
        <w:t>Inputs</w:t>
      </w:r>
      <w:r>
        <w:t xml:space="preserve"> list on the </w:t>
      </w:r>
      <w:r w:rsidRPr="00D71858">
        <w:rPr>
          <w:b/>
        </w:rPr>
        <w:t>Create Workflow</w:t>
      </w:r>
      <w:r>
        <w:t xml:space="preserve"> page.</w:t>
      </w:r>
    </w:p>
    <w:p w14:paraId="2435D4EE" w14:textId="77777777" w:rsidR="006B1F0A" w:rsidRDefault="006B1F0A">
      <w:pPr>
        <w:pStyle w:val="BodyText"/>
        <w:ind w:right="540" w:firstLine="720"/>
        <w:rPr>
          <w:ins w:id="3500" w:author="Sayali Dev" w:date="2018-02-08T17:48:00Z"/>
          <w:b/>
        </w:rPr>
        <w:pPrChange w:id="3501" w:author="Sayali Dev" w:date="2018-02-08T17:48:00Z">
          <w:pPr>
            <w:pStyle w:val="BodyText"/>
            <w:numPr>
              <w:numId w:val="339"/>
            </w:numPr>
            <w:ind w:left="1440" w:right="540" w:hanging="360"/>
          </w:pPr>
        </w:pPrChange>
      </w:pPr>
    </w:p>
    <w:p w14:paraId="7DCF683D" w14:textId="006E5815" w:rsidR="006B1F0A" w:rsidRDefault="006B1F0A">
      <w:pPr>
        <w:pStyle w:val="BodyText"/>
        <w:ind w:right="540" w:firstLine="720"/>
        <w:rPr>
          <w:moveTo w:id="3502" w:author="Sayali Dev" w:date="2018-02-08T17:47:00Z"/>
        </w:rPr>
        <w:pPrChange w:id="3503" w:author="Sayali Dev" w:date="2018-02-08T17:48:00Z">
          <w:pPr>
            <w:pStyle w:val="BodyText"/>
            <w:numPr>
              <w:numId w:val="339"/>
            </w:numPr>
            <w:ind w:left="1440" w:right="540" w:hanging="360"/>
          </w:pPr>
        </w:pPrChange>
      </w:pPr>
      <w:moveToRangeStart w:id="3504" w:author="Sayali Dev" w:date="2018-02-08T17:47:00Z" w:name="move505875404"/>
      <w:moveTo w:id="3505" w:author="Sayali Dev" w:date="2018-02-08T17:47:00Z">
        <w:r w:rsidRPr="008100CC">
          <w:rPr>
            <w:b/>
          </w:rPr>
          <w:t>Note:</w:t>
        </w:r>
        <w:r>
          <w:t xml:space="preserve"> You cannot add samples with the </w:t>
        </w:r>
        <w:r w:rsidRPr="00A31F14">
          <w:rPr>
            <w:b/>
          </w:rPr>
          <w:t>Checked Out</w:t>
        </w:r>
        <w:r>
          <w:t xml:space="preserve">, </w:t>
        </w:r>
        <w:r w:rsidRPr="00A31F14">
          <w:rPr>
            <w:b/>
          </w:rPr>
          <w:t>Reserved</w:t>
        </w:r>
        <w:r>
          <w:t xml:space="preserve">, </w:t>
        </w:r>
        <w:r w:rsidRPr="00A31F14">
          <w:rPr>
            <w:b/>
          </w:rPr>
          <w:t>Deleted</w:t>
        </w:r>
        <w:r>
          <w:t xml:space="preserve">, or </w:t>
        </w:r>
        <w:r w:rsidRPr="00A31F14">
          <w:rPr>
            <w:b/>
          </w:rPr>
          <w:t>Depleted</w:t>
        </w:r>
        <w:r>
          <w:t xml:space="preserve"> status.</w:t>
        </w:r>
      </w:moveTo>
    </w:p>
    <w:moveToRangeEnd w:id="3504"/>
    <w:p w14:paraId="1D953D8B" w14:textId="77777777" w:rsidR="00D31CB1" w:rsidRDefault="00D31CB1" w:rsidP="00D31CB1">
      <w:pPr>
        <w:pStyle w:val="BodyText"/>
        <w:ind w:left="720"/>
      </w:pPr>
    </w:p>
    <w:p w14:paraId="0166B266" w14:textId="77777777" w:rsidR="00D31CB1" w:rsidRDefault="00D31CB1" w:rsidP="00D31CB1">
      <w:pPr>
        <w:numPr>
          <w:ilvl w:val="0"/>
          <w:numId w:val="340"/>
        </w:numPr>
        <w:ind w:left="720"/>
      </w:pPr>
      <w:r>
        <w:t xml:space="preserve">To remove a sample from the </w:t>
      </w:r>
      <w:r w:rsidRPr="001643DE">
        <w:rPr>
          <w:b/>
        </w:rPr>
        <w:t>Inputs</w:t>
      </w:r>
      <w:r>
        <w:t xml:space="preserve"> list, select the </w:t>
      </w:r>
      <w:r w:rsidRPr="00FC116B">
        <w:t>checkbox</w:t>
      </w:r>
      <w:r>
        <w:t xml:space="preserve"> for the appropriate sample, and then click </w:t>
      </w:r>
      <w:r w:rsidRPr="00691A37">
        <w:rPr>
          <w:b/>
        </w:rPr>
        <w:t>REMOVE</w:t>
      </w:r>
      <w:r>
        <w:t xml:space="preserve">. </w:t>
      </w:r>
    </w:p>
    <w:p w14:paraId="5BD6AFAC" w14:textId="77777777" w:rsidR="00D31CB1" w:rsidRDefault="00D31CB1" w:rsidP="00D31CB1">
      <w:pPr>
        <w:ind w:left="720"/>
      </w:pPr>
      <w:r w:rsidRPr="00FC116B">
        <w:rPr>
          <w:b/>
        </w:rPr>
        <w:t>Note:</w:t>
      </w:r>
      <w:r>
        <w:t xml:space="preserve"> To remove all samples from the </w:t>
      </w:r>
      <w:r w:rsidRPr="000C3CBF">
        <w:rPr>
          <w:b/>
        </w:rPr>
        <w:t>Inputs</w:t>
      </w:r>
      <w:r>
        <w:t xml:space="preserve"> list, select the checkbox on the header. </w:t>
      </w:r>
    </w:p>
    <w:p w14:paraId="561E314D" w14:textId="77777777" w:rsidR="00D31CB1" w:rsidRDefault="00D31CB1" w:rsidP="00D31CB1">
      <w:pPr>
        <w:ind w:left="720"/>
      </w:pPr>
      <w:r>
        <w:t xml:space="preserve">The sample is removed and its status is set to </w:t>
      </w:r>
      <w:r w:rsidRPr="00FC116B">
        <w:rPr>
          <w:b/>
        </w:rPr>
        <w:t>In Inventory</w:t>
      </w:r>
      <w:r>
        <w:t>.</w:t>
      </w:r>
      <w:r>
        <w:br/>
      </w:r>
    </w:p>
    <w:p w14:paraId="5F5637C7" w14:textId="77777777" w:rsidR="00D31CB1" w:rsidRDefault="00D31CB1" w:rsidP="00D31CB1">
      <w:pPr>
        <w:numPr>
          <w:ilvl w:val="0"/>
          <w:numId w:val="340"/>
        </w:numPr>
        <w:ind w:left="720"/>
      </w:pPr>
      <w:r>
        <w:t xml:space="preserve">To create sample processing output: </w:t>
      </w:r>
    </w:p>
    <w:p w14:paraId="09A6C136" w14:textId="77777777" w:rsidR="00D31CB1" w:rsidRDefault="00D31CB1" w:rsidP="00D31CB1">
      <w:pPr>
        <w:numPr>
          <w:ilvl w:val="0"/>
          <w:numId w:val="326"/>
        </w:numPr>
      </w:pPr>
      <w:r>
        <w:t xml:space="preserve">Select the checkbox of the appropriate sample(s), and then click </w:t>
      </w:r>
      <w:r>
        <w:rPr>
          <w:b/>
          <w:caps/>
        </w:rPr>
        <w:t>create OUTPUTS</w:t>
      </w:r>
      <w:r>
        <w:t xml:space="preserve">. </w:t>
      </w:r>
    </w:p>
    <w:p w14:paraId="5D4EE804" w14:textId="77777777" w:rsidR="00D31CB1" w:rsidRDefault="00D31CB1" w:rsidP="00D31CB1">
      <w:pPr>
        <w:ind w:left="720" w:firstLine="360"/>
      </w:pPr>
      <w:r>
        <w:t xml:space="preserve">A confirmation window appears informing that this action requires sample checkout. </w:t>
      </w:r>
      <w:r>
        <w:br/>
      </w:r>
    </w:p>
    <w:p w14:paraId="3727D285" w14:textId="77777777" w:rsidR="00D31CB1" w:rsidRPr="00FC116B" w:rsidRDefault="00D31CB1" w:rsidP="00D31CB1">
      <w:pPr>
        <w:numPr>
          <w:ilvl w:val="0"/>
          <w:numId w:val="326"/>
        </w:numPr>
        <w:ind w:right="360"/>
      </w:pPr>
      <w:r>
        <w:t xml:space="preserve">Click </w:t>
      </w:r>
      <w:r w:rsidRPr="00FC116B">
        <w:rPr>
          <w:b/>
        </w:rPr>
        <w:t>OK</w:t>
      </w:r>
      <w:r>
        <w:t xml:space="preserve">.  </w:t>
      </w:r>
    </w:p>
    <w:p w14:paraId="0DC415D5" w14:textId="77777777" w:rsidR="00D31CB1" w:rsidRDefault="00D31CB1" w:rsidP="00D31CB1">
      <w:pPr>
        <w:ind w:left="720" w:firstLine="360"/>
      </w:pPr>
      <w:r>
        <w:lastRenderedPageBreak/>
        <w:t>The processing details window appears.</w:t>
      </w:r>
    </w:p>
    <w:p w14:paraId="368633DE" w14:textId="77777777" w:rsidR="00D31CB1" w:rsidRDefault="00D31CB1" w:rsidP="00D31CB1">
      <w:pPr>
        <w:ind w:left="720" w:firstLine="360"/>
      </w:pPr>
    </w:p>
    <w:p w14:paraId="55809AEC" w14:textId="77777777" w:rsidR="00D31CB1" w:rsidRDefault="00D31CB1" w:rsidP="00D31CB1">
      <w:pPr>
        <w:ind w:left="720"/>
      </w:pPr>
      <w:r w:rsidRPr="006454BE">
        <w:rPr>
          <w:noProof/>
        </w:rPr>
        <w:drawing>
          <wp:inline distT="0" distB="0" distL="0" distR="0" wp14:anchorId="4DAEF643" wp14:editId="4C2A5942">
            <wp:extent cx="6142990" cy="3682365"/>
            <wp:effectExtent l="19050" t="19050" r="10160" b="13335"/>
            <wp:docPr id="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42990" cy="3682365"/>
                    </a:xfrm>
                    <a:prstGeom prst="rect">
                      <a:avLst/>
                    </a:prstGeom>
                    <a:noFill/>
                    <a:ln w="3175">
                      <a:solidFill>
                        <a:schemeClr val="tx1"/>
                      </a:solidFill>
                    </a:ln>
                  </pic:spPr>
                </pic:pic>
              </a:graphicData>
            </a:graphic>
          </wp:inline>
        </w:drawing>
      </w:r>
    </w:p>
    <w:p w14:paraId="41C43051" w14:textId="77777777" w:rsidR="00D31CB1" w:rsidRDefault="00D31CB1" w:rsidP="00D31CB1">
      <w:pPr>
        <w:pStyle w:val="Figure"/>
        <w:tabs>
          <w:tab w:val="clear" w:pos="1080"/>
          <w:tab w:val="clear" w:pos="1710"/>
          <w:tab w:val="clear" w:pos="1980"/>
          <w:tab w:val="left" w:pos="1800"/>
          <w:tab w:val="num" w:pos="4230"/>
        </w:tabs>
        <w:ind w:left="1800" w:hanging="1170"/>
      </w:pPr>
      <w:r>
        <w:t xml:space="preserve">Processing details window </w:t>
      </w:r>
    </w:p>
    <w:p w14:paraId="1E7E7270" w14:textId="77777777" w:rsidR="00D31CB1" w:rsidRDefault="00D31CB1" w:rsidP="00D31CB1">
      <w:pPr>
        <w:ind w:left="360" w:firstLine="360"/>
      </w:pPr>
    </w:p>
    <w:p w14:paraId="73F8F273" w14:textId="77777777" w:rsidR="00D31CB1" w:rsidRDefault="00D31CB1" w:rsidP="00D31CB1">
      <w:pPr>
        <w:pStyle w:val="BodyText"/>
        <w:numPr>
          <w:ilvl w:val="0"/>
          <w:numId w:val="326"/>
        </w:numPr>
        <w:ind w:right="270"/>
      </w:pPr>
      <w:r>
        <w:t>Enter</w:t>
      </w:r>
      <w:r w:rsidRPr="008B0550">
        <w:t xml:space="preserve"> appropriate</w:t>
      </w:r>
      <w:r>
        <w:t xml:space="preserve"> information in each field. Following table lists each field and its description. </w:t>
      </w:r>
      <w:r>
        <w:br/>
      </w:r>
      <w:r w:rsidRPr="006744E4">
        <w:rPr>
          <w:b/>
        </w:rPr>
        <w:t>Note:</w:t>
      </w:r>
      <w:r>
        <w:rPr>
          <w:b/>
        </w:rPr>
        <w:t xml:space="preserve"> </w:t>
      </w:r>
      <w:r w:rsidRPr="006744E4">
        <w:t>Fields that are marked with the red asterisk (</w:t>
      </w:r>
      <w:r w:rsidRPr="006744E4">
        <w:rPr>
          <w:color w:val="FF0000"/>
        </w:rPr>
        <w:t>*</w:t>
      </w:r>
      <w:r w:rsidRPr="006744E4">
        <w:t>) are mandatory.</w:t>
      </w:r>
    </w:p>
    <w:p w14:paraId="307A15B9" w14:textId="77777777" w:rsidR="00D31CB1" w:rsidRDefault="00D31CB1" w:rsidP="00D31CB1">
      <w:pPr>
        <w:pStyle w:val="BodyText"/>
        <w:ind w:left="720" w:right="270"/>
      </w:pPr>
    </w:p>
    <w:p w14:paraId="56A01C11" w14:textId="681705FB" w:rsidR="00D31CB1" w:rsidRDefault="00D31CB1" w:rsidP="00D31CB1">
      <w:pPr>
        <w:pStyle w:val="Caption"/>
        <w:ind w:left="360" w:firstLine="450"/>
      </w:pPr>
      <w:r>
        <w:t xml:space="preserve">Table </w:t>
      </w:r>
      <w:r w:rsidR="00653CE2">
        <w:fldChar w:fldCharType="begin"/>
      </w:r>
      <w:r w:rsidR="00653CE2">
        <w:instrText xml:space="preserve"> SEQ Figure \* ARABIC </w:instrText>
      </w:r>
      <w:r w:rsidR="00653CE2">
        <w:fldChar w:fldCharType="separate"/>
      </w:r>
      <w:ins w:id="3506" w:author="Sayali Dev" w:date="2018-02-02T13:47:00Z">
        <w:r w:rsidR="00EB76E3">
          <w:rPr>
            <w:noProof/>
          </w:rPr>
          <w:t>31</w:t>
        </w:r>
      </w:ins>
      <w:del w:id="3507" w:author="Sayali Dev" w:date="2018-02-02T13:47:00Z">
        <w:r w:rsidDel="00EB76E3">
          <w:rPr>
            <w:noProof/>
          </w:rPr>
          <w:delText>2</w:delText>
        </w:r>
      </w:del>
      <w:r w:rsidR="00653CE2">
        <w:rPr>
          <w:noProof/>
        </w:rPr>
        <w:fldChar w:fldCharType="end"/>
      </w:r>
      <w:r>
        <w:t xml:space="preserve">: Creating sample processing output </w:t>
      </w:r>
    </w:p>
    <w:tbl>
      <w:tblPr>
        <w:tblW w:w="0" w:type="auto"/>
        <w:tblInd w:w="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6840"/>
      </w:tblGrid>
      <w:tr w:rsidR="00D31CB1" w:rsidRPr="007A152E" w14:paraId="06775EF4" w14:textId="77777777" w:rsidTr="007E1303">
        <w:trPr>
          <w:cantSplit/>
          <w:trHeight w:val="288"/>
          <w:tblHeader/>
        </w:trPr>
        <w:tc>
          <w:tcPr>
            <w:tcW w:w="2430" w:type="dxa"/>
            <w:shd w:val="clear" w:color="auto" w:fill="BFBFBF"/>
            <w:vAlign w:val="center"/>
          </w:tcPr>
          <w:p w14:paraId="5761AB6A" w14:textId="77777777" w:rsidR="00D31CB1" w:rsidRPr="007A152E" w:rsidRDefault="00D31CB1" w:rsidP="007E1303">
            <w:pPr>
              <w:rPr>
                <w:b/>
              </w:rPr>
            </w:pPr>
            <w:r>
              <w:rPr>
                <w:b/>
              </w:rPr>
              <w:t>Field</w:t>
            </w:r>
          </w:p>
        </w:tc>
        <w:tc>
          <w:tcPr>
            <w:tcW w:w="6840" w:type="dxa"/>
            <w:shd w:val="clear" w:color="auto" w:fill="BFBFBF"/>
            <w:vAlign w:val="center"/>
          </w:tcPr>
          <w:p w14:paraId="58F9E948" w14:textId="77777777" w:rsidR="00D31CB1" w:rsidRPr="007A152E" w:rsidRDefault="00D31CB1" w:rsidP="007E1303">
            <w:pPr>
              <w:rPr>
                <w:b/>
              </w:rPr>
            </w:pPr>
            <w:r w:rsidRPr="007A152E">
              <w:rPr>
                <w:b/>
              </w:rPr>
              <w:t>Description</w:t>
            </w:r>
          </w:p>
        </w:tc>
      </w:tr>
      <w:tr w:rsidR="00D31CB1" w14:paraId="2239520E" w14:textId="77777777" w:rsidTr="007E1303">
        <w:trPr>
          <w:cantSplit/>
          <w:trHeight w:val="288"/>
        </w:trPr>
        <w:tc>
          <w:tcPr>
            <w:tcW w:w="9270" w:type="dxa"/>
            <w:gridSpan w:val="2"/>
            <w:shd w:val="clear" w:color="auto" w:fill="BFBFBF"/>
            <w:vAlign w:val="center"/>
          </w:tcPr>
          <w:p w14:paraId="2C826A6B" w14:textId="77777777" w:rsidR="00D31CB1" w:rsidRPr="00900E75" w:rsidRDefault="00D31CB1" w:rsidP="007E1303">
            <w:pPr>
              <w:rPr>
                <w:b/>
              </w:rPr>
            </w:pPr>
            <w:r>
              <w:rPr>
                <w:b/>
              </w:rPr>
              <w:t>Inputs</w:t>
            </w:r>
            <w:r>
              <w:rPr>
                <w:b/>
              </w:rPr>
              <w:br/>
              <w:t xml:space="preserve">Note: </w:t>
            </w:r>
            <w:r w:rsidRPr="006306B0">
              <w:t>If you select</w:t>
            </w:r>
            <w:r>
              <w:t>ed</w:t>
            </w:r>
            <w:r w:rsidRPr="006306B0">
              <w:t xml:space="preserve"> Pooling as the </w:t>
            </w:r>
            <w:r>
              <w:t>p</w:t>
            </w:r>
            <w:r w:rsidRPr="006306B0">
              <w:t xml:space="preserve">rocessing type, the </w:t>
            </w:r>
            <w:r w:rsidRPr="006306B0">
              <w:rPr>
                <w:b/>
              </w:rPr>
              <w:t>Inputs</w:t>
            </w:r>
            <w:r w:rsidRPr="006306B0">
              <w:t xml:space="preserve"> fields defined below </w:t>
            </w:r>
            <w:r>
              <w:t>are</w:t>
            </w:r>
            <w:r w:rsidRPr="006306B0">
              <w:t xml:space="preserve"> repeated and displayed for each selected input sample to allow specifying di</w:t>
            </w:r>
            <w:r>
              <w:t xml:space="preserve">fferent </w:t>
            </w:r>
            <w:r w:rsidRPr="006306B0">
              <w:t>quantities.</w:t>
            </w:r>
          </w:p>
        </w:tc>
      </w:tr>
      <w:tr w:rsidR="00D31CB1" w14:paraId="2CC260AB" w14:textId="77777777" w:rsidTr="007E1303">
        <w:trPr>
          <w:cantSplit/>
          <w:trHeight w:val="288"/>
        </w:trPr>
        <w:tc>
          <w:tcPr>
            <w:tcW w:w="2430" w:type="dxa"/>
            <w:vAlign w:val="center"/>
          </w:tcPr>
          <w:p w14:paraId="0C0DABFF" w14:textId="77777777" w:rsidR="00D31CB1" w:rsidRPr="007A152E" w:rsidRDefault="00D31CB1" w:rsidP="007E1303">
            <w:pPr>
              <w:rPr>
                <w:b/>
              </w:rPr>
            </w:pPr>
            <w:r>
              <w:rPr>
                <w:b/>
              </w:rPr>
              <w:t>Depleted</w:t>
            </w:r>
            <w:r w:rsidRPr="006744E4">
              <w:rPr>
                <w:color w:val="FF0000"/>
              </w:rPr>
              <w:t>*</w:t>
            </w:r>
          </w:p>
        </w:tc>
        <w:tc>
          <w:tcPr>
            <w:tcW w:w="6840" w:type="dxa"/>
            <w:vAlign w:val="center"/>
          </w:tcPr>
          <w:p w14:paraId="038BFF00" w14:textId="77777777" w:rsidR="00D31CB1" w:rsidRDefault="00D31CB1" w:rsidP="007E1303">
            <w:r>
              <w:t xml:space="preserve">Click </w:t>
            </w:r>
            <w:r w:rsidRPr="00A17764">
              <w:rPr>
                <w:b/>
              </w:rPr>
              <w:t>Yes</w:t>
            </w:r>
            <w:r>
              <w:t xml:space="preserve"> or </w:t>
            </w:r>
            <w:r w:rsidRPr="00A17764">
              <w:rPr>
                <w:b/>
              </w:rPr>
              <w:t>No</w:t>
            </w:r>
            <w:r>
              <w:t xml:space="preserve"> to indicate whether or not the input sample quantity is being depleted in this process.</w:t>
            </w:r>
          </w:p>
        </w:tc>
      </w:tr>
      <w:tr w:rsidR="00D31CB1" w14:paraId="3C07273A" w14:textId="77777777" w:rsidTr="007E1303">
        <w:trPr>
          <w:cantSplit/>
          <w:trHeight w:val="288"/>
        </w:trPr>
        <w:tc>
          <w:tcPr>
            <w:tcW w:w="2430" w:type="dxa"/>
          </w:tcPr>
          <w:p w14:paraId="38034668" w14:textId="77777777" w:rsidR="00D31CB1" w:rsidRPr="007A152E" w:rsidRDefault="00D31CB1" w:rsidP="007E1303">
            <w:pPr>
              <w:rPr>
                <w:b/>
              </w:rPr>
            </w:pPr>
            <w:r>
              <w:rPr>
                <w:b/>
              </w:rPr>
              <w:t>Consumed Quantity</w:t>
            </w:r>
            <w:r w:rsidRPr="006744E4">
              <w:rPr>
                <w:color w:val="FF0000"/>
              </w:rPr>
              <w:t>*</w:t>
            </w:r>
          </w:p>
        </w:tc>
        <w:tc>
          <w:tcPr>
            <w:tcW w:w="6840" w:type="dxa"/>
            <w:vAlign w:val="center"/>
          </w:tcPr>
          <w:p w14:paraId="70B0C5CA" w14:textId="77777777" w:rsidR="00D31CB1" w:rsidRDefault="00D31CB1" w:rsidP="007E1303">
            <w:r>
              <w:t>To specify the consumed quantity:</w:t>
            </w:r>
          </w:p>
          <w:p w14:paraId="48A0D78F" w14:textId="77777777" w:rsidR="00D31CB1" w:rsidRDefault="00D31CB1" w:rsidP="007E1303">
            <w:pPr>
              <w:numPr>
                <w:ilvl w:val="0"/>
                <w:numId w:val="328"/>
              </w:numPr>
              <w:ind w:left="342" w:hanging="270"/>
            </w:pPr>
            <w:r>
              <w:t>In the box, type the amount of the input biospecimen that is to be used in this processing.</w:t>
            </w:r>
          </w:p>
          <w:p w14:paraId="5D7A687B" w14:textId="77777777" w:rsidR="00D31CB1" w:rsidRDefault="00D31CB1" w:rsidP="007E1303">
            <w:pPr>
              <w:numPr>
                <w:ilvl w:val="0"/>
                <w:numId w:val="328"/>
              </w:numPr>
              <w:ind w:left="342" w:hanging="270"/>
            </w:pPr>
            <w:r>
              <w:t xml:space="preserve">In the </w:t>
            </w:r>
            <w:r w:rsidRPr="00A01A44">
              <w:rPr>
                <w:b/>
              </w:rPr>
              <w:t>Units</w:t>
            </w:r>
            <w:r>
              <w:t xml:space="preserve"> list, click the appropriate quantity unit of measurement.</w:t>
            </w:r>
            <w:r w:rsidRPr="00540D10">
              <w:rPr>
                <w:b/>
              </w:rPr>
              <w:t xml:space="preserve"> </w:t>
            </w:r>
          </w:p>
        </w:tc>
      </w:tr>
      <w:tr w:rsidR="00D31CB1" w14:paraId="1225D9B7" w14:textId="77777777" w:rsidTr="007E1303">
        <w:trPr>
          <w:cantSplit/>
          <w:trHeight w:val="288"/>
        </w:trPr>
        <w:tc>
          <w:tcPr>
            <w:tcW w:w="2430" w:type="dxa"/>
          </w:tcPr>
          <w:p w14:paraId="7978AF2A" w14:textId="77777777" w:rsidR="00D31CB1" w:rsidRDefault="00D31CB1" w:rsidP="007E1303">
            <w:pPr>
              <w:rPr>
                <w:b/>
              </w:rPr>
            </w:pPr>
            <w:r>
              <w:rPr>
                <w:b/>
              </w:rPr>
              <w:t>Concentration</w:t>
            </w:r>
          </w:p>
        </w:tc>
        <w:tc>
          <w:tcPr>
            <w:tcW w:w="6840" w:type="dxa"/>
            <w:vAlign w:val="center"/>
          </w:tcPr>
          <w:p w14:paraId="25E4C8F5" w14:textId="77777777" w:rsidR="00D31CB1" w:rsidRDefault="00D31CB1" w:rsidP="007E1303">
            <w:r>
              <w:t>To specify the concentration:</w:t>
            </w:r>
          </w:p>
          <w:p w14:paraId="54FE2BA8" w14:textId="77777777" w:rsidR="00D31CB1" w:rsidRDefault="00D31CB1" w:rsidP="007E1303">
            <w:pPr>
              <w:numPr>
                <w:ilvl w:val="0"/>
                <w:numId w:val="329"/>
              </w:numPr>
              <w:ind w:left="342" w:hanging="270"/>
            </w:pPr>
            <w:r>
              <w:t>In the box, type the concentration amount of the input biospecimen.</w:t>
            </w:r>
          </w:p>
          <w:p w14:paraId="35DD9EE7" w14:textId="77777777" w:rsidR="00D31CB1" w:rsidRDefault="00D31CB1" w:rsidP="007E1303">
            <w:pPr>
              <w:numPr>
                <w:ilvl w:val="0"/>
                <w:numId w:val="329"/>
              </w:numPr>
              <w:ind w:left="342" w:hanging="270"/>
            </w:pPr>
            <w:r>
              <w:t xml:space="preserve">In the </w:t>
            </w:r>
            <w:r w:rsidRPr="00AB50A5">
              <w:rPr>
                <w:b/>
              </w:rPr>
              <w:t>Units</w:t>
            </w:r>
            <w:r>
              <w:t xml:space="preserve"> list, click the appropriate concentration unit of measurement.</w:t>
            </w:r>
            <w:r>
              <w:br/>
            </w:r>
            <w:r w:rsidRPr="00540D10">
              <w:rPr>
                <w:b/>
              </w:rPr>
              <w:t>Note:</w:t>
            </w:r>
            <w:r>
              <w:t xml:space="preserve"> You must complete this field if you input a concentration value in step 1.</w:t>
            </w:r>
          </w:p>
        </w:tc>
      </w:tr>
      <w:tr w:rsidR="00D31CB1" w14:paraId="72F73570" w14:textId="77777777" w:rsidTr="007E1303">
        <w:trPr>
          <w:cantSplit/>
          <w:trHeight w:val="288"/>
        </w:trPr>
        <w:tc>
          <w:tcPr>
            <w:tcW w:w="2430" w:type="dxa"/>
          </w:tcPr>
          <w:p w14:paraId="511DF422" w14:textId="77777777" w:rsidR="00D31CB1" w:rsidRDefault="00D31CB1" w:rsidP="007E1303">
            <w:pPr>
              <w:rPr>
                <w:b/>
              </w:rPr>
            </w:pPr>
            <w:r>
              <w:rPr>
                <w:b/>
              </w:rPr>
              <w:lastRenderedPageBreak/>
              <w:t>Adjustments</w:t>
            </w:r>
          </w:p>
        </w:tc>
        <w:tc>
          <w:tcPr>
            <w:tcW w:w="6840" w:type="dxa"/>
            <w:vAlign w:val="center"/>
          </w:tcPr>
          <w:p w14:paraId="052B8E1A" w14:textId="77777777" w:rsidR="00D31CB1" w:rsidRDefault="00D31CB1" w:rsidP="007E1303">
            <w:r>
              <w:t>To indicate the initial or to adjust the current quantity/concentration of the input biospecimen, click this link.</w:t>
            </w:r>
            <w:r>
              <w:br/>
              <w:t xml:space="preserve">The </w:t>
            </w:r>
            <w:r w:rsidRPr="002D703A">
              <w:rPr>
                <w:b/>
              </w:rPr>
              <w:t>Adjusted Qty</w:t>
            </w:r>
            <w:r>
              <w:t xml:space="preserve"> and </w:t>
            </w:r>
            <w:r w:rsidRPr="002D703A">
              <w:rPr>
                <w:b/>
              </w:rPr>
              <w:t>Adjusted Concentration</w:t>
            </w:r>
            <w:r>
              <w:t xml:space="preserve"> fields appear. </w:t>
            </w:r>
          </w:p>
        </w:tc>
      </w:tr>
      <w:tr w:rsidR="00D31CB1" w14:paraId="1C6BE1FC" w14:textId="77777777" w:rsidTr="007E1303">
        <w:trPr>
          <w:cantSplit/>
          <w:trHeight w:val="288"/>
        </w:trPr>
        <w:tc>
          <w:tcPr>
            <w:tcW w:w="2430" w:type="dxa"/>
          </w:tcPr>
          <w:p w14:paraId="10C9FA28" w14:textId="77777777" w:rsidR="00D31CB1" w:rsidRDefault="00D31CB1" w:rsidP="007E1303">
            <w:pPr>
              <w:rPr>
                <w:b/>
              </w:rPr>
            </w:pPr>
            <w:r>
              <w:rPr>
                <w:b/>
              </w:rPr>
              <w:t>Adjusted Qty</w:t>
            </w:r>
          </w:p>
        </w:tc>
        <w:tc>
          <w:tcPr>
            <w:tcW w:w="6840" w:type="dxa"/>
            <w:vAlign w:val="center"/>
          </w:tcPr>
          <w:p w14:paraId="2F8E9CBC" w14:textId="77777777" w:rsidR="00D31CB1" w:rsidRDefault="00D31CB1" w:rsidP="007E1303">
            <w:r w:rsidRPr="00765EB6">
              <w:rPr>
                <w:b/>
              </w:rPr>
              <w:t>Note:</w:t>
            </w:r>
            <w:r>
              <w:t xml:space="preserve"> This field appears only when you click the </w:t>
            </w:r>
            <w:r>
              <w:rPr>
                <w:b/>
              </w:rPr>
              <w:t xml:space="preserve">Adjustments </w:t>
            </w:r>
            <w:r w:rsidRPr="00765EB6">
              <w:t>link.</w:t>
            </w:r>
          </w:p>
          <w:p w14:paraId="0D1FA7B9" w14:textId="77777777" w:rsidR="00D31CB1" w:rsidRDefault="00D31CB1" w:rsidP="007E1303">
            <w:r>
              <w:t>To specify the adjusted quantity:</w:t>
            </w:r>
          </w:p>
          <w:p w14:paraId="12722C5E" w14:textId="77777777" w:rsidR="00D31CB1" w:rsidRDefault="00D31CB1" w:rsidP="007E1303">
            <w:pPr>
              <w:numPr>
                <w:ilvl w:val="0"/>
                <w:numId w:val="330"/>
              </w:numPr>
              <w:ind w:left="342" w:hanging="270"/>
            </w:pPr>
            <w:r>
              <w:t xml:space="preserve">In the box, type the amount you want to add to or subtract from the current quantity for the input biospecimen. </w:t>
            </w:r>
            <w:r>
              <w:br/>
            </w:r>
            <w:r w:rsidRPr="00A85E23">
              <w:rPr>
                <w:b/>
              </w:rPr>
              <w:t>Note:</w:t>
            </w:r>
            <w:r>
              <w:t xml:space="preserve"> You can use decimal or whole numbers to add or subtract. You must use a minus sign to subtract. </w:t>
            </w:r>
          </w:p>
          <w:p w14:paraId="411CC28D" w14:textId="77777777" w:rsidR="00D31CB1" w:rsidRDefault="00D31CB1" w:rsidP="007E1303">
            <w:pPr>
              <w:numPr>
                <w:ilvl w:val="0"/>
                <w:numId w:val="330"/>
              </w:numPr>
              <w:ind w:left="342" w:hanging="270"/>
            </w:pPr>
            <w:r>
              <w:t xml:space="preserve">In the </w:t>
            </w:r>
            <w:r w:rsidRPr="00A01A44">
              <w:rPr>
                <w:b/>
              </w:rPr>
              <w:t>Units</w:t>
            </w:r>
            <w:r>
              <w:t xml:space="preserve"> list, click the appropriate adjusted quantity unit of measurement.</w:t>
            </w:r>
            <w:r w:rsidRPr="00540D10">
              <w:rPr>
                <w:b/>
              </w:rPr>
              <w:t xml:space="preserve"> </w:t>
            </w:r>
            <w:r>
              <w:rPr>
                <w:b/>
              </w:rPr>
              <w:br/>
            </w:r>
            <w:r w:rsidRPr="00540D10">
              <w:rPr>
                <w:b/>
              </w:rPr>
              <w:t>Note:</w:t>
            </w:r>
            <w:r>
              <w:t xml:space="preserve"> You must complete this field if you input an adjusted quantity value in step 1.</w:t>
            </w:r>
          </w:p>
          <w:p w14:paraId="0760821A" w14:textId="77777777" w:rsidR="00D31CB1" w:rsidRDefault="00D31CB1" w:rsidP="007E1303">
            <w:pPr>
              <w:numPr>
                <w:ilvl w:val="0"/>
                <w:numId w:val="330"/>
              </w:numPr>
              <w:ind w:left="342" w:hanging="270"/>
            </w:pPr>
            <w:r>
              <w:t xml:space="preserve">In the </w:t>
            </w:r>
            <w:r w:rsidRPr="00A01A44">
              <w:rPr>
                <w:b/>
              </w:rPr>
              <w:t>Reason</w:t>
            </w:r>
            <w:r>
              <w:t xml:space="preserve"> list, click the appropriate reason for the adjustment.</w:t>
            </w:r>
            <w:r w:rsidRPr="00540D10">
              <w:rPr>
                <w:b/>
              </w:rPr>
              <w:t xml:space="preserve"> </w:t>
            </w:r>
            <w:r>
              <w:rPr>
                <w:b/>
              </w:rPr>
              <w:br/>
            </w:r>
            <w:r w:rsidRPr="00540D10">
              <w:rPr>
                <w:b/>
              </w:rPr>
              <w:t>Note:</w:t>
            </w:r>
            <w:r>
              <w:t xml:space="preserve"> You must complete this field if you input an adjusted quantity value in step 1.</w:t>
            </w:r>
          </w:p>
        </w:tc>
      </w:tr>
      <w:tr w:rsidR="00D31CB1" w14:paraId="336FC30C" w14:textId="77777777" w:rsidTr="007E1303">
        <w:trPr>
          <w:cantSplit/>
          <w:trHeight w:val="288"/>
        </w:trPr>
        <w:tc>
          <w:tcPr>
            <w:tcW w:w="2430" w:type="dxa"/>
          </w:tcPr>
          <w:p w14:paraId="71C93F69" w14:textId="77777777" w:rsidR="00D31CB1" w:rsidRDefault="00D31CB1" w:rsidP="007E1303">
            <w:pPr>
              <w:rPr>
                <w:b/>
              </w:rPr>
            </w:pPr>
            <w:r>
              <w:rPr>
                <w:b/>
              </w:rPr>
              <w:t>Adjusted Concentration</w:t>
            </w:r>
          </w:p>
        </w:tc>
        <w:tc>
          <w:tcPr>
            <w:tcW w:w="6840" w:type="dxa"/>
            <w:vAlign w:val="center"/>
          </w:tcPr>
          <w:p w14:paraId="50928831" w14:textId="77777777" w:rsidR="00D31CB1" w:rsidRDefault="00D31CB1" w:rsidP="007E1303">
            <w:r w:rsidRPr="00765EB6">
              <w:rPr>
                <w:b/>
              </w:rPr>
              <w:t>Note:</w:t>
            </w:r>
            <w:r>
              <w:t xml:space="preserve"> This field appears only when you click the </w:t>
            </w:r>
            <w:r>
              <w:rPr>
                <w:b/>
              </w:rPr>
              <w:t xml:space="preserve">Adjustments </w:t>
            </w:r>
            <w:r w:rsidRPr="00765EB6">
              <w:t>link.</w:t>
            </w:r>
          </w:p>
          <w:p w14:paraId="207FB31E" w14:textId="77777777" w:rsidR="00D31CB1" w:rsidRDefault="00D31CB1" w:rsidP="007E1303">
            <w:r>
              <w:t>To specify the adjusted concentration:</w:t>
            </w:r>
          </w:p>
          <w:p w14:paraId="5E074E47" w14:textId="77777777" w:rsidR="00D31CB1" w:rsidRDefault="00D31CB1" w:rsidP="007E1303">
            <w:pPr>
              <w:numPr>
                <w:ilvl w:val="0"/>
                <w:numId w:val="331"/>
              </w:numPr>
              <w:ind w:left="342" w:hanging="270"/>
            </w:pPr>
            <w:r>
              <w:t xml:space="preserve">In the box, type the amount you want to add to or subtract from the current concentration for the input biospecimen. </w:t>
            </w:r>
            <w:r>
              <w:br/>
            </w:r>
            <w:r w:rsidRPr="00A85E23">
              <w:rPr>
                <w:b/>
              </w:rPr>
              <w:t>Note:</w:t>
            </w:r>
            <w:r>
              <w:t xml:space="preserve"> You can use decimal or whole numbers to add or subtract. You must use a minus sign to subtract. </w:t>
            </w:r>
          </w:p>
          <w:p w14:paraId="5952E577" w14:textId="77777777" w:rsidR="00D31CB1" w:rsidRDefault="00D31CB1" w:rsidP="007E1303">
            <w:pPr>
              <w:numPr>
                <w:ilvl w:val="0"/>
                <w:numId w:val="331"/>
              </w:numPr>
              <w:ind w:left="342" w:hanging="270"/>
            </w:pPr>
            <w:r>
              <w:t xml:space="preserve">In the </w:t>
            </w:r>
            <w:r w:rsidRPr="00A01A44">
              <w:rPr>
                <w:b/>
              </w:rPr>
              <w:t>Units</w:t>
            </w:r>
            <w:r>
              <w:t xml:space="preserve"> list, click the appropriate adjusted concentration unit of measurement.</w:t>
            </w:r>
            <w:r>
              <w:br/>
            </w:r>
            <w:r w:rsidRPr="00540D10">
              <w:rPr>
                <w:b/>
              </w:rPr>
              <w:t>Note:</w:t>
            </w:r>
            <w:r>
              <w:t xml:space="preserve"> You must complete this field if you input an adjusted concentration value in step 1.</w:t>
            </w:r>
          </w:p>
          <w:p w14:paraId="5C39E0BE" w14:textId="77777777" w:rsidR="00D31CB1" w:rsidRDefault="00D31CB1" w:rsidP="007E1303">
            <w:pPr>
              <w:numPr>
                <w:ilvl w:val="0"/>
                <w:numId w:val="331"/>
              </w:numPr>
              <w:ind w:left="342" w:hanging="270"/>
            </w:pPr>
            <w:r>
              <w:t xml:space="preserve">In the </w:t>
            </w:r>
            <w:r w:rsidRPr="00540D10">
              <w:rPr>
                <w:b/>
              </w:rPr>
              <w:t>Reason</w:t>
            </w:r>
            <w:r>
              <w:t xml:space="preserve"> list, click the appropriate reason for the adjustment.</w:t>
            </w:r>
            <w:r w:rsidRPr="00540D10">
              <w:rPr>
                <w:b/>
              </w:rPr>
              <w:t xml:space="preserve"> </w:t>
            </w:r>
            <w:r>
              <w:rPr>
                <w:b/>
              </w:rPr>
              <w:br/>
            </w:r>
            <w:r w:rsidRPr="00540D10">
              <w:rPr>
                <w:b/>
              </w:rPr>
              <w:t>Note:</w:t>
            </w:r>
            <w:r>
              <w:t xml:space="preserve"> You must complete this field if you input an adjusted concentration value in step 1.</w:t>
            </w:r>
          </w:p>
        </w:tc>
      </w:tr>
      <w:tr w:rsidR="00D31CB1" w14:paraId="2BA30DB7" w14:textId="77777777" w:rsidTr="007E1303">
        <w:trPr>
          <w:cantSplit/>
          <w:trHeight w:val="288"/>
        </w:trPr>
        <w:tc>
          <w:tcPr>
            <w:tcW w:w="2430" w:type="dxa"/>
            <w:vAlign w:val="center"/>
          </w:tcPr>
          <w:p w14:paraId="619A7E05" w14:textId="77777777" w:rsidR="00D31CB1" w:rsidRDefault="00D31CB1" w:rsidP="007E1303">
            <w:pPr>
              <w:rPr>
                <w:b/>
              </w:rPr>
            </w:pPr>
            <w:r>
              <w:rPr>
                <w:b/>
              </w:rPr>
              <w:t>Sample Comments</w:t>
            </w:r>
          </w:p>
        </w:tc>
        <w:tc>
          <w:tcPr>
            <w:tcW w:w="6840" w:type="dxa"/>
            <w:vAlign w:val="center"/>
          </w:tcPr>
          <w:p w14:paraId="7EE17DC6" w14:textId="77777777" w:rsidR="00D31CB1" w:rsidRDefault="00D31CB1" w:rsidP="007E1303">
            <w:r>
              <w:t>Type your comments regarding this processing, if applicable.</w:t>
            </w:r>
          </w:p>
        </w:tc>
      </w:tr>
      <w:tr w:rsidR="00D31CB1" w:rsidRPr="00900E75" w14:paraId="55623130" w14:textId="77777777" w:rsidTr="007E1303">
        <w:trPr>
          <w:cantSplit/>
          <w:trHeight w:val="288"/>
        </w:trPr>
        <w:tc>
          <w:tcPr>
            <w:tcW w:w="9270" w:type="dxa"/>
            <w:gridSpan w:val="2"/>
            <w:shd w:val="clear" w:color="auto" w:fill="BFBFBF"/>
            <w:vAlign w:val="center"/>
          </w:tcPr>
          <w:p w14:paraId="2951F7D4" w14:textId="77777777" w:rsidR="00D31CB1" w:rsidRPr="00AB50A5" w:rsidRDefault="00D31CB1" w:rsidP="007E1303">
            <w:pPr>
              <w:rPr>
                <w:b/>
              </w:rPr>
            </w:pPr>
            <w:r>
              <w:rPr>
                <w:b/>
              </w:rPr>
              <w:t>Outputs</w:t>
            </w:r>
          </w:p>
          <w:p w14:paraId="489D4B65" w14:textId="77777777" w:rsidR="00D31CB1" w:rsidRPr="00900E75" w:rsidRDefault="00D31CB1" w:rsidP="007E1303">
            <w:pPr>
              <w:rPr>
                <w:b/>
              </w:rPr>
            </w:pPr>
          </w:p>
        </w:tc>
      </w:tr>
      <w:tr w:rsidR="00D31CB1" w14:paraId="698F6946" w14:textId="77777777" w:rsidTr="007E1303">
        <w:trPr>
          <w:cantSplit/>
          <w:trHeight w:val="288"/>
        </w:trPr>
        <w:tc>
          <w:tcPr>
            <w:tcW w:w="2430" w:type="dxa"/>
            <w:vAlign w:val="center"/>
          </w:tcPr>
          <w:p w14:paraId="3305F3ED" w14:textId="77777777" w:rsidR="00D31CB1" w:rsidRDefault="00D31CB1" w:rsidP="007E1303">
            <w:pPr>
              <w:rPr>
                <w:b/>
              </w:rPr>
            </w:pPr>
            <w:r>
              <w:rPr>
                <w:b/>
              </w:rPr>
              <w:t>Number of Samples</w:t>
            </w:r>
            <w:r w:rsidRPr="006744E4">
              <w:rPr>
                <w:color w:val="FF0000"/>
              </w:rPr>
              <w:t>*</w:t>
            </w:r>
          </w:p>
        </w:tc>
        <w:tc>
          <w:tcPr>
            <w:tcW w:w="6840" w:type="dxa"/>
            <w:vAlign w:val="center"/>
          </w:tcPr>
          <w:p w14:paraId="066B9DBF" w14:textId="77777777" w:rsidR="00D31CB1" w:rsidRDefault="00D31CB1" w:rsidP="007E1303">
            <w:r>
              <w:t>Type the number of output biospecimen samples you want to create in this processing.</w:t>
            </w:r>
            <w:r>
              <w:br/>
            </w:r>
            <w:r w:rsidRPr="00182035">
              <w:rPr>
                <w:b/>
              </w:rPr>
              <w:t>Note:</w:t>
            </w:r>
            <w:r>
              <w:t xml:space="preserve"> Outputs is optional for Generic Experiments. You may input a 0 (zero) in this field for a Generic Experiment.</w:t>
            </w:r>
          </w:p>
        </w:tc>
      </w:tr>
      <w:tr w:rsidR="00D31CB1" w14:paraId="0B4114DC" w14:textId="77777777" w:rsidTr="007E1303">
        <w:trPr>
          <w:cantSplit/>
          <w:trHeight w:val="288"/>
        </w:trPr>
        <w:tc>
          <w:tcPr>
            <w:tcW w:w="2430" w:type="dxa"/>
          </w:tcPr>
          <w:p w14:paraId="3DC687CF" w14:textId="77777777" w:rsidR="00D31CB1" w:rsidRDefault="00D31CB1" w:rsidP="007E1303">
            <w:pPr>
              <w:rPr>
                <w:b/>
              </w:rPr>
            </w:pPr>
            <w:r>
              <w:rPr>
                <w:b/>
              </w:rPr>
              <w:t>Quantity</w:t>
            </w:r>
            <w:r w:rsidRPr="006744E4">
              <w:rPr>
                <w:color w:val="FF0000"/>
              </w:rPr>
              <w:t>*</w:t>
            </w:r>
          </w:p>
        </w:tc>
        <w:tc>
          <w:tcPr>
            <w:tcW w:w="6840" w:type="dxa"/>
            <w:vAlign w:val="center"/>
          </w:tcPr>
          <w:p w14:paraId="0454E0D3" w14:textId="77777777" w:rsidR="00D31CB1" w:rsidRDefault="00D31CB1" w:rsidP="007E1303">
            <w:r>
              <w:t>To specify the quantity:</w:t>
            </w:r>
          </w:p>
          <w:p w14:paraId="4741C336" w14:textId="77777777" w:rsidR="00D31CB1" w:rsidRDefault="00D31CB1" w:rsidP="007E1303">
            <w:pPr>
              <w:numPr>
                <w:ilvl w:val="0"/>
                <w:numId w:val="332"/>
              </w:numPr>
              <w:ind w:left="342" w:hanging="270"/>
            </w:pPr>
            <w:r>
              <w:t>In the box, type the quantity amount of each output biospecimen being created in this processing.</w:t>
            </w:r>
            <w:r>
              <w:br/>
            </w:r>
            <w:r w:rsidRPr="00EC4A97">
              <w:rPr>
                <w:b/>
              </w:rPr>
              <w:t>Note:</w:t>
            </w:r>
            <w:r>
              <w:t xml:space="preserve"> The </w:t>
            </w:r>
            <w:r w:rsidRPr="00BD7151">
              <w:rPr>
                <w:b/>
              </w:rPr>
              <w:t>Number of Samples</w:t>
            </w:r>
            <w:r>
              <w:rPr>
                <w:b/>
              </w:rPr>
              <w:t xml:space="preserve"> </w:t>
            </w:r>
            <w:r>
              <w:t xml:space="preserve">multiplied by the </w:t>
            </w:r>
            <w:r w:rsidRPr="00BD7151">
              <w:rPr>
                <w:b/>
              </w:rPr>
              <w:t xml:space="preserve">Quantity </w:t>
            </w:r>
            <w:r>
              <w:t xml:space="preserve">shown in this section must equal the </w:t>
            </w:r>
            <w:r w:rsidRPr="00BD7151">
              <w:rPr>
                <w:b/>
              </w:rPr>
              <w:t>Consumed Qty</w:t>
            </w:r>
            <w:r>
              <w:t xml:space="preserve"> in the </w:t>
            </w:r>
            <w:r w:rsidRPr="00BD7151">
              <w:rPr>
                <w:b/>
              </w:rPr>
              <w:t>Inputs</w:t>
            </w:r>
            <w:r>
              <w:t xml:space="preserve"> section. </w:t>
            </w:r>
          </w:p>
          <w:p w14:paraId="40EAD02D" w14:textId="77777777" w:rsidR="00D31CB1" w:rsidRDefault="00D31CB1" w:rsidP="007E1303">
            <w:pPr>
              <w:numPr>
                <w:ilvl w:val="0"/>
                <w:numId w:val="332"/>
              </w:numPr>
              <w:ind w:left="342" w:hanging="270"/>
            </w:pPr>
            <w:r>
              <w:t xml:space="preserve">In the </w:t>
            </w:r>
            <w:r w:rsidRPr="00EC4A97">
              <w:rPr>
                <w:b/>
              </w:rPr>
              <w:t>Units</w:t>
            </w:r>
            <w:r>
              <w:t xml:space="preserve"> list, click the appropriate quantity unit of measurement.</w:t>
            </w:r>
          </w:p>
        </w:tc>
      </w:tr>
      <w:tr w:rsidR="00D31CB1" w14:paraId="2BC1FB96" w14:textId="77777777" w:rsidTr="007E1303">
        <w:trPr>
          <w:cantSplit/>
          <w:trHeight w:val="288"/>
        </w:trPr>
        <w:tc>
          <w:tcPr>
            <w:tcW w:w="2430" w:type="dxa"/>
          </w:tcPr>
          <w:p w14:paraId="5AC9EC79" w14:textId="77777777" w:rsidR="00D31CB1" w:rsidRDefault="00D31CB1" w:rsidP="007E1303">
            <w:pPr>
              <w:rPr>
                <w:b/>
              </w:rPr>
            </w:pPr>
            <w:r>
              <w:rPr>
                <w:b/>
              </w:rPr>
              <w:t>Concentration</w:t>
            </w:r>
          </w:p>
        </w:tc>
        <w:tc>
          <w:tcPr>
            <w:tcW w:w="6840" w:type="dxa"/>
            <w:vAlign w:val="center"/>
          </w:tcPr>
          <w:p w14:paraId="0F81D2C6" w14:textId="77777777" w:rsidR="00D31CB1" w:rsidRDefault="00D31CB1" w:rsidP="007E1303">
            <w:r>
              <w:t xml:space="preserve">To specify the concentration: </w:t>
            </w:r>
          </w:p>
          <w:p w14:paraId="027FB03A" w14:textId="77777777" w:rsidR="00D31CB1" w:rsidRDefault="00D31CB1" w:rsidP="007E1303">
            <w:pPr>
              <w:numPr>
                <w:ilvl w:val="0"/>
                <w:numId w:val="333"/>
              </w:numPr>
              <w:ind w:left="342" w:hanging="270"/>
            </w:pPr>
            <w:r>
              <w:t>In the box, type the concentration amount of each output biospecimen being created in this processing.</w:t>
            </w:r>
          </w:p>
          <w:p w14:paraId="779860AE" w14:textId="77777777" w:rsidR="00D31CB1" w:rsidRDefault="00D31CB1" w:rsidP="007E1303">
            <w:pPr>
              <w:numPr>
                <w:ilvl w:val="0"/>
                <w:numId w:val="333"/>
              </w:numPr>
              <w:ind w:left="342" w:hanging="270"/>
            </w:pPr>
            <w:r>
              <w:t xml:space="preserve">In the </w:t>
            </w:r>
            <w:r w:rsidRPr="00BD7151">
              <w:rPr>
                <w:b/>
              </w:rPr>
              <w:t>Units</w:t>
            </w:r>
            <w:r>
              <w:t xml:space="preserve"> list, click the appropriate concentration unit of measurement.</w:t>
            </w:r>
          </w:p>
        </w:tc>
      </w:tr>
      <w:tr w:rsidR="00D31CB1" w14:paraId="63B55918" w14:textId="77777777" w:rsidTr="007E1303">
        <w:trPr>
          <w:cantSplit/>
          <w:trHeight w:val="288"/>
        </w:trPr>
        <w:tc>
          <w:tcPr>
            <w:tcW w:w="2430" w:type="dxa"/>
          </w:tcPr>
          <w:p w14:paraId="4BDD6429" w14:textId="77777777" w:rsidR="00D31CB1" w:rsidRDefault="00D31CB1" w:rsidP="007E1303">
            <w:pPr>
              <w:rPr>
                <w:b/>
              </w:rPr>
            </w:pPr>
            <w:r>
              <w:rPr>
                <w:b/>
              </w:rPr>
              <w:lastRenderedPageBreak/>
              <w:t>Adjustments</w:t>
            </w:r>
          </w:p>
        </w:tc>
        <w:tc>
          <w:tcPr>
            <w:tcW w:w="6840" w:type="dxa"/>
            <w:vAlign w:val="center"/>
          </w:tcPr>
          <w:p w14:paraId="07585B5B" w14:textId="77777777" w:rsidR="00D31CB1" w:rsidRDefault="00D31CB1" w:rsidP="007E1303">
            <w:r>
              <w:t>To make an adjustment to the current quantity/concentration of the output biospecimen(s), click this link.</w:t>
            </w:r>
            <w:r>
              <w:br/>
              <w:t xml:space="preserve">The </w:t>
            </w:r>
            <w:r w:rsidRPr="002D703A">
              <w:rPr>
                <w:b/>
              </w:rPr>
              <w:t>Adjusted Qty</w:t>
            </w:r>
            <w:r>
              <w:t xml:space="preserve"> and </w:t>
            </w:r>
            <w:r w:rsidRPr="002D703A">
              <w:rPr>
                <w:b/>
              </w:rPr>
              <w:t>Adjusted Concentration</w:t>
            </w:r>
            <w:r>
              <w:t xml:space="preserve"> fields appear. </w:t>
            </w:r>
          </w:p>
        </w:tc>
      </w:tr>
      <w:tr w:rsidR="00D31CB1" w14:paraId="005BB1B6" w14:textId="77777777" w:rsidTr="007E1303">
        <w:trPr>
          <w:cantSplit/>
          <w:trHeight w:val="288"/>
        </w:trPr>
        <w:tc>
          <w:tcPr>
            <w:tcW w:w="2430" w:type="dxa"/>
          </w:tcPr>
          <w:p w14:paraId="3F27DFE9" w14:textId="77777777" w:rsidR="00D31CB1" w:rsidRDefault="00D31CB1" w:rsidP="007E1303">
            <w:pPr>
              <w:rPr>
                <w:b/>
              </w:rPr>
            </w:pPr>
            <w:r>
              <w:rPr>
                <w:b/>
              </w:rPr>
              <w:t>Adjusted Qty</w:t>
            </w:r>
          </w:p>
        </w:tc>
        <w:tc>
          <w:tcPr>
            <w:tcW w:w="6840" w:type="dxa"/>
            <w:vAlign w:val="center"/>
          </w:tcPr>
          <w:p w14:paraId="77C5C096" w14:textId="77777777" w:rsidR="00D31CB1" w:rsidRDefault="00D31CB1" w:rsidP="007E1303">
            <w:r w:rsidRPr="00765EB6">
              <w:rPr>
                <w:b/>
              </w:rPr>
              <w:t>Note:</w:t>
            </w:r>
            <w:r>
              <w:t xml:space="preserve"> This field appears only when you click the </w:t>
            </w:r>
            <w:r>
              <w:rPr>
                <w:b/>
              </w:rPr>
              <w:t xml:space="preserve">Adjustments </w:t>
            </w:r>
            <w:r w:rsidRPr="00765EB6">
              <w:t>link.</w:t>
            </w:r>
          </w:p>
          <w:p w14:paraId="787A3D9D" w14:textId="77777777" w:rsidR="00D31CB1" w:rsidRDefault="00D31CB1" w:rsidP="007E1303">
            <w:r>
              <w:t>To specify the adjusted quantity:</w:t>
            </w:r>
          </w:p>
          <w:p w14:paraId="049AAB72" w14:textId="77777777" w:rsidR="00D31CB1" w:rsidRDefault="00D31CB1" w:rsidP="007E1303">
            <w:pPr>
              <w:numPr>
                <w:ilvl w:val="0"/>
                <w:numId w:val="334"/>
              </w:numPr>
              <w:ind w:left="342" w:hanging="270"/>
            </w:pPr>
            <w:r>
              <w:t xml:space="preserve">In the box, type the amount you want to add to or subtract from the current quantity for the output biospecimens. </w:t>
            </w:r>
            <w:r>
              <w:br/>
            </w:r>
            <w:r w:rsidRPr="00A85E23">
              <w:rPr>
                <w:b/>
              </w:rPr>
              <w:t>Note:</w:t>
            </w:r>
            <w:r>
              <w:t xml:space="preserve"> You can use decimal or whole numbers to add or subtract. You must use a minus sign to subtract. </w:t>
            </w:r>
          </w:p>
          <w:p w14:paraId="3CAFEE2F" w14:textId="77777777" w:rsidR="00D31CB1" w:rsidRDefault="00D31CB1" w:rsidP="007E1303">
            <w:pPr>
              <w:numPr>
                <w:ilvl w:val="0"/>
                <w:numId w:val="334"/>
              </w:numPr>
              <w:ind w:left="342" w:hanging="270"/>
            </w:pPr>
            <w:r>
              <w:t xml:space="preserve">In the </w:t>
            </w:r>
            <w:r w:rsidRPr="00A01A44">
              <w:rPr>
                <w:b/>
              </w:rPr>
              <w:t>Units</w:t>
            </w:r>
            <w:r>
              <w:t xml:space="preserve"> list, click the appropriate adjusted quantity unit of measurement.</w:t>
            </w:r>
            <w:r w:rsidRPr="00540D10">
              <w:rPr>
                <w:b/>
              </w:rPr>
              <w:t xml:space="preserve"> </w:t>
            </w:r>
            <w:r>
              <w:rPr>
                <w:b/>
              </w:rPr>
              <w:br/>
            </w:r>
            <w:r w:rsidRPr="00540D10">
              <w:rPr>
                <w:b/>
              </w:rPr>
              <w:t>Note:</w:t>
            </w:r>
            <w:r>
              <w:t xml:space="preserve"> You must complete this field if you output an adjusted quantity value in step 1.</w:t>
            </w:r>
          </w:p>
          <w:p w14:paraId="44515CA3" w14:textId="77777777" w:rsidR="00D31CB1" w:rsidRDefault="00D31CB1" w:rsidP="007E1303">
            <w:pPr>
              <w:numPr>
                <w:ilvl w:val="0"/>
                <w:numId w:val="334"/>
              </w:numPr>
              <w:ind w:left="342" w:hanging="270"/>
            </w:pPr>
            <w:r>
              <w:t xml:space="preserve">In the </w:t>
            </w:r>
            <w:r w:rsidRPr="00A01A44">
              <w:rPr>
                <w:b/>
              </w:rPr>
              <w:t>Reason</w:t>
            </w:r>
            <w:r>
              <w:t xml:space="preserve"> list, click the appropriate reason for the adjustment.</w:t>
            </w:r>
            <w:r w:rsidRPr="00540D10">
              <w:rPr>
                <w:b/>
              </w:rPr>
              <w:t xml:space="preserve"> </w:t>
            </w:r>
            <w:r>
              <w:rPr>
                <w:b/>
              </w:rPr>
              <w:br/>
            </w:r>
            <w:r w:rsidRPr="00540D10">
              <w:rPr>
                <w:b/>
              </w:rPr>
              <w:t>Note:</w:t>
            </w:r>
            <w:r>
              <w:t xml:space="preserve"> You must complete this field if you input an adjusted quantity value in step 1.</w:t>
            </w:r>
          </w:p>
        </w:tc>
      </w:tr>
      <w:tr w:rsidR="00D31CB1" w14:paraId="191D9816" w14:textId="77777777" w:rsidTr="007E1303">
        <w:trPr>
          <w:cantSplit/>
          <w:trHeight w:val="288"/>
        </w:trPr>
        <w:tc>
          <w:tcPr>
            <w:tcW w:w="2430" w:type="dxa"/>
          </w:tcPr>
          <w:p w14:paraId="58BD3416" w14:textId="77777777" w:rsidR="00D31CB1" w:rsidRDefault="00D31CB1" w:rsidP="007E1303">
            <w:pPr>
              <w:rPr>
                <w:b/>
              </w:rPr>
            </w:pPr>
            <w:r>
              <w:rPr>
                <w:b/>
              </w:rPr>
              <w:t>Adjusted Concentration</w:t>
            </w:r>
          </w:p>
        </w:tc>
        <w:tc>
          <w:tcPr>
            <w:tcW w:w="6840" w:type="dxa"/>
            <w:vAlign w:val="center"/>
          </w:tcPr>
          <w:p w14:paraId="6D8406D5" w14:textId="77777777" w:rsidR="00D31CB1" w:rsidRDefault="00D31CB1" w:rsidP="007E1303">
            <w:r w:rsidRPr="00765EB6">
              <w:rPr>
                <w:b/>
              </w:rPr>
              <w:t>Note:</w:t>
            </w:r>
            <w:r>
              <w:t xml:space="preserve"> This field appears only when you click the </w:t>
            </w:r>
            <w:r>
              <w:rPr>
                <w:b/>
              </w:rPr>
              <w:t xml:space="preserve">Adjustments </w:t>
            </w:r>
            <w:r w:rsidRPr="00765EB6">
              <w:t>link.</w:t>
            </w:r>
          </w:p>
          <w:p w14:paraId="7D07159B" w14:textId="77777777" w:rsidR="00D31CB1" w:rsidRDefault="00D31CB1" w:rsidP="007E1303">
            <w:r>
              <w:t>To specify the adjusted concentration:</w:t>
            </w:r>
          </w:p>
          <w:p w14:paraId="13D4E1CF" w14:textId="77777777" w:rsidR="00D31CB1" w:rsidRDefault="00D31CB1" w:rsidP="007E1303">
            <w:pPr>
              <w:numPr>
                <w:ilvl w:val="0"/>
                <w:numId w:val="335"/>
              </w:numPr>
              <w:ind w:left="342" w:hanging="270"/>
            </w:pPr>
            <w:r>
              <w:t xml:space="preserve">In the box, type the amount you want to add to or subtract from the current concentration for the output biospecimens. </w:t>
            </w:r>
            <w:r>
              <w:br/>
            </w:r>
            <w:r w:rsidRPr="00A85E23">
              <w:rPr>
                <w:b/>
              </w:rPr>
              <w:t>Note:</w:t>
            </w:r>
            <w:r>
              <w:t xml:space="preserve"> You can use decimal or whole numbers to add or subtract. You must use a minus sign to subtract. </w:t>
            </w:r>
          </w:p>
          <w:p w14:paraId="68E77779" w14:textId="77777777" w:rsidR="00D31CB1" w:rsidRDefault="00D31CB1" w:rsidP="007E1303">
            <w:pPr>
              <w:numPr>
                <w:ilvl w:val="0"/>
                <w:numId w:val="335"/>
              </w:numPr>
              <w:ind w:left="342" w:hanging="270"/>
            </w:pPr>
            <w:r>
              <w:t xml:space="preserve">In the </w:t>
            </w:r>
            <w:r w:rsidRPr="00A01A44">
              <w:rPr>
                <w:b/>
              </w:rPr>
              <w:t>Units</w:t>
            </w:r>
            <w:r>
              <w:t xml:space="preserve"> list, click the appropriate adjusted concentration unit of measurement.</w:t>
            </w:r>
            <w:r>
              <w:br/>
            </w:r>
            <w:r w:rsidRPr="00540D10">
              <w:rPr>
                <w:b/>
              </w:rPr>
              <w:t>Note:</w:t>
            </w:r>
            <w:r>
              <w:t xml:space="preserve"> You must complete this field if you input an adjusted concentration value in step 1.</w:t>
            </w:r>
          </w:p>
          <w:p w14:paraId="12DF3C6B" w14:textId="77777777" w:rsidR="00D31CB1" w:rsidRDefault="00D31CB1" w:rsidP="007E1303">
            <w:pPr>
              <w:numPr>
                <w:ilvl w:val="0"/>
                <w:numId w:val="335"/>
              </w:numPr>
              <w:ind w:left="342" w:hanging="270"/>
            </w:pPr>
            <w:r>
              <w:t xml:space="preserve">In the </w:t>
            </w:r>
            <w:r w:rsidRPr="00540D10">
              <w:rPr>
                <w:b/>
              </w:rPr>
              <w:t>Reason</w:t>
            </w:r>
            <w:r>
              <w:t xml:space="preserve"> list, click the appropriate reason for the adjustment.</w:t>
            </w:r>
            <w:r w:rsidRPr="00540D10">
              <w:rPr>
                <w:b/>
              </w:rPr>
              <w:t xml:space="preserve"> </w:t>
            </w:r>
            <w:r>
              <w:rPr>
                <w:b/>
              </w:rPr>
              <w:br/>
            </w:r>
            <w:r w:rsidRPr="00540D10">
              <w:rPr>
                <w:b/>
              </w:rPr>
              <w:t>Note:</w:t>
            </w:r>
            <w:r>
              <w:t xml:space="preserve"> You must complete this field if you input an adjusted concentration value in step 1.</w:t>
            </w:r>
          </w:p>
        </w:tc>
      </w:tr>
      <w:tr w:rsidR="00D31CB1" w14:paraId="283B37EC" w14:textId="77777777" w:rsidTr="007E1303">
        <w:trPr>
          <w:cantSplit/>
          <w:trHeight w:val="288"/>
        </w:trPr>
        <w:tc>
          <w:tcPr>
            <w:tcW w:w="2430" w:type="dxa"/>
          </w:tcPr>
          <w:p w14:paraId="1F6034D9" w14:textId="77777777" w:rsidR="00D31CB1" w:rsidRDefault="00D31CB1" w:rsidP="007E1303">
            <w:pPr>
              <w:rPr>
                <w:b/>
              </w:rPr>
            </w:pPr>
            <w:r>
              <w:rPr>
                <w:b/>
              </w:rPr>
              <w:t>Container Type</w:t>
            </w:r>
            <w:r w:rsidRPr="006744E4">
              <w:rPr>
                <w:color w:val="FF0000"/>
              </w:rPr>
              <w:t>*</w:t>
            </w:r>
          </w:p>
        </w:tc>
        <w:tc>
          <w:tcPr>
            <w:tcW w:w="6840" w:type="dxa"/>
            <w:vAlign w:val="center"/>
          </w:tcPr>
          <w:p w14:paraId="48D82CCB" w14:textId="77777777" w:rsidR="00D31CB1" w:rsidRDefault="00D31CB1" w:rsidP="007E1303">
            <w:r w:rsidRPr="00765EB6">
              <w:rPr>
                <w:b/>
              </w:rPr>
              <w:t>Note:</w:t>
            </w:r>
            <w:r>
              <w:t xml:space="preserve"> This field does not appear for Generic Experiment workflows.</w:t>
            </w:r>
            <w:r>
              <w:br/>
              <w:t>Click the appropriate container type for the output biospecimen.</w:t>
            </w:r>
          </w:p>
        </w:tc>
      </w:tr>
      <w:tr w:rsidR="00D31CB1" w:rsidRPr="00765EB6" w14:paraId="06CBC491" w14:textId="77777777" w:rsidTr="007E1303">
        <w:trPr>
          <w:cantSplit/>
          <w:trHeight w:val="288"/>
        </w:trPr>
        <w:tc>
          <w:tcPr>
            <w:tcW w:w="2430" w:type="dxa"/>
          </w:tcPr>
          <w:p w14:paraId="02DD19DA" w14:textId="77777777" w:rsidR="00D31CB1" w:rsidRDefault="00D31CB1" w:rsidP="007E1303">
            <w:pPr>
              <w:rPr>
                <w:b/>
              </w:rPr>
            </w:pPr>
            <w:r>
              <w:rPr>
                <w:b/>
              </w:rPr>
              <w:t>Item Type</w:t>
            </w:r>
            <w:r w:rsidRPr="006744E4">
              <w:rPr>
                <w:color w:val="FF0000"/>
              </w:rPr>
              <w:t>*</w:t>
            </w:r>
          </w:p>
        </w:tc>
        <w:tc>
          <w:tcPr>
            <w:tcW w:w="6840" w:type="dxa"/>
            <w:vAlign w:val="center"/>
          </w:tcPr>
          <w:p w14:paraId="77356DC0" w14:textId="77777777" w:rsidR="00D31CB1" w:rsidRDefault="00D31CB1" w:rsidP="007E1303">
            <w:r w:rsidRPr="00765EB6">
              <w:rPr>
                <w:b/>
              </w:rPr>
              <w:t>Note:</w:t>
            </w:r>
            <w:r>
              <w:t xml:space="preserve"> This field only appears for Derivative workflows.</w:t>
            </w:r>
          </w:p>
          <w:p w14:paraId="57C04960" w14:textId="77777777" w:rsidR="00D31CB1" w:rsidRPr="00765EB6" w:rsidRDefault="00D31CB1" w:rsidP="007E1303">
            <w:pPr>
              <w:rPr>
                <w:b/>
              </w:rPr>
            </w:pPr>
            <w:r>
              <w:t>Click the appropriate specimen type for the output biospecimen.</w:t>
            </w:r>
          </w:p>
        </w:tc>
      </w:tr>
      <w:tr w:rsidR="00D31CB1" w:rsidRPr="00765EB6" w14:paraId="5DDE0E1F" w14:textId="77777777" w:rsidTr="007E1303">
        <w:trPr>
          <w:cantSplit/>
          <w:trHeight w:val="288"/>
        </w:trPr>
        <w:tc>
          <w:tcPr>
            <w:tcW w:w="2430" w:type="dxa"/>
          </w:tcPr>
          <w:p w14:paraId="5240963D" w14:textId="77777777" w:rsidR="00D31CB1" w:rsidRDefault="00D31CB1" w:rsidP="007E1303">
            <w:pPr>
              <w:rPr>
                <w:b/>
              </w:rPr>
            </w:pPr>
            <w:r>
              <w:rPr>
                <w:b/>
              </w:rPr>
              <w:t>Item State</w:t>
            </w:r>
            <w:r w:rsidRPr="006744E4">
              <w:rPr>
                <w:color w:val="FF0000"/>
              </w:rPr>
              <w:t>*</w:t>
            </w:r>
          </w:p>
          <w:p w14:paraId="12D07868" w14:textId="77777777" w:rsidR="00D31CB1" w:rsidRDefault="00D31CB1" w:rsidP="007E1303">
            <w:pPr>
              <w:rPr>
                <w:b/>
              </w:rPr>
            </w:pPr>
          </w:p>
        </w:tc>
        <w:tc>
          <w:tcPr>
            <w:tcW w:w="6840" w:type="dxa"/>
            <w:vAlign w:val="center"/>
          </w:tcPr>
          <w:p w14:paraId="62A7E3E1" w14:textId="77777777" w:rsidR="00D31CB1" w:rsidRPr="00765EB6" w:rsidRDefault="00D31CB1" w:rsidP="007E1303">
            <w:pPr>
              <w:rPr>
                <w:b/>
              </w:rPr>
            </w:pPr>
            <w:r w:rsidRPr="00765EB6">
              <w:rPr>
                <w:b/>
              </w:rPr>
              <w:t>Note:</w:t>
            </w:r>
            <w:r>
              <w:t xml:space="preserve"> This field only appears for Derivative workflows.</w:t>
            </w:r>
            <w:r>
              <w:br/>
              <w:t>If applicable, click the appropriate sample type for the output biospecimens.</w:t>
            </w:r>
          </w:p>
        </w:tc>
      </w:tr>
      <w:tr w:rsidR="00D31CB1" w:rsidRPr="00765EB6" w14:paraId="18423580" w14:textId="77777777" w:rsidTr="007E1303">
        <w:trPr>
          <w:cantSplit/>
          <w:trHeight w:val="288"/>
        </w:trPr>
        <w:tc>
          <w:tcPr>
            <w:tcW w:w="2430" w:type="dxa"/>
          </w:tcPr>
          <w:p w14:paraId="2AD09DDE" w14:textId="77777777" w:rsidR="00D31CB1" w:rsidRDefault="00D31CB1" w:rsidP="007E1303">
            <w:pPr>
              <w:rPr>
                <w:b/>
              </w:rPr>
            </w:pPr>
            <w:r>
              <w:rPr>
                <w:b/>
              </w:rPr>
              <w:t>Protocol</w:t>
            </w:r>
          </w:p>
        </w:tc>
        <w:tc>
          <w:tcPr>
            <w:tcW w:w="6840" w:type="dxa"/>
            <w:vAlign w:val="center"/>
          </w:tcPr>
          <w:p w14:paraId="204528FD" w14:textId="77777777" w:rsidR="00D31CB1" w:rsidRPr="00765EB6" w:rsidRDefault="00D31CB1" w:rsidP="007E1303">
            <w:pPr>
              <w:rPr>
                <w:b/>
              </w:rPr>
            </w:pPr>
            <w:r w:rsidRPr="00765EB6">
              <w:rPr>
                <w:b/>
              </w:rPr>
              <w:t>Note:</w:t>
            </w:r>
            <w:r>
              <w:t xml:space="preserve"> This field only appears for Derivative workflows.</w:t>
            </w:r>
            <w:r>
              <w:br/>
              <w:t>If applicable, click the appropriate protocol for the output biospecimens.</w:t>
            </w:r>
          </w:p>
        </w:tc>
      </w:tr>
      <w:tr w:rsidR="00D31CB1" w:rsidRPr="00765EB6" w14:paraId="365DAA21" w14:textId="77777777" w:rsidTr="007E1303">
        <w:trPr>
          <w:cantSplit/>
          <w:trHeight w:val="288"/>
        </w:trPr>
        <w:tc>
          <w:tcPr>
            <w:tcW w:w="2430" w:type="dxa"/>
          </w:tcPr>
          <w:p w14:paraId="3F0B1CD5" w14:textId="77777777" w:rsidR="00D31CB1" w:rsidRDefault="00D31CB1" w:rsidP="007E1303">
            <w:pPr>
              <w:rPr>
                <w:b/>
              </w:rPr>
            </w:pPr>
            <w:r>
              <w:rPr>
                <w:b/>
              </w:rPr>
              <w:t>Technique</w:t>
            </w:r>
          </w:p>
        </w:tc>
        <w:tc>
          <w:tcPr>
            <w:tcW w:w="6840" w:type="dxa"/>
            <w:vAlign w:val="center"/>
          </w:tcPr>
          <w:p w14:paraId="285DED19" w14:textId="77777777" w:rsidR="00D31CB1" w:rsidRPr="00765EB6" w:rsidRDefault="00D31CB1" w:rsidP="007E1303">
            <w:pPr>
              <w:rPr>
                <w:b/>
              </w:rPr>
            </w:pPr>
            <w:r w:rsidRPr="00765EB6">
              <w:rPr>
                <w:b/>
              </w:rPr>
              <w:t>Note:</w:t>
            </w:r>
            <w:r>
              <w:t xml:space="preserve"> This field only appears for Derivative workflows.</w:t>
            </w:r>
            <w:r>
              <w:br/>
              <w:t>If applicable, click the appropriate technique for the output biospecimens.</w:t>
            </w:r>
          </w:p>
        </w:tc>
      </w:tr>
    </w:tbl>
    <w:p w14:paraId="425489DB" w14:textId="77777777" w:rsidR="00D31CB1" w:rsidRDefault="00D31CB1" w:rsidP="00D31CB1">
      <w:r>
        <w:br/>
      </w:r>
    </w:p>
    <w:p w14:paraId="4039768B" w14:textId="77777777" w:rsidR="00D31CB1" w:rsidRDefault="00D31CB1" w:rsidP="00D31CB1">
      <w:pPr>
        <w:numPr>
          <w:ilvl w:val="0"/>
          <w:numId w:val="326"/>
        </w:numPr>
      </w:pPr>
      <w:r w:rsidRPr="00BE5E08">
        <w:t xml:space="preserve">Click </w:t>
      </w:r>
      <w:r w:rsidRPr="00BE5E08">
        <w:rPr>
          <w:b/>
        </w:rPr>
        <w:t>SAVE</w:t>
      </w:r>
      <w:r w:rsidRPr="00BE5E08">
        <w:t xml:space="preserve">. </w:t>
      </w:r>
    </w:p>
    <w:p w14:paraId="7785801E" w14:textId="77777777" w:rsidR="00D31CB1" w:rsidRDefault="00D31CB1" w:rsidP="00D31CB1">
      <w:pPr>
        <w:ind w:left="1080"/>
      </w:pPr>
      <w:r>
        <w:t xml:space="preserve">The </w:t>
      </w:r>
      <w:r w:rsidRPr="00261434">
        <w:rPr>
          <w:b/>
        </w:rPr>
        <w:t>Inputs/Outputs</w:t>
      </w:r>
      <w:r w:rsidRPr="005F5CAE">
        <w:t xml:space="preserve"> </w:t>
      </w:r>
      <w:r>
        <w:t>list displays the new output biospecimens</w:t>
      </w:r>
      <w:r w:rsidRPr="005F5CAE">
        <w:t>.</w:t>
      </w:r>
      <w:r>
        <w:br/>
      </w:r>
    </w:p>
    <w:p w14:paraId="579105FE" w14:textId="77777777" w:rsidR="00D31CB1" w:rsidRDefault="00D31CB1" w:rsidP="00D31CB1">
      <w:pPr>
        <w:numPr>
          <w:ilvl w:val="0"/>
          <w:numId w:val="341"/>
        </w:numPr>
        <w:ind w:left="720"/>
      </w:pPr>
      <w:r>
        <w:t xml:space="preserve">To delete a biospecimen from the </w:t>
      </w:r>
      <w:r>
        <w:rPr>
          <w:b/>
        </w:rPr>
        <w:t>Inputs/Outp</w:t>
      </w:r>
      <w:r w:rsidRPr="00EB65EF">
        <w:rPr>
          <w:b/>
        </w:rPr>
        <w:t>uts</w:t>
      </w:r>
      <w:r>
        <w:t xml:space="preserve"> list, select the checkbox of the appropriate biospecimen, and then click</w:t>
      </w:r>
      <w:r w:rsidRPr="00E435F2">
        <w:rPr>
          <w:b/>
        </w:rPr>
        <w:t xml:space="preserve"> DELET</w:t>
      </w:r>
      <w:r>
        <w:rPr>
          <w:b/>
        </w:rPr>
        <w:t>E</w:t>
      </w:r>
      <w:r>
        <w:t>.</w:t>
      </w:r>
    </w:p>
    <w:p w14:paraId="719FCE4B" w14:textId="77777777" w:rsidR="00D31CB1" w:rsidRDefault="00D31CB1" w:rsidP="00D31CB1">
      <w:pPr>
        <w:ind w:left="720"/>
      </w:pPr>
      <w:r>
        <w:lastRenderedPageBreak/>
        <w:t>The selected biospecimen is deleted.</w:t>
      </w:r>
      <w:r>
        <w:br/>
      </w:r>
      <w:r w:rsidRPr="000E2D97">
        <w:rPr>
          <w:b/>
        </w:rPr>
        <w:t>Note:</w:t>
      </w:r>
      <w:r>
        <w:t xml:space="preserve"> You cannot delete an input sample used to create outputs in this workflow without first deleting the related output samples.</w:t>
      </w:r>
      <w:r>
        <w:br/>
      </w:r>
    </w:p>
    <w:p w14:paraId="1AB9F81A" w14:textId="77777777" w:rsidR="00D31CB1" w:rsidRDefault="00D31CB1" w:rsidP="00D31CB1">
      <w:pPr>
        <w:numPr>
          <w:ilvl w:val="0"/>
          <w:numId w:val="341"/>
        </w:numPr>
        <w:ind w:left="720" w:right="270"/>
      </w:pPr>
      <w:r>
        <w:t xml:space="preserve">To assign a new identifier to a biospecimen in the </w:t>
      </w:r>
      <w:r w:rsidRPr="00702DFE">
        <w:rPr>
          <w:b/>
        </w:rPr>
        <w:t>Input/Outputs</w:t>
      </w:r>
      <w:r>
        <w:t xml:space="preserve"> list: </w:t>
      </w:r>
    </w:p>
    <w:p w14:paraId="6B6FC3CD" w14:textId="77777777" w:rsidR="00D31CB1" w:rsidRPr="0036486F" w:rsidRDefault="00D31CB1" w:rsidP="00D31CB1">
      <w:pPr>
        <w:pStyle w:val="BodyText"/>
        <w:numPr>
          <w:ilvl w:val="0"/>
          <w:numId w:val="336"/>
        </w:numPr>
        <w:ind w:left="1080" w:right="720"/>
      </w:pPr>
      <w:r>
        <w:t xml:space="preserve">Click on the </w:t>
      </w:r>
      <w:r w:rsidRPr="0036486F">
        <w:rPr>
          <w:b/>
        </w:rPr>
        <w:t>Identifier</w:t>
      </w:r>
      <w:r>
        <w:rPr>
          <w:b/>
        </w:rPr>
        <w:t xml:space="preserve"> </w:t>
      </w:r>
      <w:r w:rsidRPr="003E5907">
        <w:t xml:space="preserve">of the </w:t>
      </w:r>
      <w:r>
        <w:t>biospecimen</w:t>
      </w:r>
      <w:r w:rsidRPr="003E5907">
        <w:t xml:space="preserve"> for which</w:t>
      </w:r>
      <w:r>
        <w:rPr>
          <w:b/>
        </w:rPr>
        <w:t xml:space="preserve"> </w:t>
      </w:r>
      <w:r w:rsidRPr="0036486F">
        <w:t>you want to add</w:t>
      </w:r>
      <w:r>
        <w:t xml:space="preserve"> a new identifier</w:t>
      </w:r>
      <w:r w:rsidRPr="0036486F">
        <w:t>.</w:t>
      </w:r>
      <w:r>
        <w:br/>
        <w:t xml:space="preserve">The </w:t>
      </w:r>
      <w:r w:rsidRPr="0036486F">
        <w:rPr>
          <w:b/>
        </w:rPr>
        <w:t>Add Identifier(s)</w:t>
      </w:r>
      <w:r>
        <w:t xml:space="preserve"> window is displayed.</w:t>
      </w:r>
      <w:r>
        <w:br/>
      </w:r>
    </w:p>
    <w:p w14:paraId="39B77ED1" w14:textId="77777777" w:rsidR="00D31CB1" w:rsidRDefault="00D31CB1" w:rsidP="00D31CB1">
      <w:pPr>
        <w:pStyle w:val="BodyText"/>
        <w:numPr>
          <w:ilvl w:val="0"/>
          <w:numId w:val="336"/>
        </w:numPr>
        <w:ind w:left="1080" w:right="720"/>
      </w:pPr>
      <w:r>
        <w:t>C</w:t>
      </w:r>
      <w:r w:rsidRPr="00585562">
        <w:t xml:space="preserve">lick on the </w:t>
      </w:r>
      <w:r w:rsidRPr="007E0CC7">
        <w:t>add icon</w:t>
      </w:r>
      <w:r>
        <w:rPr>
          <w:noProof/>
          <w:lang w:val="en-US" w:eastAsia="en-US"/>
        </w:rPr>
        <w:drawing>
          <wp:inline distT="0" distB="0" distL="0" distR="0" wp14:anchorId="0FAF088E" wp14:editId="48E7DF51">
            <wp:extent cx="174625" cy="166370"/>
            <wp:effectExtent l="0" t="0" r="0" b="5080"/>
            <wp:docPr id="8" name="Picture 8" descr="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d ic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4625" cy="166370"/>
                    </a:xfrm>
                    <a:prstGeom prst="rect">
                      <a:avLst/>
                    </a:prstGeom>
                    <a:noFill/>
                    <a:ln>
                      <a:noFill/>
                    </a:ln>
                  </pic:spPr>
                </pic:pic>
              </a:graphicData>
            </a:graphic>
          </wp:inline>
        </w:drawing>
      </w:r>
      <w:r w:rsidRPr="00585562">
        <w:t xml:space="preserve">. </w:t>
      </w:r>
      <w:r>
        <w:br/>
        <w:t xml:space="preserve">The </w:t>
      </w:r>
      <w:r w:rsidRPr="00335746">
        <w:rPr>
          <w:b/>
        </w:rPr>
        <w:t>Source Identifier</w:t>
      </w:r>
      <w:r>
        <w:t xml:space="preserve"> and </w:t>
      </w:r>
      <w:r w:rsidRPr="00335746">
        <w:rPr>
          <w:b/>
        </w:rPr>
        <w:t>Identifier Type</w:t>
      </w:r>
      <w:r>
        <w:t xml:space="preserve"> fields are added to the Add Identifier(s) window.</w:t>
      </w:r>
      <w:r>
        <w:br/>
      </w:r>
    </w:p>
    <w:p w14:paraId="4F88EEC4" w14:textId="77777777" w:rsidR="00D31CB1" w:rsidRPr="00585562" w:rsidRDefault="00D31CB1" w:rsidP="00D31CB1">
      <w:pPr>
        <w:pStyle w:val="BodyText"/>
        <w:numPr>
          <w:ilvl w:val="0"/>
          <w:numId w:val="336"/>
        </w:numPr>
        <w:ind w:left="1080"/>
      </w:pPr>
      <w:r>
        <w:t xml:space="preserve">In the </w:t>
      </w:r>
      <w:r w:rsidRPr="007E0CC7">
        <w:rPr>
          <w:b/>
        </w:rPr>
        <w:t>Source Identifier</w:t>
      </w:r>
      <w:r w:rsidRPr="00585562">
        <w:t xml:space="preserve"> </w:t>
      </w:r>
      <w:r>
        <w:t>box, type the new identifier</w:t>
      </w:r>
      <w:r w:rsidRPr="00585562">
        <w:t>.</w:t>
      </w:r>
      <w:r>
        <w:br/>
      </w:r>
    </w:p>
    <w:p w14:paraId="533CC30C" w14:textId="77777777" w:rsidR="00D31CB1" w:rsidRDefault="00D31CB1" w:rsidP="00D31CB1">
      <w:pPr>
        <w:pStyle w:val="BodyText"/>
        <w:numPr>
          <w:ilvl w:val="0"/>
          <w:numId w:val="336"/>
        </w:numPr>
        <w:ind w:left="1080" w:right="720"/>
      </w:pPr>
      <w:r>
        <w:t xml:space="preserve">In the </w:t>
      </w:r>
      <w:r w:rsidRPr="00D80DE8">
        <w:rPr>
          <w:b/>
        </w:rPr>
        <w:t>Identifier Type</w:t>
      </w:r>
      <w:r w:rsidRPr="00585562">
        <w:t xml:space="preserve"> </w:t>
      </w:r>
      <w:r>
        <w:t xml:space="preserve">list, click on the appropriate identifier </w:t>
      </w:r>
      <w:r w:rsidRPr="00585562">
        <w:t>type.</w:t>
      </w:r>
      <w:r w:rsidRPr="00837B8C">
        <w:t xml:space="preserve"> </w:t>
      </w:r>
      <w:r>
        <w:br/>
      </w:r>
      <w:r>
        <w:rPr>
          <w:b/>
        </w:rPr>
        <w:t xml:space="preserve">Note: </w:t>
      </w:r>
      <w:r>
        <w:t xml:space="preserve">The </w:t>
      </w:r>
      <w:r w:rsidRPr="00D80DE8">
        <w:rPr>
          <w:b/>
        </w:rPr>
        <w:t>Identifier Type</w:t>
      </w:r>
      <w:r w:rsidRPr="00585562">
        <w:t xml:space="preserve"> </w:t>
      </w:r>
      <w:r>
        <w:t>list displays the following identifier types:</w:t>
      </w:r>
    </w:p>
    <w:p w14:paraId="5D138823" w14:textId="77777777" w:rsidR="00D31CB1" w:rsidRDefault="00D31CB1" w:rsidP="00D31CB1">
      <w:pPr>
        <w:pStyle w:val="BodyText"/>
        <w:numPr>
          <w:ilvl w:val="0"/>
          <w:numId w:val="89"/>
        </w:numPr>
        <w:ind w:left="1440" w:right="720"/>
      </w:pPr>
      <w:r w:rsidRPr="007E0CC7">
        <w:rPr>
          <w:b/>
        </w:rPr>
        <w:t>Internal:</w:t>
      </w:r>
      <w:r>
        <w:t xml:space="preserve"> For user-assigned identifiers based on lab or site naming or numbering conventions. </w:t>
      </w:r>
    </w:p>
    <w:p w14:paraId="515A8C51" w14:textId="77777777" w:rsidR="00D31CB1" w:rsidRDefault="00D31CB1" w:rsidP="00D31CB1">
      <w:pPr>
        <w:pStyle w:val="BodyText"/>
        <w:numPr>
          <w:ilvl w:val="0"/>
          <w:numId w:val="89"/>
        </w:numPr>
        <w:ind w:left="1440" w:right="720"/>
      </w:pPr>
      <w:r w:rsidRPr="009C1958">
        <w:rPr>
          <w:b/>
        </w:rPr>
        <w:t>Kit Content:</w:t>
      </w:r>
      <w:r>
        <w:t xml:space="preserve"> For identifying biospecimen content within a kit. </w:t>
      </w:r>
    </w:p>
    <w:p w14:paraId="19C5E4F5" w14:textId="77777777" w:rsidR="00D31CB1" w:rsidRPr="00585562" w:rsidRDefault="00D31CB1" w:rsidP="00D31CB1">
      <w:pPr>
        <w:pStyle w:val="BodyText"/>
        <w:numPr>
          <w:ilvl w:val="0"/>
          <w:numId w:val="89"/>
        </w:numPr>
        <w:ind w:left="1440" w:right="720"/>
      </w:pPr>
      <w:r w:rsidRPr="007E0CC7">
        <w:rPr>
          <w:b/>
        </w:rPr>
        <w:t>Other:</w:t>
      </w:r>
      <w:r>
        <w:t xml:space="preserve"> For any other identifier type.</w:t>
      </w:r>
      <w:r>
        <w:br/>
      </w:r>
    </w:p>
    <w:p w14:paraId="57ED4333" w14:textId="77777777" w:rsidR="00D31CB1" w:rsidRPr="0036486F" w:rsidRDefault="00D31CB1" w:rsidP="00D31CB1">
      <w:pPr>
        <w:pStyle w:val="BodyText"/>
        <w:numPr>
          <w:ilvl w:val="0"/>
          <w:numId w:val="336"/>
        </w:numPr>
        <w:ind w:left="1080"/>
      </w:pPr>
      <w:r>
        <w:t xml:space="preserve">Click the </w:t>
      </w:r>
      <w:r w:rsidRPr="007E0CC7">
        <w:t>check mark icon</w:t>
      </w:r>
      <w:r>
        <w:rPr>
          <w:noProof/>
          <w:lang w:val="en-US" w:eastAsia="en-US"/>
        </w:rPr>
        <w:drawing>
          <wp:inline distT="0" distB="0" distL="0" distR="0" wp14:anchorId="026EF4F4" wp14:editId="75B7F5E6">
            <wp:extent cx="158115" cy="149860"/>
            <wp:effectExtent l="0" t="0" r="0" b="2540"/>
            <wp:docPr id="9" name="Picture 9" descr="check 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eck mark ic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8115" cy="149860"/>
                    </a:xfrm>
                    <a:prstGeom prst="rect">
                      <a:avLst/>
                    </a:prstGeom>
                    <a:noFill/>
                    <a:ln>
                      <a:noFill/>
                    </a:ln>
                  </pic:spPr>
                </pic:pic>
              </a:graphicData>
            </a:graphic>
          </wp:inline>
        </w:drawing>
      </w:r>
      <w:r>
        <w:t>.</w:t>
      </w:r>
      <w:r>
        <w:br/>
        <w:t xml:space="preserve">The new identifier appears on the list of </w:t>
      </w:r>
      <w:r w:rsidRPr="002676DB">
        <w:rPr>
          <w:b/>
        </w:rPr>
        <w:t>Identifiers</w:t>
      </w:r>
      <w:r>
        <w:t xml:space="preserve"> in the window</w:t>
      </w:r>
      <w:r w:rsidRPr="00585562">
        <w:t>.</w:t>
      </w:r>
      <w:r>
        <w:br/>
      </w:r>
    </w:p>
    <w:p w14:paraId="4437DE35" w14:textId="77777777" w:rsidR="00D31CB1" w:rsidRDefault="00D31CB1" w:rsidP="00D31CB1">
      <w:pPr>
        <w:pStyle w:val="BodyText"/>
        <w:numPr>
          <w:ilvl w:val="0"/>
          <w:numId w:val="336"/>
        </w:numPr>
        <w:ind w:left="1080"/>
      </w:pPr>
      <w:r>
        <w:t xml:space="preserve">Click </w:t>
      </w:r>
      <w:r w:rsidRPr="00A6603E">
        <w:rPr>
          <w:b/>
        </w:rPr>
        <w:t>SAVE</w:t>
      </w:r>
      <w:r>
        <w:br/>
        <w:t xml:space="preserve">The Add Identifier(s) window closes. The new identifier replaces the previous identifier on the </w:t>
      </w:r>
      <w:r w:rsidRPr="00335746">
        <w:t>Create Workflow</w:t>
      </w:r>
      <w:r>
        <w:t xml:space="preserve"> page.</w:t>
      </w:r>
    </w:p>
    <w:p w14:paraId="2E547990" w14:textId="77777777" w:rsidR="00D31CB1" w:rsidRDefault="00D31CB1" w:rsidP="00D31CB1"/>
    <w:p w14:paraId="79C848C6" w14:textId="77777777" w:rsidR="00D31CB1" w:rsidRDefault="00D31CB1" w:rsidP="00D31CB1">
      <w:pPr>
        <w:numPr>
          <w:ilvl w:val="0"/>
          <w:numId w:val="342"/>
        </w:numPr>
      </w:pPr>
      <w:r>
        <w:t xml:space="preserve">To modify the quantity, concentration or container type for a biospecimen on the </w:t>
      </w:r>
      <w:r w:rsidRPr="00A6603E">
        <w:rPr>
          <w:b/>
        </w:rPr>
        <w:t>Inputs/Outputs</w:t>
      </w:r>
      <w:r>
        <w:t xml:space="preserve"> list:</w:t>
      </w:r>
      <w:r w:rsidRPr="00A6603E">
        <w:t xml:space="preserve"> </w:t>
      </w:r>
    </w:p>
    <w:p w14:paraId="139CCE5E" w14:textId="77777777" w:rsidR="00D31CB1" w:rsidRDefault="00D31CB1" w:rsidP="00D31CB1">
      <w:pPr>
        <w:numPr>
          <w:ilvl w:val="0"/>
          <w:numId w:val="337"/>
        </w:numPr>
      </w:pPr>
      <w:r>
        <w:t xml:space="preserve">Select the checkbox of the biospecimen in the </w:t>
      </w:r>
      <w:r w:rsidRPr="00A6603E">
        <w:rPr>
          <w:b/>
        </w:rPr>
        <w:t>Inputs/Outputs</w:t>
      </w:r>
      <w:r>
        <w:t xml:space="preserve"> list that you want to modify, and then click </w:t>
      </w:r>
      <w:r>
        <w:rPr>
          <w:b/>
          <w:caps/>
        </w:rPr>
        <w:t>MODIFY</w:t>
      </w:r>
      <w:r>
        <w:t xml:space="preserve">. </w:t>
      </w:r>
    </w:p>
    <w:p w14:paraId="01A59823" w14:textId="77777777" w:rsidR="00D31CB1" w:rsidRDefault="00D31CB1" w:rsidP="00D31CB1">
      <w:pPr>
        <w:ind w:left="1080"/>
      </w:pPr>
      <w:r>
        <w:t xml:space="preserve">The </w:t>
      </w:r>
      <w:r w:rsidRPr="00A17764">
        <w:rPr>
          <w:b/>
        </w:rPr>
        <w:t>Processing Details</w:t>
      </w:r>
      <w:r>
        <w:t xml:space="preserve"> window appears.</w:t>
      </w:r>
      <w:r>
        <w:br/>
      </w:r>
    </w:p>
    <w:p w14:paraId="48CA1BBB" w14:textId="77777777" w:rsidR="00D31CB1" w:rsidRPr="00FC116B" w:rsidRDefault="00D31CB1" w:rsidP="00D31CB1">
      <w:pPr>
        <w:numPr>
          <w:ilvl w:val="0"/>
          <w:numId w:val="337"/>
        </w:numPr>
        <w:ind w:right="360"/>
      </w:pPr>
      <w:r>
        <w:t xml:space="preserve">Make the appropriate changes and click </w:t>
      </w:r>
      <w:r w:rsidRPr="003A1F36">
        <w:rPr>
          <w:b/>
        </w:rPr>
        <w:t>SAVE</w:t>
      </w:r>
      <w:r>
        <w:t xml:space="preserve">.  </w:t>
      </w:r>
    </w:p>
    <w:p w14:paraId="0C96A470" w14:textId="77777777" w:rsidR="00D31CB1" w:rsidRDefault="00D31CB1" w:rsidP="00D31CB1">
      <w:pPr>
        <w:ind w:left="1080"/>
      </w:pPr>
      <w:r>
        <w:t xml:space="preserve">The </w:t>
      </w:r>
      <w:r w:rsidRPr="002676DB">
        <w:rPr>
          <w:b/>
        </w:rPr>
        <w:t>Processing Details</w:t>
      </w:r>
      <w:r>
        <w:t xml:space="preserve"> window closes. The </w:t>
      </w:r>
      <w:r w:rsidRPr="00261434">
        <w:rPr>
          <w:b/>
        </w:rPr>
        <w:t>Inputs/Outputs</w:t>
      </w:r>
      <w:r w:rsidRPr="005F5CAE">
        <w:t xml:space="preserve"> </w:t>
      </w:r>
      <w:r>
        <w:t xml:space="preserve">list on the </w:t>
      </w:r>
      <w:r w:rsidRPr="002676DB">
        <w:rPr>
          <w:b/>
        </w:rPr>
        <w:t>Create Workflow</w:t>
      </w:r>
      <w:r>
        <w:t xml:space="preserve"> page displays the modified information</w:t>
      </w:r>
      <w:r w:rsidRPr="005F5CAE">
        <w:t>.</w:t>
      </w:r>
      <w:r>
        <w:br/>
      </w:r>
    </w:p>
    <w:p w14:paraId="0A2F10EB" w14:textId="77777777" w:rsidR="00D31CB1" w:rsidRDefault="00D31CB1" w:rsidP="00D31CB1">
      <w:pPr>
        <w:numPr>
          <w:ilvl w:val="0"/>
          <w:numId w:val="343"/>
        </w:numPr>
        <w:ind w:right="360"/>
      </w:pPr>
      <w:r>
        <w:t xml:space="preserve">Click </w:t>
      </w:r>
      <w:r>
        <w:rPr>
          <w:b/>
        </w:rPr>
        <w:t>NEXT</w:t>
      </w:r>
      <w:r w:rsidRPr="003A1F36">
        <w:rPr>
          <w:b/>
        </w:rPr>
        <w:t>.</w:t>
      </w:r>
      <w:r w:rsidRPr="003A1F36">
        <w:rPr>
          <w:b/>
        </w:rPr>
        <w:br/>
      </w:r>
      <w:r>
        <w:t>T</w:t>
      </w:r>
      <w:r w:rsidRPr="003A1F36">
        <w:t>he</w:t>
      </w:r>
      <w:r>
        <w:rPr>
          <w:b/>
        </w:rPr>
        <w:t xml:space="preserve"> View Workflow </w:t>
      </w:r>
      <w:r w:rsidRPr="003A1F36">
        <w:t>page appears.</w:t>
      </w:r>
      <w:r>
        <w:br/>
      </w:r>
      <w:r w:rsidRPr="003A1F36">
        <w:t>Changes are save</w:t>
      </w:r>
      <w:r>
        <w:t xml:space="preserve">d and the workflow status is set to </w:t>
      </w:r>
      <w:r w:rsidRPr="003A1F36">
        <w:rPr>
          <w:b/>
        </w:rPr>
        <w:t>In Process</w:t>
      </w:r>
      <w:r>
        <w:t xml:space="preserve"> until you confirm the processing. </w:t>
      </w:r>
      <w:r>
        <w:br/>
        <w:t xml:space="preserve">To confirm the workflow processing, see </w:t>
      </w:r>
      <w:hyperlink w:anchor="ConfirmingWorkflow" w:history="1">
        <w:r w:rsidRPr="008D63A0">
          <w:rPr>
            <w:rStyle w:val="Hyperlink"/>
            <w:b/>
          </w:rPr>
          <w:t>Confirming a Workflow</w:t>
        </w:r>
      </w:hyperlink>
      <w:r>
        <w:t>.</w:t>
      </w:r>
    </w:p>
    <w:p w14:paraId="4AA8ABA3" w14:textId="77777777" w:rsidR="00D31CB1" w:rsidRDefault="00D31CB1" w:rsidP="00D31CB1">
      <w:pPr>
        <w:ind w:left="720" w:right="360"/>
      </w:pPr>
    </w:p>
    <w:p w14:paraId="43CD62C2" w14:textId="77777777" w:rsidR="00D31CB1" w:rsidRPr="002E4BDB" w:rsidRDefault="00D31CB1" w:rsidP="00D31CB1">
      <w:pPr>
        <w:pStyle w:val="Heading3"/>
      </w:pPr>
      <w:r>
        <w:br w:type="page"/>
      </w:r>
      <w:bookmarkStart w:id="3508" w:name="_Toc282093976"/>
      <w:bookmarkStart w:id="3509" w:name="_Toc452631887"/>
      <w:bookmarkStart w:id="3510" w:name="_Toc507164311"/>
      <w:r>
        <w:lastRenderedPageBreak/>
        <w:t xml:space="preserve">Viewing </w:t>
      </w:r>
      <w:bookmarkEnd w:id="3508"/>
      <w:r>
        <w:t>a List of Sample Processing Workflows</w:t>
      </w:r>
      <w:bookmarkEnd w:id="3509"/>
      <w:bookmarkEnd w:id="3510"/>
    </w:p>
    <w:p w14:paraId="39527E73" w14:textId="77777777" w:rsidR="00D31CB1" w:rsidRDefault="00D31CB1" w:rsidP="00D31CB1"/>
    <w:p w14:paraId="2CC9D0AE" w14:textId="77777777" w:rsidR="00D31CB1" w:rsidRDefault="00D31CB1" w:rsidP="00D31CB1">
      <w:pPr>
        <w:ind w:right="720"/>
      </w:pPr>
      <w:r>
        <w:t>To view a list of sample processing workflows:</w:t>
      </w:r>
    </w:p>
    <w:p w14:paraId="555760F3" w14:textId="77777777" w:rsidR="00D31CB1" w:rsidRDefault="00D31CB1" w:rsidP="00D31CB1">
      <w:pPr>
        <w:ind w:right="720"/>
      </w:pPr>
    </w:p>
    <w:p w14:paraId="142F3DE5" w14:textId="273C0273" w:rsidR="00D31CB1" w:rsidRDefault="00D31CB1" w:rsidP="00D31CB1">
      <w:pPr>
        <w:numPr>
          <w:ilvl w:val="0"/>
          <w:numId w:val="284"/>
        </w:numPr>
        <w:ind w:right="720"/>
      </w:pPr>
      <w:del w:id="3511" w:author="Sayali Dev" w:date="2018-01-31T17:54:00Z">
        <w:r w:rsidDel="009A119E">
          <w:delText>Log on</w:delText>
        </w:r>
      </w:del>
      <w:ins w:id="3512" w:author="Sayali Dev" w:date="2018-01-31T17:54:00Z">
        <w:r w:rsidR="009A119E">
          <w:t>Log in</w:t>
        </w:r>
      </w:ins>
      <w:r>
        <w:t xml:space="preserve"> to the application using your </w:t>
      </w:r>
      <w:del w:id="3513" w:author="Sayali Dev" w:date="2018-01-31T17:55:00Z">
        <w:r w:rsidDel="00A62626">
          <w:delText>logon</w:delText>
        </w:r>
      </w:del>
      <w:ins w:id="3514" w:author="Sayali Dev" w:date="2018-01-31T17:55:00Z">
        <w:r w:rsidR="00A62626">
          <w:t>log in</w:t>
        </w:r>
      </w:ins>
      <w:r>
        <w:t xml:space="preserve"> credentials. </w:t>
      </w:r>
    </w:p>
    <w:p w14:paraId="73663814" w14:textId="77777777" w:rsidR="00D31CB1" w:rsidRDefault="00D31CB1" w:rsidP="00D31CB1">
      <w:pPr>
        <w:ind w:left="720" w:right="720"/>
      </w:pPr>
      <w:r w:rsidRPr="008F18BA">
        <w:rPr>
          <w:b/>
        </w:rPr>
        <w:t>Note:</w:t>
      </w:r>
      <w:r w:rsidRPr="008F18BA">
        <w:t xml:space="preserve"> If you have more than one assigned location, you are prompted to select the location for which you want to access </w:t>
      </w:r>
      <w:r>
        <w:t>CIRRASPEC</w:t>
      </w:r>
      <w:r w:rsidRPr="008F18BA">
        <w:t xml:space="preserve"> data.</w:t>
      </w:r>
    </w:p>
    <w:p w14:paraId="338258D1" w14:textId="77777777" w:rsidR="00D31CB1" w:rsidRDefault="00D31CB1" w:rsidP="00D31CB1">
      <w:pPr>
        <w:ind w:left="720" w:right="720"/>
      </w:pPr>
      <w:r>
        <w:t xml:space="preserve">The CIRRASPEC home page appears. </w:t>
      </w:r>
    </w:p>
    <w:p w14:paraId="2A962604" w14:textId="77777777" w:rsidR="00D31CB1" w:rsidRDefault="00D31CB1" w:rsidP="00D31CB1">
      <w:pPr>
        <w:ind w:left="720" w:right="720"/>
      </w:pPr>
    </w:p>
    <w:p w14:paraId="5D3D23FE" w14:textId="77777777" w:rsidR="00D31CB1" w:rsidRDefault="00D31CB1" w:rsidP="00D31CB1">
      <w:pPr>
        <w:numPr>
          <w:ilvl w:val="0"/>
          <w:numId w:val="284"/>
        </w:numPr>
        <w:ind w:right="720"/>
      </w:pPr>
      <w:r>
        <w:t xml:space="preserve">Point to the arrow of the </w:t>
      </w:r>
      <w:r w:rsidRPr="00E238C4">
        <w:rPr>
          <w:b/>
        </w:rPr>
        <w:t>LIMS</w:t>
      </w:r>
      <w:r>
        <w:t xml:space="preserve"> tab, and then click </w:t>
      </w:r>
      <w:r w:rsidRPr="00E238C4">
        <w:rPr>
          <w:b/>
        </w:rPr>
        <w:t>Workflows</w:t>
      </w:r>
      <w:r>
        <w:t>.</w:t>
      </w:r>
    </w:p>
    <w:p w14:paraId="0D9ABE7D" w14:textId="77777777" w:rsidR="00D31CB1" w:rsidRDefault="00D31CB1" w:rsidP="00D31CB1">
      <w:pPr>
        <w:ind w:left="720" w:right="720"/>
      </w:pPr>
      <w:r>
        <w:t xml:space="preserve">The </w:t>
      </w:r>
      <w:r w:rsidRPr="00B20B28">
        <w:rPr>
          <w:b/>
        </w:rPr>
        <w:t>Workflow Search</w:t>
      </w:r>
      <w:r>
        <w:t xml:space="preserve"> page appears.</w:t>
      </w:r>
    </w:p>
    <w:p w14:paraId="048A7484" w14:textId="77777777" w:rsidR="00D31CB1" w:rsidRDefault="00D31CB1" w:rsidP="00D31CB1">
      <w:pPr>
        <w:ind w:left="720" w:right="720"/>
      </w:pPr>
    </w:p>
    <w:p w14:paraId="4EA49AC8" w14:textId="77777777" w:rsidR="00D31CB1" w:rsidRDefault="00D31CB1" w:rsidP="00D31CB1">
      <w:pPr>
        <w:numPr>
          <w:ilvl w:val="0"/>
          <w:numId w:val="284"/>
        </w:numPr>
        <w:ind w:right="720"/>
      </w:pPr>
      <w:r>
        <w:t xml:space="preserve">Click </w:t>
      </w:r>
      <w:r w:rsidRPr="0068184B">
        <w:rPr>
          <w:b/>
        </w:rPr>
        <w:t>SEARCH</w:t>
      </w:r>
      <w:r>
        <w:t xml:space="preserve">. </w:t>
      </w:r>
    </w:p>
    <w:p w14:paraId="1BD2D8A7" w14:textId="77777777" w:rsidR="00D31CB1" w:rsidRDefault="00D31CB1" w:rsidP="00D31CB1">
      <w:pPr>
        <w:ind w:left="720" w:right="720"/>
      </w:pPr>
      <w:r>
        <w:t xml:space="preserve">The </w:t>
      </w:r>
      <w:r w:rsidRPr="00681F84">
        <w:rPr>
          <w:b/>
        </w:rPr>
        <w:t>Workflow Search</w:t>
      </w:r>
      <w:r>
        <w:t xml:space="preserve"> page displays a list of workflows.</w:t>
      </w:r>
      <w:r>
        <w:br/>
      </w:r>
      <w:r w:rsidRPr="008F18BA">
        <w:rPr>
          <w:b/>
        </w:rPr>
        <w:t>Note:</w:t>
      </w:r>
      <w:r>
        <w:rPr>
          <w:b/>
        </w:rPr>
        <w:t xml:space="preserve"> </w:t>
      </w:r>
      <w:r>
        <w:t>The list displays all workflows that are accessible based on your login location.</w:t>
      </w:r>
    </w:p>
    <w:p w14:paraId="02CE4B06" w14:textId="77777777" w:rsidR="00D31CB1" w:rsidRDefault="00D31CB1" w:rsidP="00D31CB1"/>
    <w:p w14:paraId="3F20DC2D" w14:textId="77777777" w:rsidR="00D31CB1" w:rsidRDefault="00D31CB1" w:rsidP="00D31CB1">
      <w:pPr>
        <w:ind w:firstLine="720"/>
      </w:pPr>
      <w:r w:rsidRPr="006454BE">
        <w:rPr>
          <w:noProof/>
        </w:rPr>
        <w:drawing>
          <wp:inline distT="0" distB="0" distL="0" distR="0" wp14:anchorId="2D6180C7" wp14:editId="10962564">
            <wp:extent cx="6284595" cy="2942590"/>
            <wp:effectExtent l="19050" t="19050" r="20955" b="10160"/>
            <wp:docPr id="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284595" cy="2942590"/>
                    </a:xfrm>
                    <a:prstGeom prst="rect">
                      <a:avLst/>
                    </a:prstGeom>
                    <a:noFill/>
                    <a:ln w="3175">
                      <a:solidFill>
                        <a:schemeClr val="tx1"/>
                      </a:solidFill>
                    </a:ln>
                  </pic:spPr>
                </pic:pic>
              </a:graphicData>
            </a:graphic>
          </wp:inline>
        </w:drawing>
      </w:r>
    </w:p>
    <w:p w14:paraId="6AAB90A0" w14:textId="77777777" w:rsidR="00D31CB1" w:rsidRDefault="00D31CB1" w:rsidP="00D31CB1">
      <w:pPr>
        <w:pStyle w:val="Figure"/>
        <w:tabs>
          <w:tab w:val="clear" w:pos="1080"/>
          <w:tab w:val="clear" w:pos="1710"/>
          <w:tab w:val="clear" w:pos="1980"/>
          <w:tab w:val="left" w:pos="1800"/>
          <w:tab w:val="num" w:pos="4230"/>
        </w:tabs>
        <w:ind w:left="1800" w:hanging="1170"/>
      </w:pPr>
      <w:r>
        <w:t>Workflow Search page</w:t>
      </w:r>
      <w:r>
        <w:br/>
      </w:r>
      <w:r>
        <w:br/>
      </w:r>
    </w:p>
    <w:p w14:paraId="52D838A5" w14:textId="77777777" w:rsidR="00D31CB1" w:rsidRDefault="00D31CB1" w:rsidP="00D31CB1">
      <w:r w:rsidRPr="008B5A78">
        <w:rPr>
          <w:b/>
        </w:rPr>
        <w:t>Note:</w:t>
      </w:r>
      <w:r>
        <w:t xml:space="preserve"> To re-sort the list, click </w:t>
      </w:r>
      <w:r>
        <w:rPr>
          <w:lang w:eastAsia="x-none"/>
        </w:rPr>
        <w:t xml:space="preserve">the </w:t>
      </w:r>
      <w:r w:rsidRPr="0033438F">
        <w:rPr>
          <w:lang w:eastAsia="x-none"/>
        </w:rPr>
        <w:t>header</w:t>
      </w:r>
      <w:r>
        <w:rPr>
          <w:lang w:eastAsia="x-none"/>
        </w:rPr>
        <w:t xml:space="preserve"> of the column by which you want to sort.</w:t>
      </w:r>
      <w:r>
        <w:t xml:space="preserve"> For more information about other ways to sort the list, see </w:t>
      </w:r>
      <w:hyperlink w:anchor="_Sorting_Search_Results" w:history="1">
        <w:r w:rsidRPr="00413008">
          <w:rPr>
            <w:rStyle w:val="Hyperlink"/>
            <w:b/>
          </w:rPr>
          <w:t>Sorting Search Results</w:t>
        </w:r>
      </w:hyperlink>
      <w:del w:id="3515" w:author="Sayali Dev" w:date="2018-02-12T18:53:00Z">
        <w:r w:rsidDel="00EC05B3">
          <w:delText xml:space="preserve"> </w:delText>
        </w:r>
        <w:r w:rsidRPr="00B368A2" w:rsidDel="00EC05B3">
          <w:delText xml:space="preserve">in </w:delText>
        </w:r>
        <w:r w:rsidRPr="00413008" w:rsidDel="00EC05B3">
          <w:rPr>
            <w:b/>
          </w:rPr>
          <w:delText xml:space="preserve">Managing </w:delText>
        </w:r>
        <w:r w:rsidDel="00EC05B3">
          <w:rPr>
            <w:b/>
          </w:rPr>
          <w:delText xml:space="preserve">the </w:delText>
        </w:r>
        <w:r w:rsidRPr="00413008" w:rsidDel="00EC05B3">
          <w:rPr>
            <w:b/>
          </w:rPr>
          <w:delText>Common Application Functions</w:delText>
        </w:r>
        <w:r w:rsidRPr="00B368A2" w:rsidDel="00EC05B3">
          <w:delText xml:space="preserve"> section</w:delText>
        </w:r>
        <w:r w:rsidDel="00EC05B3">
          <w:delText>.</w:delText>
        </w:r>
      </w:del>
    </w:p>
    <w:p w14:paraId="4C01E8B5" w14:textId="77777777" w:rsidR="00D31CB1" w:rsidRDefault="00D31CB1" w:rsidP="00D31CB1"/>
    <w:p w14:paraId="00494EA2" w14:textId="77777777" w:rsidR="00D31CB1" w:rsidRPr="00E63C3C" w:rsidRDefault="00D31CB1" w:rsidP="00D31CB1">
      <w:pPr>
        <w:pStyle w:val="Heading3"/>
        <w:pageBreakBefore/>
        <w:tabs>
          <w:tab w:val="left" w:pos="810"/>
        </w:tabs>
      </w:pPr>
      <w:bookmarkStart w:id="3516" w:name="_Toc452631888"/>
      <w:bookmarkStart w:id="3517" w:name="_Toc507164312"/>
      <w:r w:rsidRPr="00E63C3C">
        <w:lastRenderedPageBreak/>
        <w:t>Search</w:t>
      </w:r>
      <w:r>
        <w:t>ing for a Workflow</w:t>
      </w:r>
      <w:bookmarkEnd w:id="3516"/>
      <w:bookmarkEnd w:id="3517"/>
    </w:p>
    <w:p w14:paraId="175A5F64" w14:textId="77777777" w:rsidR="00D31CB1" w:rsidRPr="00E63C3C" w:rsidRDefault="00D31CB1" w:rsidP="00D31CB1">
      <w:pPr>
        <w:pStyle w:val="Heading3"/>
      </w:pPr>
    </w:p>
    <w:p w14:paraId="010A3E33" w14:textId="77777777" w:rsidR="00D31CB1" w:rsidRPr="00E63C3C" w:rsidRDefault="00D31CB1" w:rsidP="00D31CB1">
      <w:r w:rsidRPr="00E63C3C">
        <w:t xml:space="preserve">To search for a </w:t>
      </w:r>
      <w:r>
        <w:t>specific workflow or group of workflows</w:t>
      </w:r>
      <w:r w:rsidRPr="00E63C3C">
        <w:t>:</w:t>
      </w:r>
      <w:r>
        <w:br/>
      </w:r>
    </w:p>
    <w:p w14:paraId="0100D539" w14:textId="77777777" w:rsidR="00D31CB1" w:rsidRDefault="00D31CB1" w:rsidP="00D31CB1">
      <w:pPr>
        <w:numPr>
          <w:ilvl w:val="0"/>
          <w:numId w:val="301"/>
        </w:numPr>
        <w:ind w:right="540"/>
      </w:pPr>
      <w:r>
        <w:t xml:space="preserve">Point to the arrow of the </w:t>
      </w:r>
      <w:r>
        <w:rPr>
          <w:b/>
        </w:rPr>
        <w:t>LIMS</w:t>
      </w:r>
      <w:r>
        <w:t xml:space="preserve"> tab, and then c</w:t>
      </w:r>
      <w:r w:rsidRPr="00585562">
        <w:t xml:space="preserve">lick </w:t>
      </w:r>
      <w:r>
        <w:rPr>
          <w:b/>
        </w:rPr>
        <w:t>Workflows</w:t>
      </w:r>
      <w:r w:rsidRPr="00585562">
        <w:t xml:space="preserve">. </w:t>
      </w:r>
      <w:r>
        <w:br/>
      </w:r>
      <w:r w:rsidRPr="00585562">
        <w:t xml:space="preserve">The </w:t>
      </w:r>
      <w:r>
        <w:rPr>
          <w:b/>
        </w:rPr>
        <w:t>Workflow S</w:t>
      </w:r>
      <w:r w:rsidRPr="00FB4A09">
        <w:rPr>
          <w:b/>
        </w:rPr>
        <w:t>earch</w:t>
      </w:r>
      <w:r w:rsidRPr="00585562">
        <w:t xml:space="preserve"> </w:t>
      </w:r>
      <w:r>
        <w:t>page appears.</w:t>
      </w:r>
      <w:r>
        <w:br/>
      </w:r>
    </w:p>
    <w:p w14:paraId="18009534" w14:textId="77777777" w:rsidR="00D31CB1" w:rsidRDefault="00D31CB1" w:rsidP="00D31CB1">
      <w:r>
        <w:rPr>
          <w:noProof/>
        </w:rPr>
        <mc:AlternateContent>
          <mc:Choice Requires="wps">
            <w:drawing>
              <wp:anchor distT="0" distB="0" distL="114300" distR="114300" simplePos="0" relativeHeight="251739648" behindDoc="0" locked="0" layoutInCell="1" allowOverlap="1" wp14:anchorId="6B2531A9" wp14:editId="0CEF136A">
                <wp:simplePos x="0" y="0"/>
                <wp:positionH relativeFrom="column">
                  <wp:posOffset>375285</wp:posOffset>
                </wp:positionH>
                <wp:positionV relativeFrom="paragraph">
                  <wp:posOffset>123190</wp:posOffset>
                </wp:positionV>
                <wp:extent cx="1891030" cy="427990"/>
                <wp:effectExtent l="3810" t="0" r="635" b="3175"/>
                <wp:wrapNone/>
                <wp:docPr id="64" name="Text Box 98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1030" cy="427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2567E0" w14:textId="77777777" w:rsidR="00112287" w:rsidRPr="002622E4" w:rsidRDefault="00112287" w:rsidP="00D31CB1">
                            <w:r>
                              <w:t>Arrow hides/displays the Workflow Search pane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2531A9" id="Text Box 9867" o:spid="_x0000_s1041" type="#_x0000_t202" style="position:absolute;margin-left:29.55pt;margin-top:9.7pt;width:148.9pt;height:33.7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" stroked="f">
                <v:textbox>
                  <w:txbxContent>
                    <w:p w14:paraId="012567E0" w14:textId="77777777" w:rsidR="00112287" w:rsidRPr="002622E4" w:rsidRDefault="00112287" w:rsidP="00D31CB1">
                      <w:r>
                        <w:t>Arrow hides/displays the Workflow Search pane</w:t>
                      </w:r>
                    </w:p>
                  </w:txbxContent>
                </v:textbox>
              </v:shape>
            </w:pict>
          </mc:Fallback>
        </mc:AlternateContent>
      </w:r>
    </w:p>
    <w:p w14:paraId="6968A47A" w14:textId="77777777" w:rsidR="00D31CB1" w:rsidRDefault="00D31CB1" w:rsidP="00D31CB1"/>
    <w:p w14:paraId="6E7AC2FD" w14:textId="77777777" w:rsidR="00D31CB1" w:rsidRPr="00A340E8" w:rsidRDefault="00D31CB1" w:rsidP="00D31CB1"/>
    <w:p w14:paraId="76975666" w14:textId="77777777" w:rsidR="00D31CB1" w:rsidRDefault="00D31CB1" w:rsidP="00D31CB1">
      <w:r>
        <w:rPr>
          <w:noProof/>
        </w:rPr>
        <mc:AlternateContent>
          <mc:Choice Requires="wps">
            <w:drawing>
              <wp:anchor distT="0" distB="0" distL="114300" distR="114300" simplePos="0" relativeHeight="251740672" behindDoc="0" locked="0" layoutInCell="1" allowOverlap="1" wp14:anchorId="4AC87617" wp14:editId="07672D1F">
                <wp:simplePos x="0" y="0"/>
                <wp:positionH relativeFrom="column">
                  <wp:posOffset>1184910</wp:posOffset>
                </wp:positionH>
                <wp:positionV relativeFrom="line">
                  <wp:posOffset>34290</wp:posOffset>
                </wp:positionV>
                <wp:extent cx="215900" cy="619125"/>
                <wp:effectExtent l="13335" t="9525" r="56515" b="38100"/>
                <wp:wrapNone/>
                <wp:docPr id="9235" name="Line 98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900" cy="61912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455464" id="Line 9868" o:spid="_x0000_s1026" style="position:absolute;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93.3pt,2.7pt" to="110.3pt,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">
                <v:stroke endarrow="block"/>
                <w10:wrap anchory="line"/>
              </v:line>
            </w:pict>
          </mc:Fallback>
        </mc:AlternateContent>
      </w:r>
    </w:p>
    <w:p w14:paraId="26DA75E0" w14:textId="77777777" w:rsidR="00D31CB1" w:rsidRPr="001B3A27" w:rsidRDefault="00D31CB1" w:rsidP="00D31CB1">
      <w:pPr>
        <w:ind w:left="720"/>
      </w:pPr>
      <w:r w:rsidRPr="006454BE">
        <w:rPr>
          <w:noProof/>
        </w:rPr>
        <w:drawing>
          <wp:inline distT="0" distB="0" distL="0" distR="0" wp14:anchorId="1C3AACCB" wp14:editId="1203B9DF">
            <wp:extent cx="6284595" cy="2942590"/>
            <wp:effectExtent l="19050" t="19050" r="20955" b="10160"/>
            <wp:docPr id="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284595" cy="2942590"/>
                    </a:xfrm>
                    <a:prstGeom prst="rect">
                      <a:avLst/>
                    </a:prstGeom>
                    <a:noFill/>
                    <a:ln w="3175">
                      <a:solidFill>
                        <a:schemeClr val="tx1"/>
                      </a:solidFill>
                    </a:ln>
                  </pic:spPr>
                </pic:pic>
              </a:graphicData>
            </a:graphic>
          </wp:inline>
        </w:drawing>
      </w:r>
    </w:p>
    <w:p w14:paraId="25E8DEBB" w14:textId="77777777" w:rsidR="00D31CB1" w:rsidRDefault="00D31CB1" w:rsidP="00D31CB1">
      <w:pPr>
        <w:pStyle w:val="Figure"/>
        <w:tabs>
          <w:tab w:val="clear" w:pos="1710"/>
        </w:tabs>
        <w:ind w:left="2070" w:hanging="1350"/>
      </w:pPr>
      <w:r>
        <w:t>Workflow</w:t>
      </w:r>
      <w:r w:rsidRPr="00E63C3C">
        <w:t xml:space="preserve"> </w:t>
      </w:r>
      <w:r>
        <w:t>Search page</w:t>
      </w:r>
      <w:r w:rsidRPr="00E63C3C">
        <w:t xml:space="preserve"> </w:t>
      </w:r>
      <w:r>
        <w:br/>
      </w:r>
    </w:p>
    <w:p w14:paraId="71B562EE" w14:textId="77777777" w:rsidR="00D31CB1" w:rsidRDefault="00D31CB1" w:rsidP="00D31CB1">
      <w:pPr>
        <w:ind w:left="720" w:right="540"/>
      </w:pPr>
    </w:p>
    <w:p w14:paraId="56A12ABD" w14:textId="77777777" w:rsidR="00D31CB1" w:rsidRDefault="00D31CB1" w:rsidP="00D31CB1">
      <w:pPr>
        <w:numPr>
          <w:ilvl w:val="0"/>
          <w:numId w:val="301"/>
        </w:numPr>
        <w:ind w:right="540"/>
      </w:pPr>
      <w:r w:rsidRPr="00E63C3C">
        <w:t xml:space="preserve">Specify </w:t>
      </w:r>
      <w:r>
        <w:t xml:space="preserve">your </w:t>
      </w:r>
      <w:r w:rsidRPr="00E63C3C">
        <w:t xml:space="preserve">search criteria by completing </w:t>
      </w:r>
      <w:r>
        <w:t xml:space="preserve">one or more </w:t>
      </w:r>
      <w:r w:rsidRPr="00E63C3C">
        <w:t>fields</w:t>
      </w:r>
      <w:r>
        <w:t xml:space="preserve"> in the </w:t>
      </w:r>
      <w:r>
        <w:rPr>
          <w:b/>
        </w:rPr>
        <w:t xml:space="preserve">Workflow </w:t>
      </w:r>
      <w:r w:rsidRPr="00EC7BEA">
        <w:rPr>
          <w:b/>
        </w:rPr>
        <w:t>Search</w:t>
      </w:r>
      <w:r>
        <w:t xml:space="preserve"> pane. </w:t>
      </w:r>
    </w:p>
    <w:p w14:paraId="7FF16C3F" w14:textId="77777777" w:rsidR="00D31CB1" w:rsidRPr="0070334C" w:rsidRDefault="00D31CB1" w:rsidP="00D31CB1">
      <w:pPr>
        <w:ind w:left="720" w:right="540"/>
        <w:rPr>
          <w:b/>
        </w:rPr>
      </w:pPr>
      <w:r>
        <w:rPr>
          <w:b/>
        </w:rPr>
        <w:br/>
      </w:r>
      <w:r w:rsidRPr="0070334C">
        <w:rPr>
          <w:b/>
        </w:rPr>
        <w:t xml:space="preserve">Note: </w:t>
      </w:r>
    </w:p>
    <w:p w14:paraId="6BD2BA0D" w14:textId="77777777" w:rsidR="00D31CB1" w:rsidRDefault="00D31CB1" w:rsidP="00D31CB1">
      <w:pPr>
        <w:numPr>
          <w:ilvl w:val="0"/>
          <w:numId w:val="19"/>
        </w:numPr>
        <w:ind w:left="1440" w:right="540"/>
      </w:pPr>
      <w:r>
        <w:t xml:space="preserve">You can use one field or a combination of fields to search for workflows. </w:t>
      </w:r>
    </w:p>
    <w:p w14:paraId="0E3866A8" w14:textId="77777777" w:rsidR="00D31CB1" w:rsidRDefault="00D31CB1" w:rsidP="00D31CB1">
      <w:pPr>
        <w:numPr>
          <w:ilvl w:val="0"/>
          <w:numId w:val="19"/>
        </w:numPr>
        <w:ind w:left="1440" w:right="540"/>
      </w:pPr>
      <w:r>
        <w:t xml:space="preserve">You can type the full or partial value in a search field along with an asterisk (*) before or after the partial value. For example, if you type </w:t>
      </w:r>
      <w:r>
        <w:rPr>
          <w:b/>
        </w:rPr>
        <w:t>02</w:t>
      </w:r>
      <w:r w:rsidRPr="00914542">
        <w:rPr>
          <w:b/>
        </w:rPr>
        <w:t>*</w:t>
      </w:r>
      <w:r>
        <w:t xml:space="preserve">, you obtain records that begin with 02. If you type </w:t>
      </w:r>
      <w:r w:rsidRPr="00914542">
        <w:rPr>
          <w:b/>
        </w:rPr>
        <w:t>*02</w:t>
      </w:r>
      <w:r>
        <w:t>, you obtain records that end with 02.</w:t>
      </w:r>
    </w:p>
    <w:p w14:paraId="24C6FE18" w14:textId="77777777" w:rsidR="00D31CB1" w:rsidRDefault="00D31CB1" w:rsidP="00D31CB1">
      <w:pPr>
        <w:ind w:left="720" w:right="540"/>
      </w:pPr>
    </w:p>
    <w:p w14:paraId="010EA801" w14:textId="77777777" w:rsidR="00D31CB1" w:rsidRDefault="00D31CB1" w:rsidP="00D31CB1">
      <w:pPr>
        <w:ind w:left="720" w:right="540"/>
      </w:pPr>
      <w:r>
        <w:t>Following table lists each search field and its description.</w:t>
      </w:r>
      <w:r>
        <w:br/>
      </w:r>
    </w:p>
    <w:p w14:paraId="2A4FD434" w14:textId="68C15C6D" w:rsidR="00D31CB1" w:rsidRDefault="00D31CB1" w:rsidP="00D31CB1">
      <w:pPr>
        <w:pStyle w:val="Caption"/>
        <w:ind w:firstLine="720"/>
      </w:pPr>
      <w:r>
        <w:t xml:space="preserve">Table </w:t>
      </w:r>
      <w:r w:rsidR="00653CE2">
        <w:fldChar w:fldCharType="begin"/>
      </w:r>
      <w:r w:rsidR="00653CE2">
        <w:instrText xml:space="preserve"> SEQ Figure \* ARABIC </w:instrText>
      </w:r>
      <w:r w:rsidR="00653CE2">
        <w:fldChar w:fldCharType="separate"/>
      </w:r>
      <w:ins w:id="3518" w:author="Sayali Dev" w:date="2018-02-02T13:47:00Z">
        <w:r w:rsidR="00EB76E3">
          <w:rPr>
            <w:noProof/>
          </w:rPr>
          <w:t>32</w:t>
        </w:r>
      </w:ins>
      <w:del w:id="3519" w:author="Sayali Dev" w:date="2018-02-02T13:47:00Z">
        <w:r w:rsidDel="00EB76E3">
          <w:rPr>
            <w:noProof/>
          </w:rPr>
          <w:delText>3</w:delText>
        </w:r>
      </w:del>
      <w:r w:rsidR="00653CE2">
        <w:rPr>
          <w:noProof/>
        </w:rPr>
        <w:fldChar w:fldCharType="end"/>
      </w:r>
      <w:r>
        <w:t>: Workflow Search Fields</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0"/>
        <w:gridCol w:w="8010"/>
      </w:tblGrid>
      <w:tr w:rsidR="00D31CB1" w:rsidRPr="007A152E" w14:paraId="73D9D414" w14:textId="77777777" w:rsidTr="007E1303">
        <w:trPr>
          <w:cantSplit/>
          <w:trHeight w:val="288"/>
          <w:tblHeader/>
        </w:trPr>
        <w:tc>
          <w:tcPr>
            <w:tcW w:w="1800" w:type="dxa"/>
            <w:shd w:val="clear" w:color="auto" w:fill="BFBFBF"/>
            <w:vAlign w:val="center"/>
          </w:tcPr>
          <w:p w14:paraId="538C9E51" w14:textId="77777777" w:rsidR="00D31CB1" w:rsidRPr="007A152E" w:rsidRDefault="00D31CB1" w:rsidP="007E1303">
            <w:pPr>
              <w:rPr>
                <w:b/>
              </w:rPr>
            </w:pPr>
            <w:r>
              <w:rPr>
                <w:b/>
              </w:rPr>
              <w:t>Field</w:t>
            </w:r>
          </w:p>
        </w:tc>
        <w:tc>
          <w:tcPr>
            <w:tcW w:w="8010" w:type="dxa"/>
            <w:shd w:val="clear" w:color="auto" w:fill="BFBFBF"/>
            <w:vAlign w:val="center"/>
          </w:tcPr>
          <w:p w14:paraId="54A25D15" w14:textId="77777777" w:rsidR="00D31CB1" w:rsidRPr="007A152E" w:rsidRDefault="00D31CB1" w:rsidP="007E1303">
            <w:pPr>
              <w:rPr>
                <w:b/>
              </w:rPr>
            </w:pPr>
            <w:r w:rsidRPr="007A152E">
              <w:rPr>
                <w:b/>
              </w:rPr>
              <w:t>Description</w:t>
            </w:r>
          </w:p>
        </w:tc>
      </w:tr>
      <w:tr w:rsidR="00D31CB1" w14:paraId="182B553F" w14:textId="77777777" w:rsidTr="007E1303">
        <w:trPr>
          <w:cantSplit/>
          <w:trHeight w:val="288"/>
        </w:trPr>
        <w:tc>
          <w:tcPr>
            <w:tcW w:w="1800" w:type="dxa"/>
            <w:vAlign w:val="center"/>
          </w:tcPr>
          <w:p w14:paraId="06AA0139" w14:textId="77777777" w:rsidR="00D31CB1" w:rsidRPr="007A152E" w:rsidRDefault="00D31CB1" w:rsidP="007E1303">
            <w:pPr>
              <w:rPr>
                <w:b/>
              </w:rPr>
            </w:pPr>
            <w:r>
              <w:rPr>
                <w:b/>
              </w:rPr>
              <w:t>Sample Identifier</w:t>
            </w:r>
          </w:p>
        </w:tc>
        <w:tc>
          <w:tcPr>
            <w:tcW w:w="8010" w:type="dxa"/>
            <w:vAlign w:val="center"/>
          </w:tcPr>
          <w:p w14:paraId="42FDA838" w14:textId="77777777" w:rsidR="00D31CB1" w:rsidRDefault="00D31CB1" w:rsidP="007E1303">
            <w:r>
              <w:t xml:space="preserve">Type the identifier of a biospecimen to search for all workflows associated with that biospecimen. </w:t>
            </w:r>
          </w:p>
        </w:tc>
      </w:tr>
      <w:tr w:rsidR="00D31CB1" w14:paraId="41824B46" w14:textId="77777777" w:rsidTr="007E1303">
        <w:trPr>
          <w:cantSplit/>
          <w:trHeight w:val="288"/>
        </w:trPr>
        <w:tc>
          <w:tcPr>
            <w:tcW w:w="1800" w:type="dxa"/>
            <w:vAlign w:val="center"/>
          </w:tcPr>
          <w:p w14:paraId="517210C0" w14:textId="77777777" w:rsidR="00D31CB1" w:rsidRDefault="00D31CB1" w:rsidP="007E1303">
            <w:pPr>
              <w:rPr>
                <w:b/>
              </w:rPr>
            </w:pPr>
            <w:r>
              <w:rPr>
                <w:b/>
              </w:rPr>
              <w:t xml:space="preserve">Created By </w:t>
            </w:r>
          </w:p>
        </w:tc>
        <w:tc>
          <w:tcPr>
            <w:tcW w:w="8010" w:type="dxa"/>
            <w:vAlign w:val="center"/>
          </w:tcPr>
          <w:p w14:paraId="1FF97ECD" w14:textId="4436C760" w:rsidR="00D31CB1" w:rsidRPr="00D515B3" w:rsidRDefault="00D31CB1" w:rsidP="007E1303">
            <w:r>
              <w:t xml:space="preserve">Type the </w:t>
            </w:r>
            <w:del w:id="3520" w:author="Sayali Dev" w:date="2018-01-31T17:55:00Z">
              <w:r w:rsidDel="00A62626">
                <w:delText>logon</w:delText>
              </w:r>
            </w:del>
            <w:ins w:id="3521" w:author="Sayali Dev" w:date="2018-01-31T17:55:00Z">
              <w:r w:rsidR="00A62626">
                <w:t>log in</w:t>
              </w:r>
            </w:ins>
            <w:r>
              <w:t xml:space="preserve"> ID of the user to search for workflows created by that user.</w:t>
            </w:r>
          </w:p>
        </w:tc>
      </w:tr>
      <w:tr w:rsidR="00D31CB1" w14:paraId="3EC8F1E2" w14:textId="77777777" w:rsidTr="007E1303">
        <w:trPr>
          <w:cantSplit/>
          <w:trHeight w:val="288"/>
        </w:trPr>
        <w:tc>
          <w:tcPr>
            <w:tcW w:w="1800" w:type="dxa"/>
            <w:vAlign w:val="center"/>
          </w:tcPr>
          <w:p w14:paraId="3E8E9D3D" w14:textId="77777777" w:rsidR="00D31CB1" w:rsidRDefault="00D31CB1" w:rsidP="007E1303">
            <w:pPr>
              <w:rPr>
                <w:b/>
              </w:rPr>
            </w:pPr>
            <w:r>
              <w:rPr>
                <w:b/>
              </w:rPr>
              <w:t>Modified By</w:t>
            </w:r>
          </w:p>
        </w:tc>
        <w:tc>
          <w:tcPr>
            <w:tcW w:w="8010" w:type="dxa"/>
            <w:vAlign w:val="center"/>
          </w:tcPr>
          <w:p w14:paraId="0032FAB7" w14:textId="048B8BCD" w:rsidR="00D31CB1" w:rsidRPr="00D515B3" w:rsidRDefault="00D31CB1" w:rsidP="007E1303">
            <w:r>
              <w:t xml:space="preserve">Type the </w:t>
            </w:r>
            <w:del w:id="3522" w:author="Sayali Dev" w:date="2018-01-31T17:55:00Z">
              <w:r w:rsidDel="00A62626">
                <w:delText>logon</w:delText>
              </w:r>
            </w:del>
            <w:ins w:id="3523" w:author="Sayali Dev" w:date="2018-01-31T17:55:00Z">
              <w:r w:rsidR="00A62626">
                <w:t>log in</w:t>
              </w:r>
            </w:ins>
            <w:r>
              <w:t xml:space="preserve"> ID of the user to search for workflows modified by that user.</w:t>
            </w:r>
          </w:p>
        </w:tc>
      </w:tr>
      <w:tr w:rsidR="00D31CB1" w14:paraId="74EBF459" w14:textId="77777777" w:rsidTr="007E1303">
        <w:trPr>
          <w:cantSplit/>
          <w:trHeight w:val="288"/>
        </w:trPr>
        <w:tc>
          <w:tcPr>
            <w:tcW w:w="1800" w:type="dxa"/>
            <w:vAlign w:val="center"/>
          </w:tcPr>
          <w:p w14:paraId="3DF435CF" w14:textId="77777777" w:rsidR="00D31CB1" w:rsidRPr="007A152E" w:rsidRDefault="00D31CB1" w:rsidP="007E1303">
            <w:pPr>
              <w:rPr>
                <w:b/>
              </w:rPr>
            </w:pPr>
            <w:r>
              <w:rPr>
                <w:b/>
              </w:rPr>
              <w:t>Workflow Name</w:t>
            </w:r>
          </w:p>
        </w:tc>
        <w:tc>
          <w:tcPr>
            <w:tcW w:w="8010" w:type="dxa"/>
            <w:vAlign w:val="center"/>
          </w:tcPr>
          <w:p w14:paraId="5CC10BBB" w14:textId="77777777" w:rsidR="00D31CB1" w:rsidRDefault="00D31CB1" w:rsidP="007E1303">
            <w:r>
              <w:t xml:space="preserve">Type the name of the workflow that you want to search for. </w:t>
            </w:r>
          </w:p>
        </w:tc>
      </w:tr>
      <w:tr w:rsidR="00D31CB1" w14:paraId="18C5F667" w14:textId="77777777" w:rsidTr="007E1303">
        <w:trPr>
          <w:cantSplit/>
          <w:trHeight w:val="288"/>
        </w:trPr>
        <w:tc>
          <w:tcPr>
            <w:tcW w:w="1800" w:type="dxa"/>
            <w:vAlign w:val="center"/>
          </w:tcPr>
          <w:p w14:paraId="1B09FE5C" w14:textId="77777777" w:rsidR="00D31CB1" w:rsidRDefault="00D31CB1" w:rsidP="007E1303">
            <w:pPr>
              <w:rPr>
                <w:b/>
              </w:rPr>
            </w:pPr>
            <w:r>
              <w:rPr>
                <w:b/>
              </w:rPr>
              <w:lastRenderedPageBreak/>
              <w:t>Process Type</w:t>
            </w:r>
          </w:p>
        </w:tc>
        <w:tc>
          <w:tcPr>
            <w:tcW w:w="8010" w:type="dxa"/>
            <w:vAlign w:val="center"/>
          </w:tcPr>
          <w:p w14:paraId="696FC4FE" w14:textId="77777777" w:rsidR="00D31CB1" w:rsidRDefault="00D31CB1" w:rsidP="007E1303">
            <w:r>
              <w:t>Click the appropriate sample processing type to search for workflows of that type.</w:t>
            </w:r>
          </w:p>
          <w:p w14:paraId="7FE53F9A" w14:textId="77777777" w:rsidR="00D31CB1" w:rsidRDefault="00D31CB1" w:rsidP="007E1303">
            <w:r w:rsidRPr="00C755B5">
              <w:rPr>
                <w:b/>
              </w:rPr>
              <w:t xml:space="preserve">Note: </w:t>
            </w:r>
            <w:r>
              <w:t xml:space="preserve">To search for all types of workflows, click </w:t>
            </w:r>
            <w:r w:rsidRPr="00C755B5">
              <w:rPr>
                <w:b/>
              </w:rPr>
              <w:t>All</w:t>
            </w:r>
            <w:r>
              <w:t xml:space="preserve">.  </w:t>
            </w:r>
          </w:p>
        </w:tc>
      </w:tr>
      <w:tr w:rsidR="00D31CB1" w14:paraId="4927453C" w14:textId="77777777" w:rsidTr="007E1303">
        <w:trPr>
          <w:cantSplit/>
          <w:trHeight w:val="288"/>
        </w:trPr>
        <w:tc>
          <w:tcPr>
            <w:tcW w:w="1800" w:type="dxa"/>
            <w:vAlign w:val="center"/>
          </w:tcPr>
          <w:p w14:paraId="7D8A7FD7" w14:textId="77777777" w:rsidR="00D31CB1" w:rsidRDefault="00D31CB1" w:rsidP="007E1303">
            <w:pPr>
              <w:rPr>
                <w:b/>
              </w:rPr>
            </w:pPr>
            <w:r>
              <w:rPr>
                <w:b/>
              </w:rPr>
              <w:t>Workflow Status</w:t>
            </w:r>
          </w:p>
        </w:tc>
        <w:tc>
          <w:tcPr>
            <w:tcW w:w="8010" w:type="dxa"/>
            <w:vAlign w:val="center"/>
          </w:tcPr>
          <w:p w14:paraId="455764AC" w14:textId="77777777" w:rsidR="00D31CB1" w:rsidRDefault="00D31CB1" w:rsidP="007E1303">
            <w:r>
              <w:t>Click the appropriate status to search for workflows with this status.</w:t>
            </w:r>
          </w:p>
          <w:p w14:paraId="44BE0735" w14:textId="77777777" w:rsidR="00D31CB1" w:rsidRDefault="00D31CB1" w:rsidP="007E1303">
            <w:r w:rsidRPr="00C755B5">
              <w:rPr>
                <w:b/>
              </w:rPr>
              <w:t xml:space="preserve">Note: </w:t>
            </w:r>
            <w:r>
              <w:t xml:space="preserve">To search for workflows with all statuses, click </w:t>
            </w:r>
            <w:r w:rsidRPr="00C755B5">
              <w:rPr>
                <w:b/>
              </w:rPr>
              <w:t>All</w:t>
            </w:r>
            <w:r>
              <w:t xml:space="preserve">.  </w:t>
            </w:r>
          </w:p>
        </w:tc>
      </w:tr>
      <w:tr w:rsidR="00D31CB1" w14:paraId="68B80D45" w14:textId="77777777" w:rsidTr="007E1303">
        <w:trPr>
          <w:cantSplit/>
          <w:trHeight w:val="288"/>
        </w:trPr>
        <w:tc>
          <w:tcPr>
            <w:tcW w:w="1800" w:type="dxa"/>
            <w:vAlign w:val="center"/>
          </w:tcPr>
          <w:p w14:paraId="0297E57E" w14:textId="77777777" w:rsidR="00D31CB1" w:rsidRDefault="00D31CB1" w:rsidP="007E1303">
            <w:pPr>
              <w:rPr>
                <w:b/>
              </w:rPr>
            </w:pPr>
            <w:r>
              <w:rPr>
                <w:b/>
              </w:rPr>
              <w:t>Data Validation</w:t>
            </w:r>
          </w:p>
        </w:tc>
        <w:tc>
          <w:tcPr>
            <w:tcW w:w="8010" w:type="dxa"/>
            <w:vAlign w:val="center"/>
          </w:tcPr>
          <w:p w14:paraId="184BCC52" w14:textId="77777777" w:rsidR="00D31CB1" w:rsidRDefault="00D31CB1" w:rsidP="007E1303">
            <w:r>
              <w:t>Click the appropriate validation status to search for workflows with this status.</w:t>
            </w:r>
          </w:p>
          <w:p w14:paraId="2EEA2C73" w14:textId="77777777" w:rsidR="00D31CB1" w:rsidRDefault="00D31CB1" w:rsidP="007E1303">
            <w:r w:rsidRPr="00C755B5">
              <w:rPr>
                <w:b/>
              </w:rPr>
              <w:t xml:space="preserve">Note: </w:t>
            </w:r>
            <w:r>
              <w:t xml:space="preserve">To search for workflows with all validation statuses, click </w:t>
            </w:r>
            <w:r w:rsidRPr="00C755B5">
              <w:rPr>
                <w:b/>
              </w:rPr>
              <w:t>All</w:t>
            </w:r>
            <w:r>
              <w:t xml:space="preserve">.  </w:t>
            </w:r>
          </w:p>
        </w:tc>
      </w:tr>
      <w:tr w:rsidR="00D31CB1" w14:paraId="0003572A" w14:textId="77777777" w:rsidTr="007E1303">
        <w:trPr>
          <w:cantSplit/>
          <w:trHeight w:val="288"/>
        </w:trPr>
        <w:tc>
          <w:tcPr>
            <w:tcW w:w="1800" w:type="dxa"/>
            <w:vAlign w:val="center"/>
          </w:tcPr>
          <w:p w14:paraId="77E1F391" w14:textId="77777777" w:rsidR="00D31CB1" w:rsidRDefault="00D31CB1" w:rsidP="007E1303">
            <w:pPr>
              <w:rPr>
                <w:b/>
              </w:rPr>
            </w:pPr>
            <w:r>
              <w:rPr>
                <w:b/>
              </w:rPr>
              <w:t>Collection</w:t>
            </w:r>
          </w:p>
        </w:tc>
        <w:tc>
          <w:tcPr>
            <w:tcW w:w="8010" w:type="dxa"/>
            <w:vAlign w:val="center"/>
          </w:tcPr>
          <w:p w14:paraId="324A0A45" w14:textId="77777777" w:rsidR="00D31CB1" w:rsidRDefault="00D31CB1" w:rsidP="007E1303">
            <w:r>
              <w:t>Click the appropriate Collection to search for workflows associated with this Collection.</w:t>
            </w:r>
          </w:p>
          <w:p w14:paraId="5D78D800" w14:textId="77777777" w:rsidR="00D31CB1" w:rsidRDefault="00D31CB1" w:rsidP="007E1303">
            <w:r w:rsidRPr="00C755B5">
              <w:rPr>
                <w:b/>
              </w:rPr>
              <w:t xml:space="preserve">Note: </w:t>
            </w:r>
            <w:r>
              <w:t xml:space="preserve">To search for workflows associated with all Collections, click </w:t>
            </w:r>
            <w:r w:rsidRPr="00C755B5">
              <w:rPr>
                <w:b/>
              </w:rPr>
              <w:t>All</w:t>
            </w:r>
            <w:r>
              <w:t xml:space="preserve">.  </w:t>
            </w:r>
          </w:p>
        </w:tc>
      </w:tr>
      <w:tr w:rsidR="00D31CB1" w14:paraId="608D1905" w14:textId="77777777" w:rsidTr="007E1303">
        <w:trPr>
          <w:cantSplit/>
          <w:trHeight w:val="288"/>
        </w:trPr>
        <w:tc>
          <w:tcPr>
            <w:tcW w:w="1800" w:type="dxa"/>
          </w:tcPr>
          <w:p w14:paraId="1B338D99" w14:textId="77777777" w:rsidR="00D31CB1" w:rsidRDefault="00D31CB1" w:rsidP="007E1303">
            <w:pPr>
              <w:rPr>
                <w:b/>
              </w:rPr>
            </w:pPr>
            <w:r>
              <w:rPr>
                <w:b/>
              </w:rPr>
              <w:t xml:space="preserve">Start Date </w:t>
            </w:r>
          </w:p>
        </w:tc>
        <w:tc>
          <w:tcPr>
            <w:tcW w:w="8010" w:type="dxa"/>
            <w:vAlign w:val="center"/>
          </w:tcPr>
          <w:p w14:paraId="23CBE7EC" w14:textId="77777777" w:rsidR="00D31CB1" w:rsidRPr="00D515B3" w:rsidRDefault="00D31CB1" w:rsidP="007E1303">
            <w:r>
              <w:t xml:space="preserve">Click the date icon and then in the pop-up, select the appropriate date option to search for workflows with a start date in this timeframe.  For more information, see </w:t>
            </w:r>
            <w:hyperlink w:anchor="DateRangeSearches" w:history="1">
              <w:r w:rsidRPr="004F6D37">
                <w:rPr>
                  <w:rStyle w:val="Hyperlink"/>
                  <w:b/>
                </w:rPr>
                <w:t>Understanding the Date Range Options</w:t>
              </w:r>
            </w:hyperlink>
            <w:del w:id="3524" w:author="Sayali Dev" w:date="2018-02-12T18:53:00Z">
              <w:r w:rsidDel="00EC05B3">
                <w:delText xml:space="preserve"> </w:delText>
              </w:r>
              <w:r w:rsidRPr="00B368A2" w:rsidDel="00EC05B3">
                <w:delText xml:space="preserve">in </w:delText>
              </w:r>
              <w:r w:rsidRPr="0033438F" w:rsidDel="00EC05B3">
                <w:rPr>
                  <w:b/>
                </w:rPr>
                <w:delText xml:space="preserve">Managing </w:delText>
              </w:r>
              <w:r w:rsidDel="00EC05B3">
                <w:rPr>
                  <w:b/>
                </w:rPr>
                <w:delText xml:space="preserve">the </w:delText>
              </w:r>
              <w:r w:rsidRPr="0033438F" w:rsidDel="00EC05B3">
                <w:rPr>
                  <w:b/>
                </w:rPr>
                <w:delText>Common Application Functions</w:delText>
              </w:r>
              <w:r w:rsidRPr="00B368A2" w:rsidDel="00EC05B3">
                <w:delText xml:space="preserve"> section.</w:delText>
              </w:r>
            </w:del>
          </w:p>
        </w:tc>
      </w:tr>
      <w:tr w:rsidR="00D31CB1" w14:paraId="7A9A3E8D" w14:textId="77777777" w:rsidTr="007E1303">
        <w:trPr>
          <w:cantSplit/>
          <w:trHeight w:val="288"/>
        </w:trPr>
        <w:tc>
          <w:tcPr>
            <w:tcW w:w="1800" w:type="dxa"/>
          </w:tcPr>
          <w:p w14:paraId="2005B391" w14:textId="77777777" w:rsidR="00D31CB1" w:rsidRDefault="00D31CB1" w:rsidP="007E1303">
            <w:pPr>
              <w:rPr>
                <w:b/>
              </w:rPr>
            </w:pPr>
            <w:r>
              <w:rPr>
                <w:b/>
              </w:rPr>
              <w:t xml:space="preserve">End Date </w:t>
            </w:r>
          </w:p>
        </w:tc>
        <w:tc>
          <w:tcPr>
            <w:tcW w:w="8010" w:type="dxa"/>
            <w:vAlign w:val="center"/>
          </w:tcPr>
          <w:p w14:paraId="15C67C46" w14:textId="77777777" w:rsidR="00D31CB1" w:rsidRPr="00D515B3" w:rsidRDefault="00D31CB1" w:rsidP="007E1303">
            <w:r>
              <w:t xml:space="preserve">Click the date icon and then in the pop-up, select the appropriate date option to search for workflows with an end date in this timeframe.  For more information, see </w:t>
            </w:r>
            <w:hyperlink w:anchor="DateRangeSearches" w:history="1">
              <w:r w:rsidRPr="004F6D37">
                <w:rPr>
                  <w:rStyle w:val="Hyperlink"/>
                  <w:b/>
                </w:rPr>
                <w:t>Understanding the Date Range Options</w:t>
              </w:r>
            </w:hyperlink>
            <w:del w:id="3525" w:author="Sayali Dev" w:date="2018-02-12T18:53:00Z">
              <w:r w:rsidDel="00EC05B3">
                <w:delText xml:space="preserve"> </w:delText>
              </w:r>
              <w:r w:rsidRPr="00B368A2" w:rsidDel="00EC05B3">
                <w:delText xml:space="preserve">in </w:delText>
              </w:r>
              <w:r w:rsidRPr="0033438F" w:rsidDel="00EC05B3">
                <w:rPr>
                  <w:b/>
                </w:rPr>
                <w:delText xml:space="preserve">Managing </w:delText>
              </w:r>
              <w:r w:rsidDel="00EC05B3">
                <w:rPr>
                  <w:b/>
                </w:rPr>
                <w:delText xml:space="preserve">the </w:delText>
              </w:r>
              <w:r w:rsidRPr="0033438F" w:rsidDel="00EC05B3">
                <w:rPr>
                  <w:b/>
                </w:rPr>
                <w:delText>Common Application Functions</w:delText>
              </w:r>
              <w:r w:rsidRPr="00B368A2" w:rsidDel="00EC05B3">
                <w:delText xml:space="preserve"> section.</w:delText>
              </w:r>
            </w:del>
          </w:p>
        </w:tc>
      </w:tr>
    </w:tbl>
    <w:p w14:paraId="0A5E9F1D" w14:textId="77777777" w:rsidR="00D31CB1" w:rsidRPr="00E63C3C" w:rsidRDefault="00D31CB1" w:rsidP="00D31CB1"/>
    <w:p w14:paraId="6B0AC09F" w14:textId="77777777" w:rsidR="00D31CB1" w:rsidRDefault="00D31CB1" w:rsidP="00D31CB1">
      <w:pPr>
        <w:numPr>
          <w:ilvl w:val="0"/>
          <w:numId w:val="301"/>
        </w:numPr>
      </w:pPr>
      <w:r w:rsidRPr="002557B0">
        <w:t xml:space="preserve">Click </w:t>
      </w:r>
      <w:r w:rsidRPr="00413008">
        <w:rPr>
          <w:b/>
        </w:rPr>
        <w:t>SEARCH</w:t>
      </w:r>
      <w:r w:rsidRPr="002557B0">
        <w:t>.</w:t>
      </w:r>
      <w:r>
        <w:br/>
        <w:t xml:space="preserve">The search results appear. </w:t>
      </w:r>
      <w:r>
        <w:br/>
      </w:r>
      <w:r>
        <w:br/>
      </w:r>
      <w:r w:rsidRPr="00413008">
        <w:rPr>
          <w:b/>
        </w:rPr>
        <w:t>Note:</w:t>
      </w:r>
      <w:r>
        <w:t xml:space="preserve"> </w:t>
      </w:r>
    </w:p>
    <w:p w14:paraId="168C9098" w14:textId="77777777" w:rsidR="00D31CB1" w:rsidRDefault="00D31CB1" w:rsidP="00D31CB1">
      <w:pPr>
        <w:numPr>
          <w:ilvl w:val="0"/>
          <w:numId w:val="347"/>
        </w:numPr>
      </w:pPr>
      <w:r w:rsidRPr="007E0351">
        <w:t>The list displays all workflows that are accessible based on your login location.</w:t>
      </w:r>
      <w:r>
        <w:br/>
      </w:r>
    </w:p>
    <w:p w14:paraId="2993E260" w14:textId="77777777" w:rsidR="00D31CB1" w:rsidRDefault="00D31CB1" w:rsidP="00D31CB1">
      <w:pPr>
        <w:numPr>
          <w:ilvl w:val="0"/>
          <w:numId w:val="347"/>
        </w:numPr>
      </w:pPr>
      <w:r>
        <w:t xml:space="preserve">Click </w:t>
      </w:r>
      <w:r>
        <w:rPr>
          <w:lang w:eastAsia="x-none"/>
        </w:rPr>
        <w:t xml:space="preserve">the </w:t>
      </w:r>
      <w:r w:rsidRPr="0033438F">
        <w:rPr>
          <w:lang w:eastAsia="x-none"/>
        </w:rPr>
        <w:t>header</w:t>
      </w:r>
      <w:r>
        <w:rPr>
          <w:lang w:eastAsia="x-none"/>
        </w:rPr>
        <w:t xml:space="preserve"> of the column with which you want to sort the results.</w:t>
      </w:r>
      <w:r>
        <w:t xml:space="preserve"> For more information about how to sort the search results, see </w:t>
      </w:r>
      <w:hyperlink w:anchor="_Sorting_Search_Results_1" w:history="1">
        <w:r w:rsidRPr="00413008">
          <w:rPr>
            <w:rStyle w:val="Hyperlink"/>
            <w:b/>
          </w:rPr>
          <w:t>Sorting Se</w:t>
        </w:r>
        <w:r>
          <w:rPr>
            <w:rStyle w:val="Hyperlink"/>
            <w:b/>
          </w:rPr>
          <w:t>arch</w:t>
        </w:r>
        <w:r w:rsidRPr="00413008">
          <w:rPr>
            <w:rStyle w:val="Hyperlink"/>
            <w:b/>
          </w:rPr>
          <w:t xml:space="preserve"> Results</w:t>
        </w:r>
      </w:hyperlink>
      <w:del w:id="3526" w:author="Sayali Dev" w:date="2018-02-12T18:53:00Z">
        <w:r w:rsidDel="00EC05B3">
          <w:delText xml:space="preserve"> </w:delText>
        </w:r>
        <w:r w:rsidRPr="00B368A2" w:rsidDel="00EC05B3">
          <w:delText xml:space="preserve">in </w:delText>
        </w:r>
        <w:r w:rsidRPr="00413008" w:rsidDel="00EC05B3">
          <w:rPr>
            <w:b/>
          </w:rPr>
          <w:delText xml:space="preserve">Managing </w:delText>
        </w:r>
        <w:r w:rsidDel="00EC05B3">
          <w:rPr>
            <w:b/>
          </w:rPr>
          <w:delText xml:space="preserve">the </w:delText>
        </w:r>
        <w:r w:rsidRPr="00413008" w:rsidDel="00EC05B3">
          <w:rPr>
            <w:b/>
          </w:rPr>
          <w:delText>Common Application Functions</w:delText>
        </w:r>
        <w:r w:rsidRPr="00B368A2" w:rsidDel="00EC05B3">
          <w:delText xml:space="preserve"> section.</w:delText>
        </w:r>
      </w:del>
    </w:p>
    <w:p w14:paraId="29603778" w14:textId="77777777" w:rsidR="00D31CB1" w:rsidRDefault="00D31CB1" w:rsidP="00D31CB1">
      <w:pPr>
        <w:ind w:left="1440"/>
      </w:pPr>
    </w:p>
    <w:p w14:paraId="6B3CD214" w14:textId="77777777" w:rsidR="00D31CB1" w:rsidRDefault="00D31CB1" w:rsidP="00D31CB1">
      <w:pPr>
        <w:pStyle w:val="Heading3"/>
      </w:pPr>
      <w:r>
        <w:br w:type="page"/>
      </w:r>
      <w:bookmarkStart w:id="3527" w:name="ViewingKitDetails"/>
      <w:bookmarkStart w:id="3528" w:name="ViewingKitTemplateDetails"/>
      <w:bookmarkStart w:id="3529" w:name="SearchInventory"/>
      <w:bookmarkStart w:id="3530" w:name="_Toc452631889"/>
      <w:bookmarkStart w:id="3531" w:name="_Toc507164313"/>
      <w:bookmarkEnd w:id="3527"/>
      <w:bookmarkEnd w:id="3528"/>
      <w:bookmarkEnd w:id="3529"/>
      <w:r>
        <w:lastRenderedPageBreak/>
        <w:t>Using the Search Samples and Worklists Window</w:t>
      </w:r>
      <w:bookmarkEnd w:id="3530"/>
      <w:bookmarkEnd w:id="3531"/>
    </w:p>
    <w:p w14:paraId="17544127" w14:textId="77777777" w:rsidR="00D31CB1" w:rsidRDefault="00D31CB1" w:rsidP="00D31CB1"/>
    <w:p w14:paraId="165440A0" w14:textId="77777777" w:rsidR="00D31CB1" w:rsidRDefault="00D31CB1" w:rsidP="00D31CB1">
      <w:r>
        <w:t xml:space="preserve">You can use the </w:t>
      </w:r>
      <w:r w:rsidRPr="00481826">
        <w:rPr>
          <w:b/>
        </w:rPr>
        <w:t>Search Samples and Worklists</w:t>
      </w:r>
      <w:r>
        <w:t xml:space="preserve"> window to search for biospecimen for your sample processing when creating or modifying a workflow.</w:t>
      </w:r>
    </w:p>
    <w:p w14:paraId="393FEA3B" w14:textId="77777777" w:rsidR="00D31CB1" w:rsidRDefault="00D31CB1" w:rsidP="00D31CB1"/>
    <w:p w14:paraId="6409A46F" w14:textId="77777777" w:rsidR="00D31CB1" w:rsidRDefault="00D31CB1" w:rsidP="00D31CB1">
      <w:r w:rsidRPr="00E63C3C">
        <w:t xml:space="preserve">To search for </w:t>
      </w:r>
      <w:r>
        <w:t>a biospecimen when initiating a new workflow or modifying an existing workflow</w:t>
      </w:r>
      <w:r w:rsidRPr="00E63C3C">
        <w:t>:</w:t>
      </w:r>
    </w:p>
    <w:p w14:paraId="60F62FB5" w14:textId="77777777" w:rsidR="00D31CB1" w:rsidRPr="00E63C3C" w:rsidRDefault="00D31CB1" w:rsidP="00D31CB1"/>
    <w:p w14:paraId="5F91167B" w14:textId="77777777" w:rsidR="00D31CB1" w:rsidRDefault="00D31CB1" w:rsidP="00D31CB1">
      <w:pPr>
        <w:numPr>
          <w:ilvl w:val="0"/>
          <w:numId w:val="283"/>
        </w:numPr>
        <w:ind w:right="540"/>
      </w:pPr>
      <w:r>
        <w:t xml:space="preserve">On the </w:t>
      </w:r>
      <w:r w:rsidRPr="00D80847">
        <w:rPr>
          <w:b/>
        </w:rPr>
        <w:t>Create Workflow</w:t>
      </w:r>
      <w:r>
        <w:t xml:space="preserve"> page, c</w:t>
      </w:r>
      <w:r w:rsidRPr="00E63C3C">
        <w:t xml:space="preserve">lick the </w:t>
      </w:r>
      <w:r w:rsidRPr="0042558F">
        <w:rPr>
          <w:b/>
        </w:rPr>
        <w:t xml:space="preserve">Search Inventory </w:t>
      </w:r>
      <w:r>
        <w:t>link</w:t>
      </w:r>
      <w:r w:rsidRPr="00E63C3C">
        <w:t>.</w:t>
      </w:r>
      <w:r>
        <w:t xml:space="preserve"> </w:t>
      </w:r>
    </w:p>
    <w:p w14:paraId="5C1863D1" w14:textId="77777777" w:rsidR="00D31CB1" w:rsidRDefault="00D31CB1" w:rsidP="00D31CB1">
      <w:pPr>
        <w:ind w:left="720" w:right="540"/>
      </w:pPr>
      <w:r>
        <w:t xml:space="preserve">The </w:t>
      </w:r>
      <w:r w:rsidRPr="00D80847">
        <w:rPr>
          <w:b/>
        </w:rPr>
        <w:t>Search Samples and Worklists</w:t>
      </w:r>
      <w:r>
        <w:t xml:space="preserve"> window appears. </w:t>
      </w:r>
    </w:p>
    <w:p w14:paraId="2EBA41C9" w14:textId="77777777" w:rsidR="00D31CB1" w:rsidRDefault="00D31CB1" w:rsidP="00D31CB1">
      <w:pPr>
        <w:pStyle w:val="BodyText"/>
        <w:ind w:right="540"/>
      </w:pPr>
    </w:p>
    <w:p w14:paraId="3A7A9556" w14:textId="77777777" w:rsidR="00D31CB1" w:rsidRDefault="00D31CB1" w:rsidP="00D31CB1">
      <w:pPr>
        <w:pStyle w:val="BodyText"/>
        <w:numPr>
          <w:ilvl w:val="0"/>
          <w:numId w:val="283"/>
        </w:numPr>
        <w:ind w:right="540"/>
      </w:pPr>
      <w:r>
        <w:t>If you want to select biospecimens that are not associated with a worklist:</w:t>
      </w:r>
    </w:p>
    <w:p w14:paraId="0BBFCB81" w14:textId="77777777" w:rsidR="00D31CB1" w:rsidRDefault="00D31CB1" w:rsidP="00D31CB1">
      <w:pPr>
        <w:pStyle w:val="BodyText"/>
        <w:numPr>
          <w:ilvl w:val="0"/>
          <w:numId w:val="114"/>
        </w:numPr>
        <w:ind w:left="1080" w:right="540"/>
      </w:pPr>
      <w:r>
        <w:t xml:space="preserve">On the </w:t>
      </w:r>
      <w:r w:rsidRPr="00D80847">
        <w:rPr>
          <w:b/>
        </w:rPr>
        <w:t>Search Samples</w:t>
      </w:r>
      <w:r>
        <w:t xml:space="preserve"> tab, click the </w:t>
      </w:r>
      <w:r w:rsidRPr="003D76FE">
        <w:rPr>
          <w:b/>
        </w:rPr>
        <w:t>Basic</w:t>
      </w:r>
      <w:r>
        <w:t xml:space="preserve">, </w:t>
      </w:r>
      <w:r w:rsidRPr="003D76FE">
        <w:rPr>
          <w:b/>
        </w:rPr>
        <w:t>Inventory</w:t>
      </w:r>
      <w:r>
        <w:t xml:space="preserve"> or </w:t>
      </w:r>
      <w:r w:rsidRPr="003D76FE">
        <w:rPr>
          <w:b/>
        </w:rPr>
        <w:t>LIMS</w:t>
      </w:r>
      <w:r>
        <w:t xml:space="preserve"> checkbox to display the search fields for that search category. </w:t>
      </w:r>
      <w:r>
        <w:br/>
        <w:t>The search fields appear.</w:t>
      </w:r>
      <w:r>
        <w:br/>
      </w:r>
    </w:p>
    <w:p w14:paraId="57EEBD5F" w14:textId="77777777" w:rsidR="00D31CB1" w:rsidRDefault="00D31CB1" w:rsidP="00D31CB1">
      <w:pPr>
        <w:pStyle w:val="BodyText"/>
        <w:ind w:left="1080" w:right="540"/>
      </w:pPr>
      <w:r w:rsidRPr="0030062C">
        <w:rPr>
          <w:b/>
        </w:rPr>
        <w:t xml:space="preserve">Note: </w:t>
      </w:r>
      <w:r>
        <w:t xml:space="preserve">You can select multiple checkboxes. </w:t>
      </w:r>
    </w:p>
    <w:p w14:paraId="7CE3D779" w14:textId="77777777" w:rsidR="00D31CB1" w:rsidRDefault="00D31CB1" w:rsidP="00D31CB1">
      <w:pPr>
        <w:pStyle w:val="BodyText"/>
        <w:ind w:left="360" w:right="540" w:firstLine="720"/>
      </w:pPr>
    </w:p>
    <w:p w14:paraId="4BCE47B9" w14:textId="77777777" w:rsidR="00D31CB1" w:rsidRDefault="00D31CB1" w:rsidP="00D31CB1">
      <w:pPr>
        <w:pStyle w:val="BodyText"/>
        <w:ind w:left="720" w:right="540"/>
      </w:pPr>
      <w:r w:rsidRPr="006454BE">
        <w:rPr>
          <w:noProof/>
          <w:lang w:val="en-US" w:eastAsia="en-US"/>
        </w:rPr>
        <w:drawing>
          <wp:inline distT="0" distB="0" distL="0" distR="0" wp14:anchorId="33FE567C" wp14:editId="3F48AEE9">
            <wp:extent cx="6325870" cy="2801620"/>
            <wp:effectExtent l="19050" t="19050" r="17780" b="17780"/>
            <wp:docPr id="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25870" cy="2801620"/>
                    </a:xfrm>
                    <a:prstGeom prst="rect">
                      <a:avLst/>
                    </a:prstGeom>
                    <a:noFill/>
                    <a:ln w="3175">
                      <a:solidFill>
                        <a:schemeClr val="tx1"/>
                      </a:solidFill>
                    </a:ln>
                  </pic:spPr>
                </pic:pic>
              </a:graphicData>
            </a:graphic>
          </wp:inline>
        </w:drawing>
      </w:r>
    </w:p>
    <w:p w14:paraId="43A26D55" w14:textId="77777777" w:rsidR="00D31CB1" w:rsidRDefault="00D31CB1" w:rsidP="00D31CB1">
      <w:pPr>
        <w:pStyle w:val="Figure"/>
        <w:tabs>
          <w:tab w:val="clear" w:pos="1080"/>
          <w:tab w:val="clear" w:pos="1710"/>
          <w:tab w:val="clear" w:pos="1980"/>
          <w:tab w:val="left" w:pos="1800"/>
          <w:tab w:val="num" w:pos="4230"/>
        </w:tabs>
        <w:ind w:left="1800" w:hanging="1170"/>
      </w:pPr>
      <w:r>
        <w:t>Search Samples and Worklists window – Search Samples tab</w:t>
      </w:r>
    </w:p>
    <w:p w14:paraId="494929A6" w14:textId="77777777" w:rsidR="00D31CB1" w:rsidRDefault="00D31CB1" w:rsidP="00D31CB1">
      <w:pPr>
        <w:pStyle w:val="BodyText"/>
        <w:ind w:left="360" w:right="540" w:firstLine="720"/>
      </w:pPr>
    </w:p>
    <w:p w14:paraId="16CFA1FE" w14:textId="77777777" w:rsidR="00D31CB1" w:rsidRPr="00A32730" w:rsidRDefault="00D31CB1" w:rsidP="00D31CB1">
      <w:pPr>
        <w:pStyle w:val="BodyText"/>
        <w:numPr>
          <w:ilvl w:val="0"/>
          <w:numId w:val="114"/>
        </w:numPr>
        <w:ind w:left="1080" w:right="540"/>
        <w:rPr>
          <w:b/>
        </w:rPr>
      </w:pPr>
      <w:r w:rsidRPr="00E63C3C">
        <w:t xml:space="preserve">Specify </w:t>
      </w:r>
      <w:r>
        <w:t xml:space="preserve">your </w:t>
      </w:r>
      <w:r w:rsidRPr="00E63C3C">
        <w:t xml:space="preserve">search criteria by completing </w:t>
      </w:r>
      <w:r>
        <w:t xml:space="preserve">one or more </w:t>
      </w:r>
      <w:r w:rsidRPr="00E63C3C">
        <w:t>fields</w:t>
      </w:r>
      <w:r>
        <w:t xml:space="preserve">. </w:t>
      </w:r>
      <w:r>
        <w:br/>
      </w:r>
      <w:r w:rsidRPr="00A32730">
        <w:rPr>
          <w:b/>
        </w:rPr>
        <w:t xml:space="preserve">Note: </w:t>
      </w:r>
    </w:p>
    <w:p w14:paraId="36865B33" w14:textId="77777777" w:rsidR="00D31CB1" w:rsidRDefault="00D31CB1" w:rsidP="00D31CB1">
      <w:pPr>
        <w:numPr>
          <w:ilvl w:val="0"/>
          <w:numId w:val="19"/>
        </w:numPr>
        <w:ind w:left="1800" w:right="540"/>
      </w:pPr>
      <w:r>
        <w:t xml:space="preserve">You can use one field or a combination of fields to search for samples. </w:t>
      </w:r>
    </w:p>
    <w:p w14:paraId="5B6589C5" w14:textId="77777777" w:rsidR="00D31CB1" w:rsidRDefault="00D31CB1" w:rsidP="00D31CB1">
      <w:pPr>
        <w:numPr>
          <w:ilvl w:val="0"/>
          <w:numId w:val="19"/>
        </w:numPr>
        <w:ind w:left="1800" w:right="540"/>
      </w:pPr>
      <w:r>
        <w:t xml:space="preserve">You can type the full or partial value in a search field along with an asterisk (*) before or after the partial value. For example, if you type </w:t>
      </w:r>
      <w:r>
        <w:rPr>
          <w:b/>
        </w:rPr>
        <w:t>02</w:t>
      </w:r>
      <w:r w:rsidRPr="00914542">
        <w:rPr>
          <w:b/>
        </w:rPr>
        <w:t>*</w:t>
      </w:r>
      <w:r>
        <w:t xml:space="preserve">, you obtain records that begin with 02. If you type </w:t>
      </w:r>
      <w:r w:rsidRPr="00914542">
        <w:rPr>
          <w:b/>
        </w:rPr>
        <w:t>*02</w:t>
      </w:r>
      <w:r>
        <w:t>, you obtain records that end with 02.</w:t>
      </w:r>
    </w:p>
    <w:p w14:paraId="61632707" w14:textId="77777777" w:rsidR="00D31CB1" w:rsidRDefault="00D31CB1" w:rsidP="00D31CB1">
      <w:pPr>
        <w:pStyle w:val="BodyText"/>
        <w:ind w:right="270"/>
      </w:pPr>
    </w:p>
    <w:p w14:paraId="33DD16EE" w14:textId="77777777" w:rsidR="00D31CB1" w:rsidRDefault="00D31CB1" w:rsidP="00D31CB1">
      <w:pPr>
        <w:pStyle w:val="BodyText"/>
        <w:ind w:left="720" w:right="270"/>
      </w:pPr>
      <w:r>
        <w:t xml:space="preserve">Following table lists each field and its description. </w:t>
      </w:r>
    </w:p>
    <w:p w14:paraId="43C564B4" w14:textId="77777777" w:rsidR="00D31CB1" w:rsidRDefault="00D31CB1" w:rsidP="00D31CB1">
      <w:pPr>
        <w:pStyle w:val="BodyText"/>
        <w:ind w:left="720" w:right="270"/>
      </w:pPr>
    </w:p>
    <w:p w14:paraId="06B528BB" w14:textId="2766CEB4" w:rsidR="00D31CB1" w:rsidRDefault="00D31CB1" w:rsidP="00D31CB1">
      <w:pPr>
        <w:pStyle w:val="Caption"/>
        <w:ind w:left="720"/>
      </w:pPr>
      <w:r>
        <w:t xml:space="preserve">Table </w:t>
      </w:r>
      <w:r w:rsidR="00653CE2">
        <w:fldChar w:fldCharType="begin"/>
      </w:r>
      <w:r w:rsidR="00653CE2">
        <w:instrText xml:space="preserve"> SEQ Figure \* ARABIC </w:instrText>
      </w:r>
      <w:r w:rsidR="00653CE2">
        <w:fldChar w:fldCharType="separate"/>
      </w:r>
      <w:ins w:id="3532" w:author="Sayali Dev" w:date="2018-02-02T13:47:00Z">
        <w:r w:rsidR="00EB76E3">
          <w:rPr>
            <w:noProof/>
          </w:rPr>
          <w:t>33</w:t>
        </w:r>
      </w:ins>
      <w:del w:id="3533" w:author="Sayali Dev" w:date="2018-02-02T13:47:00Z">
        <w:r w:rsidDel="00EB76E3">
          <w:rPr>
            <w:noProof/>
          </w:rPr>
          <w:delText>4</w:delText>
        </w:r>
      </w:del>
      <w:r w:rsidR="00653CE2">
        <w:rPr>
          <w:noProof/>
        </w:rPr>
        <w:fldChar w:fldCharType="end"/>
      </w:r>
      <w:r>
        <w:t>: Search fields</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6570"/>
      </w:tblGrid>
      <w:tr w:rsidR="00D31CB1" w:rsidRPr="007A152E" w14:paraId="59F45BE2" w14:textId="77777777" w:rsidTr="007E1303">
        <w:trPr>
          <w:cantSplit/>
          <w:trHeight w:val="288"/>
          <w:tblHeader/>
        </w:trPr>
        <w:tc>
          <w:tcPr>
            <w:tcW w:w="2790" w:type="dxa"/>
            <w:shd w:val="clear" w:color="auto" w:fill="BFBFBF"/>
            <w:vAlign w:val="center"/>
          </w:tcPr>
          <w:p w14:paraId="6EE85184" w14:textId="77777777" w:rsidR="00D31CB1" w:rsidRPr="007A152E" w:rsidRDefault="00D31CB1" w:rsidP="007E1303">
            <w:pPr>
              <w:rPr>
                <w:b/>
              </w:rPr>
            </w:pPr>
            <w:r>
              <w:rPr>
                <w:b/>
              </w:rPr>
              <w:t>Field</w:t>
            </w:r>
          </w:p>
        </w:tc>
        <w:tc>
          <w:tcPr>
            <w:tcW w:w="6570" w:type="dxa"/>
            <w:shd w:val="clear" w:color="auto" w:fill="BFBFBF"/>
            <w:vAlign w:val="center"/>
          </w:tcPr>
          <w:p w14:paraId="618C2F02" w14:textId="77777777" w:rsidR="00D31CB1" w:rsidRPr="007A152E" w:rsidRDefault="00D31CB1" w:rsidP="007E1303">
            <w:pPr>
              <w:rPr>
                <w:b/>
              </w:rPr>
            </w:pPr>
            <w:r w:rsidRPr="007A152E">
              <w:rPr>
                <w:b/>
              </w:rPr>
              <w:t>Description</w:t>
            </w:r>
          </w:p>
        </w:tc>
      </w:tr>
      <w:tr w:rsidR="00D31CB1" w14:paraId="573E3EA5" w14:textId="77777777" w:rsidTr="007E1303">
        <w:trPr>
          <w:cantSplit/>
          <w:trHeight w:val="288"/>
        </w:trPr>
        <w:tc>
          <w:tcPr>
            <w:tcW w:w="9360" w:type="dxa"/>
            <w:gridSpan w:val="2"/>
            <w:shd w:val="clear" w:color="auto" w:fill="BFBFBF"/>
            <w:vAlign w:val="center"/>
          </w:tcPr>
          <w:p w14:paraId="0E75C61F" w14:textId="77777777" w:rsidR="00D31CB1" w:rsidRDefault="00D31CB1" w:rsidP="007E1303">
            <w:r w:rsidRPr="005C22E1">
              <w:rPr>
                <w:b/>
              </w:rPr>
              <w:t>Basic</w:t>
            </w:r>
            <w:r>
              <w:t xml:space="preserve"> search fields</w:t>
            </w:r>
          </w:p>
        </w:tc>
      </w:tr>
      <w:tr w:rsidR="00D31CB1" w14:paraId="773D6F64" w14:textId="77777777" w:rsidTr="007E1303">
        <w:trPr>
          <w:cantSplit/>
          <w:trHeight w:val="288"/>
        </w:trPr>
        <w:tc>
          <w:tcPr>
            <w:tcW w:w="2790" w:type="dxa"/>
            <w:vAlign w:val="center"/>
          </w:tcPr>
          <w:p w14:paraId="09F6204E" w14:textId="77777777" w:rsidR="00D31CB1" w:rsidRDefault="00D31CB1" w:rsidP="007E1303">
            <w:pPr>
              <w:rPr>
                <w:b/>
              </w:rPr>
            </w:pPr>
            <w:r>
              <w:rPr>
                <w:b/>
              </w:rPr>
              <w:t>Identifier</w:t>
            </w:r>
          </w:p>
        </w:tc>
        <w:tc>
          <w:tcPr>
            <w:tcW w:w="6570" w:type="dxa"/>
            <w:vAlign w:val="center"/>
          </w:tcPr>
          <w:p w14:paraId="4241F414" w14:textId="77777777" w:rsidR="00D31CB1" w:rsidRDefault="00D31CB1" w:rsidP="007E1303">
            <w:r>
              <w:t>Scan or type the identifier of the biospecimen that you want to search for.</w:t>
            </w:r>
          </w:p>
        </w:tc>
      </w:tr>
      <w:tr w:rsidR="00D31CB1" w14:paraId="39D44FE5" w14:textId="77777777" w:rsidTr="007E1303">
        <w:trPr>
          <w:cantSplit/>
          <w:trHeight w:val="288"/>
        </w:trPr>
        <w:tc>
          <w:tcPr>
            <w:tcW w:w="2790" w:type="dxa"/>
            <w:vAlign w:val="center"/>
          </w:tcPr>
          <w:p w14:paraId="0AE73E27" w14:textId="77777777" w:rsidR="00D31CB1" w:rsidRDefault="00D31CB1" w:rsidP="007E1303">
            <w:pPr>
              <w:rPr>
                <w:b/>
              </w:rPr>
            </w:pPr>
            <w:r>
              <w:rPr>
                <w:b/>
              </w:rPr>
              <w:lastRenderedPageBreak/>
              <w:t>Identifier Type</w:t>
            </w:r>
          </w:p>
        </w:tc>
        <w:tc>
          <w:tcPr>
            <w:tcW w:w="6570" w:type="dxa"/>
            <w:vAlign w:val="center"/>
          </w:tcPr>
          <w:p w14:paraId="64480428" w14:textId="77777777" w:rsidR="00D31CB1" w:rsidRDefault="00D31CB1" w:rsidP="007E1303">
            <w:r>
              <w:t>Click the appropriate type to search for all biospecimens associated with that identifier type.</w:t>
            </w:r>
          </w:p>
        </w:tc>
      </w:tr>
      <w:tr w:rsidR="00D31CB1" w14:paraId="544CAAFC" w14:textId="77777777" w:rsidTr="007E1303">
        <w:trPr>
          <w:cantSplit/>
          <w:trHeight w:val="288"/>
        </w:trPr>
        <w:tc>
          <w:tcPr>
            <w:tcW w:w="2790" w:type="dxa"/>
            <w:vAlign w:val="center"/>
          </w:tcPr>
          <w:p w14:paraId="2109C41C" w14:textId="77777777" w:rsidR="00D31CB1" w:rsidRDefault="00D31CB1" w:rsidP="007E1303">
            <w:pPr>
              <w:rPr>
                <w:b/>
              </w:rPr>
            </w:pPr>
            <w:r>
              <w:rPr>
                <w:b/>
              </w:rPr>
              <w:t>Project</w:t>
            </w:r>
          </w:p>
        </w:tc>
        <w:tc>
          <w:tcPr>
            <w:tcW w:w="6570" w:type="dxa"/>
            <w:vAlign w:val="center"/>
          </w:tcPr>
          <w:p w14:paraId="0EB51754" w14:textId="77777777" w:rsidR="00D31CB1" w:rsidRDefault="00D31CB1" w:rsidP="007E1303">
            <w:r>
              <w:t>Click the appropriate Project to search for all biospecimens associated with that Project.</w:t>
            </w:r>
          </w:p>
        </w:tc>
      </w:tr>
      <w:tr w:rsidR="00D31CB1" w14:paraId="49C5F4C8" w14:textId="77777777" w:rsidTr="007E1303">
        <w:trPr>
          <w:cantSplit/>
          <w:trHeight w:val="288"/>
        </w:trPr>
        <w:tc>
          <w:tcPr>
            <w:tcW w:w="2790" w:type="dxa"/>
            <w:vAlign w:val="center"/>
          </w:tcPr>
          <w:p w14:paraId="1C486B9A" w14:textId="77777777" w:rsidR="00D31CB1" w:rsidRDefault="00D31CB1" w:rsidP="007E1303">
            <w:pPr>
              <w:rPr>
                <w:b/>
              </w:rPr>
            </w:pPr>
            <w:r>
              <w:rPr>
                <w:b/>
              </w:rPr>
              <w:t>Collection</w:t>
            </w:r>
          </w:p>
        </w:tc>
        <w:tc>
          <w:tcPr>
            <w:tcW w:w="6570" w:type="dxa"/>
            <w:vAlign w:val="center"/>
          </w:tcPr>
          <w:p w14:paraId="2154B58F" w14:textId="77777777" w:rsidR="00D31CB1" w:rsidRDefault="00D31CB1" w:rsidP="007E1303">
            <w:r>
              <w:t>Click the appropriate Collection to search for all biospecimens associated with that Collection.</w:t>
            </w:r>
          </w:p>
        </w:tc>
      </w:tr>
      <w:tr w:rsidR="00D31CB1" w14:paraId="741424AA" w14:textId="77777777" w:rsidTr="007E1303">
        <w:trPr>
          <w:cantSplit/>
          <w:trHeight w:val="288"/>
        </w:trPr>
        <w:tc>
          <w:tcPr>
            <w:tcW w:w="9360" w:type="dxa"/>
            <w:gridSpan w:val="2"/>
            <w:shd w:val="clear" w:color="auto" w:fill="BFBFBF"/>
            <w:vAlign w:val="center"/>
          </w:tcPr>
          <w:p w14:paraId="4A4C8196" w14:textId="77777777" w:rsidR="00D31CB1" w:rsidRDefault="00D31CB1" w:rsidP="007E1303">
            <w:r w:rsidRPr="005C22E1">
              <w:rPr>
                <w:b/>
              </w:rPr>
              <w:t>Inventory</w:t>
            </w:r>
            <w:r>
              <w:t xml:space="preserve"> search fields</w:t>
            </w:r>
          </w:p>
        </w:tc>
      </w:tr>
      <w:tr w:rsidR="00D31CB1" w14:paraId="58CD87DD" w14:textId="77777777" w:rsidTr="007E1303">
        <w:trPr>
          <w:cantSplit/>
          <w:trHeight w:val="288"/>
        </w:trPr>
        <w:tc>
          <w:tcPr>
            <w:tcW w:w="2790" w:type="dxa"/>
            <w:vAlign w:val="center"/>
          </w:tcPr>
          <w:p w14:paraId="43CF9168" w14:textId="77777777" w:rsidR="00D31CB1" w:rsidRDefault="00D31CB1" w:rsidP="007E1303">
            <w:pPr>
              <w:rPr>
                <w:b/>
              </w:rPr>
            </w:pPr>
            <w:r>
              <w:rPr>
                <w:b/>
              </w:rPr>
              <w:t>Sample Status</w:t>
            </w:r>
          </w:p>
        </w:tc>
        <w:tc>
          <w:tcPr>
            <w:tcW w:w="6570" w:type="dxa"/>
            <w:vAlign w:val="center"/>
          </w:tcPr>
          <w:p w14:paraId="0D0A222B" w14:textId="77777777" w:rsidR="00D31CB1" w:rsidRDefault="00D31CB1" w:rsidP="007E1303">
            <w:r>
              <w:t>Click the appropriate sample status to search for all biospecimens associated with that status.</w:t>
            </w:r>
          </w:p>
        </w:tc>
      </w:tr>
      <w:tr w:rsidR="00D31CB1" w14:paraId="0CF7E6D1" w14:textId="77777777" w:rsidTr="007E1303">
        <w:trPr>
          <w:cantSplit/>
          <w:trHeight w:val="288"/>
        </w:trPr>
        <w:tc>
          <w:tcPr>
            <w:tcW w:w="2790" w:type="dxa"/>
            <w:vAlign w:val="center"/>
          </w:tcPr>
          <w:p w14:paraId="5FE2049F" w14:textId="77777777" w:rsidR="00D31CB1" w:rsidRDefault="00D31CB1" w:rsidP="007E1303">
            <w:pPr>
              <w:rPr>
                <w:b/>
              </w:rPr>
            </w:pPr>
            <w:r>
              <w:rPr>
                <w:b/>
              </w:rPr>
              <w:t>Specimen Type</w:t>
            </w:r>
          </w:p>
        </w:tc>
        <w:tc>
          <w:tcPr>
            <w:tcW w:w="6570" w:type="dxa"/>
            <w:vAlign w:val="center"/>
          </w:tcPr>
          <w:p w14:paraId="7CD831B5" w14:textId="77777777" w:rsidR="00D31CB1" w:rsidRDefault="00D31CB1" w:rsidP="007E1303">
            <w:r>
              <w:t>Click the appropriate specimen type to search for all biospecimens associated with that specimen type.</w:t>
            </w:r>
          </w:p>
        </w:tc>
      </w:tr>
      <w:tr w:rsidR="00D31CB1" w14:paraId="71E7FDA5" w14:textId="77777777" w:rsidTr="007E1303">
        <w:trPr>
          <w:cantSplit/>
          <w:trHeight w:val="288"/>
        </w:trPr>
        <w:tc>
          <w:tcPr>
            <w:tcW w:w="2790" w:type="dxa"/>
            <w:vAlign w:val="center"/>
          </w:tcPr>
          <w:p w14:paraId="1D5E8F5C" w14:textId="77777777" w:rsidR="00D31CB1" w:rsidRDefault="00D31CB1" w:rsidP="007E1303">
            <w:pPr>
              <w:rPr>
                <w:b/>
              </w:rPr>
            </w:pPr>
            <w:r>
              <w:rPr>
                <w:b/>
              </w:rPr>
              <w:t>Sample Type</w:t>
            </w:r>
          </w:p>
        </w:tc>
        <w:tc>
          <w:tcPr>
            <w:tcW w:w="6570" w:type="dxa"/>
            <w:vAlign w:val="center"/>
          </w:tcPr>
          <w:p w14:paraId="4FAE6F13" w14:textId="77777777" w:rsidR="00D31CB1" w:rsidRDefault="00D31CB1" w:rsidP="007E1303">
            <w:r>
              <w:t>Click the appropriate sample type to search for all biospecimens associated with that sample type.</w:t>
            </w:r>
          </w:p>
        </w:tc>
      </w:tr>
      <w:tr w:rsidR="00D31CB1" w14:paraId="139FB23B" w14:textId="77777777" w:rsidTr="007E1303">
        <w:trPr>
          <w:cantSplit/>
          <w:trHeight w:val="288"/>
        </w:trPr>
        <w:tc>
          <w:tcPr>
            <w:tcW w:w="2790" w:type="dxa"/>
            <w:vAlign w:val="center"/>
          </w:tcPr>
          <w:p w14:paraId="6BFAA9A9" w14:textId="77777777" w:rsidR="00D31CB1" w:rsidRDefault="00D31CB1" w:rsidP="007E1303">
            <w:pPr>
              <w:rPr>
                <w:b/>
              </w:rPr>
            </w:pPr>
            <w:r>
              <w:rPr>
                <w:b/>
              </w:rPr>
              <w:t>Container Type</w:t>
            </w:r>
          </w:p>
        </w:tc>
        <w:tc>
          <w:tcPr>
            <w:tcW w:w="6570" w:type="dxa"/>
            <w:vAlign w:val="center"/>
          </w:tcPr>
          <w:p w14:paraId="0A4BA904" w14:textId="77777777" w:rsidR="00D31CB1" w:rsidRDefault="00D31CB1" w:rsidP="007E1303">
            <w:r>
              <w:t>Click the appropriate container type to search for all biospecimens associated with that container type.</w:t>
            </w:r>
          </w:p>
        </w:tc>
      </w:tr>
      <w:tr w:rsidR="00D31CB1" w14:paraId="57A8E622" w14:textId="77777777" w:rsidTr="007E1303">
        <w:trPr>
          <w:cantSplit/>
          <w:trHeight w:val="288"/>
        </w:trPr>
        <w:tc>
          <w:tcPr>
            <w:tcW w:w="2790" w:type="dxa"/>
            <w:vAlign w:val="center"/>
          </w:tcPr>
          <w:p w14:paraId="7085489D" w14:textId="77777777" w:rsidR="00D31CB1" w:rsidRDefault="00D31CB1" w:rsidP="007E1303">
            <w:pPr>
              <w:rPr>
                <w:b/>
              </w:rPr>
            </w:pPr>
            <w:r>
              <w:rPr>
                <w:b/>
              </w:rPr>
              <w:t>Storage Location</w:t>
            </w:r>
          </w:p>
        </w:tc>
        <w:tc>
          <w:tcPr>
            <w:tcW w:w="6570" w:type="dxa"/>
            <w:vAlign w:val="center"/>
          </w:tcPr>
          <w:p w14:paraId="443F9E4E" w14:textId="77777777" w:rsidR="00D31CB1" w:rsidRDefault="00D31CB1" w:rsidP="007E1303">
            <w:r>
              <w:t>Type the appropriate storage location to search for all biospecimens associated with that storage location.</w:t>
            </w:r>
          </w:p>
        </w:tc>
      </w:tr>
      <w:tr w:rsidR="00D31CB1" w14:paraId="5F42194F" w14:textId="77777777" w:rsidTr="007E1303">
        <w:trPr>
          <w:cantSplit/>
          <w:trHeight w:val="288"/>
        </w:trPr>
        <w:tc>
          <w:tcPr>
            <w:tcW w:w="2790" w:type="dxa"/>
            <w:vAlign w:val="center"/>
          </w:tcPr>
          <w:p w14:paraId="0591915A" w14:textId="77777777" w:rsidR="00D31CB1" w:rsidRDefault="00D31CB1" w:rsidP="007E1303">
            <w:pPr>
              <w:rPr>
                <w:b/>
              </w:rPr>
            </w:pPr>
            <w:r>
              <w:rPr>
                <w:b/>
              </w:rPr>
              <w:t>Storage Type</w:t>
            </w:r>
          </w:p>
        </w:tc>
        <w:tc>
          <w:tcPr>
            <w:tcW w:w="6570" w:type="dxa"/>
            <w:vAlign w:val="center"/>
          </w:tcPr>
          <w:p w14:paraId="3C81EBDC" w14:textId="77777777" w:rsidR="00D31CB1" w:rsidRDefault="00D31CB1" w:rsidP="007E1303">
            <w:r>
              <w:t>Click the appropriate storage type to search for all biospecimens associated with that storage type.</w:t>
            </w:r>
          </w:p>
        </w:tc>
      </w:tr>
      <w:tr w:rsidR="00D31CB1" w:rsidRPr="005C22E1" w14:paraId="5B325533" w14:textId="77777777" w:rsidTr="007E1303">
        <w:trPr>
          <w:cantSplit/>
          <w:trHeight w:val="288"/>
        </w:trPr>
        <w:tc>
          <w:tcPr>
            <w:tcW w:w="9360" w:type="dxa"/>
            <w:gridSpan w:val="2"/>
            <w:shd w:val="clear" w:color="auto" w:fill="BFBFBF"/>
          </w:tcPr>
          <w:p w14:paraId="05D1C2FF" w14:textId="77777777" w:rsidR="00D31CB1" w:rsidRPr="005C22E1" w:rsidRDefault="00D31CB1" w:rsidP="007E1303">
            <w:pPr>
              <w:rPr>
                <w:b/>
              </w:rPr>
            </w:pPr>
            <w:r w:rsidRPr="005C22E1">
              <w:rPr>
                <w:b/>
              </w:rPr>
              <w:t xml:space="preserve">LIMS </w:t>
            </w:r>
            <w:r w:rsidRPr="005C22E1">
              <w:t>search fields</w:t>
            </w:r>
          </w:p>
        </w:tc>
      </w:tr>
      <w:tr w:rsidR="00D31CB1" w14:paraId="4BF47FD1" w14:textId="77777777" w:rsidTr="007E1303">
        <w:trPr>
          <w:cantSplit/>
          <w:trHeight w:val="288"/>
        </w:trPr>
        <w:tc>
          <w:tcPr>
            <w:tcW w:w="2790" w:type="dxa"/>
            <w:vAlign w:val="center"/>
          </w:tcPr>
          <w:p w14:paraId="34FB77F2" w14:textId="77777777" w:rsidR="00D31CB1" w:rsidRDefault="00D31CB1" w:rsidP="007E1303">
            <w:pPr>
              <w:rPr>
                <w:b/>
              </w:rPr>
            </w:pPr>
            <w:r>
              <w:rPr>
                <w:b/>
              </w:rPr>
              <w:t>Quantity</w:t>
            </w:r>
          </w:p>
        </w:tc>
        <w:tc>
          <w:tcPr>
            <w:tcW w:w="6570" w:type="dxa"/>
            <w:vAlign w:val="center"/>
          </w:tcPr>
          <w:p w14:paraId="2E354067" w14:textId="77777777" w:rsidR="00D31CB1" w:rsidRDefault="00D31CB1" w:rsidP="007E1303">
            <w:r>
              <w:t>Type the appropriate quantity to search for all biospecimens on record with that quantity.</w:t>
            </w:r>
            <w:r>
              <w:br/>
            </w:r>
            <w:r w:rsidRPr="00646D65">
              <w:rPr>
                <w:b/>
              </w:rPr>
              <w:t>Note:</w:t>
            </w:r>
            <w:r w:rsidRPr="00646D65">
              <w:t xml:space="preserve"> </w:t>
            </w:r>
            <w:r>
              <w:t>You can</w:t>
            </w:r>
            <w:r w:rsidRPr="00646D65">
              <w:t xml:space="preserve"> input values </w:t>
            </w:r>
            <w:r>
              <w:t>with</w:t>
            </w:r>
            <w:r w:rsidRPr="00646D65">
              <w:t xml:space="preserve"> “to”, &lt;, &gt;</w:t>
            </w:r>
            <w:r>
              <w:t xml:space="preserve"> or </w:t>
            </w:r>
            <w:r w:rsidRPr="00646D65">
              <w:t>= for a search range.</w:t>
            </w:r>
            <w:r>
              <w:t xml:space="preserve"> </w:t>
            </w:r>
            <w:r w:rsidRPr="00646D65">
              <w:t>For example: 1 to 2, &lt;</w:t>
            </w:r>
            <w:r>
              <w:t>1</w:t>
            </w:r>
            <w:r w:rsidRPr="00646D65">
              <w:t xml:space="preserve">, </w:t>
            </w:r>
            <w:r>
              <w:t>&gt;1</w:t>
            </w:r>
            <w:r w:rsidRPr="00646D65">
              <w:t>.</w:t>
            </w:r>
          </w:p>
        </w:tc>
      </w:tr>
      <w:tr w:rsidR="00D31CB1" w14:paraId="7706006A" w14:textId="77777777" w:rsidTr="007E1303">
        <w:trPr>
          <w:cantSplit/>
          <w:trHeight w:val="288"/>
        </w:trPr>
        <w:tc>
          <w:tcPr>
            <w:tcW w:w="2790" w:type="dxa"/>
            <w:vAlign w:val="center"/>
          </w:tcPr>
          <w:p w14:paraId="7DD84AF1" w14:textId="77777777" w:rsidR="00D31CB1" w:rsidRDefault="00D31CB1" w:rsidP="007E1303">
            <w:pPr>
              <w:rPr>
                <w:b/>
              </w:rPr>
            </w:pPr>
            <w:r>
              <w:rPr>
                <w:b/>
              </w:rPr>
              <w:t>Quantity Unit</w:t>
            </w:r>
          </w:p>
        </w:tc>
        <w:tc>
          <w:tcPr>
            <w:tcW w:w="6570" w:type="dxa"/>
            <w:vAlign w:val="center"/>
          </w:tcPr>
          <w:p w14:paraId="6DBFED78" w14:textId="77777777" w:rsidR="00D31CB1" w:rsidRDefault="00D31CB1" w:rsidP="007E1303">
            <w:r>
              <w:t>Click the appropriate unit of measure to search for all biospecimens of that quantity unit of measure.</w:t>
            </w:r>
            <w:r>
              <w:br/>
            </w:r>
            <w:r w:rsidRPr="00646D65">
              <w:rPr>
                <w:b/>
              </w:rPr>
              <w:t>Note</w:t>
            </w:r>
            <w:r>
              <w:t>: You must complete this field if you input a value in the Quantity field.</w:t>
            </w:r>
          </w:p>
        </w:tc>
      </w:tr>
      <w:tr w:rsidR="00D31CB1" w14:paraId="0AE31632" w14:textId="77777777" w:rsidTr="007E1303">
        <w:trPr>
          <w:cantSplit/>
          <w:trHeight w:val="288"/>
        </w:trPr>
        <w:tc>
          <w:tcPr>
            <w:tcW w:w="2790" w:type="dxa"/>
            <w:vAlign w:val="center"/>
          </w:tcPr>
          <w:p w14:paraId="3C4ACB09" w14:textId="77777777" w:rsidR="00D31CB1" w:rsidRDefault="00D31CB1" w:rsidP="007E1303">
            <w:pPr>
              <w:rPr>
                <w:b/>
              </w:rPr>
            </w:pPr>
            <w:r>
              <w:rPr>
                <w:b/>
              </w:rPr>
              <w:t>Concentration</w:t>
            </w:r>
          </w:p>
        </w:tc>
        <w:tc>
          <w:tcPr>
            <w:tcW w:w="6570" w:type="dxa"/>
            <w:vAlign w:val="center"/>
          </w:tcPr>
          <w:p w14:paraId="1C5BDABC" w14:textId="77777777" w:rsidR="00D31CB1" w:rsidRDefault="00D31CB1" w:rsidP="007E1303">
            <w:r>
              <w:t>Type the appropriate concentration to search for all biospecimens on record with that concentration.</w:t>
            </w:r>
            <w:r w:rsidRPr="00646D65">
              <w:rPr>
                <w:b/>
              </w:rPr>
              <w:t xml:space="preserve"> </w:t>
            </w:r>
            <w:r>
              <w:rPr>
                <w:b/>
              </w:rPr>
              <w:br/>
            </w:r>
            <w:r w:rsidRPr="00646D65">
              <w:rPr>
                <w:b/>
              </w:rPr>
              <w:t>Note:</w:t>
            </w:r>
            <w:r w:rsidRPr="00646D65">
              <w:t xml:space="preserve"> </w:t>
            </w:r>
            <w:r>
              <w:t>You can</w:t>
            </w:r>
            <w:r w:rsidRPr="00646D65">
              <w:t xml:space="preserve"> input values </w:t>
            </w:r>
            <w:r>
              <w:t>with</w:t>
            </w:r>
            <w:r w:rsidRPr="00646D65">
              <w:t xml:space="preserve"> “to”, &lt;, &gt;</w:t>
            </w:r>
            <w:r>
              <w:t xml:space="preserve"> or </w:t>
            </w:r>
            <w:r w:rsidRPr="00646D65">
              <w:t>= for a search range.</w:t>
            </w:r>
            <w:r>
              <w:t xml:space="preserve"> </w:t>
            </w:r>
            <w:r w:rsidRPr="00646D65">
              <w:t>For example: 1 to 2, &lt;</w:t>
            </w:r>
            <w:r>
              <w:t>1</w:t>
            </w:r>
            <w:r w:rsidRPr="00646D65">
              <w:t xml:space="preserve">, </w:t>
            </w:r>
            <w:r>
              <w:t>&gt;1</w:t>
            </w:r>
            <w:r w:rsidRPr="00646D65">
              <w:t>.</w:t>
            </w:r>
          </w:p>
        </w:tc>
      </w:tr>
      <w:tr w:rsidR="00D31CB1" w14:paraId="2347C06F" w14:textId="77777777" w:rsidTr="007E1303">
        <w:trPr>
          <w:cantSplit/>
          <w:trHeight w:val="288"/>
        </w:trPr>
        <w:tc>
          <w:tcPr>
            <w:tcW w:w="2790" w:type="dxa"/>
            <w:vAlign w:val="center"/>
          </w:tcPr>
          <w:p w14:paraId="44D742F9" w14:textId="77777777" w:rsidR="00D31CB1" w:rsidRDefault="00D31CB1" w:rsidP="007E1303">
            <w:pPr>
              <w:rPr>
                <w:b/>
              </w:rPr>
            </w:pPr>
            <w:r>
              <w:rPr>
                <w:b/>
              </w:rPr>
              <w:t>Concentration Unit</w:t>
            </w:r>
          </w:p>
        </w:tc>
        <w:tc>
          <w:tcPr>
            <w:tcW w:w="6570" w:type="dxa"/>
            <w:vAlign w:val="center"/>
          </w:tcPr>
          <w:p w14:paraId="113116E3" w14:textId="77777777" w:rsidR="00D31CB1" w:rsidRDefault="00D31CB1" w:rsidP="007E1303">
            <w:r>
              <w:t>Click the appropriate unit of measure to search for all biospecimens of that concentration unit of measure.</w:t>
            </w:r>
            <w:r>
              <w:br/>
            </w:r>
            <w:r w:rsidRPr="00646D65">
              <w:rPr>
                <w:b/>
              </w:rPr>
              <w:t>Note</w:t>
            </w:r>
            <w:r>
              <w:t>: You must complete this field if you input a value in the Concentration field.</w:t>
            </w:r>
          </w:p>
        </w:tc>
      </w:tr>
    </w:tbl>
    <w:p w14:paraId="12AE1E1F" w14:textId="77777777" w:rsidR="00D31CB1" w:rsidRDefault="00D31CB1" w:rsidP="00D31CB1">
      <w:pPr>
        <w:ind w:left="1800" w:right="270"/>
        <w:rPr>
          <w:b/>
        </w:rPr>
      </w:pPr>
    </w:p>
    <w:p w14:paraId="3CC63CCA" w14:textId="77777777" w:rsidR="00D31CB1" w:rsidRPr="00912B79" w:rsidRDefault="00D31CB1" w:rsidP="00D31CB1">
      <w:pPr>
        <w:numPr>
          <w:ilvl w:val="0"/>
          <w:numId w:val="114"/>
        </w:numPr>
        <w:tabs>
          <w:tab w:val="left" w:pos="1080"/>
        </w:tabs>
        <w:ind w:left="1080" w:right="270"/>
        <w:rPr>
          <w:i/>
          <w:u w:val="single"/>
        </w:rPr>
      </w:pPr>
      <w:r>
        <w:t xml:space="preserve">Click </w:t>
      </w:r>
      <w:r w:rsidRPr="005C22E1">
        <w:rPr>
          <w:b/>
        </w:rPr>
        <w:t>SEARCH</w:t>
      </w:r>
      <w:r>
        <w:t>.</w:t>
      </w:r>
      <w:r>
        <w:br/>
        <w:t xml:space="preserve">A list of biospecimens that match your search criteria appear. </w:t>
      </w:r>
      <w:r>
        <w:br/>
      </w:r>
    </w:p>
    <w:p w14:paraId="1C16EDB2" w14:textId="77777777" w:rsidR="00D31CB1" w:rsidRDefault="00D31CB1" w:rsidP="00D31CB1">
      <w:pPr>
        <w:pStyle w:val="BodyText"/>
        <w:numPr>
          <w:ilvl w:val="0"/>
          <w:numId w:val="114"/>
        </w:numPr>
        <w:tabs>
          <w:tab w:val="left" w:pos="1080"/>
        </w:tabs>
        <w:ind w:left="1080" w:right="360"/>
      </w:pPr>
      <w:r>
        <w:t xml:space="preserve">Click each biospecimen that you want to use in the workflow. </w:t>
      </w:r>
      <w:r>
        <w:br/>
        <w:t xml:space="preserve">The selected biospecimens appear in a list below. </w:t>
      </w:r>
    </w:p>
    <w:p w14:paraId="36A9971D" w14:textId="77777777" w:rsidR="00D31CB1" w:rsidRDefault="00D31CB1" w:rsidP="00D31CB1">
      <w:pPr>
        <w:pStyle w:val="BodyText"/>
        <w:tabs>
          <w:tab w:val="left" w:pos="1080"/>
        </w:tabs>
        <w:ind w:left="1080" w:right="360"/>
      </w:pPr>
      <w:r w:rsidRPr="000D0965">
        <w:rPr>
          <w:b/>
        </w:rPr>
        <w:t>Note:</w:t>
      </w:r>
      <w:r>
        <w:t xml:space="preserve"> To delete a biospecimen from this list, click the trash can icon </w:t>
      </w:r>
      <w:r>
        <w:rPr>
          <w:noProof/>
          <w:lang w:val="en-US" w:eastAsia="en-US"/>
        </w:rPr>
        <w:drawing>
          <wp:inline distT="0" distB="0" distL="0" distR="0" wp14:anchorId="626AEEA5" wp14:editId="3B520D27">
            <wp:extent cx="249555" cy="233045"/>
            <wp:effectExtent l="0" t="0" r="0" b="0"/>
            <wp:docPr id="9267" name="Picture 9267"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rash can ic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555" cy="233045"/>
                    </a:xfrm>
                    <a:prstGeom prst="rect">
                      <a:avLst/>
                    </a:prstGeom>
                    <a:noFill/>
                    <a:ln>
                      <a:noFill/>
                    </a:ln>
                  </pic:spPr>
                </pic:pic>
              </a:graphicData>
            </a:graphic>
          </wp:inline>
        </w:drawing>
      </w:r>
      <w:r>
        <w:t xml:space="preserve"> for the appropriate biospecimen. </w:t>
      </w:r>
      <w:r>
        <w:br/>
      </w:r>
    </w:p>
    <w:p w14:paraId="2316F806" w14:textId="77777777" w:rsidR="00D31CB1" w:rsidRDefault="00D31CB1" w:rsidP="00D31CB1">
      <w:pPr>
        <w:pStyle w:val="BodyText"/>
        <w:numPr>
          <w:ilvl w:val="0"/>
          <w:numId w:val="114"/>
        </w:numPr>
        <w:tabs>
          <w:tab w:val="left" w:pos="1080"/>
        </w:tabs>
        <w:ind w:left="1080" w:right="360"/>
      </w:pPr>
      <w:r>
        <w:t xml:space="preserve"> If you want to associate these biospecimens with a worklist for future use:</w:t>
      </w:r>
    </w:p>
    <w:p w14:paraId="4335B268" w14:textId="77777777" w:rsidR="00D31CB1" w:rsidRDefault="00D31CB1" w:rsidP="00D31CB1">
      <w:pPr>
        <w:pStyle w:val="BodyText"/>
        <w:numPr>
          <w:ilvl w:val="0"/>
          <w:numId w:val="302"/>
        </w:numPr>
        <w:tabs>
          <w:tab w:val="left" w:pos="1350"/>
        </w:tabs>
        <w:ind w:left="1350" w:right="360" w:hanging="270"/>
      </w:pPr>
      <w:r>
        <w:t xml:space="preserve">To add the selected biospecimens to an existing worklist, click the </w:t>
      </w:r>
      <w:r w:rsidRPr="00BF388B">
        <w:rPr>
          <w:b/>
        </w:rPr>
        <w:t>Add to Exist</w:t>
      </w:r>
      <w:r>
        <w:rPr>
          <w:b/>
        </w:rPr>
        <w:t>i</w:t>
      </w:r>
      <w:r w:rsidRPr="00BF388B">
        <w:rPr>
          <w:b/>
        </w:rPr>
        <w:t>ng Worklist</w:t>
      </w:r>
      <w:r>
        <w:t xml:space="preserve"> checkbox. Then, type all or part of the existing name in the </w:t>
      </w:r>
      <w:r w:rsidRPr="00BF388B">
        <w:rPr>
          <w:b/>
        </w:rPr>
        <w:t>Worklist Name</w:t>
      </w:r>
      <w:r>
        <w:t xml:space="preserve"> box.</w:t>
      </w:r>
      <w:r>
        <w:br/>
      </w:r>
      <w:r w:rsidRPr="005F3E1A">
        <w:rPr>
          <w:b/>
        </w:rPr>
        <w:t>Note:</w:t>
      </w:r>
      <w:r>
        <w:t xml:space="preserve"> When you type at least two digits of the existing name, a list of names meeting that </w:t>
      </w:r>
      <w:r>
        <w:lastRenderedPageBreak/>
        <w:t xml:space="preserve">criterion appears below the box for you to select a name. </w:t>
      </w:r>
      <w:r>
        <w:br/>
      </w:r>
    </w:p>
    <w:p w14:paraId="7E0A0A68" w14:textId="77777777" w:rsidR="00D31CB1" w:rsidRDefault="00D31CB1" w:rsidP="00D31CB1">
      <w:pPr>
        <w:pStyle w:val="BodyText"/>
        <w:numPr>
          <w:ilvl w:val="0"/>
          <w:numId w:val="302"/>
        </w:numPr>
        <w:tabs>
          <w:tab w:val="left" w:pos="1350"/>
        </w:tabs>
        <w:ind w:left="1350" w:right="360" w:hanging="270"/>
      </w:pPr>
      <w:r>
        <w:t xml:space="preserve">To add the selected biospecimen to a new worklist, do not click the </w:t>
      </w:r>
      <w:r w:rsidRPr="008D6EEB">
        <w:rPr>
          <w:b/>
        </w:rPr>
        <w:t>Add to Existing Worklist</w:t>
      </w:r>
      <w:r>
        <w:t xml:space="preserve"> checkbox. Type the name you want to give the new worklist in the </w:t>
      </w:r>
      <w:r w:rsidRPr="005F3E1A">
        <w:rPr>
          <w:b/>
        </w:rPr>
        <w:t>Worklist Name</w:t>
      </w:r>
      <w:r>
        <w:t xml:space="preserve"> box. Then click the appropriate </w:t>
      </w:r>
      <w:r w:rsidRPr="005F3E1A">
        <w:rPr>
          <w:b/>
        </w:rPr>
        <w:t>Security</w:t>
      </w:r>
      <w:r>
        <w:t xml:space="preserve"> level.</w:t>
      </w:r>
    </w:p>
    <w:p w14:paraId="623E34AF" w14:textId="77777777" w:rsidR="00D31CB1" w:rsidRPr="005F3E1A" w:rsidRDefault="00D31CB1" w:rsidP="00D31CB1">
      <w:pPr>
        <w:pStyle w:val="CellBodyText"/>
        <w:numPr>
          <w:ilvl w:val="0"/>
          <w:numId w:val="304"/>
        </w:numPr>
        <w:tabs>
          <w:tab w:val="left" w:pos="1980"/>
        </w:tabs>
        <w:ind w:left="1980" w:hanging="270"/>
        <w:rPr>
          <w:rFonts w:cs="Arial"/>
          <w:szCs w:val="22"/>
        </w:rPr>
      </w:pPr>
      <w:r w:rsidRPr="005F3E1A">
        <w:rPr>
          <w:b/>
          <w:szCs w:val="22"/>
        </w:rPr>
        <w:t>Private</w:t>
      </w:r>
      <w:r w:rsidRPr="005F3E1A">
        <w:rPr>
          <w:szCs w:val="22"/>
        </w:rPr>
        <w:t>: C</w:t>
      </w:r>
      <w:r w:rsidRPr="005F3E1A">
        <w:rPr>
          <w:rFonts w:cs="Arial"/>
          <w:szCs w:val="22"/>
        </w:rPr>
        <w:t>an be viewed, modified or deleted only by the creator of the worklist. Cannot be viewed by other users.</w:t>
      </w:r>
    </w:p>
    <w:p w14:paraId="077815FD" w14:textId="77777777" w:rsidR="00D31CB1" w:rsidRPr="001761C3" w:rsidRDefault="00D31CB1" w:rsidP="00D31CB1">
      <w:pPr>
        <w:pStyle w:val="BodyText"/>
        <w:numPr>
          <w:ilvl w:val="0"/>
          <w:numId w:val="303"/>
        </w:numPr>
        <w:tabs>
          <w:tab w:val="left" w:pos="1350"/>
        </w:tabs>
        <w:ind w:left="1980" w:right="360" w:hanging="270"/>
      </w:pPr>
      <w:r w:rsidRPr="001761C3">
        <w:rPr>
          <w:b/>
        </w:rPr>
        <w:t>Shared – Read-Only</w:t>
      </w:r>
      <w:r w:rsidRPr="001761C3">
        <w:t>: Can be viewed and used by any other authorized users within the organization. Can be viewed, modified or deleted only by the creator of the worklist</w:t>
      </w:r>
      <w:r>
        <w:t>.</w:t>
      </w:r>
    </w:p>
    <w:p w14:paraId="24F03A6B" w14:textId="77777777" w:rsidR="00D31CB1" w:rsidRDefault="00D31CB1" w:rsidP="00D31CB1">
      <w:pPr>
        <w:pStyle w:val="BodyText"/>
        <w:numPr>
          <w:ilvl w:val="0"/>
          <w:numId w:val="303"/>
        </w:numPr>
        <w:tabs>
          <w:tab w:val="left" w:pos="1350"/>
        </w:tabs>
        <w:ind w:left="1980" w:right="360" w:hanging="270"/>
      </w:pPr>
      <w:r w:rsidRPr="001761C3">
        <w:rPr>
          <w:b/>
        </w:rPr>
        <w:t>Shared – Read-Write</w:t>
      </w:r>
      <w:r w:rsidRPr="001761C3">
        <w:t xml:space="preserve">: Can be viewed or modified by any authorized user within </w:t>
      </w:r>
      <w:r>
        <w:t xml:space="preserve">the </w:t>
      </w:r>
      <w:r w:rsidRPr="001761C3">
        <w:t>organization.  Only the creator of the worklist can change the security level or delete the worklist.</w:t>
      </w:r>
      <w:r w:rsidRPr="001761C3">
        <w:br/>
      </w:r>
    </w:p>
    <w:p w14:paraId="2EFDD47E" w14:textId="77777777" w:rsidR="00D31CB1" w:rsidRDefault="00D31CB1" w:rsidP="00D31CB1">
      <w:pPr>
        <w:pStyle w:val="BodyText"/>
        <w:numPr>
          <w:ilvl w:val="0"/>
          <w:numId w:val="114"/>
        </w:numPr>
        <w:tabs>
          <w:tab w:val="left" w:pos="1080"/>
        </w:tabs>
        <w:ind w:left="1080" w:right="360"/>
      </w:pPr>
      <w:r>
        <w:t xml:space="preserve">Click </w:t>
      </w:r>
      <w:r w:rsidRPr="00CA71E6">
        <w:rPr>
          <w:b/>
        </w:rPr>
        <w:t>ADD</w:t>
      </w:r>
      <w:r>
        <w:t>.</w:t>
      </w:r>
    </w:p>
    <w:p w14:paraId="5ACDB366" w14:textId="77777777" w:rsidR="00D31CB1" w:rsidRDefault="00D31CB1" w:rsidP="00D31CB1">
      <w:pPr>
        <w:pStyle w:val="BodyText"/>
        <w:tabs>
          <w:tab w:val="left" w:pos="1080"/>
        </w:tabs>
        <w:ind w:left="1080" w:right="360"/>
      </w:pPr>
      <w:r>
        <w:t xml:space="preserve">The selected biospecimens appear on the </w:t>
      </w:r>
      <w:r w:rsidRPr="00CA71E6">
        <w:rPr>
          <w:b/>
        </w:rPr>
        <w:t>Create</w:t>
      </w:r>
      <w:r>
        <w:rPr>
          <w:b/>
        </w:rPr>
        <w:t xml:space="preserve"> </w:t>
      </w:r>
      <w:r w:rsidRPr="00CA71E6">
        <w:rPr>
          <w:b/>
        </w:rPr>
        <w:t>Work</w:t>
      </w:r>
      <w:r>
        <w:rPr>
          <w:b/>
        </w:rPr>
        <w:t>flow</w:t>
      </w:r>
      <w:r>
        <w:t xml:space="preserve"> page. If you completed the Worklist fields at the bottom of the window, the biospecimens are also added to the designated worklist.</w:t>
      </w:r>
    </w:p>
    <w:p w14:paraId="206830CA" w14:textId="77777777" w:rsidR="00D31CB1" w:rsidRDefault="00D31CB1" w:rsidP="00D31CB1">
      <w:pPr>
        <w:pStyle w:val="BodyText"/>
        <w:ind w:left="360" w:right="360" w:firstLine="720"/>
      </w:pPr>
    </w:p>
    <w:p w14:paraId="58247BF7" w14:textId="77777777" w:rsidR="00D31CB1" w:rsidRDefault="00D31CB1" w:rsidP="00D31CB1">
      <w:pPr>
        <w:pStyle w:val="BodyText"/>
        <w:numPr>
          <w:ilvl w:val="0"/>
          <w:numId w:val="283"/>
        </w:numPr>
        <w:ind w:right="540"/>
      </w:pPr>
      <w:r>
        <w:t>If you want to select biospecimens that are associated with an existing worklist:</w:t>
      </w:r>
    </w:p>
    <w:p w14:paraId="0AB4909F" w14:textId="77777777" w:rsidR="00D31CB1" w:rsidRDefault="00D31CB1" w:rsidP="00D31CB1">
      <w:pPr>
        <w:pStyle w:val="BodyText"/>
        <w:numPr>
          <w:ilvl w:val="0"/>
          <w:numId w:val="286"/>
        </w:numPr>
        <w:ind w:right="360"/>
      </w:pPr>
      <w:r>
        <w:t xml:space="preserve">Click the </w:t>
      </w:r>
      <w:r w:rsidRPr="007429D0">
        <w:rPr>
          <w:b/>
        </w:rPr>
        <w:t>Search Worklist</w:t>
      </w:r>
      <w:r>
        <w:t xml:space="preserve"> tab. </w:t>
      </w:r>
      <w:r>
        <w:br/>
      </w:r>
    </w:p>
    <w:p w14:paraId="4C1CC7BA" w14:textId="77777777" w:rsidR="00D31CB1" w:rsidRDefault="00D31CB1" w:rsidP="00D31CB1">
      <w:pPr>
        <w:numPr>
          <w:ilvl w:val="0"/>
          <w:numId w:val="286"/>
        </w:numPr>
      </w:pPr>
      <w:r>
        <w:t xml:space="preserve">In the </w:t>
      </w:r>
      <w:r w:rsidRPr="00C17608">
        <w:rPr>
          <w:b/>
        </w:rPr>
        <w:t>Worklist Name</w:t>
      </w:r>
      <w:r>
        <w:t xml:space="preserve"> box, type the name of the personal worklist, and click </w:t>
      </w:r>
      <w:r w:rsidRPr="00C17608">
        <w:rPr>
          <w:b/>
        </w:rPr>
        <w:t>Search</w:t>
      </w:r>
      <w:r>
        <w:t xml:space="preserve">. </w:t>
      </w:r>
      <w:r>
        <w:rPr>
          <w:i/>
        </w:rPr>
        <w:br/>
      </w:r>
      <w:r w:rsidRPr="00C17608">
        <w:rPr>
          <w:b/>
        </w:rPr>
        <w:t>Note:</w:t>
      </w:r>
      <w:r>
        <w:t xml:space="preserve"> You can type a partial or full name of the worklist. </w:t>
      </w:r>
      <w:r>
        <w:br/>
        <w:t>A list of worklists that match your search criteria appears.</w:t>
      </w:r>
      <w:r>
        <w:br/>
      </w:r>
    </w:p>
    <w:p w14:paraId="07270B9B" w14:textId="77777777" w:rsidR="00D31CB1" w:rsidRDefault="00D31CB1" w:rsidP="00D31CB1">
      <w:pPr>
        <w:numPr>
          <w:ilvl w:val="0"/>
          <w:numId w:val="286"/>
        </w:numPr>
      </w:pPr>
      <w:r>
        <w:t xml:space="preserve">Click the appropriate worklist.  </w:t>
      </w:r>
    </w:p>
    <w:p w14:paraId="7FF4F566" w14:textId="77777777" w:rsidR="00D31CB1" w:rsidRDefault="00D31CB1" w:rsidP="00D31CB1">
      <w:pPr>
        <w:ind w:left="1080"/>
      </w:pPr>
      <w:r>
        <w:t xml:space="preserve">A list of biospecimens that are associated with the worklist appears. </w:t>
      </w:r>
      <w:r>
        <w:br/>
      </w:r>
    </w:p>
    <w:p w14:paraId="73773DD1" w14:textId="77777777" w:rsidR="00D31CB1" w:rsidRDefault="00D31CB1" w:rsidP="00D31CB1">
      <w:pPr>
        <w:numPr>
          <w:ilvl w:val="0"/>
          <w:numId w:val="286"/>
        </w:numPr>
        <w:ind w:right="270"/>
      </w:pPr>
      <w:r>
        <w:t xml:space="preserve">Click </w:t>
      </w:r>
      <w:r w:rsidRPr="008F6EAD">
        <w:rPr>
          <w:b/>
        </w:rPr>
        <w:t>ADD</w:t>
      </w:r>
      <w:r>
        <w:t xml:space="preserve">. </w:t>
      </w:r>
    </w:p>
    <w:p w14:paraId="408B6D31" w14:textId="77777777" w:rsidR="00D31CB1" w:rsidRDefault="00D31CB1" w:rsidP="00D31CB1">
      <w:pPr>
        <w:ind w:left="1080" w:right="270"/>
      </w:pPr>
      <w:r>
        <w:t xml:space="preserve">The biospecimens associated with the selected worklist appear on the </w:t>
      </w:r>
      <w:r w:rsidRPr="008F6EAD">
        <w:rPr>
          <w:b/>
        </w:rPr>
        <w:t>Create Workflow</w:t>
      </w:r>
      <w:r>
        <w:t xml:space="preserve"> page.</w:t>
      </w:r>
    </w:p>
    <w:p w14:paraId="3FE8CACA" w14:textId="77777777" w:rsidR="00D31CB1" w:rsidRDefault="00D31CB1" w:rsidP="00D31CB1">
      <w:pPr>
        <w:ind w:left="1080" w:right="270"/>
      </w:pPr>
    </w:p>
    <w:p w14:paraId="60B886FD" w14:textId="77777777" w:rsidR="00D31CB1" w:rsidRDefault="00D31CB1" w:rsidP="00D31CB1">
      <w:pPr>
        <w:pStyle w:val="Heading3"/>
      </w:pPr>
      <w:r>
        <w:br w:type="page"/>
      </w:r>
      <w:bookmarkStart w:id="3534" w:name="_Toc282093978"/>
      <w:bookmarkStart w:id="3535" w:name="_Toc452631890"/>
      <w:bookmarkStart w:id="3536" w:name="_Toc507164314"/>
      <w:r>
        <w:lastRenderedPageBreak/>
        <w:t>Viewing the Workflow Details</w:t>
      </w:r>
      <w:bookmarkEnd w:id="3534"/>
      <w:bookmarkEnd w:id="3535"/>
      <w:bookmarkEnd w:id="3536"/>
    </w:p>
    <w:p w14:paraId="221F8F6C" w14:textId="77777777" w:rsidR="00D31CB1" w:rsidRDefault="00D31CB1" w:rsidP="00D31CB1">
      <w:pPr>
        <w:pStyle w:val="Heading3"/>
      </w:pPr>
    </w:p>
    <w:p w14:paraId="2FCDF136" w14:textId="77777777" w:rsidR="00D31CB1" w:rsidRDefault="00D31CB1" w:rsidP="00D31CB1">
      <w:pPr>
        <w:ind w:right="360"/>
      </w:pPr>
      <w:r>
        <w:t xml:space="preserve">To view the workflow details: </w:t>
      </w:r>
      <w:r>
        <w:br/>
      </w:r>
    </w:p>
    <w:p w14:paraId="0AAB6954" w14:textId="787EF210" w:rsidR="00D31CB1" w:rsidRDefault="00D31CB1" w:rsidP="00D31CB1">
      <w:pPr>
        <w:numPr>
          <w:ilvl w:val="0"/>
          <w:numId w:val="285"/>
        </w:numPr>
        <w:ind w:right="720"/>
      </w:pPr>
      <w:del w:id="3537" w:author="Sayali Dev" w:date="2018-01-31T17:54:00Z">
        <w:r w:rsidDel="009A119E">
          <w:delText>Log on</w:delText>
        </w:r>
      </w:del>
      <w:ins w:id="3538" w:author="Sayali Dev" w:date="2018-01-31T17:54:00Z">
        <w:r w:rsidR="009A119E">
          <w:t>Log in</w:t>
        </w:r>
      </w:ins>
      <w:r>
        <w:t xml:space="preserve"> to the application using your </w:t>
      </w:r>
      <w:del w:id="3539" w:author="Sayali Dev" w:date="2018-01-31T17:55:00Z">
        <w:r w:rsidDel="00A62626">
          <w:delText>logon</w:delText>
        </w:r>
      </w:del>
      <w:ins w:id="3540" w:author="Sayali Dev" w:date="2018-01-31T17:55:00Z">
        <w:r w:rsidR="00A62626">
          <w:t>log in</w:t>
        </w:r>
      </w:ins>
      <w:r>
        <w:t xml:space="preserve"> credentials. </w:t>
      </w:r>
    </w:p>
    <w:p w14:paraId="6CF484A5" w14:textId="77777777" w:rsidR="00D31CB1" w:rsidRDefault="00D31CB1" w:rsidP="00D31CB1">
      <w:pPr>
        <w:ind w:left="720" w:right="720"/>
      </w:pPr>
      <w:r w:rsidRPr="007E0351">
        <w:rPr>
          <w:b/>
        </w:rPr>
        <w:t>Note:</w:t>
      </w:r>
      <w:r w:rsidRPr="007E0351">
        <w:t xml:space="preserve"> If you have more than one assigned location, you are prompted to select the location for which you want to access </w:t>
      </w:r>
      <w:r>
        <w:t>CIRRASPEC</w:t>
      </w:r>
      <w:r w:rsidRPr="007E0351">
        <w:t xml:space="preserve"> data.</w:t>
      </w:r>
      <w:r>
        <w:br/>
        <w:t xml:space="preserve">The CIRRASPEC home page appears. </w:t>
      </w:r>
    </w:p>
    <w:p w14:paraId="7B919291" w14:textId="77777777" w:rsidR="00D31CB1" w:rsidRDefault="00D31CB1" w:rsidP="00D31CB1">
      <w:pPr>
        <w:ind w:left="720" w:right="720"/>
      </w:pPr>
    </w:p>
    <w:p w14:paraId="1AB0C2C8" w14:textId="77777777" w:rsidR="00D31CB1" w:rsidRDefault="00D31CB1" w:rsidP="00D31CB1">
      <w:pPr>
        <w:numPr>
          <w:ilvl w:val="0"/>
          <w:numId w:val="285"/>
        </w:numPr>
        <w:ind w:right="720"/>
      </w:pPr>
      <w:r>
        <w:t xml:space="preserve">Point to the arrow of the </w:t>
      </w:r>
      <w:r w:rsidRPr="00E238C4">
        <w:rPr>
          <w:b/>
        </w:rPr>
        <w:t>LIMS</w:t>
      </w:r>
      <w:r>
        <w:t xml:space="preserve"> tab, and then click </w:t>
      </w:r>
      <w:r w:rsidRPr="00E238C4">
        <w:rPr>
          <w:b/>
        </w:rPr>
        <w:t>Workflows</w:t>
      </w:r>
      <w:r>
        <w:t>.</w:t>
      </w:r>
    </w:p>
    <w:p w14:paraId="0A2D411C" w14:textId="77777777" w:rsidR="00D31CB1" w:rsidRDefault="00D31CB1" w:rsidP="00D31CB1">
      <w:pPr>
        <w:ind w:left="720" w:right="720"/>
      </w:pPr>
      <w:r>
        <w:t xml:space="preserve">The </w:t>
      </w:r>
      <w:r>
        <w:rPr>
          <w:b/>
        </w:rPr>
        <w:t>Workflow S</w:t>
      </w:r>
      <w:r w:rsidRPr="003F56CE">
        <w:rPr>
          <w:b/>
        </w:rPr>
        <w:t>earch</w:t>
      </w:r>
      <w:r>
        <w:t xml:space="preserve"> page appears.</w:t>
      </w:r>
    </w:p>
    <w:p w14:paraId="05278978" w14:textId="77777777" w:rsidR="00D31CB1" w:rsidRDefault="00D31CB1" w:rsidP="00D31CB1">
      <w:pPr>
        <w:ind w:left="720" w:right="720"/>
      </w:pPr>
    </w:p>
    <w:p w14:paraId="58D18035" w14:textId="77777777" w:rsidR="00D31CB1" w:rsidRDefault="00D31CB1" w:rsidP="00D31CB1">
      <w:pPr>
        <w:numPr>
          <w:ilvl w:val="0"/>
          <w:numId w:val="285"/>
        </w:numPr>
        <w:ind w:right="720"/>
      </w:pPr>
      <w:r>
        <w:t xml:space="preserve">Click </w:t>
      </w:r>
      <w:r w:rsidRPr="0068184B">
        <w:rPr>
          <w:b/>
        </w:rPr>
        <w:t>SEARCH</w:t>
      </w:r>
      <w:r>
        <w:t xml:space="preserve">. </w:t>
      </w:r>
    </w:p>
    <w:p w14:paraId="78305342" w14:textId="77777777" w:rsidR="00D31CB1" w:rsidRDefault="00D31CB1" w:rsidP="00D31CB1">
      <w:pPr>
        <w:ind w:left="720" w:right="720"/>
      </w:pPr>
      <w:r>
        <w:t xml:space="preserve">The </w:t>
      </w:r>
      <w:r w:rsidRPr="006A2EE6">
        <w:rPr>
          <w:b/>
        </w:rPr>
        <w:t>Workflow Search</w:t>
      </w:r>
      <w:r>
        <w:t xml:space="preserve"> page displays a list of workflows.</w:t>
      </w:r>
      <w:r>
        <w:br/>
      </w:r>
      <w:r w:rsidRPr="00595690">
        <w:rPr>
          <w:b/>
        </w:rPr>
        <w:t>Note:</w:t>
      </w:r>
      <w:r w:rsidRPr="00595690">
        <w:t xml:space="preserve"> The list displays all workflows that are accessible based on your login location.</w:t>
      </w:r>
    </w:p>
    <w:p w14:paraId="70F6FB4B" w14:textId="77777777" w:rsidR="00D31CB1" w:rsidRDefault="00D31CB1" w:rsidP="00D31CB1">
      <w:pPr>
        <w:ind w:left="720" w:right="720"/>
      </w:pPr>
    </w:p>
    <w:p w14:paraId="4E1350E0" w14:textId="77777777" w:rsidR="00D31CB1" w:rsidRDefault="00D31CB1" w:rsidP="00D31CB1">
      <w:pPr>
        <w:numPr>
          <w:ilvl w:val="0"/>
          <w:numId w:val="285"/>
        </w:numPr>
        <w:ind w:right="360"/>
      </w:pPr>
      <w:r>
        <w:t>Click the row of the workflow for which you want to view the details.</w:t>
      </w:r>
    </w:p>
    <w:p w14:paraId="5612791D" w14:textId="77777777" w:rsidR="00D31CB1" w:rsidRDefault="00D31CB1" w:rsidP="00D31CB1">
      <w:pPr>
        <w:ind w:left="720" w:right="360"/>
      </w:pPr>
      <w:r>
        <w:t xml:space="preserve">The </w:t>
      </w:r>
      <w:r w:rsidRPr="00702B3D">
        <w:rPr>
          <w:b/>
        </w:rPr>
        <w:t>View Workflow</w:t>
      </w:r>
      <w:r>
        <w:t xml:space="preserve"> page appears.</w:t>
      </w:r>
      <w:r>
        <w:br/>
      </w:r>
    </w:p>
    <w:p w14:paraId="1DBD4247" w14:textId="77777777" w:rsidR="00D31CB1" w:rsidRDefault="00D31CB1" w:rsidP="00D31CB1">
      <w:pPr>
        <w:ind w:left="720" w:right="360"/>
      </w:pPr>
      <w:r>
        <w:rPr>
          <w:noProof/>
        </w:rPr>
        <w:drawing>
          <wp:inline distT="0" distB="0" distL="0" distR="0" wp14:anchorId="55CF6982" wp14:editId="110F7FFD">
            <wp:extent cx="6268085" cy="3175635"/>
            <wp:effectExtent l="19050" t="19050" r="18415" b="24765"/>
            <wp:docPr id="9268" name="Picture 9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268085" cy="3175635"/>
                    </a:xfrm>
                    <a:prstGeom prst="rect">
                      <a:avLst/>
                    </a:prstGeom>
                    <a:noFill/>
                    <a:ln w="3175">
                      <a:solidFill>
                        <a:schemeClr val="tx1"/>
                      </a:solidFill>
                    </a:ln>
                  </pic:spPr>
                </pic:pic>
              </a:graphicData>
            </a:graphic>
          </wp:inline>
        </w:drawing>
      </w:r>
    </w:p>
    <w:p w14:paraId="00A4511F" w14:textId="77777777" w:rsidR="00D31CB1" w:rsidRDefault="00D31CB1" w:rsidP="00D31CB1">
      <w:pPr>
        <w:pStyle w:val="Figure"/>
        <w:tabs>
          <w:tab w:val="clear" w:pos="1080"/>
          <w:tab w:val="clear" w:pos="1710"/>
          <w:tab w:val="clear" w:pos="1980"/>
          <w:tab w:val="left" w:pos="1800"/>
          <w:tab w:val="num" w:pos="4230"/>
        </w:tabs>
        <w:ind w:left="1800" w:hanging="1170"/>
      </w:pPr>
      <w:r>
        <w:t xml:space="preserve">View Workflow page </w:t>
      </w:r>
    </w:p>
    <w:p w14:paraId="3AC8D5FF" w14:textId="77777777" w:rsidR="00D31CB1" w:rsidRDefault="00D31CB1" w:rsidP="00D31CB1">
      <w:pPr>
        <w:ind w:right="360"/>
      </w:pPr>
    </w:p>
    <w:p w14:paraId="45C67945" w14:textId="77777777" w:rsidR="00D31CB1" w:rsidRDefault="00D31CB1" w:rsidP="00D31CB1">
      <w:r>
        <w:t xml:space="preserve">On the </w:t>
      </w:r>
      <w:r w:rsidRPr="00BA0487">
        <w:rPr>
          <w:b/>
        </w:rPr>
        <w:t>View Workflow</w:t>
      </w:r>
      <w:r>
        <w:t xml:space="preserve"> page, you can initiate the following tasks:</w:t>
      </w:r>
    </w:p>
    <w:p w14:paraId="6A272501" w14:textId="77777777" w:rsidR="00D31CB1" w:rsidRDefault="00D31CB1" w:rsidP="00D31CB1"/>
    <w:p w14:paraId="7AC38880" w14:textId="77777777" w:rsidR="00D31CB1" w:rsidRDefault="00D31CB1" w:rsidP="00D31CB1">
      <w:pPr>
        <w:numPr>
          <w:ilvl w:val="0"/>
          <w:numId w:val="282"/>
        </w:numPr>
        <w:tabs>
          <w:tab w:val="left" w:pos="720"/>
        </w:tabs>
        <w:ind w:left="720" w:right="360"/>
      </w:pPr>
      <w:r w:rsidRPr="00F43245">
        <w:rPr>
          <w:b/>
        </w:rPr>
        <w:t>Modify a workflow:</w:t>
      </w:r>
      <w:r>
        <w:t xml:space="preserve"> For more information about how to modify a workflow, see </w:t>
      </w:r>
      <w:hyperlink w:anchor="ModifyWorkflow" w:history="1">
        <w:r w:rsidRPr="00F95FC8">
          <w:rPr>
            <w:rStyle w:val="Hyperlink"/>
            <w:b/>
          </w:rPr>
          <w:t>Modifying a Workflow</w:t>
        </w:r>
      </w:hyperlink>
      <w:r>
        <w:t>.</w:t>
      </w:r>
    </w:p>
    <w:p w14:paraId="3A58A158" w14:textId="77777777" w:rsidR="00D31CB1" w:rsidRDefault="00D31CB1" w:rsidP="00D31CB1">
      <w:pPr>
        <w:pStyle w:val="ListParagraph"/>
      </w:pPr>
    </w:p>
    <w:p w14:paraId="753276C5" w14:textId="77777777" w:rsidR="00D31CB1" w:rsidRDefault="00D31CB1" w:rsidP="00D31CB1">
      <w:pPr>
        <w:numPr>
          <w:ilvl w:val="0"/>
          <w:numId w:val="282"/>
        </w:numPr>
        <w:tabs>
          <w:tab w:val="left" w:pos="720"/>
        </w:tabs>
        <w:ind w:left="720" w:right="360"/>
      </w:pPr>
      <w:r w:rsidRPr="00F43245">
        <w:rPr>
          <w:b/>
        </w:rPr>
        <w:t>Confirm</w:t>
      </w:r>
      <w:r>
        <w:t xml:space="preserve"> </w:t>
      </w:r>
      <w:r w:rsidRPr="00F43245">
        <w:rPr>
          <w:b/>
        </w:rPr>
        <w:t>a workflow:</w:t>
      </w:r>
      <w:r>
        <w:t xml:space="preserve"> For more </w:t>
      </w:r>
      <w:r w:rsidRPr="00F43245">
        <w:t>information about how to confirm a process workflow</w:t>
      </w:r>
      <w:r>
        <w:t xml:space="preserve">, see </w:t>
      </w:r>
      <w:hyperlink w:anchor="ConfirmingWorkflow" w:history="1">
        <w:r w:rsidRPr="00716C43">
          <w:rPr>
            <w:rStyle w:val="Hyperlink"/>
            <w:b/>
          </w:rPr>
          <w:t xml:space="preserve">Confirming </w:t>
        </w:r>
        <w:r>
          <w:rPr>
            <w:rStyle w:val="Hyperlink"/>
            <w:b/>
          </w:rPr>
          <w:t xml:space="preserve">a </w:t>
        </w:r>
        <w:r w:rsidRPr="00716C43">
          <w:rPr>
            <w:rStyle w:val="Hyperlink"/>
            <w:b/>
          </w:rPr>
          <w:t>Process Workflow</w:t>
        </w:r>
      </w:hyperlink>
      <w:r>
        <w:t>.</w:t>
      </w:r>
      <w:r>
        <w:br/>
      </w:r>
    </w:p>
    <w:p w14:paraId="2C03608C" w14:textId="77777777" w:rsidR="00D31CB1" w:rsidRDefault="00D31CB1" w:rsidP="00D31CB1">
      <w:pPr>
        <w:numPr>
          <w:ilvl w:val="0"/>
          <w:numId w:val="282"/>
        </w:numPr>
        <w:tabs>
          <w:tab w:val="left" w:pos="720"/>
        </w:tabs>
        <w:ind w:left="720" w:right="360"/>
      </w:pPr>
      <w:r w:rsidRPr="0049695B">
        <w:rPr>
          <w:b/>
        </w:rPr>
        <w:t xml:space="preserve">Manage </w:t>
      </w:r>
      <w:r>
        <w:rPr>
          <w:b/>
        </w:rPr>
        <w:t xml:space="preserve">workflow </w:t>
      </w:r>
      <w:r w:rsidRPr="0049695B">
        <w:rPr>
          <w:b/>
        </w:rPr>
        <w:t>files:</w:t>
      </w:r>
      <w:r>
        <w:t xml:space="preserve"> You can upload, download, and delete files that are attached to a workflow. For more information about how to manage attachments, see </w:t>
      </w:r>
      <w:hyperlink w:anchor="CommonFileUpload" w:history="1">
        <w:r w:rsidRPr="0049695B">
          <w:rPr>
            <w:rStyle w:val="Hyperlink"/>
            <w:b/>
          </w:rPr>
          <w:t>Common File Upload</w:t>
        </w:r>
      </w:hyperlink>
      <w:r>
        <w:t xml:space="preserve">. </w:t>
      </w:r>
    </w:p>
    <w:p w14:paraId="189BB3CD" w14:textId="77777777" w:rsidR="00D31CB1" w:rsidRDefault="00D31CB1" w:rsidP="00D31CB1"/>
    <w:p w14:paraId="284D8A41" w14:textId="77777777" w:rsidR="00D31CB1" w:rsidRDefault="00D31CB1" w:rsidP="00D31CB1">
      <w:pPr>
        <w:numPr>
          <w:ilvl w:val="0"/>
          <w:numId w:val="282"/>
        </w:numPr>
        <w:tabs>
          <w:tab w:val="left" w:pos="720"/>
        </w:tabs>
        <w:ind w:left="720"/>
      </w:pPr>
      <w:r>
        <w:rPr>
          <w:b/>
        </w:rPr>
        <w:lastRenderedPageBreak/>
        <w:t xml:space="preserve">Manage biospecimen files: </w:t>
      </w:r>
      <w:r>
        <w:t>You can upload, download, and delete files that are attached the biospecimens associated with a workflow.</w:t>
      </w:r>
      <w:r w:rsidRPr="005B31ED">
        <w:t xml:space="preserve"> For more information about how to upload a file for a workflow sample, see</w:t>
      </w:r>
      <w:r>
        <w:rPr>
          <w:b/>
        </w:rPr>
        <w:t xml:space="preserve"> </w:t>
      </w:r>
      <w:hyperlink w:anchor="UploadFiles" w:history="1">
        <w:r w:rsidRPr="003F56CE">
          <w:rPr>
            <w:rStyle w:val="Hyperlink"/>
            <w:b/>
          </w:rPr>
          <w:t xml:space="preserve">Uploading a File for Workflow </w:t>
        </w:r>
        <w:r>
          <w:rPr>
            <w:rStyle w:val="Hyperlink"/>
            <w:b/>
          </w:rPr>
          <w:t>Biospecimen</w:t>
        </w:r>
        <w:r w:rsidRPr="003F56CE">
          <w:rPr>
            <w:rStyle w:val="Hyperlink"/>
            <w:b/>
          </w:rPr>
          <w:t>s</w:t>
        </w:r>
      </w:hyperlink>
      <w:r>
        <w:t xml:space="preserve">.  </w:t>
      </w:r>
      <w:r>
        <w:br/>
      </w:r>
    </w:p>
    <w:p w14:paraId="41BD9DBB" w14:textId="77777777" w:rsidR="00D31CB1" w:rsidRDefault="00D31CB1" w:rsidP="00D31CB1">
      <w:pPr>
        <w:numPr>
          <w:ilvl w:val="0"/>
          <w:numId w:val="282"/>
        </w:numPr>
        <w:tabs>
          <w:tab w:val="left" w:pos="720"/>
        </w:tabs>
        <w:ind w:left="720" w:right="360"/>
      </w:pPr>
      <w:r w:rsidRPr="0049695B">
        <w:rPr>
          <w:b/>
        </w:rPr>
        <w:t xml:space="preserve">Add a new </w:t>
      </w:r>
      <w:r>
        <w:rPr>
          <w:b/>
        </w:rPr>
        <w:t xml:space="preserve">biospecimen </w:t>
      </w:r>
      <w:r w:rsidRPr="0049695B">
        <w:rPr>
          <w:b/>
        </w:rPr>
        <w:t>identifier:</w:t>
      </w:r>
      <w:r>
        <w:t xml:space="preserve"> For more information about how to add a new identifier, see </w:t>
      </w:r>
      <w:hyperlink w:anchor="AddIdentifier" w:history="1">
        <w:r w:rsidRPr="008A2CA3">
          <w:rPr>
            <w:rStyle w:val="Hyperlink"/>
            <w:b/>
          </w:rPr>
          <w:t>Adding a New Identifier</w:t>
        </w:r>
      </w:hyperlink>
      <w:r>
        <w:t>.</w:t>
      </w:r>
      <w:r>
        <w:br/>
      </w:r>
    </w:p>
    <w:p w14:paraId="2258D8AA" w14:textId="77777777" w:rsidR="00D31CB1" w:rsidRDefault="00D31CB1" w:rsidP="00D31CB1">
      <w:pPr>
        <w:numPr>
          <w:ilvl w:val="0"/>
          <w:numId w:val="282"/>
        </w:numPr>
        <w:tabs>
          <w:tab w:val="left" w:pos="720"/>
        </w:tabs>
        <w:ind w:left="720" w:right="360"/>
      </w:pPr>
      <w:r w:rsidRPr="000126A7">
        <w:rPr>
          <w:b/>
        </w:rPr>
        <w:t xml:space="preserve">Assign a </w:t>
      </w:r>
      <w:r>
        <w:rPr>
          <w:b/>
        </w:rPr>
        <w:t xml:space="preserve">biospecimen </w:t>
      </w:r>
      <w:r w:rsidRPr="000126A7">
        <w:rPr>
          <w:b/>
        </w:rPr>
        <w:t>storage location:</w:t>
      </w:r>
      <w:r>
        <w:t xml:space="preserve"> For more information about how to assign a storage location, see </w:t>
      </w:r>
      <w:hyperlink w:anchor="AssignStorage" w:history="1">
        <w:r w:rsidRPr="008A2CA3">
          <w:rPr>
            <w:rStyle w:val="Hyperlink"/>
            <w:b/>
          </w:rPr>
          <w:t>Assigning a Storage Location</w:t>
        </w:r>
      </w:hyperlink>
      <w:r>
        <w:t>.</w:t>
      </w:r>
      <w:r>
        <w:br/>
      </w:r>
    </w:p>
    <w:p w14:paraId="457CC168" w14:textId="77777777" w:rsidR="00D31CB1" w:rsidRDefault="00D31CB1" w:rsidP="00D31CB1">
      <w:pPr>
        <w:numPr>
          <w:ilvl w:val="0"/>
          <w:numId w:val="282"/>
        </w:numPr>
        <w:ind w:left="720"/>
      </w:pPr>
      <w:r>
        <w:rPr>
          <w:b/>
        </w:rPr>
        <w:t>Add workflow item</w:t>
      </w:r>
      <w:r w:rsidRPr="001D3773">
        <w:rPr>
          <w:b/>
        </w:rPr>
        <w:t>s to a worklist:</w:t>
      </w:r>
      <w:r>
        <w:t xml:space="preserve"> For more information about how to add workflow items to a worklist, see </w:t>
      </w:r>
      <w:hyperlink w:anchor="AddToWorklist" w:history="1">
        <w:r w:rsidRPr="008A2CA3">
          <w:rPr>
            <w:rStyle w:val="Hyperlink"/>
            <w:b/>
          </w:rPr>
          <w:t xml:space="preserve">Adding </w:t>
        </w:r>
        <w:r>
          <w:rPr>
            <w:rStyle w:val="Hyperlink"/>
            <w:b/>
          </w:rPr>
          <w:t>Workflow Biospecimen</w:t>
        </w:r>
        <w:r w:rsidRPr="008A2CA3">
          <w:rPr>
            <w:rStyle w:val="Hyperlink"/>
            <w:b/>
          </w:rPr>
          <w:t xml:space="preserve">s to </w:t>
        </w:r>
        <w:r>
          <w:rPr>
            <w:rStyle w:val="Hyperlink"/>
            <w:b/>
          </w:rPr>
          <w:t xml:space="preserve">a </w:t>
        </w:r>
        <w:r w:rsidRPr="008A2CA3">
          <w:rPr>
            <w:rStyle w:val="Hyperlink"/>
            <w:b/>
          </w:rPr>
          <w:t>Worklist</w:t>
        </w:r>
      </w:hyperlink>
      <w:r>
        <w:t xml:space="preserve">. </w:t>
      </w:r>
      <w:r>
        <w:br/>
      </w:r>
    </w:p>
    <w:p w14:paraId="5E148FD7" w14:textId="77777777" w:rsidR="00D31CB1" w:rsidRDefault="00D31CB1" w:rsidP="00D31CB1">
      <w:pPr>
        <w:numPr>
          <w:ilvl w:val="0"/>
          <w:numId w:val="282"/>
        </w:numPr>
        <w:ind w:left="720"/>
      </w:pPr>
      <w:r w:rsidRPr="001D3773">
        <w:rPr>
          <w:b/>
        </w:rPr>
        <w:t>Generate a report</w:t>
      </w:r>
      <w:r>
        <w:rPr>
          <w:b/>
        </w:rPr>
        <w:t xml:space="preserve"> of workflow items</w:t>
      </w:r>
      <w:r w:rsidRPr="001D3773">
        <w:rPr>
          <w:b/>
        </w:rPr>
        <w:t>:</w:t>
      </w:r>
      <w:r>
        <w:t xml:space="preserve"> For more information about how to generate a workflow process report, see </w:t>
      </w:r>
      <w:hyperlink w:anchor="_Generating_a_Workflow" w:history="1">
        <w:r w:rsidRPr="008A2CA3">
          <w:rPr>
            <w:rStyle w:val="Hyperlink"/>
            <w:b/>
          </w:rPr>
          <w:t>Generating a Workflow Process Report</w:t>
        </w:r>
      </w:hyperlink>
      <w:r>
        <w:t xml:space="preserve">. </w:t>
      </w:r>
      <w:r>
        <w:br/>
      </w:r>
    </w:p>
    <w:p w14:paraId="55DF1BDF" w14:textId="77777777" w:rsidR="00D31CB1" w:rsidRDefault="00D31CB1" w:rsidP="00D31CB1">
      <w:pPr>
        <w:numPr>
          <w:ilvl w:val="0"/>
          <w:numId w:val="282"/>
        </w:numPr>
        <w:ind w:left="720"/>
      </w:pPr>
      <w:r>
        <w:rPr>
          <w:b/>
        </w:rPr>
        <w:t xml:space="preserve">Generate </w:t>
      </w:r>
      <w:r w:rsidRPr="001D3773">
        <w:rPr>
          <w:b/>
        </w:rPr>
        <w:t>label</w:t>
      </w:r>
      <w:r>
        <w:rPr>
          <w:b/>
        </w:rPr>
        <w:t>s for workflow items</w:t>
      </w:r>
      <w:r w:rsidRPr="001D3773">
        <w:rPr>
          <w:b/>
        </w:rPr>
        <w:t>:</w:t>
      </w:r>
      <w:r>
        <w:t xml:space="preserve"> For more information about how to generate a barcode label for a workflow item, see </w:t>
      </w:r>
      <w:hyperlink w:anchor="_Generating_a_Barcode" w:history="1">
        <w:r w:rsidRPr="007F4A54">
          <w:rPr>
            <w:rStyle w:val="Hyperlink"/>
            <w:b/>
          </w:rPr>
          <w:t>Generating</w:t>
        </w:r>
        <w:r>
          <w:rPr>
            <w:rStyle w:val="Hyperlink"/>
            <w:b/>
          </w:rPr>
          <w:t xml:space="preserve"> a</w:t>
        </w:r>
        <w:r w:rsidRPr="007F4A54">
          <w:rPr>
            <w:rStyle w:val="Hyperlink"/>
            <w:b/>
          </w:rPr>
          <w:t xml:space="preserve"> Label</w:t>
        </w:r>
        <w:r>
          <w:rPr>
            <w:rStyle w:val="Hyperlink"/>
            <w:b/>
          </w:rPr>
          <w:t xml:space="preserve"> for Workflow Biospecimens</w:t>
        </w:r>
      </w:hyperlink>
      <w:r>
        <w:t xml:space="preserve">. </w:t>
      </w:r>
    </w:p>
    <w:p w14:paraId="6B3D2203" w14:textId="77777777" w:rsidR="00D31CB1" w:rsidRDefault="00D31CB1" w:rsidP="00D31CB1">
      <w:pPr>
        <w:tabs>
          <w:tab w:val="left" w:pos="720"/>
        </w:tabs>
        <w:ind w:left="720" w:right="360"/>
      </w:pPr>
    </w:p>
    <w:p w14:paraId="234EAB6D" w14:textId="77777777" w:rsidR="00D31CB1" w:rsidRDefault="00D31CB1" w:rsidP="00D31CB1">
      <w:pPr>
        <w:numPr>
          <w:ilvl w:val="0"/>
          <w:numId w:val="282"/>
        </w:numPr>
        <w:tabs>
          <w:tab w:val="left" w:pos="720"/>
        </w:tabs>
        <w:ind w:left="720" w:right="360"/>
      </w:pPr>
      <w:r>
        <w:rPr>
          <w:b/>
        </w:rPr>
        <w:t>View and update a processing form</w:t>
      </w:r>
      <w:r w:rsidRPr="001B6ECE">
        <w:rPr>
          <w:b/>
        </w:rPr>
        <w:t>:</w:t>
      </w:r>
      <w:r>
        <w:t xml:space="preserve"> For more information about how to view and/or update a processing form associated with a workflow item, see </w:t>
      </w:r>
      <w:hyperlink w:anchor="ViewingProcessingForms" w:history="1">
        <w:r>
          <w:rPr>
            <w:rStyle w:val="Hyperlink"/>
            <w:b/>
          </w:rPr>
          <w:t>Access</w:t>
        </w:r>
        <w:r w:rsidRPr="001B6ECE">
          <w:rPr>
            <w:rStyle w:val="Hyperlink"/>
            <w:b/>
          </w:rPr>
          <w:t>ing a Workflow Processing Form</w:t>
        </w:r>
      </w:hyperlink>
      <w:r>
        <w:t>.</w:t>
      </w:r>
    </w:p>
    <w:p w14:paraId="1C134273" w14:textId="77777777" w:rsidR="00D31CB1" w:rsidRDefault="00D31CB1" w:rsidP="00D31CB1">
      <w:pPr>
        <w:pStyle w:val="ListParagraph"/>
      </w:pPr>
    </w:p>
    <w:p w14:paraId="29E9050E" w14:textId="77777777" w:rsidR="00D31CB1" w:rsidRDefault="00D31CB1" w:rsidP="00D31CB1">
      <w:pPr>
        <w:tabs>
          <w:tab w:val="left" w:pos="720"/>
        </w:tabs>
        <w:ind w:left="720" w:right="360"/>
      </w:pPr>
    </w:p>
    <w:p w14:paraId="6B73A44E" w14:textId="77777777" w:rsidR="00D31CB1" w:rsidRDefault="00D31CB1" w:rsidP="00D31CB1">
      <w:pPr>
        <w:pStyle w:val="Heading3"/>
      </w:pPr>
      <w:r>
        <w:br w:type="page"/>
      </w:r>
      <w:bookmarkStart w:id="3541" w:name="ModifyWorkflow"/>
      <w:bookmarkStart w:id="3542" w:name="_Toc452631891"/>
      <w:bookmarkStart w:id="3543" w:name="_Toc507164315"/>
      <w:bookmarkEnd w:id="3541"/>
      <w:r>
        <w:lastRenderedPageBreak/>
        <w:t>Modifying a Workflow</w:t>
      </w:r>
      <w:bookmarkEnd w:id="3542"/>
      <w:bookmarkEnd w:id="3543"/>
    </w:p>
    <w:p w14:paraId="4E732358" w14:textId="77777777" w:rsidR="00D31CB1" w:rsidRDefault="00D31CB1" w:rsidP="00D31CB1"/>
    <w:p w14:paraId="321FCD19" w14:textId="77777777" w:rsidR="00D31CB1" w:rsidRPr="000A4273" w:rsidRDefault="00D31CB1" w:rsidP="00D31CB1">
      <w:r w:rsidRPr="000A4273">
        <w:rPr>
          <w:b/>
        </w:rPr>
        <w:t>Note:</w:t>
      </w:r>
      <w:r>
        <w:t xml:space="preserve"> You can modify a workflow only when the workflow has the </w:t>
      </w:r>
      <w:r w:rsidRPr="000A4273">
        <w:rPr>
          <w:b/>
        </w:rPr>
        <w:t>In Process</w:t>
      </w:r>
      <w:r>
        <w:t xml:space="preserve"> status.</w:t>
      </w:r>
    </w:p>
    <w:p w14:paraId="090C01AA" w14:textId="77777777" w:rsidR="00D31CB1" w:rsidRDefault="00D31CB1" w:rsidP="00D31CB1"/>
    <w:p w14:paraId="2CA89879" w14:textId="77777777" w:rsidR="00D31CB1" w:rsidRPr="00CD775D" w:rsidRDefault="00D31CB1" w:rsidP="00D31CB1">
      <w:r>
        <w:t xml:space="preserve">To modify an </w:t>
      </w:r>
      <w:r w:rsidRPr="00C65500">
        <w:rPr>
          <w:b/>
        </w:rPr>
        <w:t>In Process</w:t>
      </w:r>
      <w:r>
        <w:t xml:space="preserve"> workflow:</w:t>
      </w:r>
    </w:p>
    <w:p w14:paraId="5AEE18E5" w14:textId="77777777" w:rsidR="00D31CB1" w:rsidRDefault="00D31CB1" w:rsidP="00D31CB1">
      <w:pPr>
        <w:ind w:right="360"/>
      </w:pPr>
    </w:p>
    <w:p w14:paraId="7B3DF935" w14:textId="391951AA" w:rsidR="00D31CB1" w:rsidRDefault="00D31CB1" w:rsidP="00D31CB1">
      <w:pPr>
        <w:numPr>
          <w:ilvl w:val="0"/>
          <w:numId w:val="287"/>
        </w:numPr>
        <w:ind w:right="720"/>
      </w:pPr>
      <w:del w:id="3544" w:author="Sayali Dev" w:date="2018-01-31T17:54:00Z">
        <w:r w:rsidDel="009A119E">
          <w:delText>Log on</w:delText>
        </w:r>
      </w:del>
      <w:ins w:id="3545" w:author="Sayali Dev" w:date="2018-01-31T17:54:00Z">
        <w:r w:rsidR="009A119E">
          <w:t>Log in</w:t>
        </w:r>
      </w:ins>
      <w:r>
        <w:t xml:space="preserve"> to the application using your </w:t>
      </w:r>
      <w:del w:id="3546" w:author="Sayali Dev" w:date="2018-01-31T17:55:00Z">
        <w:r w:rsidDel="00A62626">
          <w:delText>logon</w:delText>
        </w:r>
      </w:del>
      <w:ins w:id="3547" w:author="Sayali Dev" w:date="2018-01-31T17:55:00Z">
        <w:r w:rsidR="00A62626">
          <w:t>log in</w:t>
        </w:r>
      </w:ins>
      <w:r>
        <w:t xml:space="preserve"> credentials. </w:t>
      </w:r>
    </w:p>
    <w:p w14:paraId="138E554D" w14:textId="77777777" w:rsidR="00D31CB1" w:rsidRDefault="00D31CB1" w:rsidP="00D31CB1">
      <w:pPr>
        <w:ind w:left="720" w:right="720"/>
      </w:pPr>
      <w:r>
        <w:t xml:space="preserve">The CIRRASPEC home page appears. </w:t>
      </w:r>
    </w:p>
    <w:p w14:paraId="566B25F1" w14:textId="77777777" w:rsidR="00D31CB1" w:rsidRDefault="00D31CB1" w:rsidP="00D31CB1">
      <w:pPr>
        <w:ind w:left="720" w:right="720"/>
      </w:pPr>
    </w:p>
    <w:p w14:paraId="679B6684" w14:textId="77777777" w:rsidR="00D31CB1" w:rsidRDefault="00D31CB1" w:rsidP="00D31CB1">
      <w:pPr>
        <w:numPr>
          <w:ilvl w:val="0"/>
          <w:numId w:val="287"/>
        </w:numPr>
        <w:ind w:right="720"/>
      </w:pPr>
      <w:r>
        <w:t xml:space="preserve">Point to the arrow of the </w:t>
      </w:r>
      <w:r w:rsidRPr="00E238C4">
        <w:rPr>
          <w:b/>
        </w:rPr>
        <w:t>LIMS</w:t>
      </w:r>
      <w:r>
        <w:t xml:space="preserve"> tab, and then click </w:t>
      </w:r>
      <w:r w:rsidRPr="00E238C4">
        <w:rPr>
          <w:b/>
        </w:rPr>
        <w:t>Workflows</w:t>
      </w:r>
      <w:r>
        <w:t>.</w:t>
      </w:r>
    </w:p>
    <w:p w14:paraId="4FB8B93C" w14:textId="77777777" w:rsidR="00D31CB1" w:rsidRDefault="00D31CB1" w:rsidP="00D31CB1">
      <w:pPr>
        <w:ind w:left="720" w:right="720"/>
      </w:pPr>
      <w:r>
        <w:t xml:space="preserve">The </w:t>
      </w:r>
      <w:r>
        <w:rPr>
          <w:b/>
        </w:rPr>
        <w:t>Workflow S</w:t>
      </w:r>
      <w:r w:rsidRPr="00335746">
        <w:rPr>
          <w:b/>
        </w:rPr>
        <w:t>earch</w:t>
      </w:r>
      <w:r>
        <w:t xml:space="preserve"> page appears.</w:t>
      </w:r>
    </w:p>
    <w:p w14:paraId="7CA7001F" w14:textId="77777777" w:rsidR="00D31CB1" w:rsidRDefault="00D31CB1" w:rsidP="00D31CB1">
      <w:pPr>
        <w:ind w:left="720" w:right="720"/>
      </w:pPr>
    </w:p>
    <w:p w14:paraId="2DBC907C" w14:textId="77777777" w:rsidR="00D31CB1" w:rsidRDefault="00D31CB1" w:rsidP="00D31CB1">
      <w:pPr>
        <w:numPr>
          <w:ilvl w:val="0"/>
          <w:numId w:val="287"/>
        </w:numPr>
        <w:ind w:right="720"/>
      </w:pPr>
      <w:r>
        <w:t xml:space="preserve">Click </w:t>
      </w:r>
      <w:r w:rsidRPr="0068184B">
        <w:rPr>
          <w:b/>
        </w:rPr>
        <w:t>SEARCH</w:t>
      </w:r>
      <w:r>
        <w:t xml:space="preserve">. </w:t>
      </w:r>
    </w:p>
    <w:p w14:paraId="35FFBC30" w14:textId="77777777" w:rsidR="00D31CB1" w:rsidRDefault="00D31CB1" w:rsidP="00D31CB1">
      <w:pPr>
        <w:ind w:left="720" w:right="720"/>
      </w:pPr>
      <w:r>
        <w:t xml:space="preserve">The </w:t>
      </w:r>
      <w:r w:rsidRPr="00104CD3">
        <w:rPr>
          <w:b/>
        </w:rPr>
        <w:t>Workflow Search</w:t>
      </w:r>
      <w:r>
        <w:t xml:space="preserve"> page displays a list of workflows.</w:t>
      </w:r>
      <w:r>
        <w:br/>
      </w:r>
      <w:r w:rsidRPr="00104CD3">
        <w:rPr>
          <w:b/>
        </w:rPr>
        <w:t>Note</w:t>
      </w:r>
      <w:r w:rsidRPr="003B6C5E">
        <w:t>: The list displays all workflows that are accessible based on your login location.</w:t>
      </w:r>
    </w:p>
    <w:p w14:paraId="2EE360CB" w14:textId="77777777" w:rsidR="00D31CB1" w:rsidRDefault="00D31CB1" w:rsidP="00D31CB1">
      <w:pPr>
        <w:ind w:left="720" w:right="720"/>
      </w:pPr>
    </w:p>
    <w:p w14:paraId="6405200A" w14:textId="77777777" w:rsidR="00D31CB1" w:rsidRDefault="00D31CB1" w:rsidP="00D31CB1">
      <w:pPr>
        <w:numPr>
          <w:ilvl w:val="0"/>
          <w:numId w:val="287"/>
        </w:numPr>
        <w:ind w:right="360"/>
      </w:pPr>
      <w:r>
        <w:t>Click the row of the workflow that you want to modify.</w:t>
      </w:r>
    </w:p>
    <w:p w14:paraId="33AB06BC" w14:textId="77777777" w:rsidR="00D31CB1" w:rsidRDefault="00D31CB1" w:rsidP="00D31CB1">
      <w:pPr>
        <w:ind w:left="720" w:right="360"/>
      </w:pPr>
      <w:r>
        <w:t xml:space="preserve">The </w:t>
      </w:r>
      <w:r w:rsidRPr="00702B3D">
        <w:rPr>
          <w:b/>
        </w:rPr>
        <w:t>View Workflow</w:t>
      </w:r>
      <w:r>
        <w:t xml:space="preserve"> page appears.</w:t>
      </w:r>
    </w:p>
    <w:p w14:paraId="432E31BD" w14:textId="77777777" w:rsidR="00D31CB1" w:rsidRDefault="00D31CB1" w:rsidP="00D31CB1">
      <w:pPr>
        <w:ind w:left="720" w:right="360"/>
      </w:pPr>
    </w:p>
    <w:p w14:paraId="5E36F886" w14:textId="77777777" w:rsidR="00D31CB1" w:rsidRDefault="00D31CB1" w:rsidP="00D31CB1">
      <w:pPr>
        <w:numPr>
          <w:ilvl w:val="0"/>
          <w:numId w:val="287"/>
        </w:numPr>
        <w:ind w:right="360"/>
      </w:pPr>
      <w:r>
        <w:t xml:space="preserve">Click </w:t>
      </w:r>
      <w:r w:rsidRPr="00F95FC8">
        <w:rPr>
          <w:b/>
        </w:rPr>
        <w:t>MODIFY</w:t>
      </w:r>
      <w:r>
        <w:t xml:space="preserve">. </w:t>
      </w:r>
    </w:p>
    <w:p w14:paraId="7DE916DA" w14:textId="77777777" w:rsidR="00D31CB1" w:rsidRDefault="00D31CB1" w:rsidP="00D31CB1">
      <w:pPr>
        <w:ind w:left="450" w:right="360" w:firstLine="270"/>
      </w:pPr>
      <w:r>
        <w:t xml:space="preserve">The </w:t>
      </w:r>
      <w:r w:rsidRPr="000A4273">
        <w:rPr>
          <w:b/>
        </w:rPr>
        <w:t>Create Workflow</w:t>
      </w:r>
      <w:r>
        <w:t xml:space="preserve"> page appears with the existing workflow information in “modify” mode.</w:t>
      </w:r>
    </w:p>
    <w:p w14:paraId="721E91CB" w14:textId="77777777" w:rsidR="00D31CB1" w:rsidRDefault="00D31CB1" w:rsidP="00D31CB1">
      <w:pPr>
        <w:ind w:left="450" w:right="360" w:firstLine="270"/>
      </w:pPr>
    </w:p>
    <w:p w14:paraId="19CC0878" w14:textId="77777777" w:rsidR="00D31CB1" w:rsidRDefault="00D31CB1" w:rsidP="00D31CB1">
      <w:pPr>
        <w:ind w:left="450" w:right="360" w:firstLine="270"/>
      </w:pPr>
      <w:r>
        <w:rPr>
          <w:noProof/>
        </w:rPr>
        <w:drawing>
          <wp:inline distT="0" distB="0" distL="0" distR="0" wp14:anchorId="1AADC5A2" wp14:editId="17839E96">
            <wp:extent cx="6101715" cy="4413885"/>
            <wp:effectExtent l="19050" t="19050" r="13335" b="24765"/>
            <wp:docPr id="9269" name="Picture 9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01715" cy="4413885"/>
                    </a:xfrm>
                    <a:prstGeom prst="rect">
                      <a:avLst/>
                    </a:prstGeom>
                    <a:noFill/>
                    <a:ln w="3175">
                      <a:solidFill>
                        <a:schemeClr val="tx1"/>
                      </a:solidFill>
                    </a:ln>
                  </pic:spPr>
                </pic:pic>
              </a:graphicData>
            </a:graphic>
          </wp:inline>
        </w:drawing>
      </w:r>
    </w:p>
    <w:p w14:paraId="436D907A" w14:textId="77777777" w:rsidR="00D31CB1" w:rsidRDefault="00D31CB1" w:rsidP="00D31CB1">
      <w:pPr>
        <w:pStyle w:val="Figure"/>
        <w:tabs>
          <w:tab w:val="clear" w:pos="1080"/>
          <w:tab w:val="clear" w:pos="1710"/>
          <w:tab w:val="clear" w:pos="1980"/>
          <w:tab w:val="left" w:pos="1800"/>
          <w:tab w:val="num" w:pos="4230"/>
        </w:tabs>
        <w:ind w:left="1800" w:hanging="1170"/>
      </w:pPr>
      <w:r>
        <w:t>Create Workflow page - Modify mode</w:t>
      </w:r>
    </w:p>
    <w:p w14:paraId="5D4C6A97" w14:textId="77777777" w:rsidR="00D31CB1" w:rsidRDefault="00D31CB1" w:rsidP="00D31CB1">
      <w:pPr>
        <w:ind w:left="540" w:right="360"/>
      </w:pPr>
    </w:p>
    <w:p w14:paraId="57A20DA1" w14:textId="77777777" w:rsidR="00D31CB1" w:rsidRDefault="00D31CB1" w:rsidP="00D31CB1">
      <w:pPr>
        <w:ind w:left="720" w:right="270"/>
      </w:pPr>
      <w:r>
        <w:lastRenderedPageBreak/>
        <w:t xml:space="preserve">Select the required </w:t>
      </w:r>
      <w:r w:rsidRPr="0020533B">
        <w:rPr>
          <w:b/>
        </w:rPr>
        <w:t>Process Template</w:t>
      </w:r>
      <w:r>
        <w:t xml:space="preserve"> from the respective dropdown.</w:t>
      </w:r>
    </w:p>
    <w:p w14:paraId="7EF1AD1B" w14:textId="77777777" w:rsidR="00D31CB1" w:rsidRDefault="00D31CB1" w:rsidP="00D31CB1">
      <w:pPr>
        <w:ind w:left="720" w:right="270"/>
      </w:pPr>
    </w:p>
    <w:p w14:paraId="188AD9ED" w14:textId="77777777" w:rsidR="00D31CB1" w:rsidRDefault="00D31CB1" w:rsidP="00D31CB1">
      <w:pPr>
        <w:numPr>
          <w:ilvl w:val="0"/>
          <w:numId w:val="287"/>
        </w:numPr>
        <w:ind w:right="270"/>
      </w:pPr>
      <w:r>
        <w:t xml:space="preserve">To change the </w:t>
      </w:r>
      <w:r w:rsidRPr="00D67E22">
        <w:rPr>
          <w:b/>
        </w:rPr>
        <w:t>Workflow Details</w:t>
      </w:r>
      <w:r>
        <w:t>, enter</w:t>
      </w:r>
      <w:r w:rsidRPr="008B0550">
        <w:t xml:space="preserve"> the </w:t>
      </w:r>
      <w:r>
        <w:t xml:space="preserve">information in the appropriate field. Following table lists each field and its description. </w:t>
      </w:r>
      <w:r>
        <w:br/>
      </w:r>
      <w:r w:rsidRPr="00D67E22">
        <w:rPr>
          <w:b/>
        </w:rPr>
        <w:t xml:space="preserve">Note: </w:t>
      </w:r>
      <w:r w:rsidRPr="006744E4">
        <w:t>Fields that are marked with the red asterisk (</w:t>
      </w:r>
      <w:r w:rsidRPr="00D67E22">
        <w:rPr>
          <w:color w:val="FF0000"/>
        </w:rPr>
        <w:t>*</w:t>
      </w:r>
      <w:r w:rsidRPr="006744E4">
        <w:t>) are mandatory.</w:t>
      </w:r>
    </w:p>
    <w:p w14:paraId="21D708FB" w14:textId="77777777" w:rsidR="00D31CB1" w:rsidRDefault="00D31CB1" w:rsidP="00D31CB1">
      <w:pPr>
        <w:pStyle w:val="BodyText"/>
        <w:ind w:left="720" w:right="270"/>
      </w:pPr>
    </w:p>
    <w:p w14:paraId="51803B48" w14:textId="7A71CA67" w:rsidR="00D31CB1" w:rsidRDefault="00D31CB1" w:rsidP="00D31CB1">
      <w:pPr>
        <w:pStyle w:val="Caption"/>
        <w:ind w:firstLine="720"/>
      </w:pPr>
      <w:r>
        <w:t xml:space="preserve">Table </w:t>
      </w:r>
      <w:r w:rsidR="00653CE2">
        <w:fldChar w:fldCharType="begin"/>
      </w:r>
      <w:r w:rsidR="00653CE2">
        <w:instrText xml:space="preserve"> SEQ Figure \* ARABIC </w:instrText>
      </w:r>
      <w:r w:rsidR="00653CE2">
        <w:fldChar w:fldCharType="separate"/>
      </w:r>
      <w:ins w:id="3548" w:author="Sayali Dev" w:date="2018-02-02T13:47:00Z">
        <w:r w:rsidR="00EB76E3">
          <w:rPr>
            <w:noProof/>
          </w:rPr>
          <w:t>34</w:t>
        </w:r>
      </w:ins>
      <w:del w:id="3549" w:author="Sayali Dev" w:date="2018-02-02T13:47:00Z">
        <w:r w:rsidDel="00EB76E3">
          <w:rPr>
            <w:noProof/>
          </w:rPr>
          <w:delText>5</w:delText>
        </w:r>
      </w:del>
      <w:r w:rsidR="00653CE2">
        <w:rPr>
          <w:noProof/>
        </w:rPr>
        <w:fldChar w:fldCharType="end"/>
      </w:r>
      <w:r>
        <w:t xml:space="preserve">: Modifying workflow details </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60"/>
        <w:gridCol w:w="6750"/>
      </w:tblGrid>
      <w:tr w:rsidR="00D31CB1" w:rsidRPr="007A152E" w14:paraId="2CAC5600" w14:textId="77777777" w:rsidTr="007E1303">
        <w:trPr>
          <w:cantSplit/>
          <w:trHeight w:val="288"/>
          <w:tblHeader/>
        </w:trPr>
        <w:tc>
          <w:tcPr>
            <w:tcW w:w="3060" w:type="dxa"/>
            <w:shd w:val="clear" w:color="auto" w:fill="BFBFBF"/>
            <w:vAlign w:val="center"/>
          </w:tcPr>
          <w:p w14:paraId="3F6F188A" w14:textId="77777777" w:rsidR="00D31CB1" w:rsidRPr="007A152E" w:rsidRDefault="00D31CB1" w:rsidP="007E1303">
            <w:pPr>
              <w:rPr>
                <w:b/>
              </w:rPr>
            </w:pPr>
            <w:r>
              <w:rPr>
                <w:b/>
              </w:rPr>
              <w:t>Field</w:t>
            </w:r>
          </w:p>
        </w:tc>
        <w:tc>
          <w:tcPr>
            <w:tcW w:w="6750" w:type="dxa"/>
            <w:shd w:val="clear" w:color="auto" w:fill="BFBFBF"/>
            <w:vAlign w:val="center"/>
          </w:tcPr>
          <w:p w14:paraId="240D48BE" w14:textId="77777777" w:rsidR="00D31CB1" w:rsidRPr="007A152E" w:rsidRDefault="00D31CB1" w:rsidP="007E1303">
            <w:pPr>
              <w:rPr>
                <w:b/>
              </w:rPr>
            </w:pPr>
            <w:r w:rsidRPr="007A152E">
              <w:rPr>
                <w:b/>
              </w:rPr>
              <w:t>Description</w:t>
            </w:r>
          </w:p>
        </w:tc>
      </w:tr>
      <w:tr w:rsidR="00D31CB1" w14:paraId="3F052628" w14:textId="77777777" w:rsidTr="007E1303">
        <w:trPr>
          <w:cantSplit/>
          <w:trHeight w:val="288"/>
        </w:trPr>
        <w:tc>
          <w:tcPr>
            <w:tcW w:w="3060" w:type="dxa"/>
            <w:vAlign w:val="center"/>
          </w:tcPr>
          <w:p w14:paraId="6A6C0195" w14:textId="77777777" w:rsidR="00D31CB1" w:rsidRDefault="00D31CB1" w:rsidP="007E1303">
            <w:pPr>
              <w:rPr>
                <w:b/>
              </w:rPr>
            </w:pPr>
            <w:r>
              <w:rPr>
                <w:b/>
              </w:rPr>
              <w:t>Workflow Name</w:t>
            </w:r>
            <w:r w:rsidRPr="006744E4">
              <w:rPr>
                <w:color w:val="FF0000"/>
              </w:rPr>
              <w:t>*</w:t>
            </w:r>
          </w:p>
        </w:tc>
        <w:tc>
          <w:tcPr>
            <w:tcW w:w="6750" w:type="dxa"/>
            <w:vAlign w:val="center"/>
          </w:tcPr>
          <w:p w14:paraId="4C85AB30" w14:textId="77777777" w:rsidR="00D31CB1" w:rsidRDefault="00D31CB1" w:rsidP="007E1303">
            <w:r>
              <w:t>If you want to change the workflow name, type a new name.</w:t>
            </w:r>
          </w:p>
        </w:tc>
      </w:tr>
      <w:tr w:rsidR="00D31CB1" w14:paraId="116E4BD6" w14:textId="77777777" w:rsidTr="007E1303">
        <w:trPr>
          <w:cantSplit/>
          <w:trHeight w:val="288"/>
        </w:trPr>
        <w:tc>
          <w:tcPr>
            <w:tcW w:w="3060" w:type="dxa"/>
            <w:vAlign w:val="center"/>
          </w:tcPr>
          <w:p w14:paraId="43959E94" w14:textId="77777777" w:rsidR="00D31CB1" w:rsidRDefault="00D31CB1" w:rsidP="007E1303">
            <w:pPr>
              <w:rPr>
                <w:b/>
              </w:rPr>
            </w:pPr>
            <w:r>
              <w:rPr>
                <w:b/>
              </w:rPr>
              <w:t>Start Date</w:t>
            </w:r>
          </w:p>
        </w:tc>
        <w:tc>
          <w:tcPr>
            <w:tcW w:w="6750" w:type="dxa"/>
            <w:vAlign w:val="center"/>
          </w:tcPr>
          <w:p w14:paraId="5DF169A2" w14:textId="77777777" w:rsidR="00D31CB1" w:rsidRDefault="00D31CB1" w:rsidP="007E1303">
            <w:r>
              <w:t>If applicable, click the date icon and then in the pop-up, select the appropriate date for the workflow start date.</w:t>
            </w:r>
          </w:p>
        </w:tc>
      </w:tr>
      <w:tr w:rsidR="00D31CB1" w14:paraId="1F1B90B0" w14:textId="77777777" w:rsidTr="007E1303">
        <w:trPr>
          <w:cantSplit/>
          <w:trHeight w:val="288"/>
        </w:trPr>
        <w:tc>
          <w:tcPr>
            <w:tcW w:w="3060" w:type="dxa"/>
            <w:vAlign w:val="center"/>
          </w:tcPr>
          <w:p w14:paraId="4F601E5E" w14:textId="77777777" w:rsidR="00D31CB1" w:rsidRDefault="00D31CB1" w:rsidP="007E1303">
            <w:pPr>
              <w:rPr>
                <w:b/>
              </w:rPr>
            </w:pPr>
            <w:r>
              <w:rPr>
                <w:b/>
              </w:rPr>
              <w:t>Start Time</w:t>
            </w:r>
          </w:p>
        </w:tc>
        <w:tc>
          <w:tcPr>
            <w:tcW w:w="6750" w:type="dxa"/>
            <w:vAlign w:val="center"/>
          </w:tcPr>
          <w:p w14:paraId="3579DCE2" w14:textId="77777777" w:rsidR="00D31CB1" w:rsidRDefault="00D31CB1" w:rsidP="007E1303">
            <w:r>
              <w:t>If applicable, click the arrow icons to display the appropriate start time for this workflow.</w:t>
            </w:r>
          </w:p>
        </w:tc>
      </w:tr>
      <w:tr w:rsidR="00D31CB1" w14:paraId="0C02E7B3" w14:textId="77777777" w:rsidTr="007E1303">
        <w:trPr>
          <w:cantSplit/>
          <w:trHeight w:val="288"/>
        </w:trPr>
        <w:tc>
          <w:tcPr>
            <w:tcW w:w="3060" w:type="dxa"/>
            <w:vAlign w:val="center"/>
          </w:tcPr>
          <w:p w14:paraId="7F8A6775" w14:textId="77777777" w:rsidR="00D31CB1" w:rsidRDefault="00D31CB1" w:rsidP="007E1303">
            <w:pPr>
              <w:rPr>
                <w:b/>
              </w:rPr>
            </w:pPr>
            <w:r>
              <w:rPr>
                <w:b/>
              </w:rPr>
              <w:t>End Date</w:t>
            </w:r>
          </w:p>
        </w:tc>
        <w:tc>
          <w:tcPr>
            <w:tcW w:w="6750" w:type="dxa"/>
            <w:vAlign w:val="center"/>
          </w:tcPr>
          <w:p w14:paraId="7BAFE431" w14:textId="77777777" w:rsidR="00D31CB1" w:rsidRPr="006627BD" w:rsidRDefault="00D31CB1" w:rsidP="007E1303">
            <w:r>
              <w:t>If applicable, click the date icon and then in the pop-up, select the appropriate date for the workflow end date.</w:t>
            </w:r>
          </w:p>
          <w:p w14:paraId="25D23333" w14:textId="77777777" w:rsidR="00D31CB1" w:rsidRDefault="00D31CB1" w:rsidP="007E1303">
            <w:r w:rsidRPr="006D38F8">
              <w:rPr>
                <w:b/>
              </w:rPr>
              <w:t>Note:</w:t>
            </w:r>
            <w:r w:rsidRPr="006D38F8">
              <w:t xml:space="preserve"> </w:t>
            </w:r>
            <w:r>
              <w:t>You cannot select a date prior to the s</w:t>
            </w:r>
            <w:r w:rsidRPr="006D38F8">
              <w:t xml:space="preserve">tart </w:t>
            </w:r>
            <w:r>
              <w:t>d</w:t>
            </w:r>
            <w:r w:rsidRPr="006D38F8">
              <w:t>ate.</w:t>
            </w:r>
          </w:p>
        </w:tc>
      </w:tr>
      <w:tr w:rsidR="00D31CB1" w14:paraId="28DBB624" w14:textId="77777777" w:rsidTr="007E1303">
        <w:trPr>
          <w:cantSplit/>
          <w:trHeight w:val="288"/>
        </w:trPr>
        <w:tc>
          <w:tcPr>
            <w:tcW w:w="3060" w:type="dxa"/>
            <w:vAlign w:val="center"/>
          </w:tcPr>
          <w:p w14:paraId="667F6C08" w14:textId="77777777" w:rsidR="00D31CB1" w:rsidRDefault="00D31CB1" w:rsidP="007E1303">
            <w:pPr>
              <w:rPr>
                <w:b/>
              </w:rPr>
            </w:pPr>
            <w:r>
              <w:rPr>
                <w:b/>
              </w:rPr>
              <w:t>End Time</w:t>
            </w:r>
          </w:p>
        </w:tc>
        <w:tc>
          <w:tcPr>
            <w:tcW w:w="6750" w:type="dxa"/>
            <w:vAlign w:val="center"/>
          </w:tcPr>
          <w:p w14:paraId="41605CFA" w14:textId="77777777" w:rsidR="00D31CB1" w:rsidRDefault="00D31CB1" w:rsidP="007E1303">
            <w:r>
              <w:t>If applicable, click the arrow icons to display the appropriate end time for this workflow.</w:t>
            </w:r>
          </w:p>
        </w:tc>
      </w:tr>
      <w:tr w:rsidR="00D31CB1" w14:paraId="1A37B143" w14:textId="77777777" w:rsidTr="007E1303">
        <w:trPr>
          <w:cantSplit/>
          <w:trHeight w:val="288"/>
        </w:trPr>
        <w:tc>
          <w:tcPr>
            <w:tcW w:w="3060" w:type="dxa"/>
            <w:vAlign w:val="center"/>
          </w:tcPr>
          <w:p w14:paraId="0FE75C52" w14:textId="77777777" w:rsidR="00D31CB1" w:rsidRDefault="00D31CB1" w:rsidP="007E1303">
            <w:pPr>
              <w:rPr>
                <w:b/>
              </w:rPr>
            </w:pPr>
            <w:r>
              <w:rPr>
                <w:b/>
              </w:rPr>
              <w:t>Comments</w:t>
            </w:r>
          </w:p>
        </w:tc>
        <w:tc>
          <w:tcPr>
            <w:tcW w:w="6750" w:type="dxa"/>
            <w:vAlign w:val="center"/>
          </w:tcPr>
          <w:p w14:paraId="39CD7614" w14:textId="77777777" w:rsidR="00D31CB1" w:rsidRDefault="00D31CB1" w:rsidP="007E1303">
            <w:r>
              <w:t>If applicable, type your comments regarding modifying this workflow.</w:t>
            </w:r>
          </w:p>
        </w:tc>
      </w:tr>
    </w:tbl>
    <w:p w14:paraId="65982291" w14:textId="77777777" w:rsidR="00D31CB1" w:rsidRDefault="00D31CB1" w:rsidP="00D31CB1">
      <w:pPr>
        <w:ind w:left="720" w:right="360"/>
      </w:pPr>
      <w:r>
        <w:br/>
      </w:r>
    </w:p>
    <w:p w14:paraId="1872FC9B" w14:textId="77777777" w:rsidR="00D31CB1" w:rsidRDefault="00D31CB1" w:rsidP="00D31CB1">
      <w:pPr>
        <w:pStyle w:val="BodyText"/>
        <w:numPr>
          <w:ilvl w:val="0"/>
          <w:numId w:val="285"/>
        </w:numPr>
        <w:ind w:right="540"/>
      </w:pPr>
      <w:r>
        <w:t xml:space="preserve">To add a new biospecimen to the </w:t>
      </w:r>
      <w:r w:rsidRPr="00752161">
        <w:rPr>
          <w:b/>
        </w:rPr>
        <w:t>Inputs</w:t>
      </w:r>
      <w:r>
        <w:t xml:space="preserve"> list: </w:t>
      </w:r>
      <w:r>
        <w:br/>
      </w:r>
      <w:r w:rsidRPr="00752161">
        <w:rPr>
          <w:b/>
        </w:rPr>
        <w:t>Note:</w:t>
      </w:r>
      <w:r>
        <w:t xml:space="preserve"> You cannot add biospecimens that have the </w:t>
      </w:r>
      <w:r w:rsidRPr="00752161">
        <w:rPr>
          <w:b/>
        </w:rPr>
        <w:t>Checked Out</w:t>
      </w:r>
      <w:r>
        <w:t xml:space="preserve">, </w:t>
      </w:r>
      <w:r w:rsidRPr="00752161">
        <w:rPr>
          <w:b/>
        </w:rPr>
        <w:t>Reserved</w:t>
      </w:r>
      <w:r>
        <w:t xml:space="preserve">, </w:t>
      </w:r>
      <w:r w:rsidRPr="00752161">
        <w:rPr>
          <w:b/>
        </w:rPr>
        <w:t>Deleted</w:t>
      </w:r>
      <w:r>
        <w:t xml:space="preserve">, or </w:t>
      </w:r>
      <w:r w:rsidRPr="00752161">
        <w:rPr>
          <w:b/>
        </w:rPr>
        <w:t>Depleted</w:t>
      </w:r>
      <w:r>
        <w:t xml:space="preserve"> status.</w:t>
      </w:r>
    </w:p>
    <w:p w14:paraId="0E517751" w14:textId="77777777" w:rsidR="00D31CB1" w:rsidRDefault="00D31CB1" w:rsidP="00D31CB1">
      <w:pPr>
        <w:pStyle w:val="BodyText"/>
        <w:tabs>
          <w:tab w:val="left" w:pos="2352"/>
        </w:tabs>
        <w:ind w:right="540"/>
      </w:pPr>
      <w:r>
        <w:tab/>
      </w:r>
    </w:p>
    <w:p w14:paraId="665B09F5" w14:textId="77777777" w:rsidR="00D31CB1" w:rsidRDefault="00D31CB1" w:rsidP="00D31CB1">
      <w:pPr>
        <w:pStyle w:val="BodyText"/>
        <w:numPr>
          <w:ilvl w:val="0"/>
          <w:numId w:val="338"/>
        </w:numPr>
        <w:ind w:left="1080"/>
      </w:pPr>
      <w:r>
        <w:t xml:space="preserve">If you want to add a known sample to this workflow, in the </w:t>
      </w:r>
      <w:r w:rsidRPr="008100CC">
        <w:rPr>
          <w:b/>
        </w:rPr>
        <w:t>Identifier</w:t>
      </w:r>
      <w:r>
        <w:t xml:space="preserve"> box, type the appropriate sample identifier, and then click </w:t>
      </w:r>
      <w:r w:rsidRPr="008100CC">
        <w:rPr>
          <w:b/>
        </w:rPr>
        <w:t>ADD</w:t>
      </w:r>
      <w:r>
        <w:t>.</w:t>
      </w:r>
      <w:r>
        <w:br/>
      </w:r>
    </w:p>
    <w:p w14:paraId="4D99EA4C" w14:textId="77777777" w:rsidR="00D31CB1" w:rsidRDefault="00D31CB1" w:rsidP="00D31CB1">
      <w:pPr>
        <w:pStyle w:val="BodyText"/>
        <w:numPr>
          <w:ilvl w:val="0"/>
          <w:numId w:val="338"/>
        </w:numPr>
        <w:ind w:left="1080"/>
      </w:pPr>
      <w:r>
        <w:t>If you want to search for samples to add to this workflow, c</w:t>
      </w:r>
      <w:r w:rsidRPr="00FF2F16">
        <w:t xml:space="preserve">lick the </w:t>
      </w:r>
      <w:r w:rsidRPr="001643DE">
        <w:rPr>
          <w:b/>
        </w:rPr>
        <w:t>Search Inventory</w:t>
      </w:r>
      <w:r>
        <w:t xml:space="preserve"> link. </w:t>
      </w:r>
      <w:r>
        <w:br/>
        <w:t xml:space="preserve">For more information about how to search for inventory samples, see </w:t>
      </w:r>
      <w:hyperlink w:anchor="SearchInventory" w:history="1">
        <w:r>
          <w:rPr>
            <w:rStyle w:val="Hyperlink"/>
            <w:b/>
          </w:rPr>
          <w:t>Using the S</w:t>
        </w:r>
        <w:r w:rsidRPr="00B32645">
          <w:rPr>
            <w:rStyle w:val="Hyperlink"/>
            <w:b/>
          </w:rPr>
          <w:t>earch Samples and Worklists Window</w:t>
        </w:r>
      </w:hyperlink>
      <w:r>
        <w:t>.</w:t>
      </w:r>
    </w:p>
    <w:p w14:paraId="24BE4DD6" w14:textId="77777777" w:rsidR="00D31CB1" w:rsidRDefault="00D31CB1" w:rsidP="00D31CB1">
      <w:pPr>
        <w:pStyle w:val="BodyText"/>
        <w:ind w:left="720"/>
      </w:pPr>
    </w:p>
    <w:p w14:paraId="33BCD79F" w14:textId="77777777" w:rsidR="00D31CB1" w:rsidRDefault="00D31CB1" w:rsidP="00D31CB1">
      <w:pPr>
        <w:pStyle w:val="BodyText"/>
        <w:ind w:left="720"/>
      </w:pPr>
      <w:r>
        <w:t xml:space="preserve">The specified biospecimens appear in the </w:t>
      </w:r>
      <w:r w:rsidRPr="007833A6">
        <w:rPr>
          <w:b/>
        </w:rPr>
        <w:t>Inputs</w:t>
      </w:r>
      <w:r>
        <w:t xml:space="preserve"> list on the </w:t>
      </w:r>
      <w:r w:rsidRPr="008100CC">
        <w:rPr>
          <w:b/>
        </w:rPr>
        <w:t>Create</w:t>
      </w:r>
      <w:r>
        <w:rPr>
          <w:b/>
        </w:rPr>
        <w:t xml:space="preserve"> </w:t>
      </w:r>
      <w:r w:rsidRPr="008100CC">
        <w:rPr>
          <w:b/>
        </w:rPr>
        <w:t>Work</w:t>
      </w:r>
      <w:r>
        <w:rPr>
          <w:b/>
        </w:rPr>
        <w:t>flow</w:t>
      </w:r>
      <w:r>
        <w:t xml:space="preserve"> page.</w:t>
      </w:r>
      <w:r>
        <w:br/>
      </w:r>
    </w:p>
    <w:p w14:paraId="6EA8B02C" w14:textId="77777777" w:rsidR="00D31CB1" w:rsidRDefault="00D31CB1" w:rsidP="00D31CB1">
      <w:pPr>
        <w:numPr>
          <w:ilvl w:val="0"/>
          <w:numId w:val="285"/>
        </w:numPr>
      </w:pPr>
      <w:r>
        <w:t xml:space="preserve">To remove a biospecimen from the </w:t>
      </w:r>
      <w:r w:rsidRPr="001643DE">
        <w:rPr>
          <w:b/>
        </w:rPr>
        <w:t>Inputs</w:t>
      </w:r>
      <w:r>
        <w:t xml:space="preserve"> list, select the </w:t>
      </w:r>
      <w:r w:rsidRPr="00FC116B">
        <w:t>checkbox</w:t>
      </w:r>
      <w:r>
        <w:t xml:space="preserve"> for the appropriate biospecimen, and then click </w:t>
      </w:r>
      <w:r w:rsidRPr="00691A37">
        <w:rPr>
          <w:b/>
        </w:rPr>
        <w:t>REMOVE</w:t>
      </w:r>
      <w:r>
        <w:t xml:space="preserve">. </w:t>
      </w:r>
      <w:r>
        <w:br/>
      </w:r>
    </w:p>
    <w:p w14:paraId="587B77C7" w14:textId="77777777" w:rsidR="00D31CB1" w:rsidRDefault="00D31CB1" w:rsidP="00D31CB1">
      <w:pPr>
        <w:ind w:left="720"/>
      </w:pPr>
      <w:r w:rsidRPr="00FC116B">
        <w:rPr>
          <w:b/>
        </w:rPr>
        <w:t>Note:</w:t>
      </w:r>
      <w:r>
        <w:t xml:space="preserve"> To remove all biospecimens from the </w:t>
      </w:r>
      <w:r w:rsidRPr="000C3CBF">
        <w:rPr>
          <w:b/>
        </w:rPr>
        <w:t>Inputs</w:t>
      </w:r>
      <w:r>
        <w:t xml:space="preserve"> list, select the checkbox on the header. </w:t>
      </w:r>
    </w:p>
    <w:p w14:paraId="13AEE76F" w14:textId="77777777" w:rsidR="00D31CB1" w:rsidRPr="00C54199" w:rsidRDefault="00D31CB1" w:rsidP="00D31CB1">
      <w:pPr>
        <w:ind w:left="720"/>
      </w:pPr>
      <w:r>
        <w:t xml:space="preserve">The biospecimen is removed and its status is set to </w:t>
      </w:r>
      <w:r w:rsidRPr="00FC116B">
        <w:rPr>
          <w:b/>
        </w:rPr>
        <w:t>In Inventory</w:t>
      </w:r>
      <w:r>
        <w:t>.</w:t>
      </w:r>
      <w:r>
        <w:br/>
      </w:r>
    </w:p>
    <w:p w14:paraId="37F15482" w14:textId="77777777" w:rsidR="00D31CB1" w:rsidRPr="00C54199" w:rsidRDefault="00D31CB1" w:rsidP="00D31CB1">
      <w:pPr>
        <w:numPr>
          <w:ilvl w:val="0"/>
          <w:numId w:val="285"/>
        </w:numPr>
      </w:pPr>
      <w:r w:rsidRPr="00C54199">
        <w:t xml:space="preserve">To create a new sample processing </w:t>
      </w:r>
      <w:r w:rsidRPr="00C54199">
        <w:rPr>
          <w:b/>
        </w:rPr>
        <w:t>Output</w:t>
      </w:r>
      <w:r w:rsidRPr="00C54199">
        <w:t xml:space="preserve">: </w:t>
      </w:r>
    </w:p>
    <w:p w14:paraId="4043C822" w14:textId="77777777" w:rsidR="00D31CB1" w:rsidRPr="00C54199" w:rsidRDefault="00D31CB1" w:rsidP="00D31CB1">
      <w:pPr>
        <w:numPr>
          <w:ilvl w:val="0"/>
          <w:numId w:val="297"/>
        </w:numPr>
      </w:pPr>
      <w:r w:rsidRPr="00C54199">
        <w:t xml:space="preserve">Select the checkbox of the appropriate biospecimen(s) in the </w:t>
      </w:r>
      <w:r w:rsidRPr="00C54199">
        <w:rPr>
          <w:b/>
        </w:rPr>
        <w:t>Inputs</w:t>
      </w:r>
      <w:r w:rsidRPr="00C54199">
        <w:t xml:space="preserve"> list.</w:t>
      </w:r>
      <w:r w:rsidRPr="00C54199">
        <w:br/>
      </w:r>
      <w:r w:rsidRPr="00C54199">
        <w:rPr>
          <w:b/>
        </w:rPr>
        <w:t>Note:</w:t>
      </w:r>
      <w:r w:rsidRPr="00C54199">
        <w:t xml:space="preserve"> To select all biospecimens on the list, select the checkbox in the header.</w:t>
      </w:r>
      <w:r w:rsidRPr="00C54199">
        <w:br/>
      </w:r>
    </w:p>
    <w:p w14:paraId="03619014" w14:textId="77777777" w:rsidR="00D31CB1" w:rsidRPr="00C54199" w:rsidRDefault="00D31CB1" w:rsidP="00D31CB1">
      <w:pPr>
        <w:numPr>
          <w:ilvl w:val="0"/>
          <w:numId w:val="297"/>
        </w:numPr>
      </w:pPr>
      <w:r w:rsidRPr="00C54199">
        <w:t xml:space="preserve">Click </w:t>
      </w:r>
      <w:r w:rsidRPr="00C54199">
        <w:rPr>
          <w:b/>
          <w:caps/>
        </w:rPr>
        <w:t>create OUTPUTS</w:t>
      </w:r>
      <w:r w:rsidRPr="00C54199">
        <w:t xml:space="preserve">. </w:t>
      </w:r>
    </w:p>
    <w:p w14:paraId="50E10CEE" w14:textId="77777777" w:rsidR="00D31CB1" w:rsidRPr="00C54199" w:rsidRDefault="00D31CB1" w:rsidP="00D31CB1">
      <w:pPr>
        <w:ind w:left="1080" w:right="360"/>
      </w:pPr>
      <w:r w:rsidRPr="00C54199">
        <w:t>A confirmation window appears informing that this action requires sample checkout.</w:t>
      </w:r>
      <w:r w:rsidRPr="00C54199">
        <w:br/>
      </w:r>
    </w:p>
    <w:p w14:paraId="64B9F31B" w14:textId="77777777" w:rsidR="00D31CB1" w:rsidRPr="00C54199" w:rsidRDefault="00D31CB1" w:rsidP="00D31CB1">
      <w:pPr>
        <w:numPr>
          <w:ilvl w:val="0"/>
          <w:numId w:val="297"/>
        </w:numPr>
        <w:ind w:right="360"/>
      </w:pPr>
      <w:r w:rsidRPr="00C54199">
        <w:t xml:space="preserve">Click </w:t>
      </w:r>
      <w:r w:rsidRPr="00C54199">
        <w:rPr>
          <w:b/>
        </w:rPr>
        <w:t>OK</w:t>
      </w:r>
      <w:r w:rsidRPr="00C54199">
        <w:t xml:space="preserve">.  </w:t>
      </w:r>
    </w:p>
    <w:p w14:paraId="4CB03B2F" w14:textId="77777777" w:rsidR="00D31CB1" w:rsidRPr="00C54199" w:rsidRDefault="00D31CB1" w:rsidP="00D31CB1">
      <w:pPr>
        <w:ind w:left="720" w:firstLine="360"/>
      </w:pPr>
      <w:r w:rsidRPr="00C54199">
        <w:t xml:space="preserve">The </w:t>
      </w:r>
      <w:r w:rsidRPr="00C54199">
        <w:rPr>
          <w:b/>
        </w:rPr>
        <w:t>Processing Details</w:t>
      </w:r>
      <w:r w:rsidRPr="00C54199">
        <w:t xml:space="preserve"> window appears.</w:t>
      </w:r>
    </w:p>
    <w:p w14:paraId="1FDB54E4" w14:textId="77777777" w:rsidR="00D31CB1" w:rsidRPr="00C54199" w:rsidRDefault="00D31CB1" w:rsidP="00D31CB1">
      <w:pPr>
        <w:ind w:left="720" w:firstLine="360"/>
      </w:pPr>
    </w:p>
    <w:p w14:paraId="3C546800" w14:textId="77777777" w:rsidR="00D31CB1" w:rsidRPr="00C54199" w:rsidRDefault="00D31CB1" w:rsidP="00D31CB1">
      <w:pPr>
        <w:ind w:left="720"/>
      </w:pPr>
      <w:r w:rsidRPr="00A02918">
        <w:rPr>
          <w:noProof/>
        </w:rPr>
        <w:lastRenderedPageBreak/>
        <w:drawing>
          <wp:inline distT="0" distB="0" distL="0" distR="0" wp14:anchorId="2F67A5F4" wp14:editId="365643BA">
            <wp:extent cx="6134735" cy="3690620"/>
            <wp:effectExtent l="19050" t="19050" r="18415" b="24130"/>
            <wp:docPr id="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34735" cy="3690620"/>
                    </a:xfrm>
                    <a:prstGeom prst="rect">
                      <a:avLst/>
                    </a:prstGeom>
                    <a:noFill/>
                    <a:ln w="3175">
                      <a:solidFill>
                        <a:schemeClr val="tx1"/>
                      </a:solidFill>
                    </a:ln>
                  </pic:spPr>
                </pic:pic>
              </a:graphicData>
            </a:graphic>
          </wp:inline>
        </w:drawing>
      </w:r>
    </w:p>
    <w:p w14:paraId="0D26922F" w14:textId="77777777" w:rsidR="00D31CB1" w:rsidRPr="00C54199" w:rsidRDefault="00D31CB1" w:rsidP="00D31CB1">
      <w:pPr>
        <w:pStyle w:val="Figure"/>
        <w:tabs>
          <w:tab w:val="clear" w:pos="1080"/>
          <w:tab w:val="clear" w:pos="1710"/>
          <w:tab w:val="clear" w:pos="1980"/>
          <w:tab w:val="left" w:pos="1800"/>
          <w:tab w:val="num" w:pos="4230"/>
        </w:tabs>
        <w:ind w:left="1800" w:hanging="1170"/>
      </w:pPr>
      <w:r w:rsidRPr="00C54199">
        <w:t xml:space="preserve">Processing details window </w:t>
      </w:r>
    </w:p>
    <w:p w14:paraId="1BC2C1CF" w14:textId="77777777" w:rsidR="00D31CB1" w:rsidRPr="00C54199" w:rsidRDefault="00D31CB1" w:rsidP="00D31CB1">
      <w:pPr>
        <w:ind w:left="360" w:firstLine="360"/>
      </w:pPr>
    </w:p>
    <w:p w14:paraId="1991E689" w14:textId="77777777" w:rsidR="00D31CB1" w:rsidRPr="00C54199" w:rsidRDefault="00D31CB1" w:rsidP="00D31CB1">
      <w:pPr>
        <w:pStyle w:val="BodyText"/>
        <w:numPr>
          <w:ilvl w:val="0"/>
          <w:numId w:val="297"/>
        </w:numPr>
        <w:ind w:right="270"/>
      </w:pPr>
      <w:r w:rsidRPr="00C54199">
        <w:t xml:space="preserve">Enter the appropriate information in each field. The following table lists each field and its description. </w:t>
      </w:r>
      <w:r w:rsidRPr="00C54199">
        <w:br/>
      </w:r>
      <w:r w:rsidRPr="00C54199">
        <w:rPr>
          <w:b/>
        </w:rPr>
        <w:t xml:space="preserve">Note: </w:t>
      </w:r>
      <w:r w:rsidRPr="00C54199">
        <w:t>Fields that are marked with the red asterisk (*) are mandatory.</w:t>
      </w:r>
    </w:p>
    <w:p w14:paraId="0D45E26D" w14:textId="77777777" w:rsidR="00D31CB1" w:rsidRPr="00C54199" w:rsidRDefault="00D31CB1" w:rsidP="00D31CB1">
      <w:pPr>
        <w:pStyle w:val="BodyText"/>
        <w:ind w:left="720" w:right="270"/>
      </w:pPr>
    </w:p>
    <w:p w14:paraId="4D0C1C1B" w14:textId="23438C92" w:rsidR="00D31CB1" w:rsidRPr="00C54199" w:rsidRDefault="00D31CB1" w:rsidP="00D31CB1">
      <w:pPr>
        <w:pStyle w:val="Caption"/>
        <w:ind w:left="360" w:firstLine="360"/>
      </w:pPr>
      <w:r w:rsidRPr="00C54199">
        <w:t xml:space="preserve">Table </w:t>
      </w:r>
      <w:r w:rsidR="00653CE2">
        <w:fldChar w:fldCharType="begin"/>
      </w:r>
      <w:r w:rsidR="00653CE2">
        <w:instrText xml:space="preserve"> SEQ Figure \* ARABIC </w:instrText>
      </w:r>
      <w:r w:rsidR="00653CE2">
        <w:fldChar w:fldCharType="separate"/>
      </w:r>
      <w:ins w:id="3550" w:author="Sayali Dev" w:date="2018-02-02T13:47:00Z">
        <w:r w:rsidR="00EB76E3">
          <w:rPr>
            <w:noProof/>
          </w:rPr>
          <w:t>35</w:t>
        </w:r>
      </w:ins>
      <w:del w:id="3551" w:author="Sayali Dev" w:date="2018-02-02T13:47:00Z">
        <w:r w:rsidRPr="00C54199" w:rsidDel="00EB76E3">
          <w:rPr>
            <w:noProof/>
          </w:rPr>
          <w:delText>6</w:delText>
        </w:r>
      </w:del>
      <w:r w:rsidR="00653CE2">
        <w:rPr>
          <w:noProof/>
        </w:rPr>
        <w:fldChar w:fldCharType="end"/>
      </w:r>
      <w:r w:rsidRPr="00C54199">
        <w:t>: Sample processing details</w:t>
      </w:r>
    </w:p>
    <w:tbl>
      <w:tblPr>
        <w:tblW w:w="0" w:type="auto"/>
        <w:tblInd w:w="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80"/>
        <w:gridCol w:w="6840"/>
      </w:tblGrid>
      <w:tr w:rsidR="00D31CB1" w:rsidRPr="00C54199" w14:paraId="6CC0A01D" w14:textId="77777777" w:rsidTr="007E1303">
        <w:trPr>
          <w:cantSplit/>
          <w:trHeight w:val="380"/>
          <w:tblHeader/>
        </w:trPr>
        <w:tc>
          <w:tcPr>
            <w:tcW w:w="2880" w:type="dxa"/>
            <w:shd w:val="clear" w:color="auto" w:fill="BFBFBF"/>
            <w:vAlign w:val="center"/>
          </w:tcPr>
          <w:p w14:paraId="649F0D99" w14:textId="77777777" w:rsidR="00D31CB1" w:rsidRPr="00C54199" w:rsidRDefault="00D31CB1" w:rsidP="007E1303">
            <w:pPr>
              <w:rPr>
                <w:b/>
              </w:rPr>
            </w:pPr>
            <w:r w:rsidRPr="00C54199">
              <w:rPr>
                <w:b/>
              </w:rPr>
              <w:t>Field</w:t>
            </w:r>
          </w:p>
        </w:tc>
        <w:tc>
          <w:tcPr>
            <w:tcW w:w="6840" w:type="dxa"/>
            <w:shd w:val="clear" w:color="auto" w:fill="BFBFBF"/>
            <w:vAlign w:val="center"/>
          </w:tcPr>
          <w:p w14:paraId="44D9A5F6" w14:textId="77777777" w:rsidR="00D31CB1" w:rsidRPr="00C54199" w:rsidRDefault="00D31CB1" w:rsidP="007E1303">
            <w:pPr>
              <w:rPr>
                <w:b/>
              </w:rPr>
            </w:pPr>
            <w:r w:rsidRPr="00C54199">
              <w:rPr>
                <w:b/>
              </w:rPr>
              <w:t>Description</w:t>
            </w:r>
          </w:p>
        </w:tc>
      </w:tr>
      <w:tr w:rsidR="00D31CB1" w:rsidRPr="00C54199" w14:paraId="34DCD67B" w14:textId="77777777" w:rsidTr="007E1303">
        <w:trPr>
          <w:cantSplit/>
          <w:trHeight w:val="288"/>
        </w:trPr>
        <w:tc>
          <w:tcPr>
            <w:tcW w:w="9720" w:type="dxa"/>
            <w:gridSpan w:val="2"/>
            <w:shd w:val="clear" w:color="auto" w:fill="BFBFBF"/>
            <w:vAlign w:val="center"/>
          </w:tcPr>
          <w:p w14:paraId="34CB58E5" w14:textId="77777777" w:rsidR="00D31CB1" w:rsidRPr="00C54199" w:rsidRDefault="00D31CB1" w:rsidP="007E1303">
            <w:pPr>
              <w:rPr>
                <w:b/>
              </w:rPr>
            </w:pPr>
            <w:r w:rsidRPr="00C54199">
              <w:rPr>
                <w:b/>
              </w:rPr>
              <w:t xml:space="preserve">Inputs </w:t>
            </w:r>
            <w:r w:rsidRPr="00C54199">
              <w:rPr>
                <w:b/>
              </w:rPr>
              <w:br/>
              <w:t xml:space="preserve">Note: </w:t>
            </w:r>
          </w:p>
          <w:p w14:paraId="781E1371" w14:textId="77777777" w:rsidR="00D31CB1" w:rsidRPr="00C54199" w:rsidRDefault="00D31CB1" w:rsidP="007E1303">
            <w:pPr>
              <w:numPr>
                <w:ilvl w:val="0"/>
                <w:numId w:val="306"/>
              </w:numPr>
              <w:rPr>
                <w:b/>
              </w:rPr>
            </w:pPr>
            <w:r w:rsidRPr="00C54199">
              <w:t xml:space="preserve">For pooling, the </w:t>
            </w:r>
            <w:r w:rsidRPr="00C54199">
              <w:rPr>
                <w:b/>
              </w:rPr>
              <w:t>Inputs</w:t>
            </w:r>
            <w:r w:rsidRPr="00C54199">
              <w:t xml:space="preserve"> fields defined below will be repeated and displayed for each selected input sample to allow specifying different Consumed/Concentration information for each input source.</w:t>
            </w:r>
          </w:p>
        </w:tc>
      </w:tr>
      <w:tr w:rsidR="00D31CB1" w:rsidRPr="00C54199" w14:paraId="6FE4F742" w14:textId="77777777" w:rsidTr="007E1303">
        <w:trPr>
          <w:cantSplit/>
          <w:trHeight w:val="288"/>
        </w:trPr>
        <w:tc>
          <w:tcPr>
            <w:tcW w:w="2880" w:type="dxa"/>
            <w:vAlign w:val="center"/>
          </w:tcPr>
          <w:p w14:paraId="171CED0D" w14:textId="77777777" w:rsidR="00D31CB1" w:rsidRPr="00C54199" w:rsidRDefault="00D31CB1" w:rsidP="007E1303">
            <w:pPr>
              <w:rPr>
                <w:b/>
              </w:rPr>
            </w:pPr>
            <w:r w:rsidRPr="00C54199">
              <w:rPr>
                <w:b/>
              </w:rPr>
              <w:t>Depleted</w:t>
            </w:r>
            <w:r w:rsidRPr="00253EB5">
              <w:rPr>
                <w:color w:val="FF0000"/>
              </w:rPr>
              <w:t>*</w:t>
            </w:r>
          </w:p>
        </w:tc>
        <w:tc>
          <w:tcPr>
            <w:tcW w:w="6840" w:type="dxa"/>
            <w:vAlign w:val="center"/>
          </w:tcPr>
          <w:p w14:paraId="4BBEC052" w14:textId="77777777" w:rsidR="00D31CB1" w:rsidRPr="00C54199" w:rsidRDefault="00D31CB1" w:rsidP="007E1303">
            <w:r w:rsidRPr="00C54199">
              <w:t xml:space="preserve">Click </w:t>
            </w:r>
            <w:r w:rsidRPr="00C54199">
              <w:rPr>
                <w:b/>
              </w:rPr>
              <w:t>Yes</w:t>
            </w:r>
            <w:r w:rsidRPr="00C54199">
              <w:t xml:space="preserve"> or </w:t>
            </w:r>
            <w:r w:rsidRPr="00C54199">
              <w:rPr>
                <w:b/>
              </w:rPr>
              <w:t>No</w:t>
            </w:r>
            <w:r w:rsidRPr="00C54199">
              <w:t xml:space="preserve"> to indicate whether or not the input sample quantity is being depleted in this process.</w:t>
            </w:r>
          </w:p>
        </w:tc>
      </w:tr>
      <w:tr w:rsidR="00D31CB1" w:rsidRPr="00C54199" w14:paraId="3C837D8C" w14:textId="77777777" w:rsidTr="007E1303">
        <w:trPr>
          <w:cantSplit/>
          <w:trHeight w:val="288"/>
        </w:trPr>
        <w:tc>
          <w:tcPr>
            <w:tcW w:w="2880" w:type="dxa"/>
          </w:tcPr>
          <w:p w14:paraId="3DEE8747" w14:textId="77777777" w:rsidR="00D31CB1" w:rsidRPr="00C54199" w:rsidRDefault="00D31CB1" w:rsidP="007E1303">
            <w:pPr>
              <w:rPr>
                <w:b/>
              </w:rPr>
            </w:pPr>
            <w:r w:rsidRPr="00C54199">
              <w:rPr>
                <w:b/>
              </w:rPr>
              <w:t>Consumed Quantity</w:t>
            </w:r>
            <w:r w:rsidRPr="00253EB5">
              <w:rPr>
                <w:color w:val="FF0000"/>
              </w:rPr>
              <w:t>*</w:t>
            </w:r>
          </w:p>
        </w:tc>
        <w:tc>
          <w:tcPr>
            <w:tcW w:w="6840" w:type="dxa"/>
            <w:vAlign w:val="center"/>
          </w:tcPr>
          <w:p w14:paraId="02C882A4" w14:textId="77777777" w:rsidR="00D31CB1" w:rsidRPr="00C54199" w:rsidRDefault="00D31CB1" w:rsidP="007E1303">
            <w:r w:rsidRPr="00C54199">
              <w:t>To specify the consumed quantity:</w:t>
            </w:r>
          </w:p>
          <w:p w14:paraId="61488ADE" w14:textId="77777777" w:rsidR="00D31CB1" w:rsidRPr="00C54199" w:rsidRDefault="00D31CB1" w:rsidP="007E1303">
            <w:pPr>
              <w:numPr>
                <w:ilvl w:val="0"/>
                <w:numId w:val="298"/>
              </w:numPr>
              <w:ind w:left="342" w:hanging="270"/>
            </w:pPr>
            <w:r w:rsidRPr="00C54199">
              <w:t>In the box, type the amount of the input biospecimen that is to be used in this processing.</w:t>
            </w:r>
          </w:p>
          <w:p w14:paraId="370456D2" w14:textId="77777777" w:rsidR="00D31CB1" w:rsidRPr="00C54199" w:rsidRDefault="00D31CB1" w:rsidP="007E1303">
            <w:pPr>
              <w:numPr>
                <w:ilvl w:val="0"/>
                <w:numId w:val="298"/>
              </w:numPr>
              <w:ind w:left="342" w:hanging="270"/>
            </w:pPr>
            <w:r w:rsidRPr="00C54199">
              <w:t xml:space="preserve">In the </w:t>
            </w:r>
            <w:r w:rsidRPr="00C54199">
              <w:rPr>
                <w:b/>
              </w:rPr>
              <w:t>Units</w:t>
            </w:r>
            <w:r w:rsidRPr="00C54199">
              <w:t xml:space="preserve"> list, click the appropriate quantity unit of measurement.</w:t>
            </w:r>
            <w:r w:rsidRPr="00C54199">
              <w:rPr>
                <w:b/>
              </w:rPr>
              <w:t xml:space="preserve"> </w:t>
            </w:r>
          </w:p>
        </w:tc>
      </w:tr>
      <w:tr w:rsidR="00D31CB1" w:rsidRPr="00C54199" w14:paraId="355DCED6" w14:textId="77777777" w:rsidTr="007E1303">
        <w:trPr>
          <w:cantSplit/>
          <w:trHeight w:val="288"/>
        </w:trPr>
        <w:tc>
          <w:tcPr>
            <w:tcW w:w="2880" w:type="dxa"/>
          </w:tcPr>
          <w:p w14:paraId="1B7433BC" w14:textId="77777777" w:rsidR="00D31CB1" w:rsidRPr="00C54199" w:rsidRDefault="00D31CB1" w:rsidP="007E1303">
            <w:pPr>
              <w:rPr>
                <w:b/>
              </w:rPr>
            </w:pPr>
            <w:r w:rsidRPr="00C54199">
              <w:rPr>
                <w:b/>
              </w:rPr>
              <w:t>Concentration</w:t>
            </w:r>
          </w:p>
        </w:tc>
        <w:tc>
          <w:tcPr>
            <w:tcW w:w="6840" w:type="dxa"/>
            <w:vAlign w:val="center"/>
          </w:tcPr>
          <w:p w14:paraId="53F17EE6" w14:textId="77777777" w:rsidR="00D31CB1" w:rsidRPr="00C54199" w:rsidRDefault="00D31CB1" w:rsidP="007E1303">
            <w:r w:rsidRPr="00C54199">
              <w:t>To specify the concentration:</w:t>
            </w:r>
          </w:p>
          <w:p w14:paraId="729E21F5" w14:textId="77777777" w:rsidR="00D31CB1" w:rsidRPr="00C54199" w:rsidRDefault="00D31CB1" w:rsidP="007E1303">
            <w:pPr>
              <w:numPr>
                <w:ilvl w:val="0"/>
                <w:numId w:val="307"/>
              </w:numPr>
              <w:ind w:left="342" w:hanging="270"/>
            </w:pPr>
            <w:r w:rsidRPr="00C54199">
              <w:t>In the box, type the concentration amount of the input biospecimen.</w:t>
            </w:r>
          </w:p>
          <w:p w14:paraId="37899D21" w14:textId="77777777" w:rsidR="00D31CB1" w:rsidRPr="00C54199" w:rsidRDefault="00D31CB1" w:rsidP="007E1303">
            <w:pPr>
              <w:numPr>
                <w:ilvl w:val="0"/>
                <w:numId w:val="307"/>
              </w:numPr>
              <w:ind w:left="342" w:hanging="270"/>
            </w:pPr>
            <w:r w:rsidRPr="00C54199">
              <w:t xml:space="preserve">In the </w:t>
            </w:r>
            <w:r w:rsidRPr="00C54199">
              <w:rPr>
                <w:b/>
              </w:rPr>
              <w:t>Units</w:t>
            </w:r>
            <w:r w:rsidRPr="00C54199">
              <w:t xml:space="preserve"> list, click the appropriate concentration unit of measurement.</w:t>
            </w:r>
            <w:r w:rsidRPr="00C54199">
              <w:br/>
            </w:r>
            <w:r w:rsidRPr="00C54199">
              <w:rPr>
                <w:b/>
              </w:rPr>
              <w:t>Note:</w:t>
            </w:r>
            <w:r w:rsidRPr="00C54199">
              <w:t xml:space="preserve"> You must complete this field if you input a concentration value step 1.</w:t>
            </w:r>
          </w:p>
        </w:tc>
      </w:tr>
      <w:tr w:rsidR="00D31CB1" w:rsidRPr="00C54199" w14:paraId="022AF399" w14:textId="77777777" w:rsidTr="007E1303">
        <w:trPr>
          <w:cantSplit/>
          <w:trHeight w:val="288"/>
        </w:trPr>
        <w:tc>
          <w:tcPr>
            <w:tcW w:w="2880" w:type="dxa"/>
          </w:tcPr>
          <w:p w14:paraId="6AD4A508" w14:textId="77777777" w:rsidR="00D31CB1" w:rsidRPr="00C54199" w:rsidRDefault="00D31CB1" w:rsidP="007E1303">
            <w:pPr>
              <w:rPr>
                <w:b/>
              </w:rPr>
            </w:pPr>
            <w:r w:rsidRPr="00C54199">
              <w:rPr>
                <w:b/>
              </w:rPr>
              <w:lastRenderedPageBreak/>
              <w:t>Adjustments</w:t>
            </w:r>
          </w:p>
        </w:tc>
        <w:tc>
          <w:tcPr>
            <w:tcW w:w="6840" w:type="dxa"/>
            <w:vAlign w:val="center"/>
          </w:tcPr>
          <w:p w14:paraId="7ACC1412" w14:textId="77777777" w:rsidR="00D31CB1" w:rsidRPr="00C54199" w:rsidRDefault="00D31CB1" w:rsidP="007E1303">
            <w:r w:rsidRPr="00C54199">
              <w:t>To make an adjustment to the current quantify/concentration of the input biospecimen, click this link.</w:t>
            </w:r>
            <w:r w:rsidRPr="00C54199">
              <w:br/>
              <w:t xml:space="preserve">The </w:t>
            </w:r>
            <w:r w:rsidRPr="00C54199">
              <w:rPr>
                <w:b/>
              </w:rPr>
              <w:t>Adjusted Qty</w:t>
            </w:r>
            <w:r w:rsidRPr="00C54199">
              <w:t xml:space="preserve"> and </w:t>
            </w:r>
            <w:r w:rsidRPr="00C54199">
              <w:rPr>
                <w:b/>
              </w:rPr>
              <w:t>Adjusted Concentration</w:t>
            </w:r>
            <w:r w:rsidRPr="00C54199">
              <w:t xml:space="preserve"> fields appear. </w:t>
            </w:r>
          </w:p>
        </w:tc>
      </w:tr>
      <w:tr w:rsidR="00D31CB1" w:rsidRPr="00C54199" w14:paraId="3A985510" w14:textId="77777777" w:rsidTr="007E1303">
        <w:trPr>
          <w:cantSplit/>
          <w:trHeight w:val="288"/>
        </w:trPr>
        <w:tc>
          <w:tcPr>
            <w:tcW w:w="2880" w:type="dxa"/>
          </w:tcPr>
          <w:p w14:paraId="44CFEE34" w14:textId="77777777" w:rsidR="00D31CB1" w:rsidRPr="00C54199" w:rsidRDefault="00D31CB1" w:rsidP="007E1303">
            <w:pPr>
              <w:rPr>
                <w:b/>
              </w:rPr>
            </w:pPr>
            <w:r w:rsidRPr="00C54199">
              <w:rPr>
                <w:b/>
              </w:rPr>
              <w:t>Adjusted Qty</w:t>
            </w:r>
          </w:p>
        </w:tc>
        <w:tc>
          <w:tcPr>
            <w:tcW w:w="6840" w:type="dxa"/>
            <w:vAlign w:val="center"/>
          </w:tcPr>
          <w:p w14:paraId="77F20E84" w14:textId="77777777" w:rsidR="00D31CB1" w:rsidRPr="00C54199" w:rsidRDefault="00D31CB1" w:rsidP="007E1303">
            <w:r w:rsidRPr="00C54199">
              <w:rPr>
                <w:b/>
              </w:rPr>
              <w:t>Note:</w:t>
            </w:r>
            <w:r w:rsidRPr="00C54199">
              <w:t xml:space="preserve"> This field appears only when you click the </w:t>
            </w:r>
            <w:r w:rsidRPr="00C54199">
              <w:rPr>
                <w:b/>
              </w:rPr>
              <w:t xml:space="preserve">Adjustments </w:t>
            </w:r>
            <w:r w:rsidRPr="00C54199">
              <w:t>link.</w:t>
            </w:r>
          </w:p>
          <w:p w14:paraId="1C23D5B1" w14:textId="77777777" w:rsidR="00D31CB1" w:rsidRPr="00C54199" w:rsidRDefault="00D31CB1" w:rsidP="007E1303">
            <w:r w:rsidRPr="00C54199">
              <w:t>To specify the adjusted quantity:</w:t>
            </w:r>
          </w:p>
          <w:p w14:paraId="25C9A4F8" w14:textId="77777777" w:rsidR="00D31CB1" w:rsidRPr="00C54199" w:rsidRDefault="00D31CB1" w:rsidP="007E1303">
            <w:pPr>
              <w:numPr>
                <w:ilvl w:val="0"/>
                <w:numId w:val="299"/>
              </w:numPr>
              <w:ind w:left="342" w:hanging="270"/>
            </w:pPr>
            <w:r w:rsidRPr="00C54199">
              <w:t xml:space="preserve">In the box, type the amount you want to add to or subtract from the current quantity for the input biospecimen. </w:t>
            </w:r>
            <w:r w:rsidRPr="00C54199">
              <w:br/>
            </w:r>
            <w:r w:rsidRPr="00C54199">
              <w:rPr>
                <w:b/>
              </w:rPr>
              <w:t>Note:</w:t>
            </w:r>
            <w:r w:rsidRPr="00C54199">
              <w:t xml:space="preserve"> You can use decimal or whole numbers to add or subtract. You must use a minus sign to subtract. </w:t>
            </w:r>
          </w:p>
          <w:p w14:paraId="43CA8460" w14:textId="77777777" w:rsidR="00D31CB1" w:rsidRPr="00C54199" w:rsidRDefault="00D31CB1" w:rsidP="007E1303">
            <w:pPr>
              <w:numPr>
                <w:ilvl w:val="0"/>
                <w:numId w:val="299"/>
              </w:numPr>
              <w:ind w:left="342" w:hanging="270"/>
            </w:pPr>
            <w:r w:rsidRPr="00C54199">
              <w:t xml:space="preserve">In the </w:t>
            </w:r>
            <w:r w:rsidRPr="00C54199">
              <w:rPr>
                <w:b/>
              </w:rPr>
              <w:t>Units</w:t>
            </w:r>
            <w:r w:rsidRPr="00C54199">
              <w:t xml:space="preserve"> list, click the appropriate adjusted quantity unit of measurement.</w:t>
            </w:r>
            <w:r w:rsidRPr="00C54199">
              <w:rPr>
                <w:b/>
              </w:rPr>
              <w:t xml:space="preserve"> </w:t>
            </w:r>
            <w:r w:rsidRPr="00C54199">
              <w:rPr>
                <w:b/>
              </w:rPr>
              <w:br/>
              <w:t>Note:</w:t>
            </w:r>
            <w:r w:rsidRPr="00C54199">
              <w:t xml:space="preserve"> You must complete this field if you input an adjusted quantity value in step 1.</w:t>
            </w:r>
          </w:p>
          <w:p w14:paraId="4B453F40" w14:textId="77777777" w:rsidR="00D31CB1" w:rsidRPr="00C54199" w:rsidRDefault="00D31CB1" w:rsidP="007E1303">
            <w:pPr>
              <w:numPr>
                <w:ilvl w:val="0"/>
                <w:numId w:val="299"/>
              </w:numPr>
              <w:ind w:left="342" w:hanging="270"/>
            </w:pPr>
            <w:r w:rsidRPr="00C54199">
              <w:t xml:space="preserve">In the </w:t>
            </w:r>
            <w:r w:rsidRPr="00C54199">
              <w:rPr>
                <w:b/>
              </w:rPr>
              <w:t>Reason</w:t>
            </w:r>
            <w:r w:rsidRPr="00C54199">
              <w:t xml:space="preserve"> list, click the appropriate reason for the adjustment.</w:t>
            </w:r>
            <w:r w:rsidRPr="00C54199">
              <w:rPr>
                <w:b/>
              </w:rPr>
              <w:t xml:space="preserve"> </w:t>
            </w:r>
            <w:r w:rsidRPr="00C54199">
              <w:rPr>
                <w:b/>
              </w:rPr>
              <w:br/>
              <w:t>Note:</w:t>
            </w:r>
            <w:r w:rsidRPr="00C54199">
              <w:t xml:space="preserve"> You must complete this field if you input an adjusted quantity value in step 1.</w:t>
            </w:r>
          </w:p>
        </w:tc>
      </w:tr>
      <w:tr w:rsidR="00D31CB1" w:rsidRPr="00C54199" w14:paraId="6EF17B5A" w14:textId="77777777" w:rsidTr="007E1303">
        <w:trPr>
          <w:cantSplit/>
          <w:trHeight w:val="288"/>
        </w:trPr>
        <w:tc>
          <w:tcPr>
            <w:tcW w:w="2880" w:type="dxa"/>
          </w:tcPr>
          <w:p w14:paraId="0104265A" w14:textId="77777777" w:rsidR="00D31CB1" w:rsidRPr="00C54199" w:rsidRDefault="00D31CB1" w:rsidP="007E1303">
            <w:pPr>
              <w:rPr>
                <w:b/>
              </w:rPr>
            </w:pPr>
            <w:r w:rsidRPr="00C54199">
              <w:rPr>
                <w:b/>
              </w:rPr>
              <w:t>Adjusted Concentration</w:t>
            </w:r>
          </w:p>
        </w:tc>
        <w:tc>
          <w:tcPr>
            <w:tcW w:w="6840" w:type="dxa"/>
            <w:vAlign w:val="center"/>
          </w:tcPr>
          <w:p w14:paraId="173FEE84" w14:textId="77777777" w:rsidR="00D31CB1" w:rsidRPr="00C54199" w:rsidRDefault="00D31CB1" w:rsidP="007E1303">
            <w:r w:rsidRPr="00C54199">
              <w:rPr>
                <w:b/>
              </w:rPr>
              <w:t>Note:</w:t>
            </w:r>
            <w:r w:rsidRPr="00C54199">
              <w:t xml:space="preserve"> This field appears only when you click the </w:t>
            </w:r>
            <w:r w:rsidRPr="00C54199">
              <w:rPr>
                <w:b/>
              </w:rPr>
              <w:t xml:space="preserve">Adjustments </w:t>
            </w:r>
            <w:r w:rsidRPr="00C54199">
              <w:t>link.</w:t>
            </w:r>
          </w:p>
          <w:p w14:paraId="0AADEAB1" w14:textId="77777777" w:rsidR="00D31CB1" w:rsidRPr="00C54199" w:rsidRDefault="00D31CB1" w:rsidP="007E1303">
            <w:r w:rsidRPr="00C54199">
              <w:t>To specify the adjusted concentration:</w:t>
            </w:r>
          </w:p>
          <w:p w14:paraId="4D1131C6" w14:textId="77777777" w:rsidR="00D31CB1" w:rsidRPr="00C54199" w:rsidRDefault="00D31CB1" w:rsidP="007E1303">
            <w:pPr>
              <w:numPr>
                <w:ilvl w:val="0"/>
                <w:numId w:val="308"/>
              </w:numPr>
              <w:ind w:left="342" w:hanging="270"/>
            </w:pPr>
            <w:r w:rsidRPr="00C54199">
              <w:t xml:space="preserve">In the box, type the amount you want to add to or subtract from the current concentration for the input biospecimen. </w:t>
            </w:r>
            <w:r w:rsidRPr="00C54199">
              <w:br/>
            </w:r>
            <w:r w:rsidRPr="00C54199">
              <w:rPr>
                <w:b/>
              </w:rPr>
              <w:t>Note:</w:t>
            </w:r>
            <w:r w:rsidRPr="00C54199">
              <w:t xml:space="preserve"> You can use decimal or whole numbers to add or subtract. You must use a minus sign to subtract. </w:t>
            </w:r>
          </w:p>
          <w:p w14:paraId="27AF543B" w14:textId="77777777" w:rsidR="00D31CB1" w:rsidRPr="00C54199" w:rsidRDefault="00D31CB1" w:rsidP="007E1303">
            <w:pPr>
              <w:numPr>
                <w:ilvl w:val="0"/>
                <w:numId w:val="308"/>
              </w:numPr>
              <w:ind w:left="342" w:hanging="270"/>
            </w:pPr>
            <w:r w:rsidRPr="00C54199">
              <w:t xml:space="preserve">In the </w:t>
            </w:r>
            <w:r w:rsidRPr="00C54199">
              <w:rPr>
                <w:b/>
              </w:rPr>
              <w:t>Units</w:t>
            </w:r>
            <w:r w:rsidRPr="00C54199">
              <w:t xml:space="preserve"> list, click the appropriate adjusted concentration unit of measurement.</w:t>
            </w:r>
            <w:r w:rsidRPr="00C54199">
              <w:br/>
            </w:r>
            <w:r w:rsidRPr="00C54199">
              <w:rPr>
                <w:b/>
              </w:rPr>
              <w:t>Note:</w:t>
            </w:r>
            <w:r w:rsidRPr="00C54199">
              <w:t xml:space="preserve"> You must complete this field if you input an adjusted concentration value in step 1.</w:t>
            </w:r>
          </w:p>
          <w:p w14:paraId="0C3F2EC2" w14:textId="77777777" w:rsidR="00D31CB1" w:rsidRPr="00C54199" w:rsidRDefault="00D31CB1" w:rsidP="007E1303">
            <w:pPr>
              <w:numPr>
                <w:ilvl w:val="0"/>
                <w:numId w:val="308"/>
              </w:numPr>
              <w:ind w:left="342" w:hanging="270"/>
            </w:pPr>
            <w:r w:rsidRPr="00C54199">
              <w:t xml:space="preserve">In the </w:t>
            </w:r>
            <w:r w:rsidRPr="00C54199">
              <w:rPr>
                <w:b/>
              </w:rPr>
              <w:t>Reason</w:t>
            </w:r>
            <w:r w:rsidRPr="00C54199">
              <w:t xml:space="preserve"> list, click the appropriate reason for the adjustment.</w:t>
            </w:r>
            <w:r w:rsidRPr="00C54199">
              <w:rPr>
                <w:b/>
              </w:rPr>
              <w:t xml:space="preserve"> </w:t>
            </w:r>
            <w:r w:rsidRPr="00C54199">
              <w:rPr>
                <w:b/>
              </w:rPr>
              <w:br/>
              <w:t>Note:</w:t>
            </w:r>
            <w:r w:rsidRPr="00C54199">
              <w:t xml:space="preserve"> You must complete this field if you input an adjusted concentration value in step 1.</w:t>
            </w:r>
          </w:p>
        </w:tc>
      </w:tr>
      <w:tr w:rsidR="00D31CB1" w:rsidRPr="00C54199" w14:paraId="297A857D" w14:textId="77777777" w:rsidTr="007E1303">
        <w:trPr>
          <w:cantSplit/>
          <w:trHeight w:val="288"/>
        </w:trPr>
        <w:tc>
          <w:tcPr>
            <w:tcW w:w="2880" w:type="dxa"/>
            <w:vAlign w:val="center"/>
          </w:tcPr>
          <w:p w14:paraId="41161259" w14:textId="77777777" w:rsidR="00D31CB1" w:rsidRPr="00C54199" w:rsidRDefault="00D31CB1" w:rsidP="007E1303">
            <w:pPr>
              <w:rPr>
                <w:b/>
              </w:rPr>
            </w:pPr>
            <w:r w:rsidRPr="00C54199">
              <w:rPr>
                <w:b/>
              </w:rPr>
              <w:t>Sample Comments</w:t>
            </w:r>
          </w:p>
        </w:tc>
        <w:tc>
          <w:tcPr>
            <w:tcW w:w="6840" w:type="dxa"/>
            <w:vAlign w:val="center"/>
          </w:tcPr>
          <w:p w14:paraId="06CAB47B" w14:textId="77777777" w:rsidR="00D31CB1" w:rsidRPr="00C54199" w:rsidRDefault="00D31CB1" w:rsidP="007E1303">
            <w:r w:rsidRPr="00C54199">
              <w:t>Type your comments regarding this processing, if applicable.</w:t>
            </w:r>
          </w:p>
        </w:tc>
      </w:tr>
      <w:tr w:rsidR="00D31CB1" w:rsidRPr="00C54199" w14:paraId="407E1094" w14:textId="77777777" w:rsidTr="007E1303">
        <w:trPr>
          <w:cantSplit/>
          <w:trHeight w:val="288"/>
        </w:trPr>
        <w:tc>
          <w:tcPr>
            <w:tcW w:w="9720" w:type="dxa"/>
            <w:gridSpan w:val="2"/>
            <w:shd w:val="clear" w:color="auto" w:fill="BFBFBF"/>
            <w:vAlign w:val="center"/>
          </w:tcPr>
          <w:p w14:paraId="5C5FC5BB" w14:textId="77777777" w:rsidR="00D31CB1" w:rsidRPr="00C54199" w:rsidRDefault="00D31CB1" w:rsidP="007E1303">
            <w:pPr>
              <w:rPr>
                <w:b/>
              </w:rPr>
            </w:pPr>
            <w:r w:rsidRPr="00C54199">
              <w:rPr>
                <w:b/>
              </w:rPr>
              <w:t>Outputs</w:t>
            </w:r>
          </w:p>
          <w:p w14:paraId="61316F0C" w14:textId="77777777" w:rsidR="00D31CB1" w:rsidRPr="00C54199" w:rsidRDefault="00D31CB1" w:rsidP="007E1303">
            <w:pPr>
              <w:rPr>
                <w:b/>
              </w:rPr>
            </w:pPr>
          </w:p>
        </w:tc>
      </w:tr>
      <w:tr w:rsidR="00D31CB1" w:rsidRPr="00C54199" w14:paraId="515DB0DC" w14:textId="77777777" w:rsidTr="007E1303">
        <w:trPr>
          <w:cantSplit/>
          <w:trHeight w:val="288"/>
        </w:trPr>
        <w:tc>
          <w:tcPr>
            <w:tcW w:w="2880" w:type="dxa"/>
            <w:vAlign w:val="center"/>
          </w:tcPr>
          <w:p w14:paraId="3F4EC2DA" w14:textId="77777777" w:rsidR="00D31CB1" w:rsidRPr="00C54199" w:rsidRDefault="00D31CB1" w:rsidP="007E1303">
            <w:pPr>
              <w:rPr>
                <w:b/>
              </w:rPr>
            </w:pPr>
            <w:r w:rsidRPr="00C54199">
              <w:rPr>
                <w:b/>
              </w:rPr>
              <w:t>Number of Samples</w:t>
            </w:r>
            <w:r w:rsidRPr="00253EB5">
              <w:rPr>
                <w:color w:val="FF0000"/>
              </w:rPr>
              <w:t>*</w:t>
            </w:r>
          </w:p>
        </w:tc>
        <w:tc>
          <w:tcPr>
            <w:tcW w:w="6840" w:type="dxa"/>
            <w:vAlign w:val="center"/>
          </w:tcPr>
          <w:p w14:paraId="4B95EACE" w14:textId="77777777" w:rsidR="00D31CB1" w:rsidRPr="00C54199" w:rsidRDefault="00D31CB1" w:rsidP="007E1303">
            <w:r w:rsidRPr="00C54199">
              <w:t>Type the number of output biospecimen samples you want to create in this processing.</w:t>
            </w:r>
          </w:p>
        </w:tc>
      </w:tr>
      <w:tr w:rsidR="00D31CB1" w:rsidRPr="00C54199" w14:paraId="487A966C" w14:textId="77777777" w:rsidTr="007E1303">
        <w:trPr>
          <w:cantSplit/>
          <w:trHeight w:val="288"/>
        </w:trPr>
        <w:tc>
          <w:tcPr>
            <w:tcW w:w="2880" w:type="dxa"/>
          </w:tcPr>
          <w:p w14:paraId="1256C177" w14:textId="77777777" w:rsidR="00D31CB1" w:rsidRPr="00C54199" w:rsidRDefault="00D31CB1" w:rsidP="007E1303">
            <w:pPr>
              <w:rPr>
                <w:b/>
              </w:rPr>
            </w:pPr>
            <w:r w:rsidRPr="00C54199">
              <w:rPr>
                <w:b/>
              </w:rPr>
              <w:t>Quantity</w:t>
            </w:r>
            <w:r w:rsidRPr="00253EB5">
              <w:rPr>
                <w:color w:val="FF0000"/>
              </w:rPr>
              <w:t>*</w:t>
            </w:r>
          </w:p>
        </w:tc>
        <w:tc>
          <w:tcPr>
            <w:tcW w:w="6840" w:type="dxa"/>
            <w:vAlign w:val="center"/>
          </w:tcPr>
          <w:p w14:paraId="2548A808" w14:textId="77777777" w:rsidR="00D31CB1" w:rsidRPr="00C54199" w:rsidRDefault="00D31CB1" w:rsidP="007E1303">
            <w:r w:rsidRPr="00C54199">
              <w:t>To specify the quantity:</w:t>
            </w:r>
          </w:p>
          <w:p w14:paraId="6F62FE6A" w14:textId="77777777" w:rsidR="00D31CB1" w:rsidRPr="00C54199" w:rsidRDefault="00D31CB1" w:rsidP="007E1303">
            <w:pPr>
              <w:numPr>
                <w:ilvl w:val="0"/>
                <w:numId w:val="309"/>
              </w:numPr>
              <w:ind w:left="342" w:hanging="270"/>
            </w:pPr>
            <w:r w:rsidRPr="00C54199">
              <w:t>In the box, type the quantity amount of each output biospecimen being created in this processing.</w:t>
            </w:r>
            <w:r w:rsidRPr="00C54199">
              <w:br/>
            </w:r>
            <w:r w:rsidRPr="00C54199">
              <w:rPr>
                <w:b/>
              </w:rPr>
              <w:t>Note:</w:t>
            </w:r>
            <w:r w:rsidRPr="00C54199">
              <w:t xml:space="preserve"> The </w:t>
            </w:r>
            <w:r w:rsidRPr="00C54199">
              <w:rPr>
                <w:b/>
              </w:rPr>
              <w:t xml:space="preserve">Number of Samples </w:t>
            </w:r>
            <w:r w:rsidRPr="00C54199">
              <w:t xml:space="preserve">multiplied by the </w:t>
            </w:r>
            <w:r w:rsidRPr="00C54199">
              <w:rPr>
                <w:b/>
              </w:rPr>
              <w:t xml:space="preserve">Quantity </w:t>
            </w:r>
            <w:r w:rsidRPr="00C54199">
              <w:t xml:space="preserve">shown in this section must equal the </w:t>
            </w:r>
            <w:r w:rsidRPr="00C54199">
              <w:rPr>
                <w:b/>
              </w:rPr>
              <w:t>Consumed Qty</w:t>
            </w:r>
            <w:r w:rsidRPr="00C54199">
              <w:t xml:space="preserve"> in the </w:t>
            </w:r>
            <w:r w:rsidRPr="00C54199">
              <w:rPr>
                <w:b/>
              </w:rPr>
              <w:t>Inputs</w:t>
            </w:r>
            <w:r w:rsidRPr="00C54199">
              <w:t xml:space="preserve"> section. </w:t>
            </w:r>
          </w:p>
          <w:p w14:paraId="43C71B99" w14:textId="77777777" w:rsidR="00D31CB1" w:rsidRPr="00C54199" w:rsidRDefault="00D31CB1" w:rsidP="007E1303">
            <w:pPr>
              <w:numPr>
                <w:ilvl w:val="0"/>
                <w:numId w:val="309"/>
              </w:numPr>
              <w:ind w:left="342" w:hanging="270"/>
            </w:pPr>
            <w:r w:rsidRPr="00C54199">
              <w:t xml:space="preserve">In the </w:t>
            </w:r>
            <w:r w:rsidRPr="00C54199">
              <w:rPr>
                <w:b/>
              </w:rPr>
              <w:t>Units</w:t>
            </w:r>
            <w:r w:rsidRPr="00C54199">
              <w:t xml:space="preserve"> list, click the appropriate quantity unit of measurement.</w:t>
            </w:r>
          </w:p>
        </w:tc>
      </w:tr>
      <w:tr w:rsidR="00D31CB1" w:rsidRPr="00C54199" w14:paraId="26B886FE" w14:textId="77777777" w:rsidTr="007E1303">
        <w:trPr>
          <w:cantSplit/>
          <w:trHeight w:val="288"/>
        </w:trPr>
        <w:tc>
          <w:tcPr>
            <w:tcW w:w="2880" w:type="dxa"/>
          </w:tcPr>
          <w:p w14:paraId="21E97EE9" w14:textId="77777777" w:rsidR="00D31CB1" w:rsidRPr="00C54199" w:rsidRDefault="00D31CB1" w:rsidP="007E1303">
            <w:pPr>
              <w:rPr>
                <w:b/>
              </w:rPr>
            </w:pPr>
            <w:r w:rsidRPr="00C54199">
              <w:rPr>
                <w:b/>
              </w:rPr>
              <w:t>Concentration</w:t>
            </w:r>
          </w:p>
        </w:tc>
        <w:tc>
          <w:tcPr>
            <w:tcW w:w="6840" w:type="dxa"/>
            <w:vAlign w:val="center"/>
          </w:tcPr>
          <w:p w14:paraId="15B663AC" w14:textId="77777777" w:rsidR="00D31CB1" w:rsidRPr="00C54199" w:rsidRDefault="00D31CB1" w:rsidP="007E1303">
            <w:r w:rsidRPr="00C54199">
              <w:t xml:space="preserve">To specify the concentration: </w:t>
            </w:r>
          </w:p>
          <w:p w14:paraId="111A8BB6" w14:textId="77777777" w:rsidR="00D31CB1" w:rsidRPr="00C54199" w:rsidRDefault="00D31CB1" w:rsidP="007E1303">
            <w:pPr>
              <w:numPr>
                <w:ilvl w:val="0"/>
                <w:numId w:val="310"/>
              </w:numPr>
              <w:ind w:left="432"/>
            </w:pPr>
            <w:r w:rsidRPr="00C54199">
              <w:t>In the box, type the concentration amount of each output biospecimen being created in this processing.</w:t>
            </w:r>
          </w:p>
          <w:p w14:paraId="426E90DF" w14:textId="77777777" w:rsidR="00D31CB1" w:rsidRPr="00C54199" w:rsidRDefault="00D31CB1" w:rsidP="007E1303">
            <w:pPr>
              <w:numPr>
                <w:ilvl w:val="0"/>
                <w:numId w:val="310"/>
              </w:numPr>
              <w:ind w:left="432"/>
            </w:pPr>
            <w:r w:rsidRPr="00C54199">
              <w:t xml:space="preserve">In the </w:t>
            </w:r>
            <w:r w:rsidRPr="00C54199">
              <w:rPr>
                <w:b/>
              </w:rPr>
              <w:t>Units</w:t>
            </w:r>
            <w:r w:rsidRPr="00C54199">
              <w:t xml:space="preserve"> list, click the appropriate concentration unit of measurement.</w:t>
            </w:r>
          </w:p>
        </w:tc>
      </w:tr>
      <w:tr w:rsidR="00D31CB1" w:rsidRPr="00C54199" w14:paraId="519A7E58" w14:textId="77777777" w:rsidTr="007E1303">
        <w:trPr>
          <w:cantSplit/>
          <w:trHeight w:val="288"/>
        </w:trPr>
        <w:tc>
          <w:tcPr>
            <w:tcW w:w="2880" w:type="dxa"/>
          </w:tcPr>
          <w:p w14:paraId="101F78CC" w14:textId="77777777" w:rsidR="00D31CB1" w:rsidRPr="00C54199" w:rsidRDefault="00D31CB1" w:rsidP="007E1303">
            <w:pPr>
              <w:rPr>
                <w:b/>
              </w:rPr>
            </w:pPr>
            <w:r w:rsidRPr="00C54199">
              <w:rPr>
                <w:b/>
              </w:rPr>
              <w:lastRenderedPageBreak/>
              <w:t>Adjustments</w:t>
            </w:r>
          </w:p>
        </w:tc>
        <w:tc>
          <w:tcPr>
            <w:tcW w:w="6840" w:type="dxa"/>
            <w:vAlign w:val="center"/>
          </w:tcPr>
          <w:p w14:paraId="2269D844" w14:textId="77777777" w:rsidR="00D31CB1" w:rsidRPr="00C54199" w:rsidRDefault="00D31CB1" w:rsidP="007E1303">
            <w:r w:rsidRPr="00C54199">
              <w:t>To make an adjustment to the current quantify/concentration of the output biospecimen(s), click this link.</w:t>
            </w:r>
            <w:r w:rsidRPr="00C54199">
              <w:br/>
              <w:t xml:space="preserve">The </w:t>
            </w:r>
            <w:r w:rsidRPr="00C54199">
              <w:rPr>
                <w:b/>
              </w:rPr>
              <w:t>Adjusted Qty</w:t>
            </w:r>
            <w:r w:rsidRPr="00C54199">
              <w:t xml:space="preserve"> and </w:t>
            </w:r>
            <w:r w:rsidRPr="00C54199">
              <w:rPr>
                <w:b/>
              </w:rPr>
              <w:t>Adjusted Concentration</w:t>
            </w:r>
            <w:r w:rsidRPr="00C54199">
              <w:t xml:space="preserve"> fields appear. </w:t>
            </w:r>
          </w:p>
        </w:tc>
      </w:tr>
      <w:tr w:rsidR="00D31CB1" w:rsidRPr="00C54199" w14:paraId="56F7F41D" w14:textId="77777777" w:rsidTr="007E1303">
        <w:trPr>
          <w:cantSplit/>
          <w:trHeight w:val="288"/>
        </w:trPr>
        <w:tc>
          <w:tcPr>
            <w:tcW w:w="2880" w:type="dxa"/>
          </w:tcPr>
          <w:p w14:paraId="2EEDE769" w14:textId="77777777" w:rsidR="00D31CB1" w:rsidRPr="00C54199" w:rsidRDefault="00D31CB1" w:rsidP="007E1303">
            <w:pPr>
              <w:rPr>
                <w:b/>
              </w:rPr>
            </w:pPr>
            <w:r w:rsidRPr="00C54199">
              <w:rPr>
                <w:b/>
              </w:rPr>
              <w:t>Adjusted Qty</w:t>
            </w:r>
          </w:p>
        </w:tc>
        <w:tc>
          <w:tcPr>
            <w:tcW w:w="6840" w:type="dxa"/>
            <w:vAlign w:val="center"/>
          </w:tcPr>
          <w:p w14:paraId="77D38121" w14:textId="77777777" w:rsidR="00D31CB1" w:rsidRPr="00C54199" w:rsidRDefault="00D31CB1" w:rsidP="007E1303">
            <w:r w:rsidRPr="00C54199">
              <w:rPr>
                <w:b/>
              </w:rPr>
              <w:t>Note:</w:t>
            </w:r>
            <w:r w:rsidRPr="00C54199">
              <w:t xml:space="preserve"> This field appears only when you click the </w:t>
            </w:r>
            <w:r w:rsidRPr="00C54199">
              <w:rPr>
                <w:b/>
              </w:rPr>
              <w:t xml:space="preserve">Adjustments </w:t>
            </w:r>
            <w:r w:rsidRPr="00C54199">
              <w:t>link.</w:t>
            </w:r>
          </w:p>
          <w:p w14:paraId="080DD4F7" w14:textId="77777777" w:rsidR="00D31CB1" w:rsidRPr="00C54199" w:rsidRDefault="00D31CB1" w:rsidP="007E1303">
            <w:r w:rsidRPr="00C54199">
              <w:t>To specify the adjusted quantity:</w:t>
            </w:r>
          </w:p>
          <w:p w14:paraId="15AFB284" w14:textId="77777777" w:rsidR="00D31CB1" w:rsidRPr="00C54199" w:rsidRDefault="00D31CB1" w:rsidP="007E1303">
            <w:pPr>
              <w:numPr>
                <w:ilvl w:val="0"/>
                <w:numId w:val="311"/>
              </w:numPr>
              <w:ind w:left="342" w:hanging="270"/>
            </w:pPr>
            <w:r w:rsidRPr="00C54199">
              <w:t xml:space="preserve">In the box, type the amount you want to add to or subtract from the current quantity for the output biospecimens. </w:t>
            </w:r>
            <w:r w:rsidRPr="00C54199">
              <w:br/>
            </w:r>
            <w:r w:rsidRPr="00C54199">
              <w:rPr>
                <w:b/>
              </w:rPr>
              <w:t>Note:</w:t>
            </w:r>
            <w:r w:rsidRPr="00C54199">
              <w:t xml:space="preserve"> You can use decimal or whole numbers to add or subtract. You must use a minus sign to subtract. </w:t>
            </w:r>
          </w:p>
          <w:p w14:paraId="106040EE" w14:textId="77777777" w:rsidR="00D31CB1" w:rsidRPr="00C54199" w:rsidRDefault="00D31CB1" w:rsidP="007E1303">
            <w:pPr>
              <w:numPr>
                <w:ilvl w:val="0"/>
                <w:numId w:val="311"/>
              </w:numPr>
              <w:ind w:left="342" w:hanging="270"/>
            </w:pPr>
            <w:r w:rsidRPr="00C54199">
              <w:t xml:space="preserve">In the </w:t>
            </w:r>
            <w:r w:rsidRPr="00C54199">
              <w:rPr>
                <w:b/>
              </w:rPr>
              <w:t>Units</w:t>
            </w:r>
            <w:r w:rsidRPr="00C54199">
              <w:t xml:space="preserve"> list, click the appropriate adjusted quantity unit of measurement.</w:t>
            </w:r>
            <w:r w:rsidRPr="00C54199">
              <w:rPr>
                <w:b/>
              </w:rPr>
              <w:t xml:space="preserve"> </w:t>
            </w:r>
            <w:r w:rsidRPr="00C54199">
              <w:rPr>
                <w:b/>
              </w:rPr>
              <w:br/>
              <w:t>Note:</w:t>
            </w:r>
            <w:r w:rsidRPr="00C54199">
              <w:t xml:space="preserve"> You must complete this field if you output an adjusted quantity value in step 1.</w:t>
            </w:r>
          </w:p>
          <w:p w14:paraId="57A7AF2B" w14:textId="77777777" w:rsidR="00D31CB1" w:rsidRPr="00C54199" w:rsidRDefault="00D31CB1" w:rsidP="007E1303">
            <w:pPr>
              <w:numPr>
                <w:ilvl w:val="0"/>
                <w:numId w:val="311"/>
              </w:numPr>
              <w:ind w:left="342" w:hanging="270"/>
            </w:pPr>
            <w:r w:rsidRPr="00C54199">
              <w:t xml:space="preserve">In the </w:t>
            </w:r>
            <w:r w:rsidRPr="00C54199">
              <w:rPr>
                <w:b/>
              </w:rPr>
              <w:t>Reason</w:t>
            </w:r>
            <w:r w:rsidRPr="00C54199">
              <w:t xml:space="preserve"> list, click the appropriate reason for the adjustment.</w:t>
            </w:r>
            <w:r w:rsidRPr="00C54199">
              <w:rPr>
                <w:b/>
              </w:rPr>
              <w:t xml:space="preserve"> </w:t>
            </w:r>
            <w:r w:rsidRPr="00C54199">
              <w:rPr>
                <w:b/>
              </w:rPr>
              <w:br/>
              <w:t>Note:</w:t>
            </w:r>
            <w:r w:rsidRPr="00C54199">
              <w:t xml:space="preserve"> You must complete this field if you input an adjusted quantity value in step 1.</w:t>
            </w:r>
          </w:p>
        </w:tc>
      </w:tr>
      <w:tr w:rsidR="00D31CB1" w:rsidRPr="00C54199" w14:paraId="5039FCE3" w14:textId="77777777" w:rsidTr="007E1303">
        <w:trPr>
          <w:cantSplit/>
          <w:trHeight w:val="288"/>
        </w:trPr>
        <w:tc>
          <w:tcPr>
            <w:tcW w:w="2880" w:type="dxa"/>
          </w:tcPr>
          <w:p w14:paraId="015CE12B" w14:textId="77777777" w:rsidR="00D31CB1" w:rsidRPr="00C54199" w:rsidRDefault="00D31CB1" w:rsidP="007E1303">
            <w:pPr>
              <w:rPr>
                <w:b/>
              </w:rPr>
            </w:pPr>
            <w:r w:rsidRPr="00C54199">
              <w:rPr>
                <w:b/>
              </w:rPr>
              <w:t>Adjusted Concentration</w:t>
            </w:r>
          </w:p>
        </w:tc>
        <w:tc>
          <w:tcPr>
            <w:tcW w:w="6840" w:type="dxa"/>
            <w:vAlign w:val="center"/>
          </w:tcPr>
          <w:p w14:paraId="6336DFEC" w14:textId="77777777" w:rsidR="00D31CB1" w:rsidRPr="00C54199" w:rsidRDefault="00D31CB1" w:rsidP="007E1303">
            <w:r w:rsidRPr="00C54199">
              <w:rPr>
                <w:b/>
              </w:rPr>
              <w:t>Note:</w:t>
            </w:r>
            <w:r w:rsidRPr="00C54199">
              <w:t xml:space="preserve"> This field appears only when you click the </w:t>
            </w:r>
            <w:r w:rsidRPr="00C54199">
              <w:rPr>
                <w:b/>
              </w:rPr>
              <w:t xml:space="preserve">Adjustments </w:t>
            </w:r>
            <w:r w:rsidRPr="00C54199">
              <w:t>link.</w:t>
            </w:r>
          </w:p>
          <w:p w14:paraId="4B394E81" w14:textId="77777777" w:rsidR="00D31CB1" w:rsidRPr="00C54199" w:rsidRDefault="00D31CB1" w:rsidP="007E1303">
            <w:r w:rsidRPr="00C54199">
              <w:t>To specify the adjusted concentration:</w:t>
            </w:r>
          </w:p>
          <w:p w14:paraId="70859423" w14:textId="77777777" w:rsidR="00D31CB1" w:rsidRPr="00C54199" w:rsidRDefault="00D31CB1" w:rsidP="007E1303">
            <w:pPr>
              <w:numPr>
                <w:ilvl w:val="0"/>
                <w:numId w:val="312"/>
              </w:numPr>
              <w:ind w:left="342" w:hanging="270"/>
            </w:pPr>
            <w:r w:rsidRPr="00C54199">
              <w:t xml:space="preserve">In the box, type the amount you want to add to or subtract from the current concentration for the output biospecimen. </w:t>
            </w:r>
            <w:r w:rsidRPr="00C54199">
              <w:br/>
            </w:r>
            <w:r w:rsidRPr="00C54199">
              <w:rPr>
                <w:b/>
              </w:rPr>
              <w:t>Note:</w:t>
            </w:r>
            <w:r w:rsidRPr="00C54199">
              <w:t xml:space="preserve"> You can use decimal or whole numbers to add or subtract. You must use a minus sign to subtract. </w:t>
            </w:r>
          </w:p>
          <w:p w14:paraId="4F90E46C" w14:textId="77777777" w:rsidR="00D31CB1" w:rsidRPr="00C54199" w:rsidRDefault="00D31CB1" w:rsidP="007E1303">
            <w:pPr>
              <w:numPr>
                <w:ilvl w:val="0"/>
                <w:numId w:val="312"/>
              </w:numPr>
              <w:ind w:left="342" w:hanging="270"/>
            </w:pPr>
            <w:r w:rsidRPr="00C54199">
              <w:t xml:space="preserve">In the </w:t>
            </w:r>
            <w:r w:rsidRPr="00C54199">
              <w:rPr>
                <w:b/>
              </w:rPr>
              <w:t>Units</w:t>
            </w:r>
            <w:r w:rsidRPr="00C54199">
              <w:t xml:space="preserve"> list, click the appropriate adjusted concentration unit of measurement.</w:t>
            </w:r>
            <w:r w:rsidRPr="00C54199">
              <w:br/>
            </w:r>
            <w:r w:rsidRPr="00C54199">
              <w:rPr>
                <w:b/>
              </w:rPr>
              <w:t>Note:</w:t>
            </w:r>
            <w:r w:rsidRPr="00C54199">
              <w:t xml:space="preserve"> You must complete this field if you input an adjusted concentration value in step 1.</w:t>
            </w:r>
          </w:p>
          <w:p w14:paraId="0497D7AF" w14:textId="77777777" w:rsidR="00D31CB1" w:rsidRPr="00C54199" w:rsidRDefault="00D31CB1" w:rsidP="007E1303">
            <w:pPr>
              <w:numPr>
                <w:ilvl w:val="0"/>
                <w:numId w:val="312"/>
              </w:numPr>
              <w:ind w:left="342" w:hanging="270"/>
            </w:pPr>
            <w:r w:rsidRPr="00C54199">
              <w:t xml:space="preserve">In the </w:t>
            </w:r>
            <w:r w:rsidRPr="00C54199">
              <w:rPr>
                <w:b/>
              </w:rPr>
              <w:t>Reason</w:t>
            </w:r>
            <w:r w:rsidRPr="00C54199">
              <w:t xml:space="preserve"> list, click the appropriate reason for the adjustment.</w:t>
            </w:r>
            <w:r w:rsidRPr="00C54199">
              <w:rPr>
                <w:b/>
              </w:rPr>
              <w:t xml:space="preserve"> </w:t>
            </w:r>
            <w:r w:rsidRPr="00C54199">
              <w:rPr>
                <w:b/>
              </w:rPr>
              <w:br/>
              <w:t>Note:</w:t>
            </w:r>
            <w:r w:rsidRPr="00C54199">
              <w:t xml:space="preserve"> You must complete this field if you input an adjusted concentration value in step 1.</w:t>
            </w:r>
          </w:p>
        </w:tc>
      </w:tr>
      <w:tr w:rsidR="00D31CB1" w:rsidRPr="00C54199" w14:paraId="10E5DDA5" w14:textId="77777777" w:rsidTr="007E1303">
        <w:trPr>
          <w:cantSplit/>
          <w:trHeight w:val="288"/>
        </w:trPr>
        <w:tc>
          <w:tcPr>
            <w:tcW w:w="2880" w:type="dxa"/>
          </w:tcPr>
          <w:p w14:paraId="5BA75FAA" w14:textId="77777777" w:rsidR="00D31CB1" w:rsidRPr="00C54199" w:rsidRDefault="00D31CB1" w:rsidP="007E1303">
            <w:pPr>
              <w:rPr>
                <w:b/>
              </w:rPr>
            </w:pPr>
            <w:r w:rsidRPr="00C54199">
              <w:rPr>
                <w:b/>
              </w:rPr>
              <w:t>Container Type</w:t>
            </w:r>
            <w:r w:rsidRPr="00E862D2">
              <w:rPr>
                <w:color w:val="FF0000"/>
              </w:rPr>
              <w:t>*</w:t>
            </w:r>
          </w:p>
        </w:tc>
        <w:tc>
          <w:tcPr>
            <w:tcW w:w="6840" w:type="dxa"/>
            <w:vAlign w:val="center"/>
          </w:tcPr>
          <w:p w14:paraId="3F0DD65F" w14:textId="77777777" w:rsidR="00D31CB1" w:rsidRPr="00C54199" w:rsidRDefault="00D31CB1" w:rsidP="007E1303">
            <w:r w:rsidRPr="00C54199">
              <w:rPr>
                <w:b/>
              </w:rPr>
              <w:t>Note:</w:t>
            </w:r>
            <w:r w:rsidRPr="00C54199">
              <w:t xml:space="preserve"> This field does not appear for Generic Experiment workflows.</w:t>
            </w:r>
            <w:r w:rsidRPr="00C54199">
              <w:br/>
              <w:t>Click the appropriate container type for the output biospecimen.</w:t>
            </w:r>
          </w:p>
        </w:tc>
      </w:tr>
      <w:tr w:rsidR="00D31CB1" w:rsidRPr="00C54199" w14:paraId="428F33EE" w14:textId="77777777" w:rsidTr="007E1303">
        <w:trPr>
          <w:cantSplit/>
          <w:trHeight w:val="288"/>
        </w:trPr>
        <w:tc>
          <w:tcPr>
            <w:tcW w:w="2880" w:type="dxa"/>
          </w:tcPr>
          <w:p w14:paraId="5D74C254" w14:textId="77777777" w:rsidR="00D31CB1" w:rsidRPr="00C54199" w:rsidRDefault="00D31CB1" w:rsidP="007E1303">
            <w:pPr>
              <w:rPr>
                <w:b/>
              </w:rPr>
            </w:pPr>
            <w:r w:rsidRPr="00C54199">
              <w:rPr>
                <w:b/>
              </w:rPr>
              <w:t>Item Type</w:t>
            </w:r>
            <w:r w:rsidRPr="00E862D2">
              <w:rPr>
                <w:color w:val="FF0000"/>
              </w:rPr>
              <w:t>*</w:t>
            </w:r>
          </w:p>
        </w:tc>
        <w:tc>
          <w:tcPr>
            <w:tcW w:w="6840" w:type="dxa"/>
            <w:vAlign w:val="center"/>
          </w:tcPr>
          <w:p w14:paraId="635003FA" w14:textId="77777777" w:rsidR="00D31CB1" w:rsidRPr="00C54199" w:rsidRDefault="00D31CB1" w:rsidP="007E1303">
            <w:r w:rsidRPr="00C54199">
              <w:rPr>
                <w:b/>
              </w:rPr>
              <w:t>Note:</w:t>
            </w:r>
            <w:r w:rsidRPr="00C54199">
              <w:t xml:space="preserve"> This field only appears for Derivative workflows.</w:t>
            </w:r>
            <w:r w:rsidRPr="00C54199">
              <w:br/>
            </w:r>
          </w:p>
          <w:p w14:paraId="0FB58A81" w14:textId="77777777" w:rsidR="00D31CB1" w:rsidRPr="00C54199" w:rsidRDefault="00D31CB1" w:rsidP="007E1303">
            <w:pPr>
              <w:rPr>
                <w:b/>
              </w:rPr>
            </w:pPr>
            <w:r w:rsidRPr="00C54199">
              <w:t>Click the appropriate specimen type for the output biospecimen.</w:t>
            </w:r>
          </w:p>
        </w:tc>
      </w:tr>
      <w:tr w:rsidR="00D31CB1" w:rsidRPr="00C54199" w14:paraId="000A8FF6" w14:textId="77777777" w:rsidTr="007E1303">
        <w:trPr>
          <w:cantSplit/>
          <w:trHeight w:val="288"/>
        </w:trPr>
        <w:tc>
          <w:tcPr>
            <w:tcW w:w="2880" w:type="dxa"/>
          </w:tcPr>
          <w:p w14:paraId="0AC80CBA" w14:textId="77777777" w:rsidR="00D31CB1" w:rsidRPr="00C54199" w:rsidRDefault="00D31CB1" w:rsidP="007E1303">
            <w:pPr>
              <w:rPr>
                <w:b/>
              </w:rPr>
            </w:pPr>
            <w:r w:rsidRPr="00C54199">
              <w:rPr>
                <w:b/>
              </w:rPr>
              <w:t>Item State</w:t>
            </w:r>
            <w:r w:rsidRPr="00E862D2">
              <w:rPr>
                <w:color w:val="FF0000"/>
              </w:rPr>
              <w:t>*</w:t>
            </w:r>
          </w:p>
          <w:p w14:paraId="379CF830" w14:textId="77777777" w:rsidR="00D31CB1" w:rsidRPr="00C54199" w:rsidRDefault="00D31CB1" w:rsidP="007E1303">
            <w:pPr>
              <w:rPr>
                <w:b/>
              </w:rPr>
            </w:pPr>
          </w:p>
        </w:tc>
        <w:tc>
          <w:tcPr>
            <w:tcW w:w="6840" w:type="dxa"/>
            <w:vAlign w:val="center"/>
          </w:tcPr>
          <w:p w14:paraId="1BEA2142" w14:textId="77777777" w:rsidR="00D31CB1" w:rsidRPr="00C54199" w:rsidRDefault="00D31CB1" w:rsidP="007E1303">
            <w:pPr>
              <w:rPr>
                <w:b/>
              </w:rPr>
            </w:pPr>
            <w:r w:rsidRPr="00C54199">
              <w:rPr>
                <w:b/>
              </w:rPr>
              <w:t>Note:</w:t>
            </w:r>
            <w:r w:rsidRPr="00C54199">
              <w:t xml:space="preserve"> This field only appears for Derivative workflows.</w:t>
            </w:r>
            <w:r w:rsidRPr="00C54199">
              <w:br/>
            </w:r>
            <w:r w:rsidRPr="00C54199">
              <w:br/>
              <w:t>If applicable, click the appropriate sample type for the output biospecimens.</w:t>
            </w:r>
          </w:p>
        </w:tc>
      </w:tr>
      <w:tr w:rsidR="00D31CB1" w:rsidRPr="00C54199" w14:paraId="20160357" w14:textId="77777777" w:rsidTr="007E1303">
        <w:trPr>
          <w:cantSplit/>
          <w:trHeight w:val="288"/>
        </w:trPr>
        <w:tc>
          <w:tcPr>
            <w:tcW w:w="2880" w:type="dxa"/>
          </w:tcPr>
          <w:p w14:paraId="30417F93" w14:textId="77777777" w:rsidR="00D31CB1" w:rsidRPr="00C54199" w:rsidRDefault="00D31CB1" w:rsidP="007E1303">
            <w:pPr>
              <w:rPr>
                <w:b/>
              </w:rPr>
            </w:pPr>
            <w:r w:rsidRPr="00C54199">
              <w:rPr>
                <w:b/>
              </w:rPr>
              <w:t>Protocol</w:t>
            </w:r>
          </w:p>
        </w:tc>
        <w:tc>
          <w:tcPr>
            <w:tcW w:w="6840" w:type="dxa"/>
            <w:vAlign w:val="center"/>
          </w:tcPr>
          <w:p w14:paraId="5BC7EE83" w14:textId="77777777" w:rsidR="00D31CB1" w:rsidRPr="00C54199" w:rsidRDefault="00D31CB1" w:rsidP="007E1303">
            <w:pPr>
              <w:rPr>
                <w:b/>
              </w:rPr>
            </w:pPr>
            <w:r w:rsidRPr="00C54199">
              <w:rPr>
                <w:b/>
              </w:rPr>
              <w:t>Note:</w:t>
            </w:r>
            <w:r w:rsidRPr="00C54199">
              <w:t xml:space="preserve"> This field only appears for Derivative workflows.</w:t>
            </w:r>
            <w:r w:rsidRPr="00C54199">
              <w:br/>
            </w:r>
            <w:r w:rsidRPr="00C54199">
              <w:br/>
              <w:t>If applicable, click the appropriate protocol for the output biospecimens.</w:t>
            </w:r>
          </w:p>
        </w:tc>
      </w:tr>
      <w:tr w:rsidR="00D31CB1" w:rsidRPr="00C54199" w14:paraId="5521C335" w14:textId="77777777" w:rsidTr="007E1303">
        <w:trPr>
          <w:cantSplit/>
          <w:trHeight w:val="288"/>
        </w:trPr>
        <w:tc>
          <w:tcPr>
            <w:tcW w:w="2880" w:type="dxa"/>
          </w:tcPr>
          <w:p w14:paraId="078ADBBA" w14:textId="77777777" w:rsidR="00D31CB1" w:rsidRPr="00C54199" w:rsidRDefault="00D31CB1" w:rsidP="007E1303">
            <w:pPr>
              <w:rPr>
                <w:b/>
              </w:rPr>
            </w:pPr>
            <w:r w:rsidRPr="00C54199">
              <w:rPr>
                <w:b/>
              </w:rPr>
              <w:t>Technique</w:t>
            </w:r>
          </w:p>
        </w:tc>
        <w:tc>
          <w:tcPr>
            <w:tcW w:w="6840" w:type="dxa"/>
            <w:vAlign w:val="center"/>
          </w:tcPr>
          <w:p w14:paraId="751C2E1B" w14:textId="77777777" w:rsidR="00D31CB1" w:rsidRPr="00C54199" w:rsidRDefault="00D31CB1" w:rsidP="007E1303">
            <w:pPr>
              <w:rPr>
                <w:b/>
              </w:rPr>
            </w:pPr>
            <w:r w:rsidRPr="00C54199">
              <w:rPr>
                <w:b/>
              </w:rPr>
              <w:t>Note:</w:t>
            </w:r>
            <w:r w:rsidRPr="00C54199">
              <w:t xml:space="preserve"> This field only appears for Derivative workflows.</w:t>
            </w:r>
            <w:r w:rsidRPr="00C54199">
              <w:br/>
            </w:r>
            <w:r w:rsidRPr="00C54199">
              <w:br/>
              <w:t>If applicable, click the appropriate technique for the output biospecimens.</w:t>
            </w:r>
          </w:p>
        </w:tc>
      </w:tr>
    </w:tbl>
    <w:p w14:paraId="0B4ABCC5" w14:textId="77777777" w:rsidR="00D31CB1" w:rsidRPr="00C54199" w:rsidRDefault="00D31CB1" w:rsidP="00D31CB1"/>
    <w:p w14:paraId="4D38965A" w14:textId="77777777" w:rsidR="00D31CB1" w:rsidRPr="00C54199" w:rsidRDefault="00D31CB1" w:rsidP="00D31CB1">
      <w:pPr>
        <w:numPr>
          <w:ilvl w:val="0"/>
          <w:numId w:val="297"/>
        </w:numPr>
      </w:pPr>
      <w:r w:rsidRPr="00C54199">
        <w:t xml:space="preserve">Click </w:t>
      </w:r>
      <w:r w:rsidRPr="00C54199">
        <w:rPr>
          <w:b/>
        </w:rPr>
        <w:t>SAVE</w:t>
      </w:r>
      <w:r w:rsidRPr="00C54199">
        <w:t xml:space="preserve">. </w:t>
      </w:r>
    </w:p>
    <w:p w14:paraId="0EECCACC" w14:textId="77777777" w:rsidR="00D31CB1" w:rsidRPr="00C54199" w:rsidRDefault="00D31CB1" w:rsidP="00D31CB1">
      <w:pPr>
        <w:ind w:left="1080"/>
      </w:pPr>
      <w:r w:rsidRPr="00C54199">
        <w:lastRenderedPageBreak/>
        <w:t xml:space="preserve">The Processing Details window closes. The modified information appears on the </w:t>
      </w:r>
      <w:r w:rsidRPr="00C54199">
        <w:rPr>
          <w:b/>
        </w:rPr>
        <w:t>Inputs/Outputs</w:t>
      </w:r>
      <w:r w:rsidRPr="00C54199">
        <w:t xml:space="preserve"> list on the Create Workflow page.</w:t>
      </w:r>
      <w:r w:rsidRPr="00C54199">
        <w:br/>
      </w:r>
    </w:p>
    <w:p w14:paraId="2D2CAE41" w14:textId="77777777" w:rsidR="00D31CB1" w:rsidRPr="00C54199" w:rsidRDefault="00D31CB1" w:rsidP="00D31CB1">
      <w:pPr>
        <w:ind w:left="1080"/>
      </w:pPr>
    </w:p>
    <w:p w14:paraId="2625CBA8" w14:textId="77777777" w:rsidR="00D31CB1" w:rsidRDefault="00D31CB1" w:rsidP="00D31CB1">
      <w:pPr>
        <w:numPr>
          <w:ilvl w:val="0"/>
          <w:numId w:val="285"/>
        </w:numPr>
      </w:pPr>
      <w:r w:rsidRPr="00C54199">
        <w:t xml:space="preserve">To delete a biospecimen from the </w:t>
      </w:r>
      <w:r w:rsidRPr="00C54199">
        <w:rPr>
          <w:b/>
        </w:rPr>
        <w:t>Inputs/Outputs</w:t>
      </w:r>
      <w:r w:rsidRPr="00C54199">
        <w:t xml:space="preserve"> list, select the checkbox of the appropriate</w:t>
      </w:r>
      <w:r>
        <w:t xml:space="preserve"> biospecimen, and then click</w:t>
      </w:r>
      <w:r w:rsidRPr="00E435F2">
        <w:rPr>
          <w:b/>
        </w:rPr>
        <w:t xml:space="preserve"> DELET</w:t>
      </w:r>
      <w:r>
        <w:rPr>
          <w:b/>
        </w:rPr>
        <w:t>E</w:t>
      </w:r>
      <w:r>
        <w:t>.</w:t>
      </w:r>
    </w:p>
    <w:p w14:paraId="1302AFEB" w14:textId="77777777" w:rsidR="00D31CB1" w:rsidRDefault="00D31CB1" w:rsidP="00D31CB1">
      <w:pPr>
        <w:ind w:left="720"/>
      </w:pPr>
      <w:r>
        <w:t>The selected biospecimen is deleted.</w:t>
      </w:r>
      <w:r>
        <w:br/>
      </w:r>
    </w:p>
    <w:p w14:paraId="69239393" w14:textId="77777777" w:rsidR="00D31CB1" w:rsidRDefault="00D31CB1" w:rsidP="00D31CB1">
      <w:pPr>
        <w:numPr>
          <w:ilvl w:val="0"/>
          <w:numId w:val="285"/>
        </w:numPr>
        <w:ind w:right="270"/>
      </w:pPr>
      <w:r>
        <w:t xml:space="preserve">To assign a new identifier to a biospecimen in the </w:t>
      </w:r>
      <w:r w:rsidRPr="00702DFE">
        <w:rPr>
          <w:b/>
        </w:rPr>
        <w:t>Input/Outputs</w:t>
      </w:r>
      <w:r>
        <w:t xml:space="preserve"> list: </w:t>
      </w:r>
    </w:p>
    <w:p w14:paraId="14E15A01" w14:textId="77777777" w:rsidR="00D31CB1" w:rsidRPr="0036486F" w:rsidRDefault="00D31CB1" w:rsidP="00D31CB1">
      <w:pPr>
        <w:pStyle w:val="BodyText"/>
        <w:numPr>
          <w:ilvl w:val="0"/>
          <w:numId w:val="103"/>
        </w:numPr>
        <w:ind w:left="1080" w:right="720"/>
      </w:pPr>
      <w:r>
        <w:t xml:space="preserve">Click on the </w:t>
      </w:r>
      <w:r w:rsidRPr="0036486F">
        <w:rPr>
          <w:b/>
        </w:rPr>
        <w:t>Identifier</w:t>
      </w:r>
      <w:r>
        <w:rPr>
          <w:b/>
        </w:rPr>
        <w:t xml:space="preserve"> </w:t>
      </w:r>
      <w:r w:rsidRPr="003E5907">
        <w:t xml:space="preserve">of the </w:t>
      </w:r>
      <w:r>
        <w:t>biospecimen</w:t>
      </w:r>
      <w:r w:rsidRPr="003E5907">
        <w:t xml:space="preserve"> for which</w:t>
      </w:r>
      <w:r>
        <w:rPr>
          <w:b/>
        </w:rPr>
        <w:t xml:space="preserve"> </w:t>
      </w:r>
      <w:r w:rsidRPr="0036486F">
        <w:t>you want to add</w:t>
      </w:r>
      <w:r>
        <w:t xml:space="preserve"> a new identifier</w:t>
      </w:r>
      <w:r w:rsidRPr="0036486F">
        <w:t>.</w:t>
      </w:r>
      <w:r>
        <w:br/>
        <w:t xml:space="preserve">The </w:t>
      </w:r>
      <w:r w:rsidRPr="0036486F">
        <w:rPr>
          <w:b/>
        </w:rPr>
        <w:t>Add Identifier(s)</w:t>
      </w:r>
      <w:r>
        <w:t xml:space="preserve"> window is displayed.</w:t>
      </w:r>
      <w:r>
        <w:br/>
      </w:r>
    </w:p>
    <w:p w14:paraId="2446858C" w14:textId="77777777" w:rsidR="00D31CB1" w:rsidRDefault="00D31CB1" w:rsidP="00D31CB1">
      <w:pPr>
        <w:pStyle w:val="BodyText"/>
        <w:numPr>
          <w:ilvl w:val="0"/>
          <w:numId w:val="103"/>
        </w:numPr>
        <w:ind w:left="1080" w:right="720"/>
      </w:pPr>
      <w:r>
        <w:t>C</w:t>
      </w:r>
      <w:r w:rsidRPr="00585562">
        <w:t xml:space="preserve">lick on the </w:t>
      </w:r>
      <w:r w:rsidRPr="007E0CC7">
        <w:t>add icon</w:t>
      </w:r>
      <w:r>
        <w:rPr>
          <w:noProof/>
          <w:lang w:val="en-US" w:eastAsia="en-US"/>
        </w:rPr>
        <w:drawing>
          <wp:inline distT="0" distB="0" distL="0" distR="0" wp14:anchorId="2671185B" wp14:editId="5BC0101B">
            <wp:extent cx="174625" cy="166370"/>
            <wp:effectExtent l="0" t="0" r="0" b="5080"/>
            <wp:docPr id="18" name="Picture 18" descr="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d ic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4625" cy="166370"/>
                    </a:xfrm>
                    <a:prstGeom prst="rect">
                      <a:avLst/>
                    </a:prstGeom>
                    <a:noFill/>
                    <a:ln>
                      <a:noFill/>
                    </a:ln>
                  </pic:spPr>
                </pic:pic>
              </a:graphicData>
            </a:graphic>
          </wp:inline>
        </w:drawing>
      </w:r>
      <w:r w:rsidRPr="00585562">
        <w:t xml:space="preserve">. </w:t>
      </w:r>
      <w:r>
        <w:br/>
        <w:t xml:space="preserve">The </w:t>
      </w:r>
      <w:r w:rsidRPr="00335746">
        <w:rPr>
          <w:b/>
        </w:rPr>
        <w:t>Source Identifier</w:t>
      </w:r>
      <w:r>
        <w:t xml:space="preserve"> and </w:t>
      </w:r>
      <w:r w:rsidRPr="00335746">
        <w:rPr>
          <w:b/>
        </w:rPr>
        <w:t>Identifier Type</w:t>
      </w:r>
      <w:r>
        <w:t xml:space="preserve"> fields are added to the </w:t>
      </w:r>
      <w:r w:rsidRPr="00936875">
        <w:rPr>
          <w:b/>
        </w:rPr>
        <w:t>Add Identifier(s)</w:t>
      </w:r>
      <w:r>
        <w:t xml:space="preserve"> window.</w:t>
      </w:r>
      <w:r>
        <w:br/>
      </w:r>
    </w:p>
    <w:p w14:paraId="407E13A4" w14:textId="77777777" w:rsidR="00D31CB1" w:rsidRPr="00585562" w:rsidRDefault="00D31CB1" w:rsidP="00D31CB1">
      <w:pPr>
        <w:pStyle w:val="BodyText"/>
        <w:numPr>
          <w:ilvl w:val="0"/>
          <w:numId w:val="103"/>
        </w:numPr>
        <w:ind w:left="1080"/>
      </w:pPr>
      <w:r>
        <w:t xml:space="preserve">In the </w:t>
      </w:r>
      <w:r w:rsidRPr="007E0CC7">
        <w:rPr>
          <w:b/>
        </w:rPr>
        <w:t>Source Identifier</w:t>
      </w:r>
      <w:r w:rsidRPr="00585562">
        <w:t xml:space="preserve"> </w:t>
      </w:r>
      <w:r>
        <w:t>box, type the new identifier</w:t>
      </w:r>
      <w:r w:rsidRPr="00585562">
        <w:t>.</w:t>
      </w:r>
      <w:r>
        <w:br/>
      </w:r>
    </w:p>
    <w:p w14:paraId="3FC454DE" w14:textId="77777777" w:rsidR="00D31CB1" w:rsidRDefault="00D31CB1" w:rsidP="00D31CB1">
      <w:pPr>
        <w:pStyle w:val="BodyText"/>
        <w:numPr>
          <w:ilvl w:val="0"/>
          <w:numId w:val="103"/>
        </w:numPr>
        <w:ind w:left="1080" w:right="720"/>
      </w:pPr>
      <w:r>
        <w:t xml:space="preserve">In the </w:t>
      </w:r>
      <w:r w:rsidRPr="00D80DE8">
        <w:rPr>
          <w:b/>
        </w:rPr>
        <w:t>Identifier Type</w:t>
      </w:r>
      <w:r w:rsidRPr="00585562">
        <w:t xml:space="preserve"> </w:t>
      </w:r>
      <w:r>
        <w:t xml:space="preserve">list, click on the appropriate identifier </w:t>
      </w:r>
      <w:r w:rsidRPr="00585562">
        <w:t>type.</w:t>
      </w:r>
      <w:r w:rsidRPr="00837B8C">
        <w:t xml:space="preserve"> </w:t>
      </w:r>
      <w:r>
        <w:br/>
      </w:r>
      <w:r>
        <w:rPr>
          <w:b/>
        </w:rPr>
        <w:t xml:space="preserve">Note: </w:t>
      </w:r>
      <w:r>
        <w:t xml:space="preserve">The </w:t>
      </w:r>
      <w:r w:rsidRPr="00D80DE8">
        <w:rPr>
          <w:b/>
        </w:rPr>
        <w:t>Identifier Type</w:t>
      </w:r>
      <w:r w:rsidRPr="00585562">
        <w:t xml:space="preserve"> </w:t>
      </w:r>
      <w:r>
        <w:t>list displays the following identifier types:</w:t>
      </w:r>
    </w:p>
    <w:p w14:paraId="69F89DC4" w14:textId="77777777" w:rsidR="00D31CB1" w:rsidRDefault="00D31CB1" w:rsidP="00D31CB1">
      <w:pPr>
        <w:pStyle w:val="BodyText"/>
        <w:numPr>
          <w:ilvl w:val="0"/>
          <w:numId w:val="89"/>
        </w:numPr>
        <w:ind w:left="1440" w:right="720"/>
      </w:pPr>
      <w:r w:rsidRPr="007E0CC7">
        <w:rPr>
          <w:b/>
        </w:rPr>
        <w:t>Internal:</w:t>
      </w:r>
      <w:r>
        <w:t xml:space="preserve"> For user-assigned identifiers based on lab or site naming or numbering conventions. </w:t>
      </w:r>
    </w:p>
    <w:p w14:paraId="01C94F3C" w14:textId="77777777" w:rsidR="00D31CB1" w:rsidRDefault="00D31CB1" w:rsidP="00D31CB1">
      <w:pPr>
        <w:pStyle w:val="BodyText"/>
        <w:numPr>
          <w:ilvl w:val="0"/>
          <w:numId w:val="89"/>
        </w:numPr>
        <w:ind w:left="1440" w:right="720"/>
      </w:pPr>
      <w:r w:rsidRPr="009C1958">
        <w:rPr>
          <w:b/>
        </w:rPr>
        <w:t>Kit Content:</w:t>
      </w:r>
      <w:r>
        <w:t xml:space="preserve"> For identifying biospecimen content within a kit. </w:t>
      </w:r>
    </w:p>
    <w:p w14:paraId="22F15AE9" w14:textId="77777777" w:rsidR="00D31CB1" w:rsidRPr="00585562" w:rsidRDefault="00D31CB1" w:rsidP="00D31CB1">
      <w:pPr>
        <w:pStyle w:val="BodyText"/>
        <w:numPr>
          <w:ilvl w:val="0"/>
          <w:numId w:val="89"/>
        </w:numPr>
        <w:ind w:left="1440" w:right="720"/>
      </w:pPr>
      <w:r w:rsidRPr="007E0CC7">
        <w:rPr>
          <w:b/>
        </w:rPr>
        <w:t>Other:</w:t>
      </w:r>
      <w:r>
        <w:t xml:space="preserve"> For any other identifier type.</w:t>
      </w:r>
      <w:r>
        <w:br/>
      </w:r>
    </w:p>
    <w:p w14:paraId="20395346" w14:textId="77777777" w:rsidR="00D31CB1" w:rsidRPr="0036486F" w:rsidRDefault="00D31CB1" w:rsidP="00D31CB1">
      <w:pPr>
        <w:pStyle w:val="BodyText"/>
        <w:numPr>
          <w:ilvl w:val="0"/>
          <w:numId w:val="103"/>
        </w:numPr>
        <w:ind w:left="1080"/>
      </w:pPr>
      <w:r>
        <w:t xml:space="preserve">Click the </w:t>
      </w:r>
      <w:r w:rsidRPr="007E0CC7">
        <w:t>check mark icon</w:t>
      </w:r>
      <w:r>
        <w:rPr>
          <w:noProof/>
          <w:lang w:val="en-US" w:eastAsia="en-US"/>
        </w:rPr>
        <w:drawing>
          <wp:inline distT="0" distB="0" distL="0" distR="0" wp14:anchorId="7236CCB9" wp14:editId="3B58CB25">
            <wp:extent cx="158115" cy="149860"/>
            <wp:effectExtent l="0" t="0" r="0" b="2540"/>
            <wp:docPr id="9271" name="Picture 9271" descr="check 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eck mark ic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8115" cy="149860"/>
                    </a:xfrm>
                    <a:prstGeom prst="rect">
                      <a:avLst/>
                    </a:prstGeom>
                    <a:noFill/>
                    <a:ln>
                      <a:noFill/>
                    </a:ln>
                  </pic:spPr>
                </pic:pic>
              </a:graphicData>
            </a:graphic>
          </wp:inline>
        </w:drawing>
      </w:r>
      <w:r>
        <w:t>.</w:t>
      </w:r>
      <w:r>
        <w:br/>
        <w:t>The new identifier is added to the list of Identifiers in the window</w:t>
      </w:r>
      <w:r w:rsidRPr="00585562">
        <w:t>.</w:t>
      </w:r>
      <w:r>
        <w:br/>
      </w:r>
    </w:p>
    <w:p w14:paraId="523C5881" w14:textId="77777777" w:rsidR="00D31CB1" w:rsidRDefault="00D31CB1" w:rsidP="00D31CB1">
      <w:pPr>
        <w:pStyle w:val="BodyText"/>
        <w:numPr>
          <w:ilvl w:val="0"/>
          <w:numId w:val="103"/>
        </w:numPr>
        <w:ind w:left="1080"/>
      </w:pPr>
      <w:r>
        <w:t xml:space="preserve">Click </w:t>
      </w:r>
      <w:r w:rsidRPr="00A6603E">
        <w:rPr>
          <w:b/>
        </w:rPr>
        <w:t>SAVE</w:t>
      </w:r>
      <w:r>
        <w:br/>
        <w:t xml:space="preserve">The Add Identifier(s) window closes. The new identifier replaces the previous identifier on the </w:t>
      </w:r>
      <w:r w:rsidRPr="00335746">
        <w:t>Create Workflow</w:t>
      </w:r>
      <w:r>
        <w:t xml:space="preserve"> page.</w:t>
      </w:r>
    </w:p>
    <w:p w14:paraId="701C2FEA" w14:textId="77777777" w:rsidR="00D31CB1" w:rsidRPr="00984DCB" w:rsidRDefault="00D31CB1" w:rsidP="00D31CB1">
      <w:pPr>
        <w:ind w:left="720" w:right="360"/>
      </w:pPr>
    </w:p>
    <w:p w14:paraId="04672929" w14:textId="77777777" w:rsidR="00D31CB1" w:rsidRPr="00984DCB" w:rsidRDefault="00D31CB1" w:rsidP="00D31CB1">
      <w:pPr>
        <w:numPr>
          <w:ilvl w:val="0"/>
          <w:numId w:val="285"/>
        </w:numPr>
      </w:pPr>
      <w:r w:rsidRPr="00984DCB">
        <w:t xml:space="preserve">To modify the quantity, concentration or container type for a biospecimen on the </w:t>
      </w:r>
      <w:r w:rsidRPr="00984DCB">
        <w:rPr>
          <w:b/>
        </w:rPr>
        <w:t>Inputs/Outputs</w:t>
      </w:r>
      <w:r w:rsidRPr="00984DCB">
        <w:t xml:space="preserve"> list: </w:t>
      </w:r>
    </w:p>
    <w:p w14:paraId="04A2B4D5" w14:textId="77777777" w:rsidR="00D31CB1" w:rsidRPr="00984DCB" w:rsidRDefault="00D31CB1" w:rsidP="00D31CB1">
      <w:pPr>
        <w:numPr>
          <w:ilvl w:val="0"/>
          <w:numId w:val="313"/>
        </w:numPr>
      </w:pPr>
      <w:r w:rsidRPr="00984DCB">
        <w:t xml:space="preserve">Select the checkbox of the biospecimen in the </w:t>
      </w:r>
      <w:r w:rsidRPr="00984DCB">
        <w:rPr>
          <w:b/>
        </w:rPr>
        <w:t>Inputs/Outputs</w:t>
      </w:r>
      <w:r w:rsidRPr="00984DCB">
        <w:t xml:space="preserve"> list that you want to modify, and then click </w:t>
      </w:r>
      <w:r w:rsidRPr="00984DCB">
        <w:rPr>
          <w:b/>
          <w:caps/>
        </w:rPr>
        <w:t>MODIFY</w:t>
      </w:r>
      <w:r w:rsidRPr="00984DCB">
        <w:t xml:space="preserve">. </w:t>
      </w:r>
    </w:p>
    <w:p w14:paraId="710005ED" w14:textId="77777777" w:rsidR="00D31CB1" w:rsidRPr="00984DCB" w:rsidRDefault="00D31CB1" w:rsidP="00D31CB1">
      <w:pPr>
        <w:ind w:left="1080"/>
      </w:pPr>
      <w:r w:rsidRPr="00984DCB">
        <w:t xml:space="preserve">The </w:t>
      </w:r>
      <w:r w:rsidRPr="00984DCB">
        <w:rPr>
          <w:b/>
        </w:rPr>
        <w:t>Processing Details</w:t>
      </w:r>
      <w:r w:rsidRPr="00984DCB">
        <w:t xml:space="preserve"> window appears.</w:t>
      </w:r>
    </w:p>
    <w:p w14:paraId="28F037EE" w14:textId="77777777" w:rsidR="00D31CB1" w:rsidRPr="00984DCB" w:rsidRDefault="00D31CB1" w:rsidP="00D31CB1">
      <w:pPr>
        <w:ind w:left="720" w:firstLine="360"/>
      </w:pPr>
    </w:p>
    <w:p w14:paraId="229E6F6B" w14:textId="77777777" w:rsidR="00D31CB1" w:rsidRPr="00984DCB" w:rsidRDefault="00D31CB1" w:rsidP="00D31CB1">
      <w:pPr>
        <w:numPr>
          <w:ilvl w:val="0"/>
          <w:numId w:val="313"/>
        </w:numPr>
        <w:ind w:right="360"/>
      </w:pPr>
      <w:r w:rsidRPr="00984DCB">
        <w:t xml:space="preserve">Make the appropriate changes and click </w:t>
      </w:r>
      <w:r w:rsidRPr="00984DCB">
        <w:rPr>
          <w:b/>
        </w:rPr>
        <w:t>SAVE</w:t>
      </w:r>
      <w:r w:rsidRPr="00984DCB">
        <w:t xml:space="preserve">.  </w:t>
      </w:r>
    </w:p>
    <w:p w14:paraId="33251A10" w14:textId="77777777" w:rsidR="00D31CB1" w:rsidRPr="00984DCB" w:rsidRDefault="00D31CB1" w:rsidP="00D31CB1">
      <w:pPr>
        <w:ind w:left="1080"/>
      </w:pPr>
      <w:r w:rsidRPr="00984DCB">
        <w:t xml:space="preserve">The </w:t>
      </w:r>
      <w:r w:rsidRPr="00984DCB">
        <w:rPr>
          <w:b/>
        </w:rPr>
        <w:t>Processing Details</w:t>
      </w:r>
      <w:r w:rsidRPr="00984DCB">
        <w:t xml:space="preserve"> window closes. The </w:t>
      </w:r>
      <w:r w:rsidRPr="00984DCB">
        <w:rPr>
          <w:b/>
        </w:rPr>
        <w:t>Inputs/Outputs</w:t>
      </w:r>
      <w:r w:rsidRPr="00984DCB">
        <w:t xml:space="preserve"> list on the </w:t>
      </w:r>
      <w:r w:rsidRPr="00984DCB">
        <w:rPr>
          <w:b/>
        </w:rPr>
        <w:t>Create Workflow</w:t>
      </w:r>
      <w:r w:rsidRPr="00984DCB">
        <w:t xml:space="preserve"> page displays the modified information.</w:t>
      </w:r>
      <w:r w:rsidRPr="00984DCB">
        <w:br/>
      </w:r>
    </w:p>
    <w:p w14:paraId="3165A883" w14:textId="77777777" w:rsidR="00D31CB1" w:rsidRDefault="00D31CB1" w:rsidP="00D31CB1">
      <w:pPr>
        <w:numPr>
          <w:ilvl w:val="0"/>
          <w:numId w:val="285"/>
        </w:numPr>
        <w:ind w:right="360"/>
      </w:pPr>
      <w:r>
        <w:t xml:space="preserve">Click </w:t>
      </w:r>
      <w:r w:rsidRPr="003A1F36">
        <w:rPr>
          <w:b/>
        </w:rPr>
        <w:t>SAVE.</w:t>
      </w:r>
      <w:r w:rsidRPr="003A1F36">
        <w:rPr>
          <w:b/>
        </w:rPr>
        <w:br/>
      </w:r>
      <w:r>
        <w:t>T</w:t>
      </w:r>
      <w:r w:rsidRPr="003A1F36">
        <w:t>he</w:t>
      </w:r>
      <w:r>
        <w:rPr>
          <w:b/>
        </w:rPr>
        <w:t xml:space="preserve"> View Workflow </w:t>
      </w:r>
      <w:r w:rsidRPr="003A1F36">
        <w:t>page appears.</w:t>
      </w:r>
      <w:r>
        <w:br/>
      </w:r>
      <w:r w:rsidRPr="003A1F36">
        <w:t>Changes are save</w:t>
      </w:r>
      <w:r>
        <w:t xml:space="preserve">d and the workflow status is set to </w:t>
      </w:r>
      <w:r w:rsidRPr="003A1F36">
        <w:rPr>
          <w:b/>
        </w:rPr>
        <w:t>In Process</w:t>
      </w:r>
      <w:r>
        <w:t xml:space="preserve"> until you confirm the processing. </w:t>
      </w:r>
      <w:r>
        <w:br/>
        <w:t xml:space="preserve">To confirm the workflow processing, see </w:t>
      </w:r>
      <w:hyperlink w:anchor="ConfirmingWorkflow" w:history="1">
        <w:r w:rsidRPr="008D63A0">
          <w:rPr>
            <w:rStyle w:val="Hyperlink"/>
            <w:b/>
          </w:rPr>
          <w:t>Confirming a Workflow</w:t>
        </w:r>
      </w:hyperlink>
      <w:r>
        <w:t>.</w:t>
      </w:r>
    </w:p>
    <w:p w14:paraId="23FE751F" w14:textId="77777777" w:rsidR="00D31CB1" w:rsidRDefault="00D31CB1" w:rsidP="00D31CB1">
      <w:pPr>
        <w:ind w:left="720" w:right="360"/>
      </w:pPr>
    </w:p>
    <w:p w14:paraId="73DFDD55" w14:textId="77777777" w:rsidR="00D31CB1" w:rsidRDefault="00D31CB1" w:rsidP="00D31CB1">
      <w:pPr>
        <w:pStyle w:val="Heading3"/>
        <w:pageBreakBefore/>
      </w:pPr>
      <w:bookmarkStart w:id="3552" w:name="ConfirmingWorkflow"/>
      <w:bookmarkStart w:id="3553" w:name="_Toc452631892"/>
      <w:bookmarkStart w:id="3554" w:name="_Toc507164316"/>
      <w:bookmarkEnd w:id="3552"/>
      <w:r>
        <w:lastRenderedPageBreak/>
        <w:t>Confirming a Workflow</w:t>
      </w:r>
      <w:bookmarkEnd w:id="3553"/>
      <w:bookmarkEnd w:id="3554"/>
    </w:p>
    <w:p w14:paraId="6E3AF31F" w14:textId="77777777" w:rsidR="00D31CB1" w:rsidRDefault="00D31CB1" w:rsidP="00D31CB1"/>
    <w:p w14:paraId="668DE62B" w14:textId="77777777" w:rsidR="00D31CB1" w:rsidRDefault="00D31CB1" w:rsidP="00D31CB1">
      <w:r w:rsidRPr="00F4380A">
        <w:rPr>
          <w:b/>
        </w:rPr>
        <w:t>Note:</w:t>
      </w:r>
      <w:r>
        <w:t xml:space="preserve"> </w:t>
      </w:r>
    </w:p>
    <w:p w14:paraId="6CC3EDD7" w14:textId="77777777" w:rsidR="00D31CB1" w:rsidRDefault="00D31CB1" w:rsidP="00D31CB1">
      <w:pPr>
        <w:numPr>
          <w:ilvl w:val="0"/>
          <w:numId w:val="300"/>
        </w:numPr>
      </w:pPr>
      <w:r>
        <w:t xml:space="preserve">You can confirm a workflow only when the workflow has the </w:t>
      </w:r>
      <w:r w:rsidRPr="00F4380A">
        <w:rPr>
          <w:b/>
        </w:rPr>
        <w:t>In Process</w:t>
      </w:r>
      <w:r>
        <w:t xml:space="preserve"> status.</w:t>
      </w:r>
    </w:p>
    <w:p w14:paraId="3388325D" w14:textId="77777777" w:rsidR="00D31CB1" w:rsidRDefault="00D31CB1" w:rsidP="00D31CB1">
      <w:pPr>
        <w:numPr>
          <w:ilvl w:val="0"/>
          <w:numId w:val="300"/>
        </w:numPr>
        <w:ind w:right="360"/>
      </w:pPr>
      <w:r>
        <w:t xml:space="preserve">You cannot modify a workflow after you confirm it. </w:t>
      </w:r>
    </w:p>
    <w:p w14:paraId="0B00EAF0" w14:textId="77777777" w:rsidR="00D31CB1" w:rsidRDefault="00D31CB1" w:rsidP="00D31CB1"/>
    <w:p w14:paraId="3D41A1CD" w14:textId="77777777" w:rsidR="00D31CB1" w:rsidRDefault="00D31CB1" w:rsidP="00D31CB1">
      <w:r>
        <w:t xml:space="preserve">To confirm an </w:t>
      </w:r>
      <w:r w:rsidRPr="00C65500">
        <w:rPr>
          <w:b/>
        </w:rPr>
        <w:t>In Process</w:t>
      </w:r>
      <w:r>
        <w:t xml:space="preserve"> workflow:</w:t>
      </w:r>
    </w:p>
    <w:p w14:paraId="19E8FA2F" w14:textId="77777777" w:rsidR="00D31CB1" w:rsidRDefault="00D31CB1" w:rsidP="00D31CB1"/>
    <w:p w14:paraId="19D2A635" w14:textId="1B5EB85B" w:rsidR="00D31CB1" w:rsidRDefault="00D31CB1" w:rsidP="00D31CB1">
      <w:pPr>
        <w:numPr>
          <w:ilvl w:val="0"/>
          <w:numId w:val="288"/>
        </w:numPr>
        <w:ind w:right="720"/>
      </w:pPr>
      <w:del w:id="3555" w:author="Sayali Dev" w:date="2018-01-31T17:54:00Z">
        <w:r w:rsidDel="009A119E">
          <w:delText>Log on</w:delText>
        </w:r>
      </w:del>
      <w:ins w:id="3556" w:author="Sayali Dev" w:date="2018-01-31T17:54:00Z">
        <w:r w:rsidR="009A119E">
          <w:t>Log in</w:t>
        </w:r>
      </w:ins>
      <w:r>
        <w:t xml:space="preserve"> to the application using your </w:t>
      </w:r>
      <w:del w:id="3557" w:author="Sayali Dev" w:date="2018-01-31T17:55:00Z">
        <w:r w:rsidDel="00A62626">
          <w:delText>logon</w:delText>
        </w:r>
      </w:del>
      <w:ins w:id="3558" w:author="Sayali Dev" w:date="2018-01-31T17:55:00Z">
        <w:r w:rsidR="00A62626">
          <w:t>log in</w:t>
        </w:r>
      </w:ins>
      <w:r>
        <w:t xml:space="preserve"> credentials. </w:t>
      </w:r>
    </w:p>
    <w:p w14:paraId="413EFD85" w14:textId="77777777" w:rsidR="00D31CB1" w:rsidRDefault="00D31CB1" w:rsidP="00D31CB1">
      <w:pPr>
        <w:ind w:left="720" w:right="720"/>
      </w:pPr>
      <w:r>
        <w:t xml:space="preserve">The CIRRASPEC home page appears. </w:t>
      </w:r>
    </w:p>
    <w:p w14:paraId="2890AEFC" w14:textId="77777777" w:rsidR="00D31CB1" w:rsidRDefault="00D31CB1" w:rsidP="00D31CB1">
      <w:pPr>
        <w:ind w:left="720" w:right="720"/>
      </w:pPr>
    </w:p>
    <w:p w14:paraId="5195C0F4" w14:textId="77777777" w:rsidR="00D31CB1" w:rsidRDefault="00D31CB1" w:rsidP="00D31CB1">
      <w:pPr>
        <w:numPr>
          <w:ilvl w:val="0"/>
          <w:numId w:val="288"/>
        </w:numPr>
        <w:ind w:right="720"/>
      </w:pPr>
      <w:r>
        <w:t xml:space="preserve">Point to the arrow of the </w:t>
      </w:r>
      <w:r w:rsidRPr="00E238C4">
        <w:rPr>
          <w:b/>
        </w:rPr>
        <w:t>LIMS</w:t>
      </w:r>
      <w:r>
        <w:t xml:space="preserve"> tab, and then click </w:t>
      </w:r>
      <w:r w:rsidRPr="00E238C4">
        <w:rPr>
          <w:b/>
        </w:rPr>
        <w:t>Workflows</w:t>
      </w:r>
      <w:r>
        <w:t>.</w:t>
      </w:r>
    </w:p>
    <w:p w14:paraId="79182E73" w14:textId="77777777" w:rsidR="00D31CB1" w:rsidRDefault="00D31CB1" w:rsidP="00D31CB1">
      <w:pPr>
        <w:ind w:left="720" w:right="720"/>
      </w:pPr>
      <w:r>
        <w:t xml:space="preserve">The </w:t>
      </w:r>
      <w:r>
        <w:rPr>
          <w:b/>
        </w:rPr>
        <w:t>Workflow S</w:t>
      </w:r>
      <w:r w:rsidRPr="00C65500">
        <w:rPr>
          <w:b/>
        </w:rPr>
        <w:t>earch</w:t>
      </w:r>
      <w:r>
        <w:t xml:space="preserve"> page appears.</w:t>
      </w:r>
    </w:p>
    <w:p w14:paraId="2FBADB81" w14:textId="77777777" w:rsidR="00D31CB1" w:rsidRDefault="00D31CB1" w:rsidP="00D31CB1">
      <w:pPr>
        <w:ind w:left="720" w:right="720"/>
      </w:pPr>
    </w:p>
    <w:p w14:paraId="2E83A2BB" w14:textId="77777777" w:rsidR="00D31CB1" w:rsidRDefault="00D31CB1" w:rsidP="00D31CB1">
      <w:pPr>
        <w:numPr>
          <w:ilvl w:val="0"/>
          <w:numId w:val="288"/>
        </w:numPr>
        <w:ind w:right="720"/>
      </w:pPr>
      <w:r>
        <w:t xml:space="preserve">Click </w:t>
      </w:r>
      <w:r w:rsidRPr="0068184B">
        <w:rPr>
          <w:b/>
        </w:rPr>
        <w:t>SEARCH</w:t>
      </w:r>
      <w:r>
        <w:t xml:space="preserve">. </w:t>
      </w:r>
    </w:p>
    <w:p w14:paraId="0B06A2A0" w14:textId="77777777" w:rsidR="00D31CB1" w:rsidRDefault="00D31CB1" w:rsidP="00D31CB1">
      <w:pPr>
        <w:ind w:left="720" w:right="720"/>
      </w:pPr>
      <w:r>
        <w:t xml:space="preserve">The </w:t>
      </w:r>
      <w:r w:rsidRPr="00552D31">
        <w:rPr>
          <w:b/>
        </w:rPr>
        <w:t>Workflow Search</w:t>
      </w:r>
      <w:r>
        <w:t xml:space="preserve"> page displays a list of workflows.</w:t>
      </w:r>
      <w:r>
        <w:br/>
      </w:r>
      <w:r w:rsidRPr="003B6C5E">
        <w:rPr>
          <w:b/>
        </w:rPr>
        <w:t>Note:</w:t>
      </w:r>
      <w:r w:rsidRPr="003B6C5E">
        <w:t xml:space="preserve"> The list displays all workflows that are accessible based on your login location.</w:t>
      </w:r>
    </w:p>
    <w:p w14:paraId="18997A91" w14:textId="77777777" w:rsidR="00D31CB1" w:rsidRDefault="00D31CB1" w:rsidP="00D31CB1">
      <w:pPr>
        <w:ind w:right="360"/>
      </w:pPr>
    </w:p>
    <w:p w14:paraId="52FFC71E" w14:textId="77777777" w:rsidR="00D31CB1" w:rsidRDefault="00D31CB1" w:rsidP="00D31CB1">
      <w:pPr>
        <w:numPr>
          <w:ilvl w:val="0"/>
          <w:numId w:val="288"/>
        </w:numPr>
        <w:ind w:right="360"/>
      </w:pPr>
      <w:r>
        <w:t>Click the row of the workflow that you want to confirm.</w:t>
      </w:r>
    </w:p>
    <w:p w14:paraId="3986BDD0" w14:textId="77777777" w:rsidR="00D31CB1" w:rsidRDefault="00D31CB1" w:rsidP="00D31CB1">
      <w:pPr>
        <w:ind w:left="720" w:right="360"/>
      </w:pPr>
      <w:r>
        <w:t xml:space="preserve">The </w:t>
      </w:r>
      <w:r w:rsidRPr="00702B3D">
        <w:rPr>
          <w:b/>
        </w:rPr>
        <w:t>View Workflow</w:t>
      </w:r>
      <w:r>
        <w:t xml:space="preserve"> page appears.</w:t>
      </w:r>
    </w:p>
    <w:p w14:paraId="012CAE55" w14:textId="77777777" w:rsidR="00D31CB1" w:rsidRDefault="00D31CB1" w:rsidP="00D31CB1">
      <w:pPr>
        <w:ind w:left="720" w:right="360"/>
      </w:pPr>
    </w:p>
    <w:p w14:paraId="2A289739" w14:textId="77777777" w:rsidR="00D31CB1" w:rsidRDefault="00D31CB1" w:rsidP="00D31CB1">
      <w:pPr>
        <w:ind w:left="720" w:right="360"/>
      </w:pPr>
      <w:r>
        <w:rPr>
          <w:noProof/>
        </w:rPr>
        <w:drawing>
          <wp:inline distT="0" distB="0" distL="0" distR="0" wp14:anchorId="587620AF" wp14:editId="46D0B609">
            <wp:extent cx="6234430" cy="3159125"/>
            <wp:effectExtent l="19050" t="19050" r="13970" b="22225"/>
            <wp:docPr id="9272" name="Picture 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234430" cy="3159125"/>
                    </a:xfrm>
                    <a:prstGeom prst="rect">
                      <a:avLst/>
                    </a:prstGeom>
                    <a:noFill/>
                    <a:ln w="3175">
                      <a:solidFill>
                        <a:schemeClr val="tx1"/>
                      </a:solidFill>
                    </a:ln>
                  </pic:spPr>
                </pic:pic>
              </a:graphicData>
            </a:graphic>
          </wp:inline>
        </w:drawing>
      </w:r>
    </w:p>
    <w:p w14:paraId="723E1CDA" w14:textId="77777777" w:rsidR="00D31CB1" w:rsidRDefault="00D31CB1" w:rsidP="00D31CB1">
      <w:pPr>
        <w:pStyle w:val="Figure"/>
        <w:tabs>
          <w:tab w:val="clear" w:pos="1080"/>
          <w:tab w:val="clear" w:pos="1710"/>
          <w:tab w:val="clear" w:pos="1980"/>
          <w:tab w:val="left" w:pos="1800"/>
          <w:tab w:val="num" w:pos="4230"/>
        </w:tabs>
        <w:ind w:left="1800" w:hanging="1170"/>
      </w:pPr>
      <w:r>
        <w:t>View Workflow page – Confirm mode</w:t>
      </w:r>
    </w:p>
    <w:p w14:paraId="53E5D6E9" w14:textId="77777777" w:rsidR="00D31CB1" w:rsidRDefault="00D31CB1" w:rsidP="00D31CB1">
      <w:pPr>
        <w:ind w:right="360"/>
      </w:pPr>
      <w:r w:rsidRPr="00BA0487">
        <w:br/>
      </w:r>
    </w:p>
    <w:p w14:paraId="337286AE" w14:textId="77777777" w:rsidR="00D31CB1" w:rsidRDefault="00D31CB1" w:rsidP="00D31CB1">
      <w:pPr>
        <w:numPr>
          <w:ilvl w:val="0"/>
          <w:numId w:val="288"/>
        </w:numPr>
        <w:tabs>
          <w:tab w:val="left" w:pos="720"/>
        </w:tabs>
        <w:ind w:right="360"/>
      </w:pPr>
      <w:r>
        <w:t xml:space="preserve">To upload, download, or delete files: </w:t>
      </w:r>
    </w:p>
    <w:p w14:paraId="4BA5997A" w14:textId="77777777" w:rsidR="00D31CB1" w:rsidRDefault="00D31CB1" w:rsidP="00D31CB1">
      <w:pPr>
        <w:numPr>
          <w:ilvl w:val="0"/>
          <w:numId w:val="345"/>
        </w:numPr>
        <w:tabs>
          <w:tab w:val="left" w:pos="720"/>
        </w:tabs>
        <w:ind w:right="360"/>
      </w:pPr>
      <w:r>
        <w:t xml:space="preserve">For files associated with the workflow, click the </w:t>
      </w:r>
      <w:r>
        <w:rPr>
          <w:b/>
        </w:rPr>
        <w:t>Add Attachment</w:t>
      </w:r>
      <w:r>
        <w:t xml:space="preserve"> link at the top of the page. Then, complete the necessary fields in the </w:t>
      </w:r>
      <w:r w:rsidRPr="007F4EEA">
        <w:rPr>
          <w:b/>
        </w:rPr>
        <w:t xml:space="preserve">Manage </w:t>
      </w:r>
      <w:r>
        <w:rPr>
          <w:b/>
        </w:rPr>
        <w:t>Attachments</w:t>
      </w:r>
      <w:r>
        <w:t xml:space="preserve"> window. For more information, see </w:t>
      </w:r>
      <w:hyperlink w:anchor="CommonFileUpload" w:history="1">
        <w:r w:rsidRPr="0049695B">
          <w:rPr>
            <w:rStyle w:val="Hyperlink"/>
            <w:b/>
          </w:rPr>
          <w:t>Common File Upload</w:t>
        </w:r>
      </w:hyperlink>
      <w:r>
        <w:t xml:space="preserve">. </w:t>
      </w:r>
    </w:p>
    <w:p w14:paraId="2AFDB61D" w14:textId="77777777" w:rsidR="00D31CB1" w:rsidRDefault="00D31CB1" w:rsidP="00D31CB1">
      <w:pPr>
        <w:numPr>
          <w:ilvl w:val="0"/>
          <w:numId w:val="345"/>
        </w:numPr>
        <w:tabs>
          <w:tab w:val="left" w:pos="720"/>
        </w:tabs>
        <w:ind w:right="360"/>
      </w:pPr>
      <w:r>
        <w:t xml:space="preserve">For files associated with a workflow biospecimen, click the </w:t>
      </w:r>
      <w:r>
        <w:rPr>
          <w:b/>
        </w:rPr>
        <w:t>Add Attachment</w:t>
      </w:r>
      <w:r>
        <w:t xml:space="preserve"> icon </w:t>
      </w:r>
      <w:r>
        <w:rPr>
          <w:noProof/>
        </w:rPr>
        <w:drawing>
          <wp:inline distT="0" distB="0" distL="0" distR="0" wp14:anchorId="4FE456A7" wp14:editId="05DD2747">
            <wp:extent cx="448945" cy="266065"/>
            <wp:effectExtent l="0" t="0" r="8255" b="635"/>
            <wp:docPr id="21" name="Picture 21" descr="view workflow page - confi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iew workflow page - confirm"/>
                    <pic:cNvPicPr>
                      <a:picLocks noChangeAspect="1" noChangeArrowheads="1"/>
                    </pic:cNvPicPr>
                  </pic:nvPicPr>
                  <pic:blipFill>
                    <a:blip r:embed="rId127">
                      <a:extLst>
                        <a:ext uri="{28A0092B-C50C-407E-A947-70E740481C1C}">
                          <a14:useLocalDpi xmlns:a14="http://schemas.microsoft.com/office/drawing/2010/main" val="0"/>
                        </a:ext>
                      </a:extLst>
                    </a:blip>
                    <a:srcRect l="92789" t="52971" r="2013" b="41350"/>
                    <a:stretch>
                      <a:fillRect/>
                    </a:stretch>
                  </pic:blipFill>
                  <pic:spPr bwMode="auto">
                    <a:xfrm>
                      <a:off x="0" y="0"/>
                      <a:ext cx="448945" cy="266065"/>
                    </a:xfrm>
                    <a:prstGeom prst="rect">
                      <a:avLst/>
                    </a:prstGeom>
                    <a:noFill/>
                    <a:ln>
                      <a:noFill/>
                    </a:ln>
                  </pic:spPr>
                </pic:pic>
              </a:graphicData>
            </a:graphic>
          </wp:inline>
        </w:drawing>
      </w:r>
      <w:r>
        <w:t xml:space="preserve"> in the last column of the inputs/outputs list for the appropriate biospecimen. Then, complete the necessary fields in the </w:t>
      </w:r>
      <w:r w:rsidRPr="007F4EEA">
        <w:rPr>
          <w:b/>
        </w:rPr>
        <w:t xml:space="preserve">Manage </w:t>
      </w:r>
      <w:r>
        <w:rPr>
          <w:b/>
        </w:rPr>
        <w:t>Attachments</w:t>
      </w:r>
      <w:r>
        <w:t xml:space="preserve"> window. For more information, see </w:t>
      </w:r>
      <w:hyperlink w:anchor="UploadFiles" w:history="1">
        <w:r w:rsidRPr="003F56CE">
          <w:rPr>
            <w:rStyle w:val="Hyperlink"/>
            <w:b/>
          </w:rPr>
          <w:t xml:space="preserve">Uploading </w:t>
        </w:r>
        <w:r w:rsidRPr="003F56CE">
          <w:rPr>
            <w:rStyle w:val="Hyperlink"/>
            <w:b/>
          </w:rPr>
          <w:lastRenderedPageBreak/>
          <w:t xml:space="preserve">a File for Workflow </w:t>
        </w:r>
        <w:r>
          <w:rPr>
            <w:rStyle w:val="Hyperlink"/>
            <w:b/>
          </w:rPr>
          <w:t>Biospecimen</w:t>
        </w:r>
        <w:r w:rsidRPr="003F56CE">
          <w:rPr>
            <w:rStyle w:val="Hyperlink"/>
            <w:b/>
          </w:rPr>
          <w:t>s</w:t>
        </w:r>
      </w:hyperlink>
      <w:r>
        <w:br/>
      </w:r>
    </w:p>
    <w:p w14:paraId="62403360" w14:textId="77777777" w:rsidR="00D31CB1" w:rsidRDefault="00D31CB1" w:rsidP="00D31CB1">
      <w:pPr>
        <w:numPr>
          <w:ilvl w:val="0"/>
          <w:numId w:val="288"/>
        </w:numPr>
        <w:tabs>
          <w:tab w:val="left" w:pos="720"/>
        </w:tabs>
        <w:ind w:right="360"/>
      </w:pPr>
      <w:r>
        <w:t xml:space="preserve">To generate a </w:t>
      </w:r>
      <w:r w:rsidRPr="00DC26C4">
        <w:t xml:space="preserve">report of </w:t>
      </w:r>
      <w:r>
        <w:t xml:space="preserve">the </w:t>
      </w:r>
      <w:r w:rsidRPr="00DC26C4">
        <w:t xml:space="preserve">workflow </w:t>
      </w:r>
      <w:r>
        <w:t>biospecimen</w:t>
      </w:r>
      <w:r w:rsidRPr="00DC26C4">
        <w:t>s</w:t>
      </w:r>
      <w:r>
        <w:t xml:space="preserve">, see </w:t>
      </w:r>
      <w:hyperlink w:anchor="_Generating_a_Workflow_1" w:history="1">
        <w:r w:rsidRPr="00552D31">
          <w:rPr>
            <w:rStyle w:val="Hyperlink"/>
            <w:b/>
          </w:rPr>
          <w:t>Generating a Workflow Process Report</w:t>
        </w:r>
      </w:hyperlink>
      <w:r>
        <w:t xml:space="preserve">. </w:t>
      </w:r>
      <w:r>
        <w:br/>
      </w:r>
    </w:p>
    <w:p w14:paraId="53FFD698" w14:textId="77777777" w:rsidR="00D31CB1" w:rsidRDefault="00D31CB1" w:rsidP="00D31CB1">
      <w:pPr>
        <w:numPr>
          <w:ilvl w:val="0"/>
          <w:numId w:val="288"/>
        </w:numPr>
        <w:tabs>
          <w:tab w:val="left" w:pos="720"/>
        </w:tabs>
        <w:ind w:right="360"/>
      </w:pPr>
      <w:r w:rsidRPr="00841576">
        <w:t xml:space="preserve">To generate </w:t>
      </w:r>
      <w:r>
        <w:t xml:space="preserve">barcode </w:t>
      </w:r>
      <w:r w:rsidRPr="00841576">
        <w:t xml:space="preserve">labels for workflow </w:t>
      </w:r>
      <w:r>
        <w:t xml:space="preserve">biospecimens, see </w:t>
      </w:r>
      <w:hyperlink w:anchor="_Generating_a_Barcode_1" w:history="1">
        <w:r w:rsidRPr="00E7341A">
          <w:rPr>
            <w:rStyle w:val="Hyperlink"/>
            <w:b/>
          </w:rPr>
          <w:t>Generating a Label for Workflow Biospecimens</w:t>
        </w:r>
      </w:hyperlink>
      <w:r>
        <w:t>.</w:t>
      </w:r>
      <w:r>
        <w:br/>
      </w:r>
    </w:p>
    <w:p w14:paraId="18D87491" w14:textId="77777777" w:rsidR="00D31CB1" w:rsidRDefault="00D31CB1" w:rsidP="00D31CB1">
      <w:pPr>
        <w:numPr>
          <w:ilvl w:val="0"/>
          <w:numId w:val="288"/>
        </w:numPr>
        <w:tabs>
          <w:tab w:val="left" w:pos="720"/>
        </w:tabs>
        <w:ind w:right="360"/>
      </w:pPr>
      <w:r w:rsidRPr="00841576">
        <w:t xml:space="preserve">To </w:t>
      </w:r>
      <w:r>
        <w:t>a</w:t>
      </w:r>
      <w:r w:rsidRPr="00841576">
        <w:t xml:space="preserve">dd workflow </w:t>
      </w:r>
      <w:r>
        <w:t>biospecimen</w:t>
      </w:r>
      <w:r w:rsidRPr="00841576">
        <w:t>s to a worklist</w:t>
      </w:r>
      <w:r>
        <w:t xml:space="preserve">, see </w:t>
      </w:r>
      <w:hyperlink w:anchor="_Adding_Workflow_Biospecimens" w:history="1">
        <w:r w:rsidRPr="00E7341A">
          <w:rPr>
            <w:rStyle w:val="Hyperlink"/>
            <w:b/>
          </w:rPr>
          <w:t>Adding Workflow Biospecimens to a Worklist</w:t>
        </w:r>
      </w:hyperlink>
      <w:r>
        <w:t xml:space="preserve">. </w:t>
      </w:r>
      <w:r>
        <w:br/>
      </w:r>
    </w:p>
    <w:p w14:paraId="42FC8F01" w14:textId="77777777" w:rsidR="00D31CB1" w:rsidRDefault="00D31CB1" w:rsidP="00D31CB1">
      <w:pPr>
        <w:numPr>
          <w:ilvl w:val="0"/>
          <w:numId w:val="288"/>
        </w:numPr>
        <w:tabs>
          <w:tab w:val="left" w:pos="720"/>
        </w:tabs>
        <w:ind w:right="360"/>
      </w:pPr>
      <w:r>
        <w:t xml:space="preserve">To view a log of the quantity changes for a biospecimen, click on the link in the </w:t>
      </w:r>
      <w:r w:rsidRPr="00E7341A">
        <w:rPr>
          <w:b/>
        </w:rPr>
        <w:t>Qty/Concentration</w:t>
      </w:r>
      <w:r>
        <w:t xml:space="preserve"> column of the inputs/outputs list for the appropriate biospecimen.</w:t>
      </w:r>
      <w:r>
        <w:br/>
        <w:t xml:space="preserve">The </w:t>
      </w:r>
      <w:r w:rsidRPr="00E7341A">
        <w:rPr>
          <w:b/>
        </w:rPr>
        <w:t>Quantity Audit Log</w:t>
      </w:r>
      <w:r>
        <w:t xml:space="preserve"> window appears. </w:t>
      </w:r>
    </w:p>
    <w:p w14:paraId="6E06F945" w14:textId="77777777" w:rsidR="00D31CB1" w:rsidRDefault="00D31CB1" w:rsidP="00D31CB1">
      <w:pPr>
        <w:ind w:left="720"/>
      </w:pPr>
    </w:p>
    <w:p w14:paraId="1C95B917" w14:textId="77777777" w:rsidR="00D31CB1" w:rsidRDefault="00D31CB1" w:rsidP="00D31CB1">
      <w:pPr>
        <w:ind w:left="720"/>
      </w:pPr>
      <w:r w:rsidRPr="006454BE">
        <w:rPr>
          <w:noProof/>
        </w:rPr>
        <w:drawing>
          <wp:inline distT="0" distB="0" distL="0" distR="0" wp14:anchorId="103883C5" wp14:editId="6323E026">
            <wp:extent cx="3100705" cy="3216910"/>
            <wp:effectExtent l="19050" t="19050" r="23495" b="2159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00705" cy="3216910"/>
                    </a:xfrm>
                    <a:prstGeom prst="rect">
                      <a:avLst/>
                    </a:prstGeom>
                    <a:noFill/>
                    <a:ln w="3175">
                      <a:solidFill>
                        <a:schemeClr val="tx1"/>
                      </a:solidFill>
                    </a:ln>
                  </pic:spPr>
                </pic:pic>
              </a:graphicData>
            </a:graphic>
          </wp:inline>
        </w:drawing>
      </w:r>
    </w:p>
    <w:p w14:paraId="36EA65EC" w14:textId="77777777" w:rsidR="00D31CB1" w:rsidRDefault="00D31CB1" w:rsidP="00D31CB1">
      <w:pPr>
        <w:pStyle w:val="Figure"/>
        <w:tabs>
          <w:tab w:val="clear" w:pos="1080"/>
          <w:tab w:val="clear" w:pos="1710"/>
          <w:tab w:val="clear" w:pos="1980"/>
          <w:tab w:val="left" w:pos="1800"/>
          <w:tab w:val="num" w:pos="4230"/>
        </w:tabs>
        <w:ind w:left="1800" w:hanging="1170"/>
      </w:pPr>
      <w:r>
        <w:t>Quantity Audit Log window</w:t>
      </w:r>
      <w:r>
        <w:br/>
      </w:r>
    </w:p>
    <w:p w14:paraId="5954DBE9" w14:textId="77777777" w:rsidR="00D31CB1" w:rsidRDefault="00D31CB1" w:rsidP="00D31CB1">
      <w:pPr>
        <w:tabs>
          <w:tab w:val="left" w:pos="720"/>
        </w:tabs>
        <w:ind w:right="360"/>
      </w:pPr>
      <w:r>
        <w:tab/>
        <w:t xml:space="preserve">To close the window, click </w:t>
      </w:r>
      <w:r w:rsidRPr="009B6775">
        <w:rPr>
          <w:b/>
        </w:rPr>
        <w:t>CLOSE</w:t>
      </w:r>
      <w:r>
        <w:t>.</w:t>
      </w:r>
    </w:p>
    <w:p w14:paraId="278556EF" w14:textId="77777777" w:rsidR="00D31CB1" w:rsidRDefault="00D31CB1" w:rsidP="00D31CB1">
      <w:pPr>
        <w:tabs>
          <w:tab w:val="left" w:pos="720"/>
        </w:tabs>
        <w:ind w:left="720" w:right="360"/>
      </w:pPr>
    </w:p>
    <w:p w14:paraId="4164C7C5" w14:textId="77777777" w:rsidR="00D31CB1" w:rsidRDefault="00D31CB1" w:rsidP="00D31CB1">
      <w:pPr>
        <w:numPr>
          <w:ilvl w:val="0"/>
          <w:numId w:val="288"/>
        </w:numPr>
        <w:tabs>
          <w:tab w:val="left" w:pos="720"/>
        </w:tabs>
        <w:ind w:right="360"/>
      </w:pPr>
      <w:r>
        <w:t xml:space="preserve">To view or update the processing forms associated with a workflow biospecimen, click on the </w:t>
      </w:r>
      <w:r w:rsidRPr="00E7341A">
        <w:rPr>
          <w:b/>
        </w:rPr>
        <w:t>Processing Forms</w:t>
      </w:r>
      <w:r>
        <w:t xml:space="preserve"> link in the </w:t>
      </w:r>
      <w:r w:rsidRPr="00E7341A">
        <w:rPr>
          <w:b/>
        </w:rPr>
        <w:t>Processing Forms</w:t>
      </w:r>
      <w:r>
        <w:t xml:space="preserve"> column of the inputs/outputs list for the appropriate biospecimen.</w:t>
      </w:r>
      <w:r>
        <w:br/>
      </w:r>
    </w:p>
    <w:p w14:paraId="5250AC34" w14:textId="77777777" w:rsidR="00D31CB1" w:rsidRDefault="00D31CB1" w:rsidP="00D31CB1">
      <w:pPr>
        <w:numPr>
          <w:ilvl w:val="0"/>
          <w:numId w:val="288"/>
        </w:numPr>
        <w:tabs>
          <w:tab w:val="left" w:pos="720"/>
        </w:tabs>
        <w:ind w:right="360"/>
      </w:pPr>
      <w:r>
        <w:t xml:space="preserve">Click </w:t>
      </w:r>
      <w:r w:rsidRPr="00E7341A">
        <w:rPr>
          <w:b/>
        </w:rPr>
        <w:t>CONFIRM CHANGES</w:t>
      </w:r>
      <w:r>
        <w:t xml:space="preserve">. </w:t>
      </w:r>
    </w:p>
    <w:p w14:paraId="097E613E" w14:textId="77777777" w:rsidR="00A8190B" w:rsidRDefault="00D31CB1" w:rsidP="00D31CB1">
      <w:pPr>
        <w:tabs>
          <w:tab w:val="left" w:pos="720"/>
        </w:tabs>
        <w:ind w:left="720" w:right="360"/>
        <w:rPr>
          <w:ins w:id="3559" w:author="Sayali Dev" w:date="2018-02-08T16:38:00Z"/>
        </w:rPr>
      </w:pPr>
      <w:r w:rsidRPr="00E7341A">
        <w:rPr>
          <w:b/>
        </w:rPr>
        <w:t>Note for Aliquot or Derivative processing only</w:t>
      </w:r>
      <w:r>
        <w:t xml:space="preserve">: If there are multiple client-defined label formats, a new window appears with a list of label formats. Select a label format and click </w:t>
      </w:r>
      <w:r w:rsidRPr="00E7341A">
        <w:rPr>
          <w:b/>
        </w:rPr>
        <w:t>SAVE</w:t>
      </w:r>
      <w:r>
        <w:t xml:space="preserve">. </w:t>
      </w:r>
      <w:r>
        <w:br/>
      </w:r>
      <w:r>
        <w:br/>
        <w:t xml:space="preserve">The workflow is confirmed and its status changes to </w:t>
      </w:r>
      <w:r w:rsidRPr="00E7341A">
        <w:rPr>
          <w:b/>
        </w:rPr>
        <w:t>Completed</w:t>
      </w:r>
      <w:r w:rsidRPr="00163DC2">
        <w:t xml:space="preserve">. </w:t>
      </w:r>
    </w:p>
    <w:p w14:paraId="7BEB2659" w14:textId="1C9B3649" w:rsidR="00D31CB1" w:rsidRPr="00E7341A" w:rsidRDefault="00D31CB1" w:rsidP="00D31CB1">
      <w:pPr>
        <w:tabs>
          <w:tab w:val="left" w:pos="720"/>
        </w:tabs>
        <w:ind w:left="720" w:right="360"/>
      </w:pPr>
      <w:r>
        <w:t xml:space="preserve">The status of the biospecimens associated with this workflow changes to </w:t>
      </w:r>
      <w:r w:rsidRPr="00E7341A">
        <w:rPr>
          <w:b/>
        </w:rPr>
        <w:t>In Inventory</w:t>
      </w:r>
      <w:r w:rsidRPr="00E7341A">
        <w:t>.</w:t>
      </w:r>
    </w:p>
    <w:p w14:paraId="072B0DE9" w14:textId="599A51A3" w:rsidR="00D31CB1" w:rsidRDefault="00D31CB1" w:rsidP="00D31CB1">
      <w:pPr>
        <w:tabs>
          <w:tab w:val="left" w:pos="720"/>
        </w:tabs>
        <w:ind w:left="720" w:right="360"/>
        <w:rPr>
          <w:ins w:id="3560" w:author="Sayali Dev" w:date="2018-02-08T16:38:00Z"/>
        </w:rPr>
      </w:pPr>
    </w:p>
    <w:p w14:paraId="103ABBC6" w14:textId="5BCD0BF3" w:rsidR="00A8190B" w:rsidRDefault="00A8190B" w:rsidP="00D31CB1">
      <w:pPr>
        <w:tabs>
          <w:tab w:val="left" w:pos="720"/>
        </w:tabs>
        <w:ind w:left="720" w:right="360"/>
        <w:rPr>
          <w:ins w:id="3561" w:author="Sayali Dev" w:date="2018-02-08T16:38:00Z"/>
        </w:rPr>
      </w:pPr>
    </w:p>
    <w:p w14:paraId="64504D3B" w14:textId="77777777" w:rsidR="00A8190B" w:rsidRPr="00E7341A" w:rsidRDefault="00A8190B" w:rsidP="00D31CB1">
      <w:pPr>
        <w:tabs>
          <w:tab w:val="left" w:pos="720"/>
        </w:tabs>
        <w:ind w:left="720" w:right="360"/>
      </w:pPr>
    </w:p>
    <w:p w14:paraId="19C15493" w14:textId="77777777" w:rsidR="00D31CB1" w:rsidRDefault="00D31CB1" w:rsidP="00D31CB1">
      <w:pPr>
        <w:tabs>
          <w:tab w:val="left" w:pos="720"/>
        </w:tabs>
        <w:ind w:left="720" w:right="360"/>
      </w:pPr>
      <w:r w:rsidRPr="00E7341A">
        <w:rPr>
          <w:b/>
        </w:rPr>
        <w:lastRenderedPageBreak/>
        <w:t>Note</w:t>
      </w:r>
      <w:r w:rsidRPr="00E7341A">
        <w:t>:</w:t>
      </w:r>
      <w:r>
        <w:t xml:space="preserve"> </w:t>
      </w:r>
    </w:p>
    <w:p w14:paraId="2F88FFC8" w14:textId="77777777" w:rsidR="00A609DF" w:rsidRDefault="00D31CB1" w:rsidP="00D31CB1">
      <w:pPr>
        <w:numPr>
          <w:ilvl w:val="0"/>
          <w:numId w:val="348"/>
        </w:numPr>
        <w:tabs>
          <w:tab w:val="left" w:pos="720"/>
        </w:tabs>
        <w:ind w:right="360"/>
        <w:rPr>
          <w:ins w:id="3562" w:author="Sayali Dev" w:date="2018-02-08T18:00:00Z"/>
        </w:rPr>
      </w:pPr>
      <w:r>
        <w:t xml:space="preserve">To </w:t>
      </w:r>
      <w:r w:rsidRPr="00163DC2">
        <w:t>discard</w:t>
      </w:r>
      <w:r>
        <w:t xml:space="preserve"> the workflow processing, click </w:t>
      </w:r>
      <w:r w:rsidRPr="00E7341A">
        <w:rPr>
          <w:b/>
        </w:rPr>
        <w:t>DISCARD CHANGES</w:t>
      </w:r>
      <w:r>
        <w:t>. The workflow processing status changes to</w:t>
      </w:r>
      <w:r w:rsidRPr="00E7341A">
        <w:t xml:space="preserve"> </w:t>
      </w:r>
      <w:r w:rsidRPr="000A2AC3">
        <w:rPr>
          <w:b/>
        </w:rPr>
        <w:t>Stopped</w:t>
      </w:r>
      <w:r>
        <w:t xml:space="preserve">. </w:t>
      </w:r>
    </w:p>
    <w:p w14:paraId="28D65655" w14:textId="5B9CF5A7" w:rsidR="00D31CB1" w:rsidRDefault="00D31CB1">
      <w:pPr>
        <w:tabs>
          <w:tab w:val="left" w:pos="720"/>
        </w:tabs>
        <w:ind w:left="1440" w:right="360"/>
        <w:pPrChange w:id="3563" w:author="Sayali Dev" w:date="2018-02-08T18:00:00Z">
          <w:pPr>
            <w:numPr>
              <w:numId w:val="348"/>
            </w:numPr>
            <w:tabs>
              <w:tab w:val="left" w:pos="720"/>
            </w:tabs>
            <w:ind w:left="1440" w:right="360" w:hanging="360"/>
          </w:pPr>
        </w:pPrChange>
      </w:pPr>
      <w:r>
        <w:t xml:space="preserve">The status of the biospecimens associated with this workflow changes to </w:t>
      </w:r>
      <w:r w:rsidRPr="000A2AC3">
        <w:rPr>
          <w:b/>
        </w:rPr>
        <w:t>In Inventory</w:t>
      </w:r>
      <w:r w:rsidRPr="00E7341A">
        <w:t xml:space="preserve">. </w:t>
      </w:r>
      <w:r>
        <w:t>You can view the workflow record for historical purposes only.</w:t>
      </w:r>
      <w:r>
        <w:br/>
      </w:r>
    </w:p>
    <w:p w14:paraId="41BAC6EE" w14:textId="77777777" w:rsidR="00D31CB1" w:rsidRDefault="00D31CB1" w:rsidP="00D31CB1">
      <w:pPr>
        <w:numPr>
          <w:ilvl w:val="0"/>
          <w:numId w:val="348"/>
        </w:numPr>
        <w:tabs>
          <w:tab w:val="left" w:pos="720"/>
        </w:tabs>
        <w:ind w:right="360"/>
      </w:pPr>
      <w:r>
        <w:t xml:space="preserve">To exit without confirming the workflow processing, click </w:t>
      </w:r>
      <w:r w:rsidRPr="000A2AC3">
        <w:rPr>
          <w:b/>
        </w:rPr>
        <w:t>CLOSE</w:t>
      </w:r>
      <w:r>
        <w:t xml:space="preserve">. </w:t>
      </w:r>
      <w:r>
        <w:br/>
        <w:t xml:space="preserve">The workflow processing status remains </w:t>
      </w:r>
      <w:r w:rsidRPr="000A2AC3">
        <w:rPr>
          <w:b/>
        </w:rPr>
        <w:t>In Process</w:t>
      </w:r>
      <w:r>
        <w:t>.</w:t>
      </w:r>
    </w:p>
    <w:p w14:paraId="356E8050" w14:textId="77777777" w:rsidR="00D31CB1" w:rsidRDefault="00D31CB1" w:rsidP="00D31CB1">
      <w:pPr>
        <w:tabs>
          <w:tab w:val="left" w:pos="720"/>
        </w:tabs>
        <w:ind w:left="1440" w:right="360"/>
      </w:pPr>
    </w:p>
    <w:p w14:paraId="6B3D4D75" w14:textId="77777777" w:rsidR="00D31CB1" w:rsidRDefault="00D31CB1" w:rsidP="00D31CB1">
      <w:pPr>
        <w:pStyle w:val="Heading3"/>
      </w:pPr>
      <w:r>
        <w:br w:type="page"/>
      </w:r>
      <w:bookmarkStart w:id="3564" w:name="AddEvent"/>
      <w:bookmarkStart w:id="3565" w:name="AddIdentifier"/>
      <w:bookmarkStart w:id="3566" w:name="_Toc452631893"/>
      <w:bookmarkStart w:id="3567" w:name="_Toc507164317"/>
      <w:bookmarkEnd w:id="3564"/>
      <w:bookmarkEnd w:id="3565"/>
      <w:r w:rsidRPr="00A46D0C">
        <w:lastRenderedPageBreak/>
        <w:t>Adding a</w:t>
      </w:r>
      <w:r>
        <w:t xml:space="preserve"> New</w:t>
      </w:r>
      <w:r w:rsidRPr="00A46D0C">
        <w:t xml:space="preserve"> Identifier</w:t>
      </w:r>
      <w:bookmarkEnd w:id="3566"/>
      <w:bookmarkEnd w:id="3567"/>
    </w:p>
    <w:p w14:paraId="29D17DE3" w14:textId="77777777" w:rsidR="00D31CB1" w:rsidRDefault="00D31CB1" w:rsidP="00D31CB1"/>
    <w:p w14:paraId="64D73505" w14:textId="77777777" w:rsidR="00D31CB1" w:rsidRPr="004D32A0" w:rsidRDefault="00D31CB1" w:rsidP="00D31CB1">
      <w:r w:rsidRPr="004D32A0">
        <w:rPr>
          <w:b/>
        </w:rPr>
        <w:t>Note:</w:t>
      </w:r>
      <w:r>
        <w:t xml:space="preserve"> You can add an identifier only for biospecimens for a workflow with the </w:t>
      </w:r>
      <w:r w:rsidRPr="00A93A24">
        <w:rPr>
          <w:b/>
        </w:rPr>
        <w:t>Compl</w:t>
      </w:r>
      <w:r>
        <w:rPr>
          <w:b/>
        </w:rPr>
        <w:t>e</w:t>
      </w:r>
      <w:r w:rsidRPr="00A93A24">
        <w:rPr>
          <w:b/>
        </w:rPr>
        <w:t>ted</w:t>
      </w:r>
      <w:r>
        <w:rPr>
          <w:b/>
        </w:rPr>
        <w:t xml:space="preserve"> </w:t>
      </w:r>
      <w:r w:rsidRPr="007817CB">
        <w:t>status</w:t>
      </w:r>
      <w:r>
        <w:t>.</w:t>
      </w:r>
    </w:p>
    <w:p w14:paraId="2F19EC91" w14:textId="77777777" w:rsidR="00D31CB1" w:rsidRDefault="00D31CB1" w:rsidP="00D31CB1"/>
    <w:p w14:paraId="109531CC" w14:textId="77777777" w:rsidR="00D31CB1" w:rsidRDefault="00D31CB1" w:rsidP="00D31CB1">
      <w:r>
        <w:t>To add a new identifier for a biospecimen that is associated with a completed workflow:</w:t>
      </w:r>
    </w:p>
    <w:p w14:paraId="46A41EA6" w14:textId="77777777" w:rsidR="00D31CB1" w:rsidRDefault="00D31CB1" w:rsidP="00D31CB1"/>
    <w:p w14:paraId="2138A158" w14:textId="1BD34D7B" w:rsidR="00D31CB1" w:rsidRDefault="00D31CB1" w:rsidP="00D31CB1">
      <w:pPr>
        <w:numPr>
          <w:ilvl w:val="0"/>
          <w:numId w:val="289"/>
        </w:numPr>
        <w:ind w:right="720"/>
      </w:pPr>
      <w:del w:id="3568" w:author="Sayali Dev" w:date="2018-01-31T17:54:00Z">
        <w:r w:rsidDel="009A119E">
          <w:delText>Log on</w:delText>
        </w:r>
      </w:del>
      <w:ins w:id="3569" w:author="Sayali Dev" w:date="2018-01-31T17:54:00Z">
        <w:r w:rsidR="009A119E">
          <w:t>Log in</w:t>
        </w:r>
      </w:ins>
      <w:r>
        <w:t xml:space="preserve"> to the application using your </w:t>
      </w:r>
      <w:del w:id="3570" w:author="Sayali Dev" w:date="2018-01-31T17:55:00Z">
        <w:r w:rsidDel="00A62626">
          <w:delText>logon</w:delText>
        </w:r>
      </w:del>
      <w:ins w:id="3571" w:author="Sayali Dev" w:date="2018-01-31T17:55:00Z">
        <w:r w:rsidR="00A62626">
          <w:t>log in</w:t>
        </w:r>
      </w:ins>
      <w:r>
        <w:t xml:space="preserve"> credentials. </w:t>
      </w:r>
    </w:p>
    <w:p w14:paraId="14927B0C" w14:textId="77777777" w:rsidR="00D31CB1" w:rsidRDefault="00D31CB1" w:rsidP="00D31CB1">
      <w:pPr>
        <w:ind w:left="720" w:right="720"/>
      </w:pPr>
      <w:r>
        <w:t xml:space="preserve">The CIRRASPEC home page appears. </w:t>
      </w:r>
    </w:p>
    <w:p w14:paraId="5287392D" w14:textId="77777777" w:rsidR="00D31CB1" w:rsidRDefault="00D31CB1" w:rsidP="00D31CB1">
      <w:pPr>
        <w:ind w:left="720" w:right="720"/>
      </w:pPr>
    </w:p>
    <w:p w14:paraId="28A94792" w14:textId="77777777" w:rsidR="00D31CB1" w:rsidRDefault="00D31CB1" w:rsidP="00D31CB1">
      <w:pPr>
        <w:numPr>
          <w:ilvl w:val="0"/>
          <w:numId w:val="289"/>
        </w:numPr>
        <w:ind w:right="720"/>
      </w:pPr>
      <w:r>
        <w:t xml:space="preserve">Point to the arrow of the </w:t>
      </w:r>
      <w:r w:rsidRPr="00E238C4">
        <w:rPr>
          <w:b/>
        </w:rPr>
        <w:t>LIMS</w:t>
      </w:r>
      <w:r>
        <w:t xml:space="preserve"> tab, and then click </w:t>
      </w:r>
      <w:r w:rsidRPr="00E238C4">
        <w:rPr>
          <w:b/>
        </w:rPr>
        <w:t>Workflows</w:t>
      </w:r>
      <w:r>
        <w:t>.</w:t>
      </w:r>
    </w:p>
    <w:p w14:paraId="012B65D0" w14:textId="77777777" w:rsidR="00D31CB1" w:rsidRDefault="00D31CB1" w:rsidP="00D31CB1">
      <w:pPr>
        <w:ind w:left="720" w:right="720"/>
      </w:pPr>
      <w:r>
        <w:t xml:space="preserve">The </w:t>
      </w:r>
      <w:r>
        <w:rPr>
          <w:b/>
        </w:rPr>
        <w:t>W</w:t>
      </w:r>
      <w:r w:rsidRPr="003E5E32">
        <w:rPr>
          <w:b/>
        </w:rPr>
        <w:t xml:space="preserve">orkflow </w:t>
      </w:r>
      <w:r>
        <w:rPr>
          <w:b/>
        </w:rPr>
        <w:t>S</w:t>
      </w:r>
      <w:r w:rsidRPr="003E5E32">
        <w:rPr>
          <w:b/>
        </w:rPr>
        <w:t>earch</w:t>
      </w:r>
      <w:r>
        <w:t xml:space="preserve"> page appears.</w:t>
      </w:r>
    </w:p>
    <w:p w14:paraId="78ED91C2" w14:textId="77777777" w:rsidR="00D31CB1" w:rsidRDefault="00D31CB1" w:rsidP="00D31CB1">
      <w:pPr>
        <w:ind w:left="720" w:right="720"/>
      </w:pPr>
    </w:p>
    <w:p w14:paraId="4CFDBE55" w14:textId="77777777" w:rsidR="00D31CB1" w:rsidRDefault="00D31CB1" w:rsidP="00D31CB1">
      <w:pPr>
        <w:numPr>
          <w:ilvl w:val="0"/>
          <w:numId w:val="289"/>
        </w:numPr>
        <w:ind w:right="720"/>
      </w:pPr>
      <w:r>
        <w:t xml:space="preserve">Click </w:t>
      </w:r>
      <w:r w:rsidRPr="0068184B">
        <w:rPr>
          <w:b/>
        </w:rPr>
        <w:t>SEARCH</w:t>
      </w:r>
      <w:r>
        <w:t xml:space="preserve">. </w:t>
      </w:r>
    </w:p>
    <w:p w14:paraId="3D7B95D3" w14:textId="77777777" w:rsidR="00D31CB1" w:rsidRDefault="00D31CB1" w:rsidP="00D31CB1">
      <w:pPr>
        <w:ind w:left="720" w:right="720"/>
      </w:pPr>
      <w:r>
        <w:t xml:space="preserve">The </w:t>
      </w:r>
      <w:r w:rsidRPr="007817CB">
        <w:rPr>
          <w:b/>
        </w:rPr>
        <w:t>Workflow Search</w:t>
      </w:r>
      <w:r>
        <w:t xml:space="preserve"> page displays a list of workflows.</w:t>
      </w:r>
      <w:r>
        <w:br/>
      </w:r>
      <w:r w:rsidRPr="00694441">
        <w:rPr>
          <w:b/>
        </w:rPr>
        <w:t>Note:</w:t>
      </w:r>
      <w:r w:rsidRPr="00694441">
        <w:t xml:space="preserve"> The list displays all workflows that are accessible based on your login location.</w:t>
      </w:r>
    </w:p>
    <w:p w14:paraId="492F9C6A" w14:textId="77777777" w:rsidR="00D31CB1" w:rsidRDefault="00D31CB1" w:rsidP="00D31CB1">
      <w:pPr>
        <w:ind w:right="360"/>
      </w:pPr>
    </w:p>
    <w:p w14:paraId="42906367" w14:textId="77777777" w:rsidR="00D31CB1" w:rsidRDefault="00D31CB1" w:rsidP="00D31CB1">
      <w:pPr>
        <w:numPr>
          <w:ilvl w:val="0"/>
          <w:numId w:val="289"/>
        </w:numPr>
        <w:ind w:right="360"/>
      </w:pPr>
      <w:r>
        <w:t>Click the row of the workflow for which you want to add an identifier for a biospecimen.</w:t>
      </w:r>
    </w:p>
    <w:p w14:paraId="3842388A" w14:textId="77777777" w:rsidR="00D31CB1" w:rsidRDefault="00D31CB1" w:rsidP="00D31CB1">
      <w:pPr>
        <w:ind w:left="720" w:right="360"/>
      </w:pPr>
      <w:r>
        <w:t xml:space="preserve">The </w:t>
      </w:r>
      <w:r w:rsidRPr="00702B3D">
        <w:rPr>
          <w:b/>
        </w:rPr>
        <w:t>View Workflow</w:t>
      </w:r>
      <w:r>
        <w:t xml:space="preserve"> page appears.</w:t>
      </w:r>
    </w:p>
    <w:p w14:paraId="5F7FE2F8" w14:textId="77777777" w:rsidR="00D31CB1" w:rsidRDefault="00D31CB1" w:rsidP="00D31CB1">
      <w:pPr>
        <w:ind w:left="720" w:right="360"/>
      </w:pPr>
    </w:p>
    <w:p w14:paraId="48331FF5" w14:textId="77777777" w:rsidR="00D31CB1" w:rsidRPr="00C17C41" w:rsidRDefault="00D31CB1" w:rsidP="00D31CB1">
      <w:pPr>
        <w:pStyle w:val="BodyText"/>
        <w:numPr>
          <w:ilvl w:val="0"/>
          <w:numId w:val="289"/>
        </w:numPr>
        <w:ind w:right="720"/>
      </w:pPr>
      <w:r>
        <w:t>C</w:t>
      </w:r>
      <w:r w:rsidRPr="00C17C41">
        <w:t xml:space="preserve">lick the identifier link for the appropriate </w:t>
      </w:r>
      <w:r>
        <w:t>biospecimen</w:t>
      </w:r>
      <w:r w:rsidRPr="00C17C41">
        <w:t>.</w:t>
      </w:r>
      <w:r>
        <w:br/>
      </w:r>
      <w:r w:rsidRPr="00C17C41">
        <w:t xml:space="preserve">The </w:t>
      </w:r>
      <w:r w:rsidRPr="00A93A24">
        <w:rPr>
          <w:b/>
        </w:rPr>
        <w:t>Add Identifier(s)</w:t>
      </w:r>
      <w:r w:rsidRPr="00C17C41">
        <w:t xml:space="preserve"> window appears. </w:t>
      </w:r>
      <w:r>
        <w:br/>
      </w:r>
      <w:r w:rsidRPr="00A93A24">
        <w:rPr>
          <w:b/>
        </w:rPr>
        <w:t>Note:</w:t>
      </w:r>
      <w:r>
        <w:t xml:space="preserve"> The identifier only appears as a link when the workflow status is </w:t>
      </w:r>
      <w:r w:rsidRPr="00A93A24">
        <w:rPr>
          <w:b/>
        </w:rPr>
        <w:t>Completed</w:t>
      </w:r>
      <w:r>
        <w:t>.</w:t>
      </w:r>
      <w:r>
        <w:br/>
      </w:r>
    </w:p>
    <w:p w14:paraId="6C5DC800" w14:textId="77777777" w:rsidR="00D31CB1" w:rsidRPr="00C17C41" w:rsidRDefault="00D31CB1" w:rsidP="00D31CB1">
      <w:pPr>
        <w:pStyle w:val="BodyText"/>
        <w:numPr>
          <w:ilvl w:val="0"/>
          <w:numId w:val="289"/>
        </w:numPr>
        <w:ind w:right="720"/>
      </w:pPr>
      <w:r w:rsidRPr="00C17C41">
        <w:t>Click the add icon</w:t>
      </w:r>
      <w:r>
        <w:t xml:space="preserve"> </w:t>
      </w:r>
      <w:r w:rsidRPr="00C17C41">
        <w:rPr>
          <w:noProof/>
          <w:lang w:val="en-US" w:eastAsia="en-US"/>
        </w:rPr>
        <w:drawing>
          <wp:inline distT="0" distB="0" distL="0" distR="0" wp14:anchorId="725B0BDC" wp14:editId="29E2F301">
            <wp:extent cx="241300" cy="233045"/>
            <wp:effectExtent l="0" t="0" r="6350" b="0"/>
            <wp:docPr id="23" name="Picture 23" descr="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d ic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1300" cy="233045"/>
                    </a:xfrm>
                    <a:prstGeom prst="rect">
                      <a:avLst/>
                    </a:prstGeom>
                    <a:noFill/>
                    <a:ln>
                      <a:noFill/>
                    </a:ln>
                  </pic:spPr>
                </pic:pic>
              </a:graphicData>
            </a:graphic>
          </wp:inline>
        </w:drawing>
      </w:r>
      <w:r>
        <w:t>.</w:t>
      </w:r>
    </w:p>
    <w:p w14:paraId="64CEAB92" w14:textId="77777777" w:rsidR="00D31CB1" w:rsidRPr="00C17C41" w:rsidRDefault="00D31CB1" w:rsidP="00D31CB1">
      <w:pPr>
        <w:ind w:left="720"/>
      </w:pPr>
    </w:p>
    <w:p w14:paraId="6798FEBE" w14:textId="77777777" w:rsidR="00D31CB1" w:rsidRPr="00C17C41" w:rsidRDefault="00D31CB1" w:rsidP="00D31CB1">
      <w:pPr>
        <w:ind w:left="720"/>
      </w:pPr>
      <w:r w:rsidRPr="006454BE">
        <w:rPr>
          <w:noProof/>
        </w:rPr>
        <w:drawing>
          <wp:inline distT="0" distB="0" distL="0" distR="0" wp14:anchorId="02913F6A" wp14:editId="193A7504">
            <wp:extent cx="2875915" cy="2061845"/>
            <wp:effectExtent l="19050" t="19050" r="19685" b="1460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75915" cy="2061845"/>
                    </a:xfrm>
                    <a:prstGeom prst="rect">
                      <a:avLst/>
                    </a:prstGeom>
                    <a:noFill/>
                    <a:ln w="3175">
                      <a:solidFill>
                        <a:schemeClr val="tx1"/>
                      </a:solidFill>
                    </a:ln>
                  </pic:spPr>
                </pic:pic>
              </a:graphicData>
            </a:graphic>
          </wp:inline>
        </w:drawing>
      </w:r>
    </w:p>
    <w:p w14:paraId="73719EC7" w14:textId="77777777" w:rsidR="00D31CB1" w:rsidRPr="00C17C41" w:rsidRDefault="00D31CB1" w:rsidP="00D31CB1">
      <w:pPr>
        <w:pStyle w:val="Figure"/>
        <w:tabs>
          <w:tab w:val="clear" w:pos="1080"/>
          <w:tab w:val="clear" w:pos="1710"/>
          <w:tab w:val="clear" w:pos="1980"/>
          <w:tab w:val="left" w:pos="1800"/>
          <w:tab w:val="num" w:pos="4230"/>
        </w:tabs>
        <w:ind w:left="1800" w:hanging="1170"/>
      </w:pPr>
      <w:r w:rsidRPr="00C17C41">
        <w:t>Add Identifier(s) window</w:t>
      </w:r>
    </w:p>
    <w:p w14:paraId="68E53DBD" w14:textId="77777777" w:rsidR="00D31CB1" w:rsidRPr="00C17C41" w:rsidRDefault="00D31CB1" w:rsidP="00D31CB1">
      <w:pPr>
        <w:ind w:left="720"/>
      </w:pPr>
    </w:p>
    <w:p w14:paraId="3D7E68D5" w14:textId="77777777" w:rsidR="00D31CB1" w:rsidRPr="00C17C41" w:rsidRDefault="00D31CB1" w:rsidP="00D31CB1">
      <w:pPr>
        <w:numPr>
          <w:ilvl w:val="0"/>
          <w:numId w:val="289"/>
        </w:numPr>
      </w:pPr>
      <w:r w:rsidRPr="00C17C41">
        <w:t xml:space="preserve">In the </w:t>
      </w:r>
      <w:r w:rsidRPr="00C17C41">
        <w:rPr>
          <w:b/>
        </w:rPr>
        <w:t>Source Identifier</w:t>
      </w:r>
      <w:r w:rsidRPr="00C17C41">
        <w:t xml:space="preserve"> box, type</w:t>
      </w:r>
      <w:r>
        <w:t xml:space="preserve"> the identifier you want to add for this biospecimen</w:t>
      </w:r>
      <w:r w:rsidRPr="00C17C41">
        <w:t>.</w:t>
      </w:r>
    </w:p>
    <w:p w14:paraId="35887FCF" w14:textId="77777777" w:rsidR="00D31CB1" w:rsidRPr="00C17C41" w:rsidRDefault="00D31CB1" w:rsidP="00D31CB1">
      <w:pPr>
        <w:pStyle w:val="ListParagraph"/>
      </w:pPr>
    </w:p>
    <w:p w14:paraId="509BE62A" w14:textId="77777777" w:rsidR="00D31CB1" w:rsidRPr="00C17C41" w:rsidRDefault="00D31CB1" w:rsidP="00D31CB1">
      <w:pPr>
        <w:numPr>
          <w:ilvl w:val="0"/>
          <w:numId w:val="289"/>
        </w:numPr>
        <w:ind w:right="540"/>
      </w:pPr>
      <w:r w:rsidRPr="00C17C41">
        <w:t xml:space="preserve">In the </w:t>
      </w:r>
      <w:r w:rsidRPr="00C17C41">
        <w:rPr>
          <w:b/>
        </w:rPr>
        <w:t>Identifier Type</w:t>
      </w:r>
      <w:r w:rsidRPr="00C17C41">
        <w:t xml:space="preserve"> list, click</w:t>
      </w:r>
      <w:r>
        <w:t xml:space="preserve"> the appropriate type for the new identifier</w:t>
      </w:r>
      <w:r w:rsidRPr="00C17C41">
        <w:t>, and then click the check mark icon</w:t>
      </w:r>
      <w:r w:rsidRPr="00C17C41">
        <w:rPr>
          <w:noProof/>
        </w:rPr>
        <w:drawing>
          <wp:inline distT="0" distB="0" distL="0" distR="0" wp14:anchorId="72A7D413" wp14:editId="2B7FC188">
            <wp:extent cx="182880" cy="166370"/>
            <wp:effectExtent l="0" t="0" r="7620" b="5080"/>
            <wp:docPr id="9273" name="Picture 9273" descr="check 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eck mark ic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2880" cy="166370"/>
                    </a:xfrm>
                    <a:prstGeom prst="rect">
                      <a:avLst/>
                    </a:prstGeom>
                    <a:noFill/>
                    <a:ln>
                      <a:noFill/>
                    </a:ln>
                  </pic:spPr>
                </pic:pic>
              </a:graphicData>
            </a:graphic>
          </wp:inline>
        </w:drawing>
      </w:r>
      <w:r w:rsidRPr="00C17C41">
        <w:t>.</w:t>
      </w:r>
    </w:p>
    <w:p w14:paraId="07D9BB6B" w14:textId="77777777" w:rsidR="00D31CB1" w:rsidRPr="00C17C41" w:rsidRDefault="00D31CB1" w:rsidP="00D31CB1">
      <w:pPr>
        <w:pStyle w:val="ListParagraph"/>
      </w:pPr>
      <w:r w:rsidRPr="00C17C41">
        <w:t xml:space="preserve">The new identifier and identifier type appear in the list below. </w:t>
      </w:r>
    </w:p>
    <w:p w14:paraId="46F7A966" w14:textId="77777777" w:rsidR="00D31CB1" w:rsidRPr="00C17C41" w:rsidRDefault="00D31CB1" w:rsidP="00D31CB1">
      <w:pPr>
        <w:pStyle w:val="ListParagraph"/>
      </w:pPr>
    </w:p>
    <w:p w14:paraId="262A8A5E" w14:textId="77777777" w:rsidR="00D31CB1" w:rsidRDefault="00D31CB1" w:rsidP="00D31CB1">
      <w:pPr>
        <w:pStyle w:val="ListParagraph"/>
        <w:numPr>
          <w:ilvl w:val="0"/>
          <w:numId w:val="290"/>
        </w:numPr>
      </w:pPr>
      <w:r w:rsidRPr="00C17C41">
        <w:t xml:space="preserve">Click </w:t>
      </w:r>
      <w:r w:rsidRPr="00660213">
        <w:rPr>
          <w:b/>
        </w:rPr>
        <w:t>SAVE</w:t>
      </w:r>
      <w:r w:rsidRPr="00C17C41">
        <w:t xml:space="preserve">. </w:t>
      </w:r>
    </w:p>
    <w:p w14:paraId="490B0998" w14:textId="77777777" w:rsidR="00D31CB1" w:rsidRDefault="00D31CB1" w:rsidP="00D31CB1">
      <w:pPr>
        <w:pStyle w:val="ListParagraph"/>
      </w:pPr>
      <w:r>
        <w:t xml:space="preserve">The add identifier window closes. </w:t>
      </w:r>
      <w:r w:rsidRPr="00C17C41">
        <w:t xml:space="preserve">The </w:t>
      </w:r>
      <w:r>
        <w:t xml:space="preserve">new </w:t>
      </w:r>
      <w:r w:rsidRPr="00C17C41">
        <w:t xml:space="preserve">identifier is added </w:t>
      </w:r>
      <w:r>
        <w:t xml:space="preserve">and appears in the </w:t>
      </w:r>
      <w:r w:rsidRPr="00660213">
        <w:rPr>
          <w:b/>
        </w:rPr>
        <w:t>Identifiers</w:t>
      </w:r>
      <w:r>
        <w:t xml:space="preserve"> column</w:t>
      </w:r>
      <w:r w:rsidRPr="007248FD">
        <w:t xml:space="preserve"> </w:t>
      </w:r>
      <w:r w:rsidRPr="00C17C41">
        <w:t xml:space="preserve">for the </w:t>
      </w:r>
      <w:r>
        <w:t>selected biospecimen</w:t>
      </w:r>
      <w:r w:rsidRPr="00C17C41">
        <w:t>.</w:t>
      </w:r>
    </w:p>
    <w:p w14:paraId="477BF711" w14:textId="77777777" w:rsidR="00D31CB1" w:rsidRDefault="00D31CB1" w:rsidP="00D31CB1">
      <w:pPr>
        <w:pStyle w:val="Heading3"/>
      </w:pPr>
      <w:r>
        <w:br w:type="page"/>
      </w:r>
      <w:bookmarkStart w:id="3572" w:name="AssignStorage"/>
      <w:bookmarkStart w:id="3573" w:name="_Toc452631894"/>
      <w:bookmarkStart w:id="3574" w:name="_Toc507164318"/>
      <w:bookmarkEnd w:id="3572"/>
      <w:r w:rsidRPr="00A46D0C">
        <w:lastRenderedPageBreak/>
        <w:t>Assigning a Storage Location</w:t>
      </w:r>
      <w:r>
        <w:t xml:space="preserve"> to Workflow Biospecimens</w:t>
      </w:r>
      <w:bookmarkEnd w:id="3573"/>
      <w:bookmarkEnd w:id="3574"/>
    </w:p>
    <w:p w14:paraId="79C221C3" w14:textId="77777777" w:rsidR="00D31CB1" w:rsidRDefault="00D31CB1" w:rsidP="00D31CB1"/>
    <w:p w14:paraId="279626D5" w14:textId="77777777" w:rsidR="00D31CB1" w:rsidRDefault="00D31CB1" w:rsidP="00D31CB1">
      <w:r w:rsidRPr="004D32A0">
        <w:rPr>
          <w:b/>
        </w:rPr>
        <w:t>Note:</w:t>
      </w:r>
      <w:r>
        <w:t xml:space="preserve"> </w:t>
      </w:r>
    </w:p>
    <w:p w14:paraId="465C8FEC" w14:textId="77777777" w:rsidR="00D31CB1" w:rsidRDefault="00D31CB1" w:rsidP="00D31CB1">
      <w:pPr>
        <w:numPr>
          <w:ilvl w:val="0"/>
          <w:numId w:val="293"/>
        </w:numPr>
      </w:pPr>
      <w:r>
        <w:t xml:space="preserve">You can assign a storage location to biospecimens only for workflows with the </w:t>
      </w:r>
      <w:r>
        <w:rPr>
          <w:b/>
        </w:rPr>
        <w:t xml:space="preserve">Completed </w:t>
      </w:r>
      <w:r>
        <w:t xml:space="preserve">status. </w:t>
      </w:r>
    </w:p>
    <w:p w14:paraId="680A22B4" w14:textId="77777777" w:rsidR="00D31CB1" w:rsidRPr="004D32A0" w:rsidRDefault="00D31CB1" w:rsidP="00D31CB1">
      <w:pPr>
        <w:numPr>
          <w:ilvl w:val="0"/>
          <w:numId w:val="293"/>
        </w:numPr>
      </w:pPr>
      <w:r>
        <w:t xml:space="preserve">The biospecimens cannot have the </w:t>
      </w:r>
      <w:r w:rsidRPr="00773D81">
        <w:rPr>
          <w:b/>
        </w:rPr>
        <w:t>Checked Out</w:t>
      </w:r>
      <w:r>
        <w:t xml:space="preserve">, </w:t>
      </w:r>
      <w:r w:rsidRPr="00773D81">
        <w:rPr>
          <w:b/>
        </w:rPr>
        <w:t>Distributed</w:t>
      </w:r>
      <w:r>
        <w:t xml:space="preserve">, </w:t>
      </w:r>
      <w:r w:rsidRPr="00773D81">
        <w:rPr>
          <w:b/>
        </w:rPr>
        <w:t>Deleted</w:t>
      </w:r>
      <w:r>
        <w:t xml:space="preserve"> or </w:t>
      </w:r>
      <w:r w:rsidRPr="00773D81">
        <w:rPr>
          <w:b/>
        </w:rPr>
        <w:t>Reserved</w:t>
      </w:r>
      <w:r>
        <w:t xml:space="preserve"> status.</w:t>
      </w:r>
      <w:r>
        <w:br/>
      </w:r>
    </w:p>
    <w:p w14:paraId="67E248A7" w14:textId="77777777" w:rsidR="00D31CB1" w:rsidRDefault="00D31CB1" w:rsidP="00D31CB1">
      <w:r>
        <w:t>To assign a storage location for biospecimens associated with a completed workflow:</w:t>
      </w:r>
    </w:p>
    <w:p w14:paraId="6F0A12C5" w14:textId="77777777" w:rsidR="00D31CB1" w:rsidRDefault="00D31CB1" w:rsidP="00D31CB1"/>
    <w:p w14:paraId="707F032E" w14:textId="14503A08" w:rsidR="00D31CB1" w:rsidRDefault="00D31CB1" w:rsidP="00D31CB1">
      <w:pPr>
        <w:numPr>
          <w:ilvl w:val="0"/>
          <w:numId w:val="294"/>
        </w:numPr>
        <w:ind w:right="720"/>
      </w:pPr>
      <w:del w:id="3575" w:author="Sayali Dev" w:date="2018-01-31T17:54:00Z">
        <w:r w:rsidDel="009A119E">
          <w:delText>Log on</w:delText>
        </w:r>
      </w:del>
      <w:ins w:id="3576" w:author="Sayali Dev" w:date="2018-01-31T17:54:00Z">
        <w:r w:rsidR="009A119E">
          <w:t>Log in</w:t>
        </w:r>
      </w:ins>
      <w:r>
        <w:t xml:space="preserve"> to the application using your </w:t>
      </w:r>
      <w:del w:id="3577" w:author="Sayali Dev" w:date="2018-01-31T17:55:00Z">
        <w:r w:rsidDel="00A62626">
          <w:delText>logon</w:delText>
        </w:r>
      </w:del>
      <w:ins w:id="3578" w:author="Sayali Dev" w:date="2018-01-31T17:55:00Z">
        <w:r w:rsidR="00A62626">
          <w:t>log in</w:t>
        </w:r>
      </w:ins>
      <w:r>
        <w:t xml:space="preserve"> credentials. </w:t>
      </w:r>
    </w:p>
    <w:p w14:paraId="53A9E00A" w14:textId="77777777" w:rsidR="00D31CB1" w:rsidRDefault="00D31CB1" w:rsidP="00D31CB1">
      <w:pPr>
        <w:ind w:left="720" w:right="720"/>
      </w:pPr>
      <w:r>
        <w:t xml:space="preserve">The CIRRASPEC home page appears. </w:t>
      </w:r>
    </w:p>
    <w:p w14:paraId="3704C1DD" w14:textId="77777777" w:rsidR="00D31CB1" w:rsidRDefault="00D31CB1" w:rsidP="00D31CB1">
      <w:pPr>
        <w:ind w:left="720" w:right="720"/>
      </w:pPr>
    </w:p>
    <w:p w14:paraId="4C8E1A25" w14:textId="77777777" w:rsidR="00D31CB1" w:rsidRDefault="00D31CB1" w:rsidP="00D31CB1">
      <w:pPr>
        <w:numPr>
          <w:ilvl w:val="0"/>
          <w:numId w:val="294"/>
        </w:numPr>
        <w:ind w:right="720"/>
      </w:pPr>
      <w:r>
        <w:t xml:space="preserve">Point to the arrow of the </w:t>
      </w:r>
      <w:r w:rsidRPr="00E238C4">
        <w:rPr>
          <w:b/>
        </w:rPr>
        <w:t>LIMS</w:t>
      </w:r>
      <w:r>
        <w:t xml:space="preserve"> tab, and then click </w:t>
      </w:r>
      <w:r w:rsidRPr="00E238C4">
        <w:rPr>
          <w:b/>
        </w:rPr>
        <w:t>Workflows</w:t>
      </w:r>
      <w:r>
        <w:t>.</w:t>
      </w:r>
    </w:p>
    <w:p w14:paraId="028DD5A3" w14:textId="77777777" w:rsidR="00D31CB1" w:rsidRDefault="00D31CB1" w:rsidP="00D31CB1">
      <w:pPr>
        <w:ind w:left="720" w:right="720"/>
      </w:pPr>
      <w:r>
        <w:t xml:space="preserve">The </w:t>
      </w:r>
      <w:r>
        <w:rPr>
          <w:b/>
        </w:rPr>
        <w:t>Workflow S</w:t>
      </w:r>
      <w:r w:rsidRPr="001E0F4B">
        <w:rPr>
          <w:b/>
        </w:rPr>
        <w:t>earch</w:t>
      </w:r>
      <w:r>
        <w:t xml:space="preserve"> page appears.</w:t>
      </w:r>
    </w:p>
    <w:p w14:paraId="164979AD" w14:textId="77777777" w:rsidR="00D31CB1" w:rsidRDefault="00D31CB1" w:rsidP="00D31CB1">
      <w:pPr>
        <w:ind w:left="720" w:right="720"/>
      </w:pPr>
    </w:p>
    <w:p w14:paraId="1BCDA2D1" w14:textId="77777777" w:rsidR="00D31CB1" w:rsidRDefault="00D31CB1" w:rsidP="00D31CB1">
      <w:pPr>
        <w:numPr>
          <w:ilvl w:val="0"/>
          <w:numId w:val="294"/>
        </w:numPr>
        <w:ind w:right="720"/>
      </w:pPr>
      <w:r>
        <w:t xml:space="preserve">Click </w:t>
      </w:r>
      <w:r w:rsidRPr="0068184B">
        <w:rPr>
          <w:b/>
        </w:rPr>
        <w:t>SEARCH</w:t>
      </w:r>
      <w:r>
        <w:t xml:space="preserve">. </w:t>
      </w:r>
    </w:p>
    <w:p w14:paraId="3AEBE28D" w14:textId="77777777" w:rsidR="00D31CB1" w:rsidRDefault="00D31CB1" w:rsidP="00D31CB1">
      <w:pPr>
        <w:ind w:left="720" w:right="720"/>
      </w:pPr>
      <w:r>
        <w:t xml:space="preserve">The </w:t>
      </w:r>
      <w:r w:rsidRPr="00A526A0">
        <w:rPr>
          <w:b/>
        </w:rPr>
        <w:t>Workflow Search</w:t>
      </w:r>
      <w:r>
        <w:t xml:space="preserve"> page displays a list of workflows.</w:t>
      </w:r>
      <w:r>
        <w:br/>
      </w:r>
      <w:r w:rsidRPr="00694441">
        <w:rPr>
          <w:b/>
        </w:rPr>
        <w:t>Note:</w:t>
      </w:r>
      <w:r w:rsidRPr="00694441">
        <w:t xml:space="preserve"> The list displays all workflows that are accessible based on your login location.</w:t>
      </w:r>
    </w:p>
    <w:p w14:paraId="065EFEA9" w14:textId="77777777" w:rsidR="00D31CB1" w:rsidRDefault="00D31CB1" w:rsidP="00D31CB1">
      <w:pPr>
        <w:ind w:right="360"/>
      </w:pPr>
    </w:p>
    <w:p w14:paraId="055C5F28" w14:textId="77777777" w:rsidR="00D31CB1" w:rsidRDefault="00D31CB1" w:rsidP="00D31CB1">
      <w:pPr>
        <w:numPr>
          <w:ilvl w:val="0"/>
          <w:numId w:val="294"/>
        </w:numPr>
        <w:ind w:right="360"/>
      </w:pPr>
      <w:r>
        <w:t>Click the row of the workflow for which you want to assign a storage location for biospecimens.</w:t>
      </w:r>
    </w:p>
    <w:p w14:paraId="43BB3921" w14:textId="77777777" w:rsidR="00D31CB1" w:rsidRDefault="00D31CB1" w:rsidP="00D31CB1">
      <w:pPr>
        <w:ind w:left="720" w:right="360"/>
      </w:pPr>
      <w:r>
        <w:t xml:space="preserve">The </w:t>
      </w:r>
      <w:r w:rsidRPr="00702B3D">
        <w:rPr>
          <w:b/>
        </w:rPr>
        <w:t>View Workflow</w:t>
      </w:r>
      <w:r>
        <w:t xml:space="preserve"> page appears.</w:t>
      </w:r>
    </w:p>
    <w:p w14:paraId="008B784A" w14:textId="77777777" w:rsidR="00D31CB1" w:rsidRDefault="00D31CB1" w:rsidP="00D31CB1">
      <w:pPr>
        <w:ind w:left="720" w:right="360"/>
      </w:pPr>
    </w:p>
    <w:p w14:paraId="0192656F" w14:textId="77777777" w:rsidR="00D31CB1" w:rsidRPr="00E61AFD" w:rsidRDefault="00D31CB1" w:rsidP="00D31CB1">
      <w:pPr>
        <w:pStyle w:val="BodyText"/>
        <w:numPr>
          <w:ilvl w:val="0"/>
          <w:numId w:val="294"/>
        </w:numPr>
        <w:ind w:right="720"/>
      </w:pPr>
      <w:r>
        <w:t>Select the check</w:t>
      </w:r>
      <w:r w:rsidRPr="00E61AFD">
        <w:t xml:space="preserve">boxes of the </w:t>
      </w:r>
      <w:r>
        <w:t>biospecimen</w:t>
      </w:r>
      <w:r w:rsidRPr="00E61AFD">
        <w:t xml:space="preserve">s </w:t>
      </w:r>
      <w:r>
        <w:t>for which you want to assign a storage location</w:t>
      </w:r>
      <w:r w:rsidRPr="00E61AFD">
        <w:t xml:space="preserve">. </w:t>
      </w:r>
    </w:p>
    <w:p w14:paraId="684A0FCA" w14:textId="77777777" w:rsidR="00D31CB1" w:rsidRPr="00E61AFD" w:rsidRDefault="00D31CB1" w:rsidP="00D31CB1">
      <w:pPr>
        <w:pStyle w:val="BodyText"/>
        <w:ind w:left="720" w:right="720"/>
      </w:pPr>
      <w:r w:rsidRPr="00E61AFD">
        <w:rPr>
          <w:b/>
        </w:rPr>
        <w:t>Note:</w:t>
      </w:r>
      <w:r w:rsidRPr="00E61AFD">
        <w:t xml:space="preserve"> To </w:t>
      </w:r>
      <w:r>
        <w:t>assign a storage location for</w:t>
      </w:r>
      <w:r w:rsidRPr="00E61AFD">
        <w:t xml:space="preserve"> all the </w:t>
      </w:r>
      <w:r>
        <w:t>biospecimens, select the check</w:t>
      </w:r>
      <w:r w:rsidRPr="00E61AFD">
        <w:t>box on the header.</w:t>
      </w:r>
    </w:p>
    <w:p w14:paraId="7C4CB41F" w14:textId="77777777" w:rsidR="00D31CB1" w:rsidRPr="00E61AFD" w:rsidDel="00BE119D" w:rsidRDefault="00D31CB1" w:rsidP="00D31CB1">
      <w:pPr>
        <w:pStyle w:val="BodyText"/>
        <w:ind w:left="720" w:right="720"/>
      </w:pPr>
    </w:p>
    <w:p w14:paraId="25A704E5" w14:textId="77777777" w:rsidR="00D31CB1" w:rsidRDefault="00D31CB1" w:rsidP="00D31CB1">
      <w:pPr>
        <w:pStyle w:val="BodyText"/>
        <w:numPr>
          <w:ilvl w:val="0"/>
          <w:numId w:val="294"/>
        </w:numPr>
        <w:ind w:right="720"/>
      </w:pPr>
      <w:r w:rsidRPr="00E61AFD">
        <w:t xml:space="preserve">In the </w:t>
      </w:r>
      <w:r w:rsidRPr="00E955A5">
        <w:rPr>
          <w:b/>
        </w:rPr>
        <w:t>Actions</w:t>
      </w:r>
      <w:r w:rsidRPr="00E61AFD">
        <w:t xml:space="preserve"> list, click </w:t>
      </w:r>
      <w:r>
        <w:rPr>
          <w:b/>
        </w:rPr>
        <w:t>Assign Storage Location</w:t>
      </w:r>
      <w:r w:rsidRPr="00E61AFD">
        <w:t xml:space="preserve">, and then click </w:t>
      </w:r>
      <w:r w:rsidRPr="00E955A5">
        <w:rPr>
          <w:b/>
        </w:rPr>
        <w:t>INITIATE</w:t>
      </w:r>
      <w:r w:rsidRPr="00E61AFD">
        <w:t>.</w:t>
      </w:r>
    </w:p>
    <w:p w14:paraId="137393F2" w14:textId="77777777" w:rsidR="00D31CB1" w:rsidRDefault="00D31CB1" w:rsidP="00D31CB1">
      <w:pPr>
        <w:ind w:left="720"/>
      </w:pPr>
      <w:r w:rsidRPr="00E63C3C">
        <w:t xml:space="preserve">The </w:t>
      </w:r>
      <w:r w:rsidRPr="00773D81">
        <w:rPr>
          <w:b/>
        </w:rPr>
        <w:t>Bulk Storage Assignment</w:t>
      </w:r>
      <w:r w:rsidRPr="00E63C3C">
        <w:t xml:space="preserve"> window </w:t>
      </w:r>
      <w:r>
        <w:t>appears</w:t>
      </w:r>
      <w:r w:rsidRPr="00E63C3C">
        <w:t>.</w:t>
      </w:r>
    </w:p>
    <w:p w14:paraId="53FF5AB8" w14:textId="77777777" w:rsidR="00D31CB1" w:rsidRDefault="00D31CB1" w:rsidP="00D31CB1">
      <w:pPr>
        <w:ind w:left="720"/>
      </w:pPr>
    </w:p>
    <w:p w14:paraId="06481A57" w14:textId="77777777" w:rsidR="00D31CB1" w:rsidRDefault="00D31CB1" w:rsidP="00D31CB1">
      <w:pPr>
        <w:ind w:left="720"/>
      </w:pPr>
      <w:r w:rsidRPr="006454BE">
        <w:rPr>
          <w:noProof/>
        </w:rPr>
        <w:drawing>
          <wp:inline distT="0" distB="0" distL="0" distR="0" wp14:anchorId="5F305625" wp14:editId="5C65BE2E">
            <wp:extent cx="6250940" cy="1421765"/>
            <wp:effectExtent l="19050" t="19050" r="16510" b="2603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250940" cy="1421765"/>
                    </a:xfrm>
                    <a:prstGeom prst="rect">
                      <a:avLst/>
                    </a:prstGeom>
                    <a:noFill/>
                    <a:ln w="3175">
                      <a:solidFill>
                        <a:schemeClr val="tx1"/>
                      </a:solidFill>
                    </a:ln>
                  </pic:spPr>
                </pic:pic>
              </a:graphicData>
            </a:graphic>
          </wp:inline>
        </w:drawing>
      </w:r>
    </w:p>
    <w:p w14:paraId="172738C0" w14:textId="77777777" w:rsidR="00D31CB1" w:rsidRDefault="00D31CB1" w:rsidP="00D31CB1">
      <w:pPr>
        <w:pStyle w:val="Figure"/>
        <w:tabs>
          <w:tab w:val="clear" w:pos="1080"/>
          <w:tab w:val="clear" w:pos="1710"/>
          <w:tab w:val="clear" w:pos="1980"/>
          <w:tab w:val="left" w:pos="1800"/>
          <w:tab w:val="num" w:pos="4230"/>
        </w:tabs>
        <w:ind w:left="1800" w:hanging="1170"/>
      </w:pPr>
      <w:r>
        <w:t>Bulk Storage Assignment window</w:t>
      </w:r>
    </w:p>
    <w:p w14:paraId="56B8D99E" w14:textId="77777777" w:rsidR="00D31CB1" w:rsidRDefault="00D31CB1" w:rsidP="00D31CB1">
      <w:pPr>
        <w:pStyle w:val="BodyText"/>
        <w:ind w:right="540"/>
      </w:pPr>
    </w:p>
    <w:p w14:paraId="0C816143" w14:textId="77777777" w:rsidR="00D31CB1" w:rsidRDefault="00D31CB1" w:rsidP="00D31CB1">
      <w:pPr>
        <w:pStyle w:val="BodyText"/>
        <w:ind w:right="540"/>
      </w:pPr>
    </w:p>
    <w:p w14:paraId="5A7CF92A" w14:textId="77777777" w:rsidR="00D31CB1" w:rsidRDefault="00D31CB1" w:rsidP="00D31CB1">
      <w:pPr>
        <w:pStyle w:val="BodyText"/>
        <w:numPr>
          <w:ilvl w:val="0"/>
          <w:numId w:val="315"/>
        </w:numPr>
        <w:ind w:right="540"/>
      </w:pPr>
      <w:r>
        <w:t xml:space="preserve">Enter appropriate information in each field. Following table lists each field and its description. </w:t>
      </w:r>
    </w:p>
    <w:p w14:paraId="076FB872" w14:textId="77777777" w:rsidR="00D31CB1" w:rsidRDefault="00D31CB1" w:rsidP="00D31CB1">
      <w:pPr>
        <w:pStyle w:val="BodyText"/>
        <w:ind w:left="720" w:right="540"/>
      </w:pPr>
      <w:r>
        <w:br w:type="page"/>
      </w:r>
    </w:p>
    <w:p w14:paraId="6403AE60" w14:textId="3E0AEEA5" w:rsidR="00D31CB1" w:rsidRPr="00E63C3C" w:rsidRDefault="00D31CB1" w:rsidP="00D31CB1">
      <w:pPr>
        <w:pStyle w:val="Caption"/>
        <w:ind w:firstLine="720"/>
      </w:pPr>
      <w:r>
        <w:lastRenderedPageBreak/>
        <w:t xml:space="preserve">Table </w:t>
      </w:r>
      <w:r w:rsidR="00653CE2">
        <w:fldChar w:fldCharType="begin"/>
      </w:r>
      <w:r w:rsidR="00653CE2">
        <w:instrText xml:space="preserve"> SEQ Figure \* ARABIC </w:instrText>
      </w:r>
      <w:r w:rsidR="00653CE2">
        <w:fldChar w:fldCharType="separate"/>
      </w:r>
      <w:ins w:id="3579" w:author="Sayali Dev" w:date="2018-02-02T13:47:00Z">
        <w:r w:rsidR="00EB76E3">
          <w:rPr>
            <w:noProof/>
          </w:rPr>
          <w:t>36</w:t>
        </w:r>
      </w:ins>
      <w:del w:id="3580" w:author="Sayali Dev" w:date="2018-02-02T13:47:00Z">
        <w:r w:rsidDel="00EB76E3">
          <w:rPr>
            <w:noProof/>
          </w:rPr>
          <w:delText>8</w:delText>
        </w:r>
      </w:del>
      <w:r w:rsidR="00653CE2">
        <w:rPr>
          <w:noProof/>
        </w:rPr>
        <w:fldChar w:fldCharType="end"/>
      </w:r>
      <w:r>
        <w:t>: Assigning a storage location</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0"/>
        <w:gridCol w:w="7920"/>
      </w:tblGrid>
      <w:tr w:rsidR="00D31CB1" w:rsidRPr="007A152E" w14:paraId="3D85E4A0" w14:textId="77777777" w:rsidTr="007E1303">
        <w:trPr>
          <w:cantSplit/>
          <w:trHeight w:val="288"/>
          <w:tblHeader/>
        </w:trPr>
        <w:tc>
          <w:tcPr>
            <w:tcW w:w="1890" w:type="dxa"/>
            <w:shd w:val="clear" w:color="auto" w:fill="BFBFBF"/>
            <w:vAlign w:val="center"/>
          </w:tcPr>
          <w:p w14:paraId="7C458538" w14:textId="77777777" w:rsidR="00D31CB1" w:rsidRPr="007A152E" w:rsidRDefault="00D31CB1" w:rsidP="007E1303">
            <w:pPr>
              <w:rPr>
                <w:b/>
              </w:rPr>
            </w:pPr>
            <w:r>
              <w:rPr>
                <w:b/>
              </w:rPr>
              <w:t>Field</w:t>
            </w:r>
          </w:p>
        </w:tc>
        <w:tc>
          <w:tcPr>
            <w:tcW w:w="7920" w:type="dxa"/>
            <w:shd w:val="clear" w:color="auto" w:fill="BFBFBF"/>
            <w:vAlign w:val="center"/>
          </w:tcPr>
          <w:p w14:paraId="1214A836" w14:textId="77777777" w:rsidR="00D31CB1" w:rsidRPr="007A152E" w:rsidRDefault="00D31CB1" w:rsidP="007E1303">
            <w:pPr>
              <w:rPr>
                <w:b/>
              </w:rPr>
            </w:pPr>
            <w:r w:rsidRPr="007A152E">
              <w:rPr>
                <w:b/>
              </w:rPr>
              <w:t>Description</w:t>
            </w:r>
          </w:p>
        </w:tc>
      </w:tr>
      <w:tr w:rsidR="00D31CB1" w14:paraId="35D7C9BC" w14:textId="77777777" w:rsidTr="007E1303">
        <w:trPr>
          <w:cantSplit/>
          <w:trHeight w:val="288"/>
        </w:trPr>
        <w:tc>
          <w:tcPr>
            <w:tcW w:w="1890" w:type="dxa"/>
            <w:vAlign w:val="center"/>
          </w:tcPr>
          <w:p w14:paraId="54A0B321" w14:textId="77777777" w:rsidR="00D31CB1" w:rsidRDefault="00D31CB1" w:rsidP="007E1303">
            <w:pPr>
              <w:rPr>
                <w:b/>
              </w:rPr>
            </w:pPr>
            <w:r>
              <w:rPr>
                <w:b/>
              </w:rPr>
              <w:t>Position Assignment Direction</w:t>
            </w:r>
          </w:p>
        </w:tc>
        <w:tc>
          <w:tcPr>
            <w:tcW w:w="7920" w:type="dxa"/>
            <w:vAlign w:val="center"/>
          </w:tcPr>
          <w:p w14:paraId="3404CD22" w14:textId="77777777" w:rsidR="00D31CB1" w:rsidRDefault="00D31CB1" w:rsidP="007E1303">
            <w:r>
              <w:t xml:space="preserve">Click the appropriate direction for assigning a storage location to each of the biospecimens. </w:t>
            </w:r>
          </w:p>
          <w:p w14:paraId="373E6A84" w14:textId="77777777" w:rsidR="00D31CB1" w:rsidRDefault="00D31CB1" w:rsidP="007E1303">
            <w:r w:rsidRPr="00D52B0B">
              <w:rPr>
                <w:b/>
              </w:rPr>
              <w:t>Note:</w:t>
            </w:r>
            <w:r w:rsidRPr="00D52B0B">
              <w:t xml:space="preserve"> </w:t>
            </w:r>
          </w:p>
          <w:p w14:paraId="708929A2" w14:textId="77777777" w:rsidR="00D31CB1" w:rsidRDefault="00D31CB1" w:rsidP="007E1303">
            <w:pPr>
              <w:numPr>
                <w:ilvl w:val="0"/>
                <w:numId w:val="106"/>
              </w:numPr>
            </w:pPr>
            <w:r>
              <w:t>The a</w:t>
            </w:r>
            <w:r w:rsidRPr="00D52B0B">
              <w:t xml:space="preserve">rrow icon </w:t>
            </w:r>
            <w:r>
              <w:t xml:space="preserve">that goes </w:t>
            </w:r>
            <w:r w:rsidRPr="00D52B0B">
              <w:t xml:space="preserve">right and left </w:t>
            </w:r>
            <w:r>
              <w:t>depicts assignment of biospecimens to available cells</w:t>
            </w:r>
            <w:r w:rsidRPr="00D52B0B">
              <w:t xml:space="preserve"> </w:t>
            </w:r>
            <w:r>
              <w:t xml:space="preserve">on the storage map </w:t>
            </w:r>
            <w:r w:rsidRPr="00D52B0B">
              <w:t>in horizontal rows</w:t>
            </w:r>
            <w:r>
              <w:t xml:space="preserve">. </w:t>
            </w:r>
          </w:p>
          <w:p w14:paraId="590F2A54" w14:textId="77777777" w:rsidR="00D31CB1" w:rsidRDefault="00D31CB1" w:rsidP="007E1303">
            <w:pPr>
              <w:numPr>
                <w:ilvl w:val="0"/>
                <w:numId w:val="106"/>
              </w:numPr>
            </w:pPr>
            <w:r>
              <w:t xml:space="preserve">The </w:t>
            </w:r>
            <w:r w:rsidRPr="00D52B0B">
              <w:t xml:space="preserve">arrow icon </w:t>
            </w:r>
            <w:r>
              <w:t>that goes up and down depicts assignment of biospecimens to available cells</w:t>
            </w:r>
            <w:r w:rsidRPr="00D52B0B">
              <w:t xml:space="preserve"> </w:t>
            </w:r>
            <w:r>
              <w:t xml:space="preserve">on the storage map </w:t>
            </w:r>
            <w:r w:rsidRPr="00D52B0B">
              <w:t xml:space="preserve">in vertical columns. </w:t>
            </w:r>
          </w:p>
        </w:tc>
      </w:tr>
      <w:tr w:rsidR="00D31CB1" w14:paraId="5D5E9379" w14:textId="77777777" w:rsidTr="007E1303">
        <w:trPr>
          <w:cantSplit/>
          <w:trHeight w:val="288"/>
        </w:trPr>
        <w:tc>
          <w:tcPr>
            <w:tcW w:w="1890" w:type="dxa"/>
            <w:vAlign w:val="center"/>
          </w:tcPr>
          <w:p w14:paraId="3262F662" w14:textId="77777777" w:rsidR="00D31CB1" w:rsidRDefault="00D31CB1" w:rsidP="007E1303">
            <w:pPr>
              <w:rPr>
                <w:b/>
              </w:rPr>
            </w:pPr>
            <w:r>
              <w:rPr>
                <w:b/>
              </w:rPr>
              <w:t>Check-In Type</w:t>
            </w:r>
          </w:p>
        </w:tc>
        <w:tc>
          <w:tcPr>
            <w:tcW w:w="7920" w:type="dxa"/>
            <w:vAlign w:val="center"/>
          </w:tcPr>
          <w:p w14:paraId="1992D336" w14:textId="77777777" w:rsidR="00D31CB1" w:rsidRDefault="00D31CB1" w:rsidP="007E1303">
            <w:pPr>
              <w:pStyle w:val="BodyText"/>
              <w:ind w:right="720"/>
            </w:pPr>
            <w:r>
              <w:t>Click the appropriate means of assigning the storage location:</w:t>
            </w:r>
          </w:p>
          <w:p w14:paraId="30BD8EA4" w14:textId="77777777" w:rsidR="00D31CB1" w:rsidRDefault="00D31CB1" w:rsidP="007E1303">
            <w:pPr>
              <w:pStyle w:val="BodyText"/>
              <w:numPr>
                <w:ilvl w:val="0"/>
                <w:numId w:val="318"/>
              </w:numPr>
              <w:ind w:right="720"/>
            </w:pPr>
            <w:r w:rsidRPr="004C1282">
              <w:rPr>
                <w:b/>
              </w:rPr>
              <w:t>Automatic</w:t>
            </w:r>
            <w:r>
              <w:rPr>
                <w:b/>
              </w:rPr>
              <w:t xml:space="preserve">: </w:t>
            </w:r>
            <w:r>
              <w:t>The application</w:t>
            </w:r>
            <w:r w:rsidRPr="00161B4C">
              <w:t xml:space="preserve"> </w:t>
            </w:r>
            <w:r w:rsidRPr="00D52B0B">
              <w:t>automatically ass</w:t>
            </w:r>
            <w:r w:rsidRPr="00161B4C">
              <w:t>ign</w:t>
            </w:r>
            <w:r>
              <w:t>s</w:t>
            </w:r>
            <w:r w:rsidRPr="00161B4C">
              <w:t xml:space="preserve"> the </w:t>
            </w:r>
            <w:r>
              <w:t>biospecimen</w:t>
            </w:r>
            <w:r w:rsidRPr="00D52B0B">
              <w:t xml:space="preserve">s </w:t>
            </w:r>
            <w:r>
              <w:t xml:space="preserve">that you select </w:t>
            </w:r>
            <w:r w:rsidRPr="00D52B0B">
              <w:t>to</w:t>
            </w:r>
            <w:r>
              <w:t xml:space="preserve"> available locations in the </w:t>
            </w:r>
            <w:r w:rsidRPr="00D52B0B">
              <w:t xml:space="preserve">storage </w:t>
            </w:r>
            <w:r>
              <w:t>device</w:t>
            </w:r>
            <w:r w:rsidRPr="00D52B0B">
              <w:t xml:space="preserve"> starting with the first available </w:t>
            </w:r>
            <w:r>
              <w:t>location</w:t>
            </w:r>
            <w:r w:rsidRPr="00D52B0B">
              <w:t xml:space="preserve">.  </w:t>
            </w:r>
          </w:p>
          <w:p w14:paraId="7316031D" w14:textId="77777777" w:rsidR="00D31CB1" w:rsidRPr="00D52B0B" w:rsidRDefault="00D31CB1" w:rsidP="007E1303">
            <w:pPr>
              <w:pStyle w:val="BodyText"/>
              <w:numPr>
                <w:ilvl w:val="0"/>
                <w:numId w:val="318"/>
              </w:numPr>
              <w:ind w:right="720"/>
            </w:pPr>
            <w:r w:rsidRPr="004C1282">
              <w:rPr>
                <w:b/>
              </w:rPr>
              <w:t>Semi-Automatic</w:t>
            </w:r>
            <w:r>
              <w:rPr>
                <w:b/>
              </w:rPr>
              <w:t>:</w:t>
            </w:r>
            <w:r w:rsidRPr="00D52B0B">
              <w:t xml:space="preserve"> </w:t>
            </w:r>
            <w:r>
              <w:t>You can select</w:t>
            </w:r>
            <w:r w:rsidRPr="00D52B0B">
              <w:t xml:space="preserve"> the initial </w:t>
            </w:r>
            <w:r>
              <w:t>location</w:t>
            </w:r>
            <w:r w:rsidRPr="00D52B0B">
              <w:t xml:space="preserve"> and assign </w:t>
            </w:r>
            <w:r>
              <w:t>it to a biospecimen. The application then assigns each biospecimen to the next available location</w:t>
            </w:r>
            <w:r w:rsidRPr="00D52B0B">
              <w:t>.</w:t>
            </w:r>
          </w:p>
          <w:p w14:paraId="2E827210" w14:textId="77777777" w:rsidR="00D31CB1" w:rsidRDefault="00D31CB1" w:rsidP="007E1303">
            <w:pPr>
              <w:numPr>
                <w:ilvl w:val="0"/>
                <w:numId w:val="318"/>
              </w:numPr>
            </w:pPr>
            <w:r w:rsidRPr="004C1282">
              <w:rPr>
                <w:b/>
              </w:rPr>
              <w:t>Manual:</w:t>
            </w:r>
            <w:r>
              <w:t xml:space="preserve"> You can </w:t>
            </w:r>
            <w:r w:rsidRPr="00D52B0B">
              <w:t xml:space="preserve">assign each </w:t>
            </w:r>
            <w:r>
              <w:t>biospecimen</w:t>
            </w:r>
            <w:r w:rsidRPr="00D52B0B">
              <w:t xml:space="preserve"> </w:t>
            </w:r>
            <w:r>
              <w:t>to a location</w:t>
            </w:r>
            <w:r w:rsidRPr="00D52B0B">
              <w:t xml:space="preserve"> </w:t>
            </w:r>
            <w:r>
              <w:t xml:space="preserve">by selecting a cell on the storage map </w:t>
            </w:r>
            <w:r w:rsidRPr="00D52B0B">
              <w:t>each time.</w:t>
            </w:r>
          </w:p>
        </w:tc>
      </w:tr>
    </w:tbl>
    <w:p w14:paraId="104C63A0" w14:textId="77777777" w:rsidR="00D31CB1" w:rsidRDefault="00D31CB1" w:rsidP="00D31CB1">
      <w:pPr>
        <w:ind w:left="1080" w:right="360"/>
      </w:pPr>
    </w:p>
    <w:p w14:paraId="5D969C5B" w14:textId="77777777" w:rsidR="00D31CB1" w:rsidRDefault="00D31CB1" w:rsidP="00D31CB1">
      <w:pPr>
        <w:ind w:left="1080" w:right="360"/>
      </w:pPr>
    </w:p>
    <w:p w14:paraId="75F947D7" w14:textId="77777777" w:rsidR="00D31CB1" w:rsidRDefault="00D31CB1" w:rsidP="00D31CB1">
      <w:pPr>
        <w:numPr>
          <w:ilvl w:val="0"/>
          <w:numId w:val="315"/>
        </w:numPr>
      </w:pPr>
      <w:r>
        <w:t>To select the storage division where you want the biospecimens stored:</w:t>
      </w:r>
    </w:p>
    <w:p w14:paraId="7745FBD0" w14:textId="77777777" w:rsidR="00D31CB1" w:rsidRDefault="00D31CB1" w:rsidP="00D31CB1">
      <w:pPr>
        <w:numPr>
          <w:ilvl w:val="0"/>
          <w:numId w:val="107"/>
        </w:numPr>
        <w:ind w:left="1080"/>
      </w:pPr>
      <w:r>
        <w:t xml:space="preserve">Click </w:t>
      </w:r>
      <w:r w:rsidRPr="004D5657">
        <w:rPr>
          <w:b/>
        </w:rPr>
        <w:t>Expand All</w:t>
      </w:r>
      <w:r>
        <w:t xml:space="preserve"> to </w:t>
      </w:r>
      <w:r w:rsidRPr="00D52B0B">
        <w:t xml:space="preserve">expand the </w:t>
      </w:r>
      <w:r w:rsidRPr="00A526A0">
        <w:rPr>
          <w:b/>
        </w:rPr>
        <w:t>Storage Devices</w:t>
      </w:r>
      <w:r>
        <w:t xml:space="preserve"> taxonomy to show all storage devices. </w:t>
      </w:r>
    </w:p>
    <w:p w14:paraId="52DA4C61" w14:textId="77777777" w:rsidR="00D31CB1" w:rsidRDefault="00D31CB1" w:rsidP="00D31CB1">
      <w:pPr>
        <w:ind w:left="1080" w:hanging="360"/>
      </w:pPr>
    </w:p>
    <w:p w14:paraId="1BB0FBC8" w14:textId="77777777" w:rsidR="00D31CB1" w:rsidRDefault="00D31CB1" w:rsidP="00D31CB1">
      <w:pPr>
        <w:numPr>
          <w:ilvl w:val="0"/>
          <w:numId w:val="107"/>
        </w:numPr>
        <w:ind w:left="1080"/>
      </w:pPr>
      <w:r>
        <w:t>Click the appropriate storage device name (blue folder) to display all storage divisions within that device</w:t>
      </w:r>
      <w:r w:rsidRPr="00D52B0B">
        <w:t xml:space="preserve">. </w:t>
      </w:r>
    </w:p>
    <w:p w14:paraId="6FB7F9A0" w14:textId="77777777" w:rsidR="00D31CB1" w:rsidRDefault="00D31CB1" w:rsidP="00D31CB1">
      <w:pPr>
        <w:pStyle w:val="ListParagraph"/>
        <w:ind w:left="1080" w:hanging="360"/>
      </w:pPr>
    </w:p>
    <w:p w14:paraId="7FF06462" w14:textId="77777777" w:rsidR="00D31CB1" w:rsidRDefault="00D31CB1" w:rsidP="00D31CB1">
      <w:pPr>
        <w:numPr>
          <w:ilvl w:val="0"/>
          <w:numId w:val="107"/>
        </w:numPr>
        <w:ind w:left="1080"/>
      </w:pPr>
      <w:r>
        <w:t>Click</w:t>
      </w:r>
      <w:r w:rsidRPr="00D52B0B">
        <w:t xml:space="preserve"> the </w:t>
      </w:r>
      <w:r>
        <w:t>division</w:t>
      </w:r>
      <w:r w:rsidRPr="00D52B0B">
        <w:t xml:space="preserve"> where </w:t>
      </w:r>
      <w:r>
        <w:t xml:space="preserve">you want to store </w:t>
      </w:r>
      <w:r w:rsidRPr="00D52B0B">
        <w:t xml:space="preserve">the </w:t>
      </w:r>
      <w:r>
        <w:t>biospecimens</w:t>
      </w:r>
      <w:r w:rsidRPr="00D52B0B">
        <w:t xml:space="preserve">. </w:t>
      </w:r>
      <w:r>
        <w:br/>
        <w:t>The storage map of the cell positions within this division appears on the right.</w:t>
      </w:r>
    </w:p>
    <w:p w14:paraId="44480E25" w14:textId="77777777" w:rsidR="00D31CB1" w:rsidRPr="007F1260" w:rsidRDefault="00D31CB1" w:rsidP="00D31CB1">
      <w:pPr>
        <w:pStyle w:val="BodyText"/>
        <w:ind w:left="360" w:right="720"/>
      </w:pPr>
    </w:p>
    <w:p w14:paraId="1B5375BD" w14:textId="77777777" w:rsidR="00D31CB1" w:rsidRDefault="00D31CB1" w:rsidP="00D31CB1">
      <w:pPr>
        <w:pStyle w:val="BodyText"/>
        <w:numPr>
          <w:ilvl w:val="0"/>
          <w:numId w:val="315"/>
        </w:numPr>
        <w:ind w:right="720"/>
      </w:pPr>
      <w:r w:rsidRPr="00D52B0B">
        <w:t>If</w:t>
      </w:r>
      <w:r>
        <w:t xml:space="preserve"> you selected </w:t>
      </w:r>
      <w:r w:rsidRPr="009E3403">
        <w:rPr>
          <w:b/>
        </w:rPr>
        <w:t xml:space="preserve">Automatic </w:t>
      </w:r>
      <w:r w:rsidRPr="00D52B0B">
        <w:t xml:space="preserve">as </w:t>
      </w:r>
      <w:r w:rsidRPr="009E3403">
        <w:rPr>
          <w:b/>
        </w:rPr>
        <w:t>Check-In Type</w:t>
      </w:r>
      <w:r w:rsidRPr="00A84BC0">
        <w:t>,</w:t>
      </w:r>
      <w:r>
        <w:t xml:space="preserve"> c</w:t>
      </w:r>
      <w:r w:rsidRPr="00A84BC0">
        <w:t>lick</w:t>
      </w:r>
      <w:r w:rsidRPr="00D52B0B">
        <w:t xml:space="preserve"> </w:t>
      </w:r>
      <w:r w:rsidRPr="009E3403">
        <w:rPr>
          <w:b/>
        </w:rPr>
        <w:t>ASSIGN</w:t>
      </w:r>
      <w:r w:rsidRPr="009B1346">
        <w:t>.</w:t>
      </w:r>
      <w:r>
        <w:t xml:space="preserve"> </w:t>
      </w:r>
    </w:p>
    <w:p w14:paraId="6BD89465" w14:textId="77777777" w:rsidR="00D31CB1" w:rsidRDefault="00D31CB1" w:rsidP="00D31CB1">
      <w:pPr>
        <w:pStyle w:val="BodyText"/>
        <w:ind w:left="720" w:right="720"/>
      </w:pPr>
      <w:r w:rsidRPr="00D52B0B">
        <w:t xml:space="preserve">The </w:t>
      </w:r>
      <w:r>
        <w:t xml:space="preserve">application performs the following actions: </w:t>
      </w:r>
    </w:p>
    <w:p w14:paraId="6EC1E47E" w14:textId="77777777" w:rsidR="00D31CB1" w:rsidRDefault="00D31CB1" w:rsidP="00D31CB1">
      <w:pPr>
        <w:pStyle w:val="BodyText"/>
        <w:numPr>
          <w:ilvl w:val="0"/>
          <w:numId w:val="94"/>
        </w:numPr>
        <w:ind w:left="1080" w:right="720" w:hanging="270"/>
      </w:pPr>
      <w:r>
        <w:t>A</w:t>
      </w:r>
      <w:r w:rsidRPr="00D52B0B">
        <w:t xml:space="preserve">ssigns each </w:t>
      </w:r>
      <w:r>
        <w:t>biospecimen to the next available location within the selected device.</w:t>
      </w:r>
    </w:p>
    <w:p w14:paraId="1F67B514" w14:textId="77777777" w:rsidR="00D31CB1" w:rsidRDefault="00D31CB1" w:rsidP="00D31CB1">
      <w:pPr>
        <w:pStyle w:val="BodyText"/>
        <w:numPr>
          <w:ilvl w:val="0"/>
          <w:numId w:val="94"/>
        </w:numPr>
        <w:ind w:left="1080" w:right="720" w:hanging="270"/>
      </w:pPr>
      <w:r>
        <w:t>U</w:t>
      </w:r>
      <w:r w:rsidRPr="00D52B0B">
        <w:t xml:space="preserve">pdates the </w:t>
      </w:r>
      <w:r>
        <w:t>s</w:t>
      </w:r>
      <w:r w:rsidRPr="00A84BC0">
        <w:t xml:space="preserve">torage </w:t>
      </w:r>
      <w:r>
        <w:t>m</w:t>
      </w:r>
      <w:r w:rsidRPr="00A84BC0">
        <w:t>ap</w:t>
      </w:r>
      <w:r w:rsidRPr="00D52B0B">
        <w:t xml:space="preserve"> with the new assignments</w:t>
      </w:r>
      <w:r>
        <w:t>.</w:t>
      </w:r>
    </w:p>
    <w:p w14:paraId="689A8B1E" w14:textId="77777777" w:rsidR="00D31CB1" w:rsidRPr="004D233A" w:rsidRDefault="00D31CB1" w:rsidP="00D31CB1">
      <w:pPr>
        <w:pStyle w:val="BodyText"/>
        <w:numPr>
          <w:ilvl w:val="0"/>
          <w:numId w:val="94"/>
        </w:numPr>
        <w:ind w:left="1080" w:right="720" w:hanging="270"/>
      </w:pPr>
      <w:r>
        <w:t>D</w:t>
      </w:r>
      <w:r w:rsidRPr="00D52B0B">
        <w:t xml:space="preserve">isplays a list of each </w:t>
      </w:r>
      <w:r w:rsidRPr="00A84BC0">
        <w:t>position</w:t>
      </w:r>
      <w:r w:rsidRPr="00D52B0B">
        <w:t xml:space="preserve"> </w:t>
      </w:r>
      <w:r>
        <w:t xml:space="preserve">assignment </w:t>
      </w:r>
      <w:r w:rsidRPr="00D52B0B">
        <w:t xml:space="preserve">in the </w:t>
      </w:r>
      <w:r w:rsidRPr="00A84BC0">
        <w:rPr>
          <w:b/>
        </w:rPr>
        <w:t>Assigned</w:t>
      </w:r>
      <w:r>
        <w:t xml:space="preserve"> field at the bottom.</w:t>
      </w:r>
      <w:r>
        <w:br/>
      </w:r>
    </w:p>
    <w:p w14:paraId="0BD7E959" w14:textId="77777777" w:rsidR="00D31CB1" w:rsidRDefault="00D31CB1" w:rsidP="00D31CB1">
      <w:pPr>
        <w:pStyle w:val="BodyText"/>
        <w:ind w:left="810" w:right="720"/>
        <w:rPr>
          <w:color w:val="000000"/>
        </w:rPr>
      </w:pPr>
      <w:r w:rsidRPr="00215D73">
        <w:rPr>
          <w:b/>
          <w:color w:val="000000"/>
        </w:rPr>
        <w:t>Note:</w:t>
      </w:r>
      <w:r>
        <w:rPr>
          <w:color w:val="000000"/>
        </w:rPr>
        <w:t xml:space="preserve"> </w:t>
      </w:r>
    </w:p>
    <w:p w14:paraId="751FC0F0" w14:textId="77777777" w:rsidR="00D31CB1" w:rsidRPr="004D5657" w:rsidRDefault="00D31CB1" w:rsidP="00D31CB1">
      <w:pPr>
        <w:pStyle w:val="BodyText"/>
        <w:numPr>
          <w:ilvl w:val="0"/>
          <w:numId w:val="314"/>
        </w:numPr>
        <w:ind w:left="1440" w:right="720"/>
      </w:pPr>
      <w:r w:rsidRPr="00D52B0B">
        <w:rPr>
          <w:color w:val="000000"/>
        </w:rPr>
        <w:t xml:space="preserve">If a division does not have enough available positions for all the selected </w:t>
      </w:r>
      <w:r>
        <w:rPr>
          <w:color w:val="000000"/>
        </w:rPr>
        <w:t>biospecimen</w:t>
      </w:r>
      <w:r w:rsidRPr="00D52B0B">
        <w:rPr>
          <w:color w:val="000000"/>
        </w:rPr>
        <w:t xml:space="preserve">s, </w:t>
      </w:r>
      <w:r>
        <w:rPr>
          <w:color w:val="000000"/>
        </w:rPr>
        <w:t xml:space="preserve">you can </w:t>
      </w:r>
      <w:r w:rsidRPr="00D52B0B">
        <w:rPr>
          <w:color w:val="000000"/>
        </w:rPr>
        <w:t xml:space="preserve">select another division and proceed until all </w:t>
      </w:r>
      <w:r>
        <w:rPr>
          <w:color w:val="000000"/>
        </w:rPr>
        <w:t>biospecimen</w:t>
      </w:r>
      <w:r w:rsidRPr="00D52B0B">
        <w:rPr>
          <w:color w:val="000000"/>
        </w:rPr>
        <w:t>s are assigned.</w:t>
      </w:r>
      <w:r>
        <w:rPr>
          <w:color w:val="000000"/>
        </w:rPr>
        <w:t xml:space="preserve"> </w:t>
      </w:r>
      <w:r>
        <w:rPr>
          <w:color w:val="000000"/>
        </w:rPr>
        <w:br/>
      </w:r>
    </w:p>
    <w:p w14:paraId="5E39AD93" w14:textId="77777777" w:rsidR="00D31CB1" w:rsidRPr="00D52B0B" w:rsidRDefault="00D31CB1" w:rsidP="00D31CB1">
      <w:pPr>
        <w:pStyle w:val="BodyText"/>
        <w:numPr>
          <w:ilvl w:val="0"/>
          <w:numId w:val="315"/>
        </w:numPr>
        <w:ind w:right="720"/>
      </w:pPr>
      <w:r w:rsidRPr="00D52B0B">
        <w:t xml:space="preserve">If </w:t>
      </w:r>
      <w:r>
        <w:t xml:space="preserve">you selected </w:t>
      </w:r>
      <w:r w:rsidRPr="000C70F4">
        <w:rPr>
          <w:b/>
        </w:rPr>
        <w:t>Semi-Automatic</w:t>
      </w:r>
      <w:r w:rsidRPr="00D52B0B">
        <w:t xml:space="preserve"> as </w:t>
      </w:r>
      <w:r w:rsidRPr="000C70F4">
        <w:rPr>
          <w:b/>
        </w:rPr>
        <w:t>Check-In Type</w:t>
      </w:r>
      <w:r w:rsidRPr="00D52B0B">
        <w:t xml:space="preserve">, </w:t>
      </w:r>
      <w:r>
        <w:t xml:space="preserve">perform </w:t>
      </w:r>
      <w:r w:rsidRPr="00D52B0B">
        <w:t>the following</w:t>
      </w:r>
      <w:r>
        <w:t xml:space="preserve"> steps:</w:t>
      </w:r>
    </w:p>
    <w:p w14:paraId="65C4B9F1" w14:textId="77777777" w:rsidR="00D31CB1" w:rsidRPr="000C70F4" w:rsidRDefault="00D31CB1" w:rsidP="00D31CB1">
      <w:pPr>
        <w:numPr>
          <w:ilvl w:val="0"/>
          <w:numId w:val="95"/>
        </w:numPr>
        <w:ind w:left="1080" w:right="720"/>
      </w:pPr>
      <w:r w:rsidRPr="00D52B0B">
        <w:t xml:space="preserve">Click the </w:t>
      </w:r>
      <w:r w:rsidRPr="000C70F4">
        <w:t xml:space="preserve">available cell </w:t>
      </w:r>
      <w:r w:rsidRPr="00D52B0B">
        <w:t xml:space="preserve">on the </w:t>
      </w:r>
      <w:r>
        <w:t>s</w:t>
      </w:r>
      <w:r w:rsidRPr="00D52B0B">
        <w:t xml:space="preserve">torage </w:t>
      </w:r>
      <w:r>
        <w:t>m</w:t>
      </w:r>
      <w:r w:rsidRPr="00D52B0B">
        <w:t xml:space="preserve">ap </w:t>
      </w:r>
      <w:r>
        <w:t xml:space="preserve">where you want to store the </w:t>
      </w:r>
      <w:r w:rsidRPr="00D52B0B">
        <w:t xml:space="preserve">first </w:t>
      </w:r>
      <w:r>
        <w:t>biospecimen</w:t>
      </w:r>
      <w:r w:rsidRPr="00D52B0B">
        <w:t xml:space="preserve">. </w:t>
      </w:r>
    </w:p>
    <w:p w14:paraId="471E2EB6" w14:textId="77777777" w:rsidR="00D31CB1" w:rsidRDefault="00D31CB1" w:rsidP="00D31CB1">
      <w:pPr>
        <w:ind w:left="1440" w:right="720"/>
      </w:pPr>
      <w:r w:rsidRPr="00D52B0B">
        <w:rPr>
          <w:b/>
        </w:rPr>
        <w:t>Note:</w:t>
      </w:r>
      <w:r w:rsidRPr="00D52B0B">
        <w:t xml:space="preserve"> </w:t>
      </w:r>
    </w:p>
    <w:p w14:paraId="6BF2E5FD" w14:textId="77777777" w:rsidR="00D31CB1" w:rsidRDefault="00D31CB1" w:rsidP="00D31CB1">
      <w:pPr>
        <w:numPr>
          <w:ilvl w:val="0"/>
          <w:numId w:val="96"/>
        </w:numPr>
        <w:ind w:right="720"/>
      </w:pPr>
      <w:r w:rsidRPr="00D52B0B">
        <w:t xml:space="preserve">Storage Map positions </w:t>
      </w:r>
      <w:r>
        <w:t xml:space="preserve">that are available appear </w:t>
      </w:r>
      <w:r w:rsidRPr="00D52B0B">
        <w:t>in tan or goldenrod color</w:t>
      </w:r>
      <w:r>
        <w:t>.</w:t>
      </w:r>
    </w:p>
    <w:p w14:paraId="606E0E00" w14:textId="77777777" w:rsidR="00D31CB1" w:rsidRDefault="00D31CB1" w:rsidP="00D31CB1">
      <w:pPr>
        <w:numPr>
          <w:ilvl w:val="0"/>
          <w:numId w:val="96"/>
        </w:numPr>
        <w:ind w:right="720"/>
      </w:pPr>
      <w:r>
        <w:t xml:space="preserve">Positions that are used appear in </w:t>
      </w:r>
      <w:r w:rsidRPr="00D52B0B">
        <w:t>red or rust color</w:t>
      </w:r>
      <w:r>
        <w:t xml:space="preserve">. </w:t>
      </w:r>
    </w:p>
    <w:p w14:paraId="791BEFD6" w14:textId="77777777" w:rsidR="00D31CB1" w:rsidRDefault="00D31CB1" w:rsidP="00D31CB1">
      <w:pPr>
        <w:numPr>
          <w:ilvl w:val="0"/>
          <w:numId w:val="96"/>
        </w:numPr>
        <w:ind w:right="720"/>
      </w:pPr>
      <w:r>
        <w:t>The current selection appears in green color</w:t>
      </w:r>
      <w:r w:rsidRPr="00D52B0B">
        <w:t>.</w:t>
      </w:r>
      <w:r>
        <w:br/>
      </w:r>
    </w:p>
    <w:p w14:paraId="3FCCDCC7" w14:textId="77777777" w:rsidR="00D31CB1" w:rsidRDefault="00D31CB1" w:rsidP="00D31CB1">
      <w:pPr>
        <w:ind w:left="1260" w:right="720"/>
      </w:pPr>
      <w:r>
        <w:t xml:space="preserve">The </w:t>
      </w:r>
      <w:r w:rsidRPr="000C70F4">
        <w:rPr>
          <w:b/>
        </w:rPr>
        <w:t>Assign Identifier</w:t>
      </w:r>
      <w:r w:rsidRPr="00D52B0B">
        <w:t xml:space="preserve"> window </w:t>
      </w:r>
      <w:r>
        <w:t>appears</w:t>
      </w:r>
      <w:r w:rsidRPr="00D52B0B">
        <w:t>.</w:t>
      </w:r>
      <w:r w:rsidRPr="00D52B0B">
        <w:br/>
      </w:r>
    </w:p>
    <w:p w14:paraId="313E97D5" w14:textId="77777777" w:rsidR="00D31CB1" w:rsidRDefault="00D31CB1" w:rsidP="00D31CB1">
      <w:pPr>
        <w:ind w:left="720" w:right="720"/>
      </w:pPr>
      <w:r w:rsidRPr="006454BE">
        <w:rPr>
          <w:noProof/>
        </w:rPr>
        <w:lastRenderedPageBreak/>
        <w:drawing>
          <wp:inline distT="0" distB="0" distL="0" distR="0" wp14:anchorId="463DC466" wp14:editId="4AA46727">
            <wp:extent cx="2767965" cy="1654175"/>
            <wp:effectExtent l="19050" t="19050" r="13335" b="22225"/>
            <wp:docPr id="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67965" cy="1654175"/>
                    </a:xfrm>
                    <a:prstGeom prst="rect">
                      <a:avLst/>
                    </a:prstGeom>
                    <a:noFill/>
                    <a:ln w="3175">
                      <a:solidFill>
                        <a:schemeClr val="tx1"/>
                      </a:solidFill>
                    </a:ln>
                  </pic:spPr>
                </pic:pic>
              </a:graphicData>
            </a:graphic>
          </wp:inline>
        </w:drawing>
      </w:r>
    </w:p>
    <w:p w14:paraId="4953A28A" w14:textId="77777777" w:rsidR="00D31CB1" w:rsidRDefault="00D31CB1" w:rsidP="00D31CB1">
      <w:pPr>
        <w:pStyle w:val="Figure"/>
        <w:tabs>
          <w:tab w:val="clear" w:pos="1080"/>
          <w:tab w:val="clear" w:pos="1710"/>
          <w:tab w:val="clear" w:pos="1980"/>
          <w:tab w:val="left" w:pos="1800"/>
          <w:tab w:val="num" w:pos="4230"/>
        </w:tabs>
        <w:ind w:left="1800" w:hanging="1170"/>
      </w:pPr>
      <w:r w:rsidRPr="003240FC">
        <w:t>A</w:t>
      </w:r>
      <w:r>
        <w:t>ssign Identifier window</w:t>
      </w:r>
    </w:p>
    <w:p w14:paraId="288F7202" w14:textId="77777777" w:rsidR="00D31CB1" w:rsidRDefault="00D31CB1" w:rsidP="00D31CB1"/>
    <w:p w14:paraId="22158375" w14:textId="77777777" w:rsidR="00D31CB1" w:rsidRDefault="00D31CB1" w:rsidP="00D31CB1">
      <w:pPr>
        <w:numPr>
          <w:ilvl w:val="0"/>
          <w:numId w:val="95"/>
        </w:numPr>
        <w:ind w:left="1080" w:right="360"/>
      </w:pPr>
      <w:r>
        <w:t xml:space="preserve">In the </w:t>
      </w:r>
      <w:r w:rsidRPr="00882049">
        <w:rPr>
          <w:b/>
        </w:rPr>
        <w:t>Source Identifier</w:t>
      </w:r>
      <w:r>
        <w:t xml:space="preserve"> box, scan or type the identifier of the first biospecimen that you want to assign to the selected storage map cell.</w:t>
      </w:r>
      <w:r>
        <w:br/>
      </w:r>
      <w:r w:rsidRPr="00CF61CA">
        <w:rPr>
          <w:b/>
        </w:rPr>
        <w:t>Note:</w:t>
      </w:r>
      <w:r>
        <w:t xml:space="preserve"> You can display the identifiers of the biospecimens to be assigned by clicking on the arrow icon beside the </w:t>
      </w:r>
      <w:r w:rsidRPr="00CF61CA">
        <w:rPr>
          <w:b/>
        </w:rPr>
        <w:t xml:space="preserve">Identifiers </w:t>
      </w:r>
      <w:r>
        <w:t xml:space="preserve">field in the top left corner of the </w:t>
      </w:r>
      <w:r>
        <w:rPr>
          <w:b/>
        </w:rPr>
        <w:t>Bulk Storage Assignment</w:t>
      </w:r>
      <w:r>
        <w:t xml:space="preserve"> window.</w:t>
      </w:r>
      <w:r>
        <w:br/>
      </w:r>
    </w:p>
    <w:p w14:paraId="2E60D2FB" w14:textId="77777777" w:rsidR="00D31CB1" w:rsidRDefault="00D31CB1" w:rsidP="00D31CB1">
      <w:pPr>
        <w:numPr>
          <w:ilvl w:val="0"/>
          <w:numId w:val="95"/>
        </w:numPr>
        <w:ind w:left="1080"/>
      </w:pPr>
      <w:r>
        <w:t xml:space="preserve">Click </w:t>
      </w:r>
      <w:r w:rsidRPr="00882049">
        <w:rPr>
          <w:b/>
        </w:rPr>
        <w:t>ASSIGN STORAGE</w:t>
      </w:r>
      <w:r>
        <w:t xml:space="preserve">. </w:t>
      </w:r>
    </w:p>
    <w:p w14:paraId="538AB8DB" w14:textId="77777777" w:rsidR="00D31CB1" w:rsidRDefault="00D31CB1" w:rsidP="00D31CB1">
      <w:pPr>
        <w:spacing w:line="276" w:lineRule="auto"/>
        <w:ind w:left="1080" w:hanging="360"/>
      </w:pPr>
      <w:r w:rsidRPr="00CF61CA">
        <w:t xml:space="preserve">The application </w:t>
      </w:r>
      <w:r>
        <w:t>performs the following functions:</w:t>
      </w:r>
    </w:p>
    <w:p w14:paraId="0BE282F4" w14:textId="77777777" w:rsidR="00D31CB1" w:rsidRPr="00AA7A14" w:rsidRDefault="00D31CB1" w:rsidP="00D31CB1">
      <w:pPr>
        <w:numPr>
          <w:ilvl w:val="0"/>
          <w:numId w:val="111"/>
        </w:numPr>
        <w:spacing w:line="276" w:lineRule="auto"/>
        <w:ind w:left="1440"/>
        <w:rPr>
          <w:color w:val="000000"/>
        </w:rPr>
      </w:pPr>
      <w:r>
        <w:t>A</w:t>
      </w:r>
      <w:r w:rsidRPr="00CF61CA">
        <w:t xml:space="preserve">ssigns the </w:t>
      </w:r>
      <w:r>
        <w:t>biospecimen</w:t>
      </w:r>
      <w:r w:rsidRPr="00CF61CA">
        <w:t xml:space="preserve"> to the cell that you selected and updates the storage map. </w:t>
      </w:r>
    </w:p>
    <w:p w14:paraId="0BC67282" w14:textId="77777777" w:rsidR="00D31CB1" w:rsidRDefault="00D31CB1" w:rsidP="00D31CB1">
      <w:pPr>
        <w:numPr>
          <w:ilvl w:val="0"/>
          <w:numId w:val="111"/>
        </w:numPr>
        <w:spacing w:line="276" w:lineRule="auto"/>
        <w:ind w:left="1440" w:right="270"/>
        <w:rPr>
          <w:color w:val="000000"/>
        </w:rPr>
      </w:pPr>
      <w:r>
        <w:rPr>
          <w:color w:val="000000"/>
        </w:rPr>
        <w:t>D</w:t>
      </w:r>
      <w:r w:rsidRPr="00CF61CA">
        <w:rPr>
          <w:color w:val="000000"/>
        </w:rPr>
        <w:t>isplay</w:t>
      </w:r>
      <w:r>
        <w:rPr>
          <w:color w:val="000000"/>
        </w:rPr>
        <w:t>s</w:t>
      </w:r>
      <w:r w:rsidRPr="00CF61CA">
        <w:rPr>
          <w:color w:val="000000"/>
        </w:rPr>
        <w:t xml:space="preserve"> the </w:t>
      </w:r>
      <w:r>
        <w:rPr>
          <w:color w:val="000000"/>
        </w:rPr>
        <w:t>window again with t</w:t>
      </w:r>
      <w:r w:rsidRPr="00CF61CA">
        <w:rPr>
          <w:color w:val="000000"/>
        </w:rPr>
        <w:t xml:space="preserve">he </w:t>
      </w:r>
      <w:r w:rsidRPr="001C2F88">
        <w:rPr>
          <w:b/>
          <w:color w:val="000000"/>
        </w:rPr>
        <w:t>Position Selected</w:t>
      </w:r>
      <w:r w:rsidRPr="00CF61CA">
        <w:rPr>
          <w:color w:val="000000"/>
        </w:rPr>
        <w:t xml:space="preserve"> field automatically </w:t>
      </w:r>
      <w:r>
        <w:rPr>
          <w:color w:val="000000"/>
        </w:rPr>
        <w:t>displaying</w:t>
      </w:r>
      <w:r w:rsidRPr="00CF61CA">
        <w:rPr>
          <w:color w:val="000000"/>
        </w:rPr>
        <w:t xml:space="preserve"> the next available</w:t>
      </w:r>
      <w:r>
        <w:rPr>
          <w:color w:val="000000"/>
        </w:rPr>
        <w:t xml:space="preserve"> position.</w:t>
      </w:r>
      <w:r>
        <w:rPr>
          <w:color w:val="000000"/>
        </w:rPr>
        <w:br/>
      </w:r>
    </w:p>
    <w:p w14:paraId="57238A9D" w14:textId="77777777" w:rsidR="00D31CB1" w:rsidRPr="00D52B0B" w:rsidRDefault="00D31CB1" w:rsidP="00D31CB1">
      <w:pPr>
        <w:numPr>
          <w:ilvl w:val="0"/>
          <w:numId w:val="95"/>
        </w:numPr>
        <w:ind w:left="1080"/>
      </w:pPr>
      <w:r>
        <w:t xml:space="preserve">Confirm the assignment of each biospecimen by clicking on </w:t>
      </w:r>
      <w:r>
        <w:rPr>
          <w:b/>
        </w:rPr>
        <w:t>ASSIGN STORAGE</w:t>
      </w:r>
      <w:r>
        <w:t xml:space="preserve"> each time the </w:t>
      </w:r>
      <w:r w:rsidRPr="00AA7A14">
        <w:rPr>
          <w:b/>
        </w:rPr>
        <w:t>Assign Identifier</w:t>
      </w:r>
      <w:r>
        <w:t xml:space="preserve"> window appears until all biospecimens are assigned.</w:t>
      </w:r>
    </w:p>
    <w:p w14:paraId="09899B61" w14:textId="77777777" w:rsidR="00D31CB1" w:rsidRPr="000C70F4" w:rsidRDefault="00D31CB1" w:rsidP="00D31CB1">
      <w:pPr>
        <w:ind w:left="1080"/>
      </w:pPr>
      <w:r w:rsidRPr="00882049">
        <w:rPr>
          <w:b/>
        </w:rPr>
        <w:t xml:space="preserve">Note: </w:t>
      </w:r>
    </w:p>
    <w:p w14:paraId="7F1A92C1" w14:textId="77777777" w:rsidR="00D31CB1" w:rsidRDefault="00D31CB1" w:rsidP="00D31CB1">
      <w:pPr>
        <w:numPr>
          <w:ilvl w:val="0"/>
          <w:numId w:val="97"/>
        </w:numPr>
        <w:ind w:right="270"/>
      </w:pPr>
      <w:r w:rsidRPr="00D52B0B">
        <w:t>If th</w:t>
      </w:r>
      <w:r>
        <w:t>e</w:t>
      </w:r>
      <w:r w:rsidRPr="00D52B0B">
        <w:t xml:space="preserve"> </w:t>
      </w:r>
      <w:r>
        <w:t>c</w:t>
      </w:r>
      <w:r w:rsidRPr="00D52B0B">
        <w:t xml:space="preserve">ontainer </w:t>
      </w:r>
      <w:r>
        <w:t>t</w:t>
      </w:r>
      <w:r w:rsidRPr="00D52B0B">
        <w:t xml:space="preserve">ype </w:t>
      </w:r>
      <w:r>
        <w:t xml:space="preserve">associated with the specified biospecimen </w:t>
      </w:r>
      <w:r w:rsidRPr="00D52B0B">
        <w:t>is not valid for th</w:t>
      </w:r>
      <w:r>
        <w:t>is</w:t>
      </w:r>
      <w:r w:rsidRPr="00D52B0B">
        <w:t xml:space="preserve"> storage </w:t>
      </w:r>
      <w:r>
        <w:t>location</w:t>
      </w:r>
      <w:r w:rsidRPr="00D52B0B">
        <w:t xml:space="preserve">, an error message </w:t>
      </w:r>
      <w:r>
        <w:t xml:space="preserve">appears. You can </w:t>
      </w:r>
      <w:r w:rsidRPr="00D52B0B">
        <w:t>select another division</w:t>
      </w:r>
      <w:r>
        <w:t xml:space="preserve"> and repeat steps a. - c</w:t>
      </w:r>
      <w:r w:rsidRPr="00D52B0B">
        <w:t xml:space="preserve">. </w:t>
      </w:r>
    </w:p>
    <w:p w14:paraId="397CF0FF" w14:textId="77777777" w:rsidR="00D31CB1" w:rsidRDefault="00D31CB1" w:rsidP="00D31CB1">
      <w:pPr>
        <w:numPr>
          <w:ilvl w:val="0"/>
          <w:numId w:val="97"/>
        </w:numPr>
        <w:rPr>
          <w:color w:val="000000"/>
        </w:rPr>
      </w:pPr>
      <w:r w:rsidRPr="00D52B0B">
        <w:rPr>
          <w:color w:val="000000"/>
        </w:rPr>
        <w:t xml:space="preserve">If </w:t>
      </w:r>
      <w:r>
        <w:rPr>
          <w:color w:val="000000"/>
        </w:rPr>
        <w:t>the storage</w:t>
      </w:r>
      <w:r w:rsidRPr="00D52B0B">
        <w:rPr>
          <w:color w:val="000000"/>
        </w:rPr>
        <w:t xml:space="preserve"> division does not have enough available positions for all the </w:t>
      </w:r>
      <w:r>
        <w:rPr>
          <w:color w:val="000000"/>
        </w:rPr>
        <w:t>biospecimen</w:t>
      </w:r>
      <w:r w:rsidRPr="00D52B0B">
        <w:rPr>
          <w:color w:val="000000"/>
        </w:rPr>
        <w:t xml:space="preserve">s, </w:t>
      </w:r>
      <w:r>
        <w:rPr>
          <w:color w:val="000000"/>
        </w:rPr>
        <w:t xml:space="preserve">you can </w:t>
      </w:r>
      <w:r w:rsidRPr="00D52B0B">
        <w:rPr>
          <w:color w:val="000000"/>
        </w:rPr>
        <w:t>select another division.</w:t>
      </w:r>
    </w:p>
    <w:p w14:paraId="09363C49" w14:textId="77777777" w:rsidR="00D31CB1" w:rsidRPr="00C4668A" w:rsidRDefault="00D31CB1" w:rsidP="00D31CB1">
      <w:pPr>
        <w:ind w:left="720" w:right="720"/>
        <w:rPr>
          <w:lang w:val="x-none"/>
        </w:rPr>
      </w:pPr>
    </w:p>
    <w:p w14:paraId="00B3613D" w14:textId="77777777" w:rsidR="00D31CB1" w:rsidRPr="00AA7A14" w:rsidRDefault="00D31CB1" w:rsidP="00D31CB1">
      <w:pPr>
        <w:pStyle w:val="BodyText"/>
        <w:numPr>
          <w:ilvl w:val="0"/>
          <w:numId w:val="316"/>
        </w:numPr>
        <w:tabs>
          <w:tab w:val="left" w:pos="720"/>
        </w:tabs>
        <w:ind w:right="720"/>
      </w:pPr>
      <w:r>
        <w:t>If you select</w:t>
      </w:r>
      <w:r w:rsidRPr="00AA7A14">
        <w:t>ed</w:t>
      </w:r>
      <w:r>
        <w:t xml:space="preserve"> </w:t>
      </w:r>
      <w:r w:rsidRPr="00AA7A14">
        <w:rPr>
          <w:b/>
        </w:rPr>
        <w:t>Manual</w:t>
      </w:r>
      <w:r w:rsidRPr="00D52B0B">
        <w:t xml:space="preserve"> as </w:t>
      </w:r>
      <w:r w:rsidRPr="00AA7A14">
        <w:rPr>
          <w:b/>
        </w:rPr>
        <w:t>Check-In Type</w:t>
      </w:r>
      <w:r w:rsidRPr="00D52B0B">
        <w:t xml:space="preserve">, </w:t>
      </w:r>
      <w:r>
        <w:t xml:space="preserve">perform </w:t>
      </w:r>
      <w:r w:rsidRPr="00D52B0B">
        <w:t>the following</w:t>
      </w:r>
      <w:r>
        <w:t xml:space="preserve"> steps</w:t>
      </w:r>
      <w:r w:rsidRPr="00D52B0B">
        <w:t>:</w:t>
      </w:r>
      <w:r>
        <w:t xml:space="preserve"> </w:t>
      </w:r>
    </w:p>
    <w:p w14:paraId="7CA614C8" w14:textId="77777777" w:rsidR="00D31CB1" w:rsidRPr="000C70F4" w:rsidRDefault="00D31CB1" w:rsidP="00D31CB1">
      <w:pPr>
        <w:numPr>
          <w:ilvl w:val="0"/>
          <w:numId w:val="110"/>
        </w:numPr>
        <w:ind w:left="1080" w:right="720"/>
      </w:pPr>
      <w:r w:rsidRPr="00D52B0B">
        <w:t xml:space="preserve">Click the </w:t>
      </w:r>
      <w:r w:rsidRPr="000C70F4">
        <w:t xml:space="preserve">available cell </w:t>
      </w:r>
      <w:r w:rsidRPr="00D52B0B">
        <w:t xml:space="preserve">on the </w:t>
      </w:r>
      <w:r>
        <w:t>s</w:t>
      </w:r>
      <w:r w:rsidRPr="00D52B0B">
        <w:t xml:space="preserve">torage </w:t>
      </w:r>
      <w:r>
        <w:t>m</w:t>
      </w:r>
      <w:r w:rsidRPr="00D52B0B">
        <w:t xml:space="preserve">ap </w:t>
      </w:r>
      <w:r>
        <w:t xml:space="preserve">where you want to store the </w:t>
      </w:r>
      <w:r w:rsidRPr="00D52B0B">
        <w:t xml:space="preserve">first </w:t>
      </w:r>
      <w:r>
        <w:t>biospecimen</w:t>
      </w:r>
      <w:r w:rsidRPr="00D52B0B">
        <w:t xml:space="preserve">. </w:t>
      </w:r>
    </w:p>
    <w:p w14:paraId="0A7842A2" w14:textId="77777777" w:rsidR="00D31CB1" w:rsidRDefault="00D31CB1" w:rsidP="00D31CB1">
      <w:pPr>
        <w:ind w:left="1080" w:right="720"/>
      </w:pPr>
      <w:r w:rsidRPr="00D52B0B">
        <w:rPr>
          <w:b/>
        </w:rPr>
        <w:t>Note:</w:t>
      </w:r>
      <w:r w:rsidRPr="00D52B0B">
        <w:t xml:space="preserve"> </w:t>
      </w:r>
    </w:p>
    <w:p w14:paraId="42A0F72D" w14:textId="77777777" w:rsidR="00D31CB1" w:rsidRDefault="00D31CB1" w:rsidP="00D31CB1">
      <w:pPr>
        <w:numPr>
          <w:ilvl w:val="0"/>
          <w:numId w:val="96"/>
        </w:numPr>
        <w:ind w:left="1800" w:right="720"/>
      </w:pPr>
      <w:r w:rsidRPr="00D52B0B">
        <w:t xml:space="preserve">Storage Map positions </w:t>
      </w:r>
      <w:r>
        <w:t xml:space="preserve">that are available appear </w:t>
      </w:r>
      <w:r w:rsidRPr="00D52B0B">
        <w:t>in tan or goldenrod color</w:t>
      </w:r>
      <w:r>
        <w:t>.</w:t>
      </w:r>
    </w:p>
    <w:p w14:paraId="34374746" w14:textId="77777777" w:rsidR="00D31CB1" w:rsidRDefault="00D31CB1" w:rsidP="00D31CB1">
      <w:pPr>
        <w:numPr>
          <w:ilvl w:val="0"/>
          <w:numId w:val="96"/>
        </w:numPr>
        <w:ind w:left="1800" w:right="720"/>
      </w:pPr>
      <w:r>
        <w:t xml:space="preserve">Positions that are used appear in </w:t>
      </w:r>
      <w:r w:rsidRPr="00D52B0B">
        <w:t>red or rust color</w:t>
      </w:r>
      <w:r>
        <w:t xml:space="preserve">. </w:t>
      </w:r>
    </w:p>
    <w:p w14:paraId="47B61EAC" w14:textId="77777777" w:rsidR="00D31CB1" w:rsidRDefault="00D31CB1" w:rsidP="00D31CB1">
      <w:pPr>
        <w:numPr>
          <w:ilvl w:val="0"/>
          <w:numId w:val="96"/>
        </w:numPr>
        <w:ind w:left="1800" w:right="720"/>
      </w:pPr>
      <w:r>
        <w:t>The current selection appears in green color</w:t>
      </w:r>
      <w:r w:rsidRPr="00D52B0B">
        <w:t>.</w:t>
      </w:r>
      <w:r>
        <w:br/>
      </w:r>
    </w:p>
    <w:p w14:paraId="30C388F2" w14:textId="77777777" w:rsidR="00D31CB1" w:rsidRDefault="00D31CB1" w:rsidP="00D31CB1">
      <w:pPr>
        <w:ind w:left="1080" w:right="720"/>
      </w:pPr>
      <w:r>
        <w:t xml:space="preserve">The </w:t>
      </w:r>
      <w:r w:rsidRPr="000C70F4">
        <w:rPr>
          <w:b/>
        </w:rPr>
        <w:t>Assign Identifier</w:t>
      </w:r>
      <w:r w:rsidRPr="00D52B0B">
        <w:t xml:space="preserve"> window </w:t>
      </w:r>
      <w:r>
        <w:t>appears</w:t>
      </w:r>
      <w:r w:rsidRPr="00D52B0B">
        <w:t>.</w:t>
      </w:r>
      <w:r w:rsidRPr="00D52B0B">
        <w:br/>
      </w:r>
    </w:p>
    <w:p w14:paraId="58698B4C" w14:textId="77777777" w:rsidR="00D31CB1" w:rsidRDefault="00D31CB1" w:rsidP="00D31CB1">
      <w:pPr>
        <w:ind w:left="720" w:right="720"/>
      </w:pPr>
      <w:r w:rsidRPr="006454BE">
        <w:rPr>
          <w:noProof/>
        </w:rPr>
        <w:lastRenderedPageBreak/>
        <w:drawing>
          <wp:inline distT="0" distB="0" distL="0" distR="0" wp14:anchorId="201624CD" wp14:editId="0C8E99F4">
            <wp:extent cx="2751455" cy="1637665"/>
            <wp:effectExtent l="19050" t="19050" r="10795" b="19685"/>
            <wp:docPr id="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51455" cy="1637665"/>
                    </a:xfrm>
                    <a:prstGeom prst="rect">
                      <a:avLst/>
                    </a:prstGeom>
                    <a:noFill/>
                    <a:ln w="3175">
                      <a:solidFill>
                        <a:schemeClr val="tx1"/>
                      </a:solidFill>
                    </a:ln>
                  </pic:spPr>
                </pic:pic>
              </a:graphicData>
            </a:graphic>
          </wp:inline>
        </w:drawing>
      </w:r>
    </w:p>
    <w:p w14:paraId="6411C537" w14:textId="77777777" w:rsidR="00D31CB1" w:rsidRDefault="00D31CB1" w:rsidP="00D31CB1">
      <w:pPr>
        <w:pStyle w:val="Figure"/>
        <w:tabs>
          <w:tab w:val="clear" w:pos="1080"/>
          <w:tab w:val="clear" w:pos="1710"/>
          <w:tab w:val="clear" w:pos="1980"/>
          <w:tab w:val="left" w:pos="1800"/>
          <w:tab w:val="num" w:pos="4230"/>
        </w:tabs>
        <w:ind w:left="1800" w:hanging="1170"/>
      </w:pPr>
      <w:r w:rsidRPr="003240FC">
        <w:t>A</w:t>
      </w:r>
      <w:r>
        <w:t xml:space="preserve">ssign </w:t>
      </w:r>
      <w:r w:rsidRPr="003508B6">
        <w:t>Identifier</w:t>
      </w:r>
      <w:r>
        <w:t xml:space="preserve"> window</w:t>
      </w:r>
    </w:p>
    <w:p w14:paraId="18C7AA52" w14:textId="77777777" w:rsidR="00D31CB1" w:rsidRDefault="00D31CB1" w:rsidP="00D31CB1"/>
    <w:p w14:paraId="3EDDCF60" w14:textId="77777777" w:rsidR="00D31CB1" w:rsidRDefault="00D31CB1" w:rsidP="00D31CB1">
      <w:pPr>
        <w:numPr>
          <w:ilvl w:val="0"/>
          <w:numId w:val="110"/>
        </w:numPr>
        <w:ind w:left="1080" w:right="360"/>
      </w:pPr>
      <w:r>
        <w:t xml:space="preserve">In the </w:t>
      </w:r>
      <w:r w:rsidRPr="00882049">
        <w:rPr>
          <w:b/>
        </w:rPr>
        <w:t>Source Identifier</w:t>
      </w:r>
      <w:r>
        <w:t xml:space="preserve"> box, scan or type the identifier of the first biospecimen that you want to assign to the selected storage map cell.</w:t>
      </w:r>
      <w:r>
        <w:br/>
      </w:r>
      <w:r w:rsidRPr="00CF61CA">
        <w:rPr>
          <w:b/>
        </w:rPr>
        <w:t>Note:</w:t>
      </w:r>
      <w:r>
        <w:t xml:space="preserve"> You can display the identifiers of the biospecimens to be assigned by clicking on the arrow icon beside the </w:t>
      </w:r>
      <w:r w:rsidRPr="00CF61CA">
        <w:rPr>
          <w:b/>
        </w:rPr>
        <w:t xml:space="preserve">Identifiers </w:t>
      </w:r>
      <w:r>
        <w:t xml:space="preserve">field in the top left corner of the </w:t>
      </w:r>
      <w:r>
        <w:rPr>
          <w:b/>
        </w:rPr>
        <w:t>Bulk Storage Assignment</w:t>
      </w:r>
      <w:r>
        <w:t xml:space="preserve"> window.</w:t>
      </w:r>
      <w:r>
        <w:br/>
      </w:r>
    </w:p>
    <w:p w14:paraId="5E696992" w14:textId="77777777" w:rsidR="00D31CB1" w:rsidRDefault="00D31CB1" w:rsidP="00D31CB1">
      <w:pPr>
        <w:numPr>
          <w:ilvl w:val="0"/>
          <w:numId w:val="110"/>
        </w:numPr>
        <w:ind w:left="1080"/>
      </w:pPr>
      <w:r>
        <w:t xml:space="preserve">Click </w:t>
      </w:r>
      <w:r w:rsidRPr="00882049">
        <w:rPr>
          <w:b/>
        </w:rPr>
        <w:t>ASSIGN STORAGE</w:t>
      </w:r>
      <w:r>
        <w:t xml:space="preserve">. </w:t>
      </w:r>
    </w:p>
    <w:p w14:paraId="0D03DBC3" w14:textId="77777777" w:rsidR="00D31CB1" w:rsidRDefault="00D31CB1" w:rsidP="00D31CB1">
      <w:pPr>
        <w:spacing w:line="276" w:lineRule="auto"/>
        <w:ind w:left="1080"/>
        <w:rPr>
          <w:color w:val="000000"/>
        </w:rPr>
      </w:pPr>
      <w:r w:rsidRPr="00CF61CA">
        <w:t xml:space="preserve">The application assigns the </w:t>
      </w:r>
      <w:r>
        <w:t>biospecimen</w:t>
      </w:r>
      <w:r w:rsidRPr="00CF61CA">
        <w:t xml:space="preserve"> to the cell that you selected and updates the storage map. </w:t>
      </w:r>
      <w:r>
        <w:br/>
      </w:r>
    </w:p>
    <w:p w14:paraId="68127385" w14:textId="77777777" w:rsidR="00D31CB1" w:rsidRPr="00D52B0B" w:rsidRDefault="00D31CB1" w:rsidP="00D31CB1">
      <w:pPr>
        <w:numPr>
          <w:ilvl w:val="0"/>
          <w:numId w:val="110"/>
        </w:numPr>
        <w:ind w:left="1080"/>
      </w:pPr>
      <w:r>
        <w:t>Repeat steps a. – c.  until all biospecimens are assigned.</w:t>
      </w:r>
    </w:p>
    <w:p w14:paraId="26E6B18D" w14:textId="77777777" w:rsidR="00D31CB1" w:rsidRPr="000C70F4" w:rsidRDefault="00D31CB1" w:rsidP="00D31CB1">
      <w:pPr>
        <w:ind w:left="1080"/>
      </w:pPr>
      <w:r w:rsidRPr="00882049">
        <w:rPr>
          <w:b/>
        </w:rPr>
        <w:t xml:space="preserve">Note: </w:t>
      </w:r>
    </w:p>
    <w:p w14:paraId="7B3627D7" w14:textId="77777777" w:rsidR="00D31CB1" w:rsidRDefault="00D31CB1" w:rsidP="00D31CB1">
      <w:pPr>
        <w:numPr>
          <w:ilvl w:val="0"/>
          <w:numId w:val="97"/>
        </w:numPr>
        <w:ind w:right="270"/>
      </w:pPr>
      <w:r w:rsidRPr="00D52B0B">
        <w:t>If th</w:t>
      </w:r>
      <w:r>
        <w:t>e</w:t>
      </w:r>
      <w:r w:rsidRPr="00D52B0B">
        <w:t xml:space="preserve"> </w:t>
      </w:r>
      <w:r>
        <w:t>c</w:t>
      </w:r>
      <w:r w:rsidRPr="00D52B0B">
        <w:t xml:space="preserve">ontainer </w:t>
      </w:r>
      <w:r>
        <w:t>t</w:t>
      </w:r>
      <w:r w:rsidRPr="00D52B0B">
        <w:t xml:space="preserve">ype </w:t>
      </w:r>
      <w:r>
        <w:t xml:space="preserve">associated with the specified biospecimen </w:t>
      </w:r>
      <w:r w:rsidRPr="00D52B0B">
        <w:t>is not valid for th</w:t>
      </w:r>
      <w:r>
        <w:t>is</w:t>
      </w:r>
      <w:r w:rsidRPr="00D52B0B">
        <w:t xml:space="preserve"> storage </w:t>
      </w:r>
      <w:r>
        <w:t>location</w:t>
      </w:r>
      <w:r w:rsidRPr="00D52B0B">
        <w:t xml:space="preserve">, an error message </w:t>
      </w:r>
      <w:r>
        <w:t xml:space="preserve">appears. You can </w:t>
      </w:r>
      <w:r w:rsidRPr="00D52B0B">
        <w:t>select another division</w:t>
      </w:r>
      <w:r>
        <w:t xml:space="preserve"> and repeat steps a. - c</w:t>
      </w:r>
      <w:r w:rsidRPr="00D52B0B">
        <w:t xml:space="preserve">. </w:t>
      </w:r>
    </w:p>
    <w:p w14:paraId="67A35718" w14:textId="77777777" w:rsidR="00D31CB1" w:rsidRDefault="00D31CB1" w:rsidP="00D31CB1">
      <w:pPr>
        <w:numPr>
          <w:ilvl w:val="0"/>
          <w:numId w:val="97"/>
        </w:numPr>
        <w:rPr>
          <w:color w:val="000000"/>
        </w:rPr>
      </w:pPr>
      <w:r w:rsidRPr="00D52B0B">
        <w:rPr>
          <w:color w:val="000000"/>
        </w:rPr>
        <w:t xml:space="preserve">If </w:t>
      </w:r>
      <w:r>
        <w:rPr>
          <w:color w:val="000000"/>
        </w:rPr>
        <w:t>the storage</w:t>
      </w:r>
      <w:r w:rsidRPr="00D52B0B">
        <w:rPr>
          <w:color w:val="000000"/>
        </w:rPr>
        <w:t xml:space="preserve"> division does not have enough available positions for all the </w:t>
      </w:r>
      <w:r>
        <w:rPr>
          <w:color w:val="000000"/>
        </w:rPr>
        <w:t>biospecimen</w:t>
      </w:r>
      <w:r w:rsidRPr="00D52B0B">
        <w:rPr>
          <w:color w:val="000000"/>
        </w:rPr>
        <w:t xml:space="preserve">s, </w:t>
      </w:r>
      <w:r>
        <w:rPr>
          <w:color w:val="000000"/>
        </w:rPr>
        <w:t xml:space="preserve">you can </w:t>
      </w:r>
      <w:r w:rsidRPr="00D52B0B">
        <w:rPr>
          <w:color w:val="000000"/>
        </w:rPr>
        <w:t>select another division.</w:t>
      </w:r>
    </w:p>
    <w:p w14:paraId="00511475" w14:textId="77777777" w:rsidR="00D31CB1" w:rsidRPr="00D52B0B" w:rsidRDefault="00D31CB1" w:rsidP="00D31CB1">
      <w:pPr>
        <w:rPr>
          <w:b/>
        </w:rPr>
      </w:pPr>
    </w:p>
    <w:p w14:paraId="418A6CB9" w14:textId="77777777" w:rsidR="00D31CB1" w:rsidRDefault="00D31CB1" w:rsidP="00D31CB1">
      <w:pPr>
        <w:numPr>
          <w:ilvl w:val="0"/>
          <w:numId w:val="316"/>
        </w:numPr>
      </w:pPr>
      <w:r w:rsidRPr="00D52B0B">
        <w:t>To save the storage assignment</w:t>
      </w:r>
      <w:r>
        <w:t xml:space="preserve">s, </w:t>
      </w:r>
      <w:r w:rsidRPr="00D52B0B">
        <w:t xml:space="preserve">click </w:t>
      </w:r>
      <w:r w:rsidRPr="00D52B0B">
        <w:rPr>
          <w:b/>
        </w:rPr>
        <w:t>SAVE</w:t>
      </w:r>
      <w:r w:rsidRPr="00D52B0B">
        <w:t>.</w:t>
      </w:r>
      <w:r w:rsidRPr="00D52B0B">
        <w:br/>
      </w:r>
      <w:r>
        <w:t xml:space="preserve">The </w:t>
      </w:r>
      <w:r w:rsidRPr="004D5ADC">
        <w:rPr>
          <w:b/>
        </w:rPr>
        <w:t>Bulk Storage Assignment</w:t>
      </w:r>
      <w:r>
        <w:t xml:space="preserve"> window closes. The s</w:t>
      </w:r>
      <w:r w:rsidRPr="00D52B0B">
        <w:t>torage assignments are saved</w:t>
      </w:r>
      <w:r>
        <w:t xml:space="preserve"> and appear in the </w:t>
      </w:r>
      <w:r w:rsidRPr="00EF4EFB">
        <w:rPr>
          <w:b/>
        </w:rPr>
        <w:t>Storage Location</w:t>
      </w:r>
      <w:r>
        <w:t xml:space="preserve"> column for the selected biospecimens.</w:t>
      </w:r>
    </w:p>
    <w:p w14:paraId="7679D317" w14:textId="77777777" w:rsidR="00D31CB1" w:rsidRDefault="00D31CB1" w:rsidP="00D31CB1">
      <w:pPr>
        <w:ind w:left="720"/>
      </w:pPr>
    </w:p>
    <w:p w14:paraId="3AA4186F" w14:textId="77777777" w:rsidR="00D31CB1" w:rsidRPr="00A46D0C" w:rsidRDefault="00D31CB1" w:rsidP="00D31CB1">
      <w:pPr>
        <w:pStyle w:val="Heading3"/>
      </w:pPr>
      <w:r>
        <w:br w:type="page"/>
      </w:r>
      <w:bookmarkStart w:id="3581" w:name="_Adding_Workflow_Biospecimens"/>
      <w:bookmarkStart w:id="3582" w:name="AddToWorklist"/>
      <w:bookmarkStart w:id="3583" w:name="_Toc452631895"/>
      <w:bookmarkStart w:id="3584" w:name="_Toc507164319"/>
      <w:bookmarkEnd w:id="3581"/>
      <w:bookmarkEnd w:id="3582"/>
      <w:r>
        <w:lastRenderedPageBreak/>
        <w:t>Adding Workflow Biospecimens to a Worklist</w:t>
      </w:r>
      <w:bookmarkEnd w:id="3583"/>
      <w:bookmarkEnd w:id="3584"/>
    </w:p>
    <w:p w14:paraId="444A3690" w14:textId="77777777" w:rsidR="00D31CB1" w:rsidRDefault="00D31CB1" w:rsidP="00D31CB1"/>
    <w:p w14:paraId="6E1BFCCA" w14:textId="77777777" w:rsidR="00D31CB1" w:rsidRDefault="00D31CB1" w:rsidP="00D31CB1">
      <w:r>
        <w:t>To add workflow biospecimens to a new or an existing worklist:</w:t>
      </w:r>
    </w:p>
    <w:p w14:paraId="42BDC05A" w14:textId="77777777" w:rsidR="00D31CB1" w:rsidRDefault="00D31CB1" w:rsidP="00D31CB1"/>
    <w:p w14:paraId="048916FD" w14:textId="64CF1048" w:rsidR="00D31CB1" w:rsidRDefault="00D31CB1" w:rsidP="00D31CB1">
      <w:pPr>
        <w:numPr>
          <w:ilvl w:val="0"/>
          <w:numId w:val="295"/>
        </w:numPr>
        <w:ind w:right="720"/>
      </w:pPr>
      <w:del w:id="3585" w:author="Sayali Dev" w:date="2018-01-31T17:54:00Z">
        <w:r w:rsidDel="009A119E">
          <w:delText>Log on</w:delText>
        </w:r>
      </w:del>
      <w:ins w:id="3586" w:author="Sayali Dev" w:date="2018-01-31T17:54:00Z">
        <w:r w:rsidR="009A119E">
          <w:t>Log in</w:t>
        </w:r>
      </w:ins>
      <w:r>
        <w:t xml:space="preserve"> to the application using your </w:t>
      </w:r>
      <w:del w:id="3587" w:author="Sayali Dev" w:date="2018-01-31T17:55:00Z">
        <w:r w:rsidDel="00A62626">
          <w:delText>logon</w:delText>
        </w:r>
      </w:del>
      <w:ins w:id="3588" w:author="Sayali Dev" w:date="2018-01-31T17:55:00Z">
        <w:r w:rsidR="00A62626">
          <w:t>log in</w:t>
        </w:r>
      </w:ins>
      <w:r>
        <w:t xml:space="preserve"> credentials. </w:t>
      </w:r>
    </w:p>
    <w:p w14:paraId="1A4396AB" w14:textId="77777777" w:rsidR="00D31CB1" w:rsidRDefault="00D31CB1" w:rsidP="00D31CB1">
      <w:pPr>
        <w:ind w:left="720" w:right="720"/>
      </w:pPr>
      <w:r>
        <w:t xml:space="preserve">The CIRRASPEC home page appears. </w:t>
      </w:r>
    </w:p>
    <w:p w14:paraId="2DF7DEC9" w14:textId="77777777" w:rsidR="00D31CB1" w:rsidRDefault="00D31CB1" w:rsidP="00D31CB1">
      <w:pPr>
        <w:ind w:left="720" w:right="720"/>
      </w:pPr>
    </w:p>
    <w:p w14:paraId="192A957F" w14:textId="77777777" w:rsidR="00D31CB1" w:rsidRDefault="00D31CB1" w:rsidP="00D31CB1">
      <w:pPr>
        <w:numPr>
          <w:ilvl w:val="0"/>
          <w:numId w:val="295"/>
        </w:numPr>
        <w:ind w:right="720"/>
      </w:pPr>
      <w:r>
        <w:t xml:space="preserve">Point to the arrow of the </w:t>
      </w:r>
      <w:r w:rsidRPr="00E238C4">
        <w:rPr>
          <w:b/>
        </w:rPr>
        <w:t>LIMS</w:t>
      </w:r>
      <w:r>
        <w:t xml:space="preserve"> tab, and then click </w:t>
      </w:r>
      <w:r w:rsidRPr="00E238C4">
        <w:rPr>
          <w:b/>
        </w:rPr>
        <w:t>Workflows</w:t>
      </w:r>
      <w:r>
        <w:t>.</w:t>
      </w:r>
    </w:p>
    <w:p w14:paraId="11B5DFC3" w14:textId="77777777" w:rsidR="00D31CB1" w:rsidRDefault="00D31CB1" w:rsidP="00D31CB1">
      <w:pPr>
        <w:ind w:left="720" w:right="720"/>
      </w:pPr>
      <w:r>
        <w:t>The workflow search page appears.</w:t>
      </w:r>
    </w:p>
    <w:p w14:paraId="0955FF47" w14:textId="77777777" w:rsidR="00D31CB1" w:rsidRDefault="00D31CB1" w:rsidP="00D31CB1">
      <w:pPr>
        <w:ind w:left="720" w:right="720"/>
      </w:pPr>
    </w:p>
    <w:p w14:paraId="432F0C8D" w14:textId="77777777" w:rsidR="00D31CB1" w:rsidRDefault="00D31CB1" w:rsidP="00D31CB1">
      <w:pPr>
        <w:numPr>
          <w:ilvl w:val="0"/>
          <w:numId w:val="295"/>
        </w:numPr>
        <w:ind w:right="720"/>
      </w:pPr>
      <w:r>
        <w:t xml:space="preserve">Click </w:t>
      </w:r>
      <w:r w:rsidRPr="0068184B">
        <w:rPr>
          <w:b/>
        </w:rPr>
        <w:t>SEARCH</w:t>
      </w:r>
      <w:r>
        <w:t xml:space="preserve">. </w:t>
      </w:r>
    </w:p>
    <w:p w14:paraId="7F015B2E" w14:textId="77777777" w:rsidR="00D31CB1" w:rsidRDefault="00D31CB1" w:rsidP="00D31CB1">
      <w:pPr>
        <w:ind w:left="720" w:right="720"/>
      </w:pPr>
      <w:r>
        <w:t xml:space="preserve">The </w:t>
      </w:r>
      <w:r w:rsidRPr="006943BA">
        <w:rPr>
          <w:b/>
        </w:rPr>
        <w:t>Workflow Search</w:t>
      </w:r>
      <w:r>
        <w:t xml:space="preserve"> page displays a list of workflows.</w:t>
      </w:r>
      <w:r>
        <w:br/>
      </w:r>
      <w:r w:rsidRPr="00694441">
        <w:rPr>
          <w:b/>
        </w:rPr>
        <w:t>Note:</w:t>
      </w:r>
      <w:r w:rsidRPr="00694441">
        <w:t xml:space="preserve"> The list displays all workflows that are accessible based on your login location.</w:t>
      </w:r>
    </w:p>
    <w:p w14:paraId="7213EB5E" w14:textId="77777777" w:rsidR="00D31CB1" w:rsidRDefault="00D31CB1" w:rsidP="00D31CB1">
      <w:pPr>
        <w:ind w:right="360"/>
      </w:pPr>
    </w:p>
    <w:p w14:paraId="01397880" w14:textId="77777777" w:rsidR="00D31CB1" w:rsidRDefault="00D31CB1" w:rsidP="00D31CB1">
      <w:pPr>
        <w:numPr>
          <w:ilvl w:val="0"/>
          <w:numId w:val="295"/>
        </w:numPr>
        <w:ind w:right="360"/>
      </w:pPr>
      <w:r>
        <w:t>Click the row of the workflow for which you want to add biospecimens to a worklist.</w:t>
      </w:r>
    </w:p>
    <w:p w14:paraId="14D08A03" w14:textId="77777777" w:rsidR="00D31CB1" w:rsidRDefault="00D31CB1" w:rsidP="00D31CB1">
      <w:pPr>
        <w:ind w:left="720" w:right="360"/>
      </w:pPr>
      <w:r>
        <w:t xml:space="preserve">The </w:t>
      </w:r>
      <w:r w:rsidRPr="00702B3D">
        <w:rPr>
          <w:b/>
        </w:rPr>
        <w:t>View Workflow</w:t>
      </w:r>
      <w:r>
        <w:t xml:space="preserve"> page appears.</w:t>
      </w:r>
    </w:p>
    <w:p w14:paraId="1F4B61D2" w14:textId="77777777" w:rsidR="00D31CB1" w:rsidRDefault="00D31CB1" w:rsidP="00D31CB1">
      <w:pPr>
        <w:ind w:left="720" w:right="360"/>
      </w:pPr>
    </w:p>
    <w:p w14:paraId="29F47445" w14:textId="77777777" w:rsidR="00D31CB1" w:rsidRPr="00E61AFD" w:rsidRDefault="00D31CB1" w:rsidP="00D31CB1">
      <w:pPr>
        <w:pStyle w:val="BodyText"/>
        <w:numPr>
          <w:ilvl w:val="0"/>
          <w:numId w:val="295"/>
        </w:numPr>
        <w:ind w:right="720"/>
      </w:pPr>
      <w:r>
        <w:t>Select the check</w:t>
      </w:r>
      <w:r w:rsidRPr="00E61AFD">
        <w:t xml:space="preserve">boxes of the </w:t>
      </w:r>
      <w:r>
        <w:t>biospecimen</w:t>
      </w:r>
      <w:r w:rsidRPr="00E61AFD">
        <w:t xml:space="preserve">s </w:t>
      </w:r>
      <w:r>
        <w:t>that you want to add to a worklist</w:t>
      </w:r>
      <w:r w:rsidRPr="00E61AFD">
        <w:t xml:space="preserve">. </w:t>
      </w:r>
    </w:p>
    <w:p w14:paraId="221D3507" w14:textId="77777777" w:rsidR="00D31CB1" w:rsidRPr="00E61AFD" w:rsidRDefault="00D31CB1" w:rsidP="00D31CB1">
      <w:pPr>
        <w:pStyle w:val="BodyText"/>
        <w:ind w:left="720" w:right="720"/>
      </w:pPr>
      <w:r w:rsidRPr="00E61AFD">
        <w:rPr>
          <w:b/>
        </w:rPr>
        <w:t>Note:</w:t>
      </w:r>
      <w:r w:rsidRPr="00E61AFD">
        <w:t xml:space="preserve"> To add all the </w:t>
      </w:r>
      <w:r>
        <w:t>biospecimen</w:t>
      </w:r>
      <w:r w:rsidRPr="00E61AFD">
        <w:t>s</w:t>
      </w:r>
      <w:r>
        <w:t xml:space="preserve"> to a worklist, select the check</w:t>
      </w:r>
      <w:r w:rsidRPr="00E61AFD">
        <w:t>box on the header.</w:t>
      </w:r>
    </w:p>
    <w:p w14:paraId="558800FB" w14:textId="77777777" w:rsidR="00D31CB1" w:rsidRPr="00E61AFD" w:rsidDel="00BE119D" w:rsidRDefault="00D31CB1" w:rsidP="00D31CB1">
      <w:pPr>
        <w:pStyle w:val="BodyText"/>
        <w:ind w:left="720" w:right="720"/>
      </w:pPr>
    </w:p>
    <w:p w14:paraId="5D9A7E8D" w14:textId="77777777" w:rsidR="00D31CB1" w:rsidRDefault="00D31CB1" w:rsidP="00D31CB1">
      <w:pPr>
        <w:pStyle w:val="BodyText"/>
        <w:numPr>
          <w:ilvl w:val="0"/>
          <w:numId w:val="295"/>
        </w:numPr>
        <w:ind w:right="720"/>
      </w:pPr>
      <w:r w:rsidRPr="00E61AFD">
        <w:t xml:space="preserve">In the </w:t>
      </w:r>
      <w:r w:rsidRPr="00E955A5">
        <w:rPr>
          <w:b/>
        </w:rPr>
        <w:t>Actions</w:t>
      </w:r>
      <w:r w:rsidRPr="00E61AFD">
        <w:t xml:space="preserve"> list, click </w:t>
      </w:r>
      <w:r w:rsidRPr="00E955A5">
        <w:rPr>
          <w:b/>
        </w:rPr>
        <w:t>Add to Worklist</w:t>
      </w:r>
      <w:r w:rsidRPr="00E61AFD">
        <w:t xml:space="preserve">, and then click </w:t>
      </w:r>
      <w:r w:rsidRPr="00E955A5">
        <w:rPr>
          <w:b/>
        </w:rPr>
        <w:t>INITIATE</w:t>
      </w:r>
      <w:r w:rsidRPr="00E61AFD">
        <w:t>.</w:t>
      </w:r>
    </w:p>
    <w:p w14:paraId="0AF5D5D2" w14:textId="77777777" w:rsidR="00D31CB1" w:rsidRDefault="00D31CB1" w:rsidP="00D31CB1">
      <w:pPr>
        <w:pStyle w:val="ListParagraph"/>
        <w:ind w:left="0" w:right="360" w:firstLine="720"/>
      </w:pPr>
      <w:r w:rsidRPr="00AA26F9">
        <w:t xml:space="preserve">The </w:t>
      </w:r>
      <w:r w:rsidRPr="00373742">
        <w:rPr>
          <w:b/>
        </w:rPr>
        <w:t>Create/Modify Worklist</w:t>
      </w:r>
      <w:r>
        <w:t xml:space="preserve"> page appears with the selected workflow biospecimens.</w:t>
      </w:r>
    </w:p>
    <w:p w14:paraId="141890AA" w14:textId="77777777" w:rsidR="00D31CB1" w:rsidRDefault="00D31CB1" w:rsidP="00D31CB1">
      <w:pPr>
        <w:pStyle w:val="ListParagraph"/>
        <w:ind w:left="0" w:right="360" w:firstLine="720"/>
      </w:pPr>
    </w:p>
    <w:p w14:paraId="0D728627" w14:textId="77777777" w:rsidR="00D31CB1" w:rsidRDefault="00D31CB1" w:rsidP="00D31CB1">
      <w:pPr>
        <w:pStyle w:val="ListParagraph"/>
        <w:ind w:left="0" w:right="360" w:firstLine="720"/>
      </w:pPr>
      <w:r>
        <w:rPr>
          <w:noProof/>
        </w:rPr>
        <w:drawing>
          <wp:inline distT="0" distB="0" distL="0" distR="0" wp14:anchorId="55B4D212" wp14:editId="14EBF1BB">
            <wp:extent cx="6170285" cy="2884516"/>
            <wp:effectExtent l="19050" t="19050" r="21590" b="11430"/>
            <wp:docPr id="9276" name="Picture 9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74951" cy="2886697"/>
                    </a:xfrm>
                    <a:prstGeom prst="rect">
                      <a:avLst/>
                    </a:prstGeom>
                    <a:noFill/>
                    <a:ln w="3175">
                      <a:solidFill>
                        <a:schemeClr val="tx1"/>
                      </a:solidFill>
                    </a:ln>
                  </pic:spPr>
                </pic:pic>
              </a:graphicData>
            </a:graphic>
          </wp:inline>
        </w:drawing>
      </w:r>
    </w:p>
    <w:p w14:paraId="7D914913" w14:textId="77777777" w:rsidR="00D31CB1" w:rsidRDefault="00D31CB1" w:rsidP="00D31CB1">
      <w:pPr>
        <w:pStyle w:val="Figure"/>
        <w:tabs>
          <w:tab w:val="clear" w:pos="1080"/>
          <w:tab w:val="clear" w:pos="1710"/>
          <w:tab w:val="clear" w:pos="1980"/>
          <w:tab w:val="left" w:pos="1800"/>
          <w:tab w:val="num" w:pos="4230"/>
        </w:tabs>
        <w:ind w:left="1800" w:hanging="1170"/>
        <w:rPr>
          <w:rStyle w:val="CommentReference"/>
        </w:rPr>
      </w:pPr>
      <w:r w:rsidRPr="00373742">
        <w:t>Create/Modify Worklist</w:t>
      </w:r>
      <w:r>
        <w:t xml:space="preserve"> page</w:t>
      </w:r>
    </w:p>
    <w:p w14:paraId="49AD65F9" w14:textId="77777777" w:rsidR="00D31CB1" w:rsidRDefault="00D31CB1" w:rsidP="00D31CB1"/>
    <w:p w14:paraId="1C2DD5E7" w14:textId="77777777" w:rsidR="00D31CB1" w:rsidRDefault="00D31CB1" w:rsidP="00D31CB1">
      <w:pPr>
        <w:pStyle w:val="BodyText"/>
        <w:numPr>
          <w:ilvl w:val="0"/>
          <w:numId w:val="317"/>
        </w:numPr>
        <w:ind w:right="270"/>
      </w:pPr>
      <w:r>
        <w:t>Enter</w:t>
      </w:r>
      <w:r w:rsidRPr="008B0550">
        <w:t xml:space="preserve"> appropriate</w:t>
      </w:r>
      <w:r>
        <w:t xml:space="preserve"> information in each field. Following table lists each field and its description. </w:t>
      </w:r>
      <w:r w:rsidRPr="006744E4">
        <w:rPr>
          <w:b/>
        </w:rPr>
        <w:t>Note:</w:t>
      </w:r>
      <w:r>
        <w:rPr>
          <w:b/>
        </w:rPr>
        <w:t xml:space="preserve"> </w:t>
      </w:r>
      <w:r w:rsidRPr="006744E4">
        <w:t>Fields that are marked with the red asterisk (</w:t>
      </w:r>
      <w:r w:rsidRPr="006744E4">
        <w:rPr>
          <w:color w:val="FF0000"/>
        </w:rPr>
        <w:t>*</w:t>
      </w:r>
      <w:r w:rsidRPr="006744E4">
        <w:t>) are mandatory.</w:t>
      </w:r>
    </w:p>
    <w:p w14:paraId="2573CD98" w14:textId="77777777" w:rsidR="00D31CB1" w:rsidRDefault="00D31CB1" w:rsidP="00D31CB1">
      <w:pPr>
        <w:pStyle w:val="BodyText"/>
        <w:ind w:left="720" w:right="270"/>
      </w:pPr>
      <w:r>
        <w:br w:type="page"/>
      </w:r>
    </w:p>
    <w:p w14:paraId="66A30F6A" w14:textId="59489BEB" w:rsidR="00D31CB1" w:rsidRDefault="00D31CB1" w:rsidP="00D31CB1">
      <w:pPr>
        <w:pStyle w:val="Caption"/>
        <w:ind w:firstLine="720"/>
      </w:pPr>
      <w:r>
        <w:lastRenderedPageBreak/>
        <w:t xml:space="preserve">Table </w:t>
      </w:r>
      <w:r w:rsidR="00653CE2">
        <w:fldChar w:fldCharType="begin"/>
      </w:r>
      <w:r w:rsidR="00653CE2">
        <w:instrText xml:space="preserve"> SEQ Figure \* ARABIC </w:instrText>
      </w:r>
      <w:r w:rsidR="00653CE2">
        <w:fldChar w:fldCharType="separate"/>
      </w:r>
      <w:ins w:id="3589" w:author="Sayali Dev" w:date="2018-02-02T13:47:00Z">
        <w:r w:rsidR="00EB76E3">
          <w:rPr>
            <w:noProof/>
          </w:rPr>
          <w:t>37</w:t>
        </w:r>
      </w:ins>
      <w:del w:id="3590" w:author="Sayali Dev" w:date="2018-02-02T13:47:00Z">
        <w:r w:rsidDel="00EB76E3">
          <w:rPr>
            <w:noProof/>
          </w:rPr>
          <w:delText>8</w:delText>
        </w:r>
      </w:del>
      <w:r w:rsidR="00653CE2">
        <w:rPr>
          <w:noProof/>
        </w:rPr>
        <w:fldChar w:fldCharType="end"/>
      </w:r>
      <w:r>
        <w:t>: Adding workflow biospecimens to a worklist</w:t>
      </w:r>
    </w:p>
    <w:tbl>
      <w:tblPr>
        <w:tblW w:w="10057" w:type="dxa"/>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37"/>
        <w:gridCol w:w="8820"/>
      </w:tblGrid>
      <w:tr w:rsidR="00D31CB1" w:rsidRPr="007A152E" w14:paraId="1DC0F91A" w14:textId="77777777" w:rsidTr="007E1303">
        <w:trPr>
          <w:cantSplit/>
          <w:trHeight w:val="288"/>
          <w:tblHeader/>
        </w:trPr>
        <w:tc>
          <w:tcPr>
            <w:tcW w:w="1237" w:type="dxa"/>
            <w:shd w:val="clear" w:color="auto" w:fill="BFBFBF"/>
            <w:vAlign w:val="center"/>
          </w:tcPr>
          <w:p w14:paraId="1893557D" w14:textId="77777777" w:rsidR="00D31CB1" w:rsidRPr="007A152E" w:rsidRDefault="00D31CB1" w:rsidP="007E1303">
            <w:pPr>
              <w:rPr>
                <w:b/>
              </w:rPr>
            </w:pPr>
            <w:r>
              <w:rPr>
                <w:b/>
              </w:rPr>
              <w:t>Field</w:t>
            </w:r>
          </w:p>
        </w:tc>
        <w:tc>
          <w:tcPr>
            <w:tcW w:w="8820" w:type="dxa"/>
            <w:shd w:val="clear" w:color="auto" w:fill="BFBFBF"/>
            <w:vAlign w:val="center"/>
          </w:tcPr>
          <w:p w14:paraId="6743592D" w14:textId="77777777" w:rsidR="00D31CB1" w:rsidRPr="007A152E" w:rsidRDefault="00D31CB1" w:rsidP="007E1303">
            <w:pPr>
              <w:rPr>
                <w:b/>
              </w:rPr>
            </w:pPr>
            <w:r w:rsidRPr="007A152E">
              <w:rPr>
                <w:b/>
              </w:rPr>
              <w:t>Description</w:t>
            </w:r>
          </w:p>
        </w:tc>
      </w:tr>
      <w:tr w:rsidR="00D31CB1" w14:paraId="6F352DC6" w14:textId="77777777" w:rsidTr="007E1303">
        <w:trPr>
          <w:cantSplit/>
          <w:trHeight w:val="506"/>
        </w:trPr>
        <w:tc>
          <w:tcPr>
            <w:tcW w:w="1237" w:type="dxa"/>
            <w:vAlign w:val="center"/>
          </w:tcPr>
          <w:p w14:paraId="0F21278D" w14:textId="77777777" w:rsidR="00D31CB1" w:rsidRPr="007A152E" w:rsidRDefault="00D31CB1" w:rsidP="007E1303">
            <w:pPr>
              <w:rPr>
                <w:b/>
              </w:rPr>
            </w:pPr>
            <w:r>
              <w:rPr>
                <w:b/>
              </w:rPr>
              <w:t>Add to Existing Worklist</w:t>
            </w:r>
          </w:p>
        </w:tc>
        <w:tc>
          <w:tcPr>
            <w:tcW w:w="8820" w:type="dxa"/>
            <w:vAlign w:val="center"/>
          </w:tcPr>
          <w:p w14:paraId="05F6FC2E" w14:textId="77777777" w:rsidR="00D31CB1" w:rsidRPr="00281C20" w:rsidRDefault="00D31CB1" w:rsidP="007E1303">
            <w:r>
              <w:t>If you want to add the</w:t>
            </w:r>
            <w:r w:rsidRPr="00281C20">
              <w:t xml:space="preserve"> </w:t>
            </w:r>
            <w:r>
              <w:t>biospecimens</w:t>
            </w:r>
            <w:r w:rsidRPr="00281C20">
              <w:t xml:space="preserve"> to an exist</w:t>
            </w:r>
            <w:r>
              <w:t>ing worklist, select this check</w:t>
            </w:r>
            <w:r w:rsidRPr="00281C20">
              <w:t>box.</w:t>
            </w:r>
          </w:p>
        </w:tc>
      </w:tr>
      <w:tr w:rsidR="00D31CB1" w14:paraId="173EAD0D" w14:textId="77777777" w:rsidTr="007E1303">
        <w:trPr>
          <w:cantSplit/>
          <w:trHeight w:val="288"/>
        </w:trPr>
        <w:tc>
          <w:tcPr>
            <w:tcW w:w="1237" w:type="dxa"/>
            <w:vAlign w:val="center"/>
          </w:tcPr>
          <w:p w14:paraId="662A068E" w14:textId="77777777" w:rsidR="00D31CB1" w:rsidRPr="007A152E" w:rsidRDefault="00D31CB1" w:rsidP="007E1303">
            <w:pPr>
              <w:rPr>
                <w:b/>
              </w:rPr>
            </w:pPr>
            <w:r>
              <w:rPr>
                <w:b/>
              </w:rPr>
              <w:t>Worklist Name</w:t>
            </w:r>
            <w:r w:rsidRPr="006744E4">
              <w:rPr>
                <w:color w:val="FF0000"/>
              </w:rPr>
              <w:t>*</w:t>
            </w:r>
          </w:p>
        </w:tc>
        <w:tc>
          <w:tcPr>
            <w:tcW w:w="8820" w:type="dxa"/>
            <w:vAlign w:val="center"/>
          </w:tcPr>
          <w:p w14:paraId="754A58B7" w14:textId="77777777" w:rsidR="00D31CB1" w:rsidRPr="00C819DF" w:rsidRDefault="00D31CB1" w:rsidP="007E1303">
            <w:pPr>
              <w:pStyle w:val="CommentText"/>
              <w:numPr>
                <w:ilvl w:val="0"/>
                <w:numId w:val="117"/>
              </w:numPr>
              <w:ind w:left="252" w:hanging="252"/>
              <w:rPr>
                <w:sz w:val="22"/>
                <w:szCs w:val="22"/>
              </w:rPr>
            </w:pPr>
            <w:r w:rsidRPr="00281C20">
              <w:rPr>
                <w:sz w:val="22"/>
                <w:szCs w:val="22"/>
              </w:rPr>
              <w:t xml:space="preserve">If </w:t>
            </w:r>
            <w:r>
              <w:rPr>
                <w:sz w:val="22"/>
                <w:szCs w:val="22"/>
              </w:rPr>
              <w:t xml:space="preserve">you checked </w:t>
            </w:r>
            <w:r w:rsidRPr="00281C20">
              <w:rPr>
                <w:sz w:val="22"/>
                <w:szCs w:val="22"/>
              </w:rPr>
              <w:t>th</w:t>
            </w:r>
            <w:r>
              <w:rPr>
                <w:sz w:val="22"/>
                <w:szCs w:val="22"/>
              </w:rPr>
              <w:t xml:space="preserve">e </w:t>
            </w:r>
            <w:r w:rsidRPr="00505947">
              <w:rPr>
                <w:b/>
                <w:sz w:val="22"/>
                <w:szCs w:val="22"/>
              </w:rPr>
              <w:t>Add to Existing</w:t>
            </w:r>
            <w:r>
              <w:rPr>
                <w:sz w:val="22"/>
                <w:szCs w:val="22"/>
              </w:rPr>
              <w:t xml:space="preserve"> box</w:t>
            </w:r>
            <w:r w:rsidRPr="00281C20">
              <w:rPr>
                <w:sz w:val="22"/>
                <w:szCs w:val="22"/>
              </w:rPr>
              <w:t xml:space="preserve">, then </w:t>
            </w:r>
            <w:r>
              <w:rPr>
                <w:sz w:val="22"/>
                <w:szCs w:val="22"/>
              </w:rPr>
              <w:t>type part or the entire</w:t>
            </w:r>
            <w:r w:rsidRPr="00281C20">
              <w:rPr>
                <w:sz w:val="22"/>
                <w:szCs w:val="22"/>
              </w:rPr>
              <w:t xml:space="preserve"> existing worklist </w:t>
            </w:r>
            <w:r>
              <w:rPr>
                <w:sz w:val="22"/>
                <w:szCs w:val="22"/>
              </w:rPr>
              <w:t>name in this field.</w:t>
            </w:r>
            <w:r w:rsidRPr="00281C20">
              <w:rPr>
                <w:sz w:val="22"/>
                <w:szCs w:val="22"/>
              </w:rPr>
              <w:t xml:space="preserve"> </w:t>
            </w:r>
            <w:r>
              <w:rPr>
                <w:sz w:val="22"/>
                <w:szCs w:val="22"/>
              </w:rPr>
              <w:br/>
            </w:r>
            <w:r w:rsidRPr="00556EAD">
              <w:rPr>
                <w:b/>
                <w:sz w:val="22"/>
                <w:szCs w:val="22"/>
              </w:rPr>
              <w:t>Note:</w:t>
            </w:r>
            <w:r>
              <w:rPr>
                <w:sz w:val="22"/>
                <w:szCs w:val="22"/>
              </w:rPr>
              <w:t xml:space="preserve"> As you type part of an existing name, a dropdown list appears with existing worklist names that you </w:t>
            </w:r>
            <w:r w:rsidRPr="00281C20">
              <w:rPr>
                <w:sz w:val="22"/>
                <w:szCs w:val="22"/>
              </w:rPr>
              <w:t>can select</w:t>
            </w:r>
            <w:r>
              <w:rPr>
                <w:sz w:val="22"/>
                <w:szCs w:val="22"/>
              </w:rPr>
              <w:t xml:space="preserve"> for this field.</w:t>
            </w:r>
          </w:p>
          <w:p w14:paraId="403A4A3C" w14:textId="77777777" w:rsidR="00D31CB1" w:rsidRPr="00281C20" w:rsidRDefault="00D31CB1" w:rsidP="007E1303">
            <w:pPr>
              <w:pStyle w:val="CommentText"/>
              <w:numPr>
                <w:ilvl w:val="0"/>
                <w:numId w:val="117"/>
              </w:numPr>
              <w:ind w:left="252" w:hanging="252"/>
              <w:rPr>
                <w:sz w:val="22"/>
                <w:szCs w:val="22"/>
              </w:rPr>
            </w:pPr>
            <w:r w:rsidRPr="00281C20">
              <w:rPr>
                <w:sz w:val="22"/>
                <w:szCs w:val="22"/>
              </w:rPr>
              <w:t>If you want to add th</w:t>
            </w:r>
            <w:r>
              <w:rPr>
                <w:sz w:val="22"/>
                <w:szCs w:val="22"/>
              </w:rPr>
              <w:t>ese</w:t>
            </w:r>
            <w:r w:rsidRPr="00281C20">
              <w:rPr>
                <w:sz w:val="22"/>
                <w:szCs w:val="22"/>
              </w:rPr>
              <w:t xml:space="preserve"> </w:t>
            </w:r>
            <w:r>
              <w:rPr>
                <w:sz w:val="22"/>
                <w:szCs w:val="22"/>
              </w:rPr>
              <w:t>biospecimens</w:t>
            </w:r>
            <w:r w:rsidRPr="00281C20">
              <w:rPr>
                <w:sz w:val="22"/>
                <w:szCs w:val="22"/>
              </w:rPr>
              <w:t xml:space="preserve"> to a ne</w:t>
            </w:r>
            <w:r>
              <w:rPr>
                <w:sz w:val="22"/>
                <w:szCs w:val="22"/>
              </w:rPr>
              <w:t xml:space="preserve">w worklist, type a name for the </w:t>
            </w:r>
            <w:r w:rsidRPr="00281C20">
              <w:rPr>
                <w:sz w:val="22"/>
                <w:szCs w:val="22"/>
              </w:rPr>
              <w:t>worklist.</w:t>
            </w:r>
          </w:p>
        </w:tc>
      </w:tr>
      <w:tr w:rsidR="00D31CB1" w14:paraId="479539C5" w14:textId="77777777" w:rsidTr="007E1303">
        <w:trPr>
          <w:cantSplit/>
          <w:trHeight w:val="288"/>
        </w:trPr>
        <w:tc>
          <w:tcPr>
            <w:tcW w:w="1237" w:type="dxa"/>
            <w:vAlign w:val="center"/>
          </w:tcPr>
          <w:p w14:paraId="5A81899D" w14:textId="77777777" w:rsidR="00D31CB1" w:rsidRPr="007A152E" w:rsidRDefault="00D31CB1" w:rsidP="007E1303">
            <w:pPr>
              <w:rPr>
                <w:b/>
              </w:rPr>
            </w:pPr>
            <w:r>
              <w:rPr>
                <w:b/>
              </w:rPr>
              <w:t>Security</w:t>
            </w:r>
            <w:r w:rsidRPr="006744E4">
              <w:rPr>
                <w:color w:val="FF0000"/>
              </w:rPr>
              <w:t>*</w:t>
            </w:r>
          </w:p>
        </w:tc>
        <w:tc>
          <w:tcPr>
            <w:tcW w:w="8820" w:type="dxa"/>
            <w:vAlign w:val="center"/>
          </w:tcPr>
          <w:p w14:paraId="36892739" w14:textId="77777777" w:rsidR="00D31CB1" w:rsidRPr="007811EB" w:rsidRDefault="00D31CB1" w:rsidP="007E1303">
            <w:pPr>
              <w:pStyle w:val="BodyText"/>
              <w:ind w:right="540"/>
            </w:pPr>
            <w:r>
              <w:t xml:space="preserve">If you want to add the biospecimens to a new worklist, click on the appropriate </w:t>
            </w:r>
            <w:r w:rsidRPr="00B051F9">
              <w:rPr>
                <w:b/>
              </w:rPr>
              <w:t>Security</w:t>
            </w:r>
            <w:r>
              <w:rPr>
                <w:b/>
              </w:rPr>
              <w:t xml:space="preserve"> </w:t>
            </w:r>
            <w:r w:rsidRPr="007811EB">
              <w:t>value</w:t>
            </w:r>
            <w:r>
              <w:t xml:space="preserve"> for the new worklist</w:t>
            </w:r>
            <w:r w:rsidRPr="007811EB">
              <w:t>.</w:t>
            </w:r>
            <w:r>
              <w:rPr>
                <w:i/>
              </w:rPr>
              <w:t xml:space="preserve"> </w:t>
            </w:r>
          </w:p>
          <w:p w14:paraId="46B291B8" w14:textId="77777777" w:rsidR="00D31CB1" w:rsidRDefault="00D31CB1" w:rsidP="007E1303">
            <w:pPr>
              <w:pStyle w:val="BodyText"/>
              <w:numPr>
                <w:ilvl w:val="0"/>
                <w:numId w:val="146"/>
              </w:numPr>
              <w:ind w:right="540"/>
            </w:pPr>
            <w:r w:rsidRPr="0036215D">
              <w:rPr>
                <w:b/>
              </w:rPr>
              <w:t>Private</w:t>
            </w:r>
            <w:r>
              <w:t>: Can be viewed, modified or deleted only by the creator of the worklist. Cannot be viewed by other users.</w:t>
            </w:r>
          </w:p>
          <w:p w14:paraId="4B8D1BC8" w14:textId="77777777" w:rsidR="00D31CB1" w:rsidRDefault="00D31CB1" w:rsidP="007E1303">
            <w:pPr>
              <w:pStyle w:val="BodyText"/>
              <w:numPr>
                <w:ilvl w:val="0"/>
                <w:numId w:val="146"/>
              </w:numPr>
              <w:ind w:right="540"/>
            </w:pPr>
            <w:r w:rsidRPr="0036215D">
              <w:rPr>
                <w:b/>
              </w:rPr>
              <w:t>Shared – Read-Only</w:t>
            </w:r>
            <w:r>
              <w:t>: Can be viewed and used by any other authorized users within the organization. Can be viewed, modified or deleted only by the creator of the worklist.</w:t>
            </w:r>
          </w:p>
          <w:p w14:paraId="7F6F9C9F" w14:textId="77777777" w:rsidR="00D31CB1" w:rsidRDefault="00D31CB1" w:rsidP="007E1303">
            <w:pPr>
              <w:pStyle w:val="BodyText"/>
              <w:numPr>
                <w:ilvl w:val="0"/>
                <w:numId w:val="146"/>
              </w:numPr>
              <w:ind w:right="540"/>
            </w:pPr>
            <w:r w:rsidRPr="0036215D">
              <w:rPr>
                <w:b/>
              </w:rPr>
              <w:t>Shared – Read-Write</w:t>
            </w:r>
            <w:r>
              <w:t>: Can be viewed or modified by any authorized user within the organization. Only the creator of the worklist can change the security level or delete the worklist.</w:t>
            </w:r>
          </w:p>
          <w:p w14:paraId="77D87F36" w14:textId="77777777" w:rsidR="00D31CB1" w:rsidRPr="007811EB" w:rsidRDefault="00D31CB1" w:rsidP="007E1303">
            <w:pPr>
              <w:pStyle w:val="BodyText"/>
              <w:ind w:left="360" w:right="540"/>
            </w:pPr>
            <w:r w:rsidRPr="00CD7C08">
              <w:rPr>
                <w:b/>
              </w:rPr>
              <w:t>Note:</w:t>
            </w:r>
            <w:r>
              <w:t xml:space="preserve"> This field is disabled if the </w:t>
            </w:r>
            <w:r w:rsidRPr="00CD7C08">
              <w:rPr>
                <w:b/>
              </w:rPr>
              <w:t>Add to existing Worklist</w:t>
            </w:r>
            <w:r>
              <w:t xml:space="preserve"> box is checked.</w:t>
            </w:r>
          </w:p>
        </w:tc>
      </w:tr>
      <w:tr w:rsidR="00D31CB1" w14:paraId="5D8E277F" w14:textId="77777777" w:rsidTr="007E1303">
        <w:trPr>
          <w:cantSplit/>
          <w:trHeight w:val="1316"/>
        </w:trPr>
        <w:tc>
          <w:tcPr>
            <w:tcW w:w="1237" w:type="dxa"/>
            <w:vAlign w:val="center"/>
          </w:tcPr>
          <w:p w14:paraId="42D61DD9" w14:textId="77777777" w:rsidR="00D31CB1" w:rsidRDefault="00D31CB1" w:rsidP="007E1303">
            <w:pPr>
              <w:rPr>
                <w:b/>
              </w:rPr>
            </w:pPr>
            <w:r>
              <w:rPr>
                <w:b/>
              </w:rPr>
              <w:t>Identifier</w:t>
            </w:r>
          </w:p>
        </w:tc>
        <w:tc>
          <w:tcPr>
            <w:tcW w:w="8820" w:type="dxa"/>
            <w:vAlign w:val="center"/>
          </w:tcPr>
          <w:p w14:paraId="2B43DB29" w14:textId="77777777" w:rsidR="00D31CB1" w:rsidRDefault="00D31CB1" w:rsidP="007E1303">
            <w:pPr>
              <w:pStyle w:val="BodyText"/>
              <w:ind w:right="540"/>
            </w:pPr>
            <w:r>
              <w:t>If you want to manually add a biospecimen that is not associated with the workflow to the worklist using its identifier:</w:t>
            </w:r>
          </w:p>
          <w:p w14:paraId="653B78C0" w14:textId="77777777" w:rsidR="00D31CB1" w:rsidRDefault="00D31CB1" w:rsidP="007E1303">
            <w:pPr>
              <w:pStyle w:val="BodyText"/>
              <w:numPr>
                <w:ilvl w:val="0"/>
                <w:numId w:val="319"/>
              </w:numPr>
              <w:ind w:right="540"/>
            </w:pPr>
            <w:r>
              <w:t xml:space="preserve">Input or scan a Sample Identifier in the </w:t>
            </w:r>
            <w:r w:rsidRPr="00AA3BA5">
              <w:rPr>
                <w:b/>
              </w:rPr>
              <w:t>S</w:t>
            </w:r>
            <w:r w:rsidRPr="00A9769F">
              <w:rPr>
                <w:b/>
              </w:rPr>
              <w:t>ource Identifier</w:t>
            </w:r>
            <w:r w:rsidRPr="00142B1B">
              <w:t xml:space="preserve"> </w:t>
            </w:r>
            <w:r>
              <w:t>text box.</w:t>
            </w:r>
          </w:p>
          <w:p w14:paraId="35945B2E" w14:textId="77777777" w:rsidR="00D31CB1" w:rsidRDefault="00D31CB1" w:rsidP="007E1303">
            <w:pPr>
              <w:pStyle w:val="BodyText"/>
              <w:numPr>
                <w:ilvl w:val="0"/>
                <w:numId w:val="319"/>
              </w:numPr>
              <w:ind w:right="540"/>
            </w:pPr>
            <w:r>
              <w:t xml:space="preserve">Click </w:t>
            </w:r>
            <w:r w:rsidRPr="00C12366">
              <w:rPr>
                <w:b/>
              </w:rPr>
              <w:t>A</w:t>
            </w:r>
            <w:r w:rsidRPr="00A9769F">
              <w:rPr>
                <w:b/>
              </w:rPr>
              <w:t>DD</w:t>
            </w:r>
            <w:r>
              <w:t xml:space="preserve">. </w:t>
            </w:r>
            <w:r>
              <w:br/>
              <w:t>The specified biospecimen appears on the list below.</w:t>
            </w:r>
          </w:p>
          <w:p w14:paraId="177AD01A" w14:textId="77777777" w:rsidR="00D31CB1" w:rsidRPr="00C819DF" w:rsidRDefault="00D31CB1" w:rsidP="007E1303">
            <w:pPr>
              <w:pStyle w:val="BodyText"/>
              <w:ind w:right="540"/>
            </w:pPr>
            <w:r w:rsidRPr="00C819DF">
              <w:rPr>
                <w:b/>
              </w:rPr>
              <w:t>Note:</w:t>
            </w:r>
            <w:r>
              <w:t xml:space="preserve"> </w:t>
            </w:r>
            <w:r w:rsidRPr="00C819DF">
              <w:t xml:space="preserve">You can add multiple </w:t>
            </w:r>
            <w:r>
              <w:t>biospecimen</w:t>
            </w:r>
            <w:r w:rsidRPr="00C819DF">
              <w:t>s to the worklist</w:t>
            </w:r>
            <w:r>
              <w:t xml:space="preserve"> using this field</w:t>
            </w:r>
            <w:r w:rsidRPr="00C819DF">
              <w:t>.</w:t>
            </w:r>
          </w:p>
        </w:tc>
      </w:tr>
      <w:tr w:rsidR="00D31CB1" w14:paraId="362092B1" w14:textId="77777777" w:rsidTr="007E1303">
        <w:trPr>
          <w:cantSplit/>
          <w:trHeight w:val="2333"/>
        </w:trPr>
        <w:tc>
          <w:tcPr>
            <w:tcW w:w="1237" w:type="dxa"/>
            <w:vAlign w:val="center"/>
          </w:tcPr>
          <w:p w14:paraId="318E19DD" w14:textId="77777777" w:rsidR="00D31CB1" w:rsidRDefault="00D31CB1" w:rsidP="007E1303">
            <w:pPr>
              <w:rPr>
                <w:b/>
              </w:rPr>
            </w:pPr>
            <w:r>
              <w:rPr>
                <w:b/>
              </w:rPr>
              <w:t>Search Inventory</w:t>
            </w:r>
          </w:p>
        </w:tc>
        <w:tc>
          <w:tcPr>
            <w:tcW w:w="8820" w:type="dxa"/>
            <w:vAlign w:val="center"/>
          </w:tcPr>
          <w:p w14:paraId="33830E40" w14:textId="77777777" w:rsidR="00D31CB1" w:rsidRDefault="00D31CB1" w:rsidP="007E1303">
            <w:pPr>
              <w:pStyle w:val="BodyText"/>
              <w:ind w:right="540"/>
            </w:pPr>
            <w:r>
              <w:t>If you want to search and select additional biospecimens that are not associated with the workflow to the worklist:</w:t>
            </w:r>
          </w:p>
          <w:p w14:paraId="45C6745B" w14:textId="77777777" w:rsidR="00D31CB1" w:rsidRDefault="00D31CB1" w:rsidP="007E1303">
            <w:pPr>
              <w:pStyle w:val="BodyText"/>
              <w:numPr>
                <w:ilvl w:val="0"/>
                <w:numId w:val="320"/>
              </w:numPr>
              <w:ind w:right="540"/>
            </w:pPr>
            <w:r>
              <w:t>C</w:t>
            </w:r>
            <w:r w:rsidRPr="00FF2F16">
              <w:t xml:space="preserve">lick the </w:t>
            </w:r>
            <w:r w:rsidRPr="00317BBC">
              <w:rPr>
                <w:b/>
              </w:rPr>
              <w:t>Search Inventory</w:t>
            </w:r>
            <w:r>
              <w:t xml:space="preserve"> link.</w:t>
            </w:r>
          </w:p>
          <w:p w14:paraId="696AAF5B" w14:textId="77777777" w:rsidR="00D31CB1" w:rsidRPr="00264DC5" w:rsidRDefault="00D31CB1" w:rsidP="007E1303">
            <w:pPr>
              <w:pStyle w:val="ListParagraph"/>
              <w:ind w:left="702"/>
            </w:pPr>
            <w:r>
              <w:t xml:space="preserve">The </w:t>
            </w:r>
            <w:r w:rsidRPr="00463213">
              <w:rPr>
                <w:b/>
              </w:rPr>
              <w:t xml:space="preserve">Search Samples and Worklists </w:t>
            </w:r>
            <w:r>
              <w:t>page appears.</w:t>
            </w:r>
          </w:p>
          <w:p w14:paraId="3CD63044" w14:textId="77777777" w:rsidR="00D31CB1" w:rsidRDefault="00D31CB1" w:rsidP="007E1303">
            <w:pPr>
              <w:pStyle w:val="BodyText"/>
              <w:numPr>
                <w:ilvl w:val="0"/>
                <w:numId w:val="320"/>
              </w:numPr>
              <w:ind w:right="360"/>
            </w:pPr>
            <w:r>
              <w:t>Search and select the biospecimens you want to add to this worklist.</w:t>
            </w:r>
          </w:p>
          <w:p w14:paraId="0006845D" w14:textId="77777777" w:rsidR="00D31CB1" w:rsidRDefault="00D31CB1" w:rsidP="007E1303">
            <w:pPr>
              <w:pStyle w:val="BodyText"/>
              <w:numPr>
                <w:ilvl w:val="0"/>
                <w:numId w:val="320"/>
              </w:numPr>
              <w:ind w:right="360"/>
            </w:pPr>
            <w:r>
              <w:t xml:space="preserve">Click </w:t>
            </w:r>
            <w:r w:rsidRPr="00CA71E6">
              <w:rPr>
                <w:b/>
              </w:rPr>
              <w:t>ADD</w:t>
            </w:r>
            <w:r>
              <w:t>.</w:t>
            </w:r>
          </w:p>
          <w:p w14:paraId="1510873B" w14:textId="77777777" w:rsidR="00D31CB1" w:rsidRDefault="00D31CB1" w:rsidP="007E1303">
            <w:pPr>
              <w:pStyle w:val="BodyText"/>
              <w:ind w:left="702" w:right="360"/>
            </w:pPr>
            <w:r>
              <w:t xml:space="preserve">The search window closes and the selected biospecimens appear on the </w:t>
            </w:r>
            <w:r w:rsidRPr="00CA71E6">
              <w:rPr>
                <w:b/>
              </w:rPr>
              <w:t>Create/Modify Worklist</w:t>
            </w:r>
            <w:r>
              <w:t xml:space="preserve"> page. </w:t>
            </w:r>
          </w:p>
        </w:tc>
      </w:tr>
    </w:tbl>
    <w:p w14:paraId="1AA85089" w14:textId="77777777" w:rsidR="00D31CB1" w:rsidRDefault="00D31CB1" w:rsidP="00D31CB1">
      <w:pPr>
        <w:pStyle w:val="BodyText"/>
        <w:ind w:left="720" w:right="540"/>
      </w:pPr>
    </w:p>
    <w:p w14:paraId="46265CEE" w14:textId="77777777" w:rsidR="00D31CB1" w:rsidRDefault="00D31CB1" w:rsidP="00D31CB1">
      <w:pPr>
        <w:pStyle w:val="BodyText"/>
        <w:ind w:left="720" w:right="540"/>
      </w:pPr>
    </w:p>
    <w:p w14:paraId="48C7E30A" w14:textId="77777777" w:rsidR="00D31CB1" w:rsidRDefault="00D31CB1" w:rsidP="00D31CB1">
      <w:pPr>
        <w:pStyle w:val="BodyText"/>
        <w:numPr>
          <w:ilvl w:val="0"/>
          <w:numId w:val="321"/>
        </w:numPr>
        <w:ind w:right="360"/>
      </w:pPr>
      <w:r>
        <w:t xml:space="preserve">To remove a biospecimen from the list on the </w:t>
      </w:r>
      <w:r w:rsidRPr="00606AFD">
        <w:rPr>
          <w:b/>
        </w:rPr>
        <w:t>Create/Modify Worklists</w:t>
      </w:r>
      <w:r>
        <w:t xml:space="preserve"> page: </w:t>
      </w:r>
    </w:p>
    <w:p w14:paraId="375DC289" w14:textId="77777777" w:rsidR="00D31CB1" w:rsidRDefault="00D31CB1" w:rsidP="00D31CB1">
      <w:pPr>
        <w:pStyle w:val="BodyText"/>
        <w:numPr>
          <w:ilvl w:val="0"/>
          <w:numId w:val="168"/>
        </w:numPr>
        <w:ind w:left="1080" w:right="360"/>
      </w:pPr>
      <w:r>
        <w:t xml:space="preserve">Click the trash can icon </w:t>
      </w:r>
      <w:r>
        <w:rPr>
          <w:noProof/>
          <w:lang w:val="en-US" w:eastAsia="en-US"/>
        </w:rPr>
        <w:drawing>
          <wp:inline distT="0" distB="0" distL="0" distR="0" wp14:anchorId="3AA549B5" wp14:editId="72097620">
            <wp:extent cx="249555" cy="233045"/>
            <wp:effectExtent l="0" t="0" r="0" b="0"/>
            <wp:docPr id="9277" name="Picture 9277"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rash can ic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555" cy="233045"/>
                    </a:xfrm>
                    <a:prstGeom prst="rect">
                      <a:avLst/>
                    </a:prstGeom>
                    <a:noFill/>
                    <a:ln>
                      <a:noFill/>
                    </a:ln>
                  </pic:spPr>
                </pic:pic>
              </a:graphicData>
            </a:graphic>
          </wp:inline>
        </w:drawing>
      </w:r>
      <w:r>
        <w:t xml:space="preserve"> next to the appropriate biospecimen identifier.</w:t>
      </w:r>
    </w:p>
    <w:p w14:paraId="22FCDBB0" w14:textId="77777777" w:rsidR="00D31CB1" w:rsidRDefault="00D31CB1" w:rsidP="00D31CB1">
      <w:pPr>
        <w:pStyle w:val="BodyText"/>
        <w:ind w:left="1080" w:right="360"/>
      </w:pPr>
      <w:r w:rsidRPr="00606AFD">
        <w:rPr>
          <w:b/>
        </w:rPr>
        <w:t>Note:</w:t>
      </w:r>
      <w:r>
        <w:t xml:space="preserve"> To remove all biospecimens from the list, click the trash can icon </w:t>
      </w:r>
      <w:r>
        <w:rPr>
          <w:noProof/>
          <w:lang w:val="en-US" w:eastAsia="en-US"/>
        </w:rPr>
        <w:drawing>
          <wp:inline distT="0" distB="0" distL="0" distR="0" wp14:anchorId="70058D80" wp14:editId="20126CA6">
            <wp:extent cx="249555" cy="233045"/>
            <wp:effectExtent l="0" t="0" r="0" b="0"/>
            <wp:docPr id="9278" name="Picture 9278"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rash can ic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555" cy="233045"/>
                    </a:xfrm>
                    <a:prstGeom prst="rect">
                      <a:avLst/>
                    </a:prstGeom>
                    <a:noFill/>
                    <a:ln>
                      <a:noFill/>
                    </a:ln>
                  </pic:spPr>
                </pic:pic>
              </a:graphicData>
            </a:graphic>
          </wp:inline>
        </w:drawing>
      </w:r>
      <w:r>
        <w:t xml:space="preserve"> on the header. </w:t>
      </w:r>
    </w:p>
    <w:p w14:paraId="5984A137" w14:textId="77777777" w:rsidR="00D31CB1" w:rsidRDefault="00D31CB1" w:rsidP="00D31CB1">
      <w:pPr>
        <w:pStyle w:val="BodyText"/>
        <w:ind w:left="1080" w:right="360"/>
      </w:pPr>
      <w:r w:rsidRPr="00EF52CA">
        <w:t>A confirmation window appears.</w:t>
      </w:r>
      <w:r>
        <w:br/>
      </w:r>
    </w:p>
    <w:p w14:paraId="50299040" w14:textId="77777777" w:rsidR="00D31CB1" w:rsidRDefault="00D31CB1" w:rsidP="00D31CB1">
      <w:pPr>
        <w:pStyle w:val="BodyText"/>
        <w:numPr>
          <w:ilvl w:val="0"/>
          <w:numId w:val="168"/>
        </w:numPr>
        <w:ind w:left="1080" w:right="360"/>
      </w:pPr>
      <w:r>
        <w:t xml:space="preserve">Click </w:t>
      </w:r>
      <w:r w:rsidRPr="00EF52CA">
        <w:rPr>
          <w:b/>
        </w:rPr>
        <w:t>OK</w:t>
      </w:r>
      <w:r>
        <w:t xml:space="preserve">. </w:t>
      </w:r>
    </w:p>
    <w:p w14:paraId="658FB5D9" w14:textId="77777777" w:rsidR="00D31CB1" w:rsidRDefault="00D31CB1" w:rsidP="00D31CB1">
      <w:pPr>
        <w:pStyle w:val="BodyText"/>
        <w:ind w:left="1080" w:right="360"/>
      </w:pPr>
      <w:r>
        <w:t xml:space="preserve">The biospecimen is removed from the list. </w:t>
      </w:r>
    </w:p>
    <w:p w14:paraId="5540346D" w14:textId="77777777" w:rsidR="00D31CB1" w:rsidRDefault="00D31CB1" w:rsidP="00D31CB1">
      <w:pPr>
        <w:pStyle w:val="BodyText"/>
        <w:ind w:left="720" w:right="360"/>
      </w:pPr>
    </w:p>
    <w:p w14:paraId="1B281756" w14:textId="77777777" w:rsidR="00D31CB1" w:rsidRDefault="00D31CB1" w:rsidP="00D31CB1">
      <w:pPr>
        <w:pStyle w:val="BodyText"/>
        <w:numPr>
          <w:ilvl w:val="0"/>
          <w:numId w:val="321"/>
        </w:numPr>
        <w:ind w:right="360"/>
      </w:pPr>
      <w:r>
        <w:t xml:space="preserve">Click </w:t>
      </w:r>
      <w:r w:rsidRPr="0018260B">
        <w:rPr>
          <w:b/>
        </w:rPr>
        <w:t>SAVE</w:t>
      </w:r>
      <w:r>
        <w:t>.</w:t>
      </w:r>
    </w:p>
    <w:p w14:paraId="6C13FAA2" w14:textId="77777777" w:rsidR="00D31CB1" w:rsidRDefault="00D31CB1" w:rsidP="00D31CB1">
      <w:pPr>
        <w:pStyle w:val="BodyText"/>
        <w:ind w:left="720" w:right="360"/>
      </w:pPr>
      <w:r>
        <w:t>The biospecimens are added to the worklist.</w:t>
      </w:r>
    </w:p>
    <w:p w14:paraId="55830220" w14:textId="77777777" w:rsidR="00D31CB1" w:rsidRDefault="00D31CB1" w:rsidP="00D31CB1">
      <w:pPr>
        <w:ind w:left="720"/>
      </w:pPr>
    </w:p>
    <w:p w14:paraId="1DF56769" w14:textId="77777777" w:rsidR="00D31CB1" w:rsidRDefault="00D31CB1" w:rsidP="00D31CB1">
      <w:pPr>
        <w:pStyle w:val="Heading3"/>
      </w:pPr>
      <w:r>
        <w:br w:type="page"/>
      </w:r>
      <w:bookmarkStart w:id="3591" w:name="_Generating_a_Workflow_1"/>
      <w:bookmarkStart w:id="3592" w:name="_Generating_a_Workflow"/>
      <w:bookmarkStart w:id="3593" w:name="GenerateReport"/>
      <w:bookmarkStart w:id="3594" w:name="_Toc452631896"/>
      <w:bookmarkStart w:id="3595" w:name="_Toc507164320"/>
      <w:bookmarkEnd w:id="3591"/>
      <w:bookmarkEnd w:id="3592"/>
      <w:bookmarkEnd w:id="3593"/>
      <w:r>
        <w:lastRenderedPageBreak/>
        <w:t>Generating a Workflow Process Report</w:t>
      </w:r>
      <w:bookmarkEnd w:id="3594"/>
      <w:bookmarkEnd w:id="3595"/>
    </w:p>
    <w:p w14:paraId="6A8CDC31" w14:textId="77777777" w:rsidR="00D31CB1" w:rsidRDefault="00D31CB1" w:rsidP="00D31CB1"/>
    <w:p w14:paraId="38E834B8" w14:textId="77777777" w:rsidR="00D31CB1" w:rsidRDefault="00D31CB1" w:rsidP="00D31CB1">
      <w:r>
        <w:t xml:space="preserve">To generate a workflow process report for biospecimens that are associated with a workflow: </w:t>
      </w:r>
    </w:p>
    <w:p w14:paraId="3F3B466B" w14:textId="77777777" w:rsidR="00D31CB1" w:rsidRDefault="00D31CB1" w:rsidP="00D31CB1"/>
    <w:p w14:paraId="60094CF6" w14:textId="76B09004" w:rsidR="00D31CB1" w:rsidRDefault="00D31CB1" w:rsidP="00D31CB1">
      <w:pPr>
        <w:numPr>
          <w:ilvl w:val="0"/>
          <w:numId w:val="291"/>
        </w:numPr>
        <w:ind w:right="720"/>
      </w:pPr>
      <w:del w:id="3596" w:author="Sayali Dev" w:date="2018-01-31T17:54:00Z">
        <w:r w:rsidDel="009A119E">
          <w:delText>Log on</w:delText>
        </w:r>
      </w:del>
      <w:ins w:id="3597" w:author="Sayali Dev" w:date="2018-01-31T17:54:00Z">
        <w:r w:rsidR="009A119E">
          <w:t>Log in</w:t>
        </w:r>
      </w:ins>
      <w:r>
        <w:t xml:space="preserve"> to the application using your </w:t>
      </w:r>
      <w:del w:id="3598" w:author="Sayali Dev" w:date="2018-01-31T17:55:00Z">
        <w:r w:rsidDel="00A62626">
          <w:delText>logon</w:delText>
        </w:r>
      </w:del>
      <w:ins w:id="3599" w:author="Sayali Dev" w:date="2018-01-31T17:55:00Z">
        <w:r w:rsidR="00A62626">
          <w:t>log in</w:t>
        </w:r>
      </w:ins>
      <w:r>
        <w:t xml:space="preserve"> credentials. </w:t>
      </w:r>
    </w:p>
    <w:p w14:paraId="5FDA6E41" w14:textId="77777777" w:rsidR="00D31CB1" w:rsidRDefault="00D31CB1" w:rsidP="00D31CB1">
      <w:pPr>
        <w:ind w:left="720" w:right="720"/>
      </w:pPr>
      <w:r>
        <w:t xml:space="preserve">The CIRRASPEC home page appears. </w:t>
      </w:r>
    </w:p>
    <w:p w14:paraId="59C49B3D" w14:textId="77777777" w:rsidR="00D31CB1" w:rsidRDefault="00D31CB1" w:rsidP="00D31CB1">
      <w:pPr>
        <w:ind w:left="720" w:right="720"/>
      </w:pPr>
    </w:p>
    <w:p w14:paraId="66845504" w14:textId="77777777" w:rsidR="00D31CB1" w:rsidRDefault="00D31CB1" w:rsidP="00D31CB1">
      <w:pPr>
        <w:numPr>
          <w:ilvl w:val="0"/>
          <w:numId w:val="291"/>
        </w:numPr>
        <w:ind w:right="720"/>
      </w:pPr>
      <w:r>
        <w:t xml:space="preserve">Point to the arrow of the </w:t>
      </w:r>
      <w:r w:rsidRPr="00E238C4">
        <w:rPr>
          <w:b/>
        </w:rPr>
        <w:t>LIMS</w:t>
      </w:r>
      <w:r>
        <w:t xml:space="preserve"> tab, and then click </w:t>
      </w:r>
      <w:r w:rsidRPr="00E238C4">
        <w:rPr>
          <w:b/>
        </w:rPr>
        <w:t>Workflows</w:t>
      </w:r>
      <w:r>
        <w:t>.</w:t>
      </w:r>
    </w:p>
    <w:p w14:paraId="7DBE5CD5" w14:textId="77777777" w:rsidR="00D31CB1" w:rsidRDefault="00D31CB1" w:rsidP="00D31CB1">
      <w:pPr>
        <w:ind w:left="720" w:right="720"/>
      </w:pPr>
      <w:r>
        <w:t xml:space="preserve">The </w:t>
      </w:r>
      <w:r>
        <w:rPr>
          <w:b/>
        </w:rPr>
        <w:t>Workflow S</w:t>
      </w:r>
      <w:r w:rsidRPr="00956556">
        <w:rPr>
          <w:b/>
        </w:rPr>
        <w:t>earch</w:t>
      </w:r>
      <w:r>
        <w:t xml:space="preserve"> page appears.</w:t>
      </w:r>
    </w:p>
    <w:p w14:paraId="0AFC442E" w14:textId="77777777" w:rsidR="00D31CB1" w:rsidRDefault="00D31CB1" w:rsidP="00D31CB1">
      <w:pPr>
        <w:ind w:left="720" w:right="720"/>
      </w:pPr>
    </w:p>
    <w:p w14:paraId="0AD0424D" w14:textId="77777777" w:rsidR="00D31CB1" w:rsidRDefault="00D31CB1" w:rsidP="00D31CB1">
      <w:pPr>
        <w:numPr>
          <w:ilvl w:val="0"/>
          <w:numId w:val="291"/>
        </w:numPr>
        <w:ind w:right="720"/>
      </w:pPr>
      <w:r>
        <w:t xml:space="preserve">Click </w:t>
      </w:r>
      <w:r w:rsidRPr="0068184B">
        <w:rPr>
          <w:b/>
        </w:rPr>
        <w:t>SEARCH</w:t>
      </w:r>
      <w:r>
        <w:t xml:space="preserve">. </w:t>
      </w:r>
    </w:p>
    <w:p w14:paraId="728C302D" w14:textId="77777777" w:rsidR="00D31CB1" w:rsidRDefault="00D31CB1" w:rsidP="00D31CB1">
      <w:pPr>
        <w:ind w:left="720" w:right="720"/>
      </w:pPr>
      <w:r>
        <w:t xml:space="preserve">The </w:t>
      </w:r>
      <w:r w:rsidRPr="00D55563">
        <w:rPr>
          <w:b/>
        </w:rPr>
        <w:t>Workflow Search</w:t>
      </w:r>
      <w:r>
        <w:t xml:space="preserve"> page displays a list of workflows.</w:t>
      </w:r>
      <w:r>
        <w:br/>
      </w:r>
      <w:r w:rsidRPr="00694441">
        <w:rPr>
          <w:b/>
        </w:rPr>
        <w:t>Note:</w:t>
      </w:r>
      <w:r w:rsidRPr="00694441">
        <w:t xml:space="preserve"> The list displays all workflows that are accessible based on your login location.</w:t>
      </w:r>
    </w:p>
    <w:p w14:paraId="072134FF" w14:textId="77777777" w:rsidR="00D31CB1" w:rsidRDefault="00D31CB1" w:rsidP="00D31CB1">
      <w:pPr>
        <w:ind w:left="720" w:right="720"/>
      </w:pPr>
    </w:p>
    <w:p w14:paraId="1FFADDDA" w14:textId="77777777" w:rsidR="00D31CB1" w:rsidRDefault="00D31CB1" w:rsidP="00D31CB1">
      <w:pPr>
        <w:numPr>
          <w:ilvl w:val="0"/>
          <w:numId w:val="291"/>
        </w:numPr>
        <w:ind w:right="360"/>
      </w:pPr>
      <w:r>
        <w:t>Click the row of the workflow for which you want to generate a report.</w:t>
      </w:r>
    </w:p>
    <w:p w14:paraId="761DA50C" w14:textId="77777777" w:rsidR="00D31CB1" w:rsidRDefault="00D31CB1" w:rsidP="00D31CB1">
      <w:pPr>
        <w:ind w:left="720" w:right="360"/>
      </w:pPr>
      <w:r>
        <w:t xml:space="preserve">The </w:t>
      </w:r>
      <w:r w:rsidRPr="00702B3D">
        <w:rPr>
          <w:b/>
        </w:rPr>
        <w:t>View Workflow</w:t>
      </w:r>
      <w:r>
        <w:t xml:space="preserve"> page appears.</w:t>
      </w:r>
    </w:p>
    <w:p w14:paraId="6A51A7AE" w14:textId="77777777" w:rsidR="00D31CB1" w:rsidRDefault="00D31CB1" w:rsidP="00D31CB1">
      <w:pPr>
        <w:ind w:left="720" w:right="360"/>
      </w:pPr>
    </w:p>
    <w:p w14:paraId="599AB4D2" w14:textId="77777777" w:rsidR="00D31CB1" w:rsidRPr="00E61AFD" w:rsidRDefault="00D31CB1" w:rsidP="00D31CB1">
      <w:pPr>
        <w:pStyle w:val="BodyText"/>
        <w:numPr>
          <w:ilvl w:val="0"/>
          <w:numId w:val="291"/>
        </w:numPr>
        <w:ind w:right="720"/>
      </w:pPr>
      <w:r>
        <w:t>Select the check</w:t>
      </w:r>
      <w:r w:rsidRPr="00E61AFD">
        <w:t xml:space="preserve">boxes of the </w:t>
      </w:r>
      <w:r>
        <w:t>biospecimen</w:t>
      </w:r>
      <w:r w:rsidRPr="00E61AFD">
        <w:t xml:space="preserve">s </w:t>
      </w:r>
      <w:r>
        <w:t>for which you want to generate a report</w:t>
      </w:r>
      <w:r w:rsidRPr="00E61AFD">
        <w:t xml:space="preserve">. </w:t>
      </w:r>
    </w:p>
    <w:p w14:paraId="1F17CABC" w14:textId="77777777" w:rsidR="00D31CB1" w:rsidRPr="00E61AFD" w:rsidRDefault="00D31CB1" w:rsidP="00D31CB1">
      <w:pPr>
        <w:pStyle w:val="BodyText"/>
        <w:ind w:left="720" w:right="720"/>
      </w:pPr>
      <w:r w:rsidRPr="00E61AFD">
        <w:rPr>
          <w:b/>
        </w:rPr>
        <w:t>Note:</w:t>
      </w:r>
      <w:r w:rsidRPr="00E61AFD">
        <w:t xml:space="preserve"> To </w:t>
      </w:r>
      <w:r>
        <w:t xml:space="preserve">generate a report for </w:t>
      </w:r>
      <w:r w:rsidRPr="00E61AFD">
        <w:t xml:space="preserve">all the </w:t>
      </w:r>
      <w:r>
        <w:t>biospecimen</w:t>
      </w:r>
      <w:r w:rsidRPr="00E61AFD">
        <w:t>s, sel</w:t>
      </w:r>
      <w:r>
        <w:t>ect the check</w:t>
      </w:r>
      <w:r w:rsidRPr="00E61AFD">
        <w:t>box on the header.</w:t>
      </w:r>
    </w:p>
    <w:p w14:paraId="6EC95E18" w14:textId="77777777" w:rsidR="00D31CB1" w:rsidRDefault="00D31CB1" w:rsidP="00D31CB1">
      <w:pPr>
        <w:pStyle w:val="BodyText"/>
        <w:ind w:left="720" w:right="720"/>
      </w:pPr>
    </w:p>
    <w:p w14:paraId="3E2BA9B7" w14:textId="5D07313A" w:rsidR="00D31CB1" w:rsidRDefault="00D31CB1">
      <w:pPr>
        <w:pStyle w:val="BodyText"/>
        <w:numPr>
          <w:ilvl w:val="0"/>
          <w:numId w:val="291"/>
        </w:numPr>
        <w:ind w:right="720"/>
      </w:pPr>
      <w:r>
        <w:t xml:space="preserve">In the </w:t>
      </w:r>
      <w:r w:rsidRPr="00956556">
        <w:rPr>
          <w:b/>
        </w:rPr>
        <w:t>Actions</w:t>
      </w:r>
      <w:r>
        <w:t xml:space="preserve"> list, click </w:t>
      </w:r>
      <w:r w:rsidRPr="00956556">
        <w:rPr>
          <w:b/>
        </w:rPr>
        <w:t>Generate Report</w:t>
      </w:r>
      <w:r>
        <w:t xml:space="preserve">, and then click </w:t>
      </w:r>
      <w:r w:rsidRPr="00956556">
        <w:rPr>
          <w:b/>
        </w:rPr>
        <w:t>INITIATE</w:t>
      </w:r>
      <w:r>
        <w:t xml:space="preserve">. </w:t>
      </w:r>
      <w:r>
        <w:br/>
        <w:t>The workflow process report appears in a new window.</w:t>
      </w:r>
      <w:r>
        <w:br/>
      </w:r>
    </w:p>
    <w:p w14:paraId="2C1ABA02" w14:textId="77777777" w:rsidR="00D31CB1" w:rsidRDefault="00D31CB1" w:rsidP="00D31CB1">
      <w:pPr>
        <w:pStyle w:val="BodyText"/>
        <w:numPr>
          <w:ilvl w:val="0"/>
          <w:numId w:val="291"/>
        </w:numPr>
        <w:ind w:right="720"/>
      </w:pPr>
      <w:r>
        <w:t xml:space="preserve">View, print and/or save the file, as needed. </w:t>
      </w:r>
    </w:p>
    <w:p w14:paraId="185EA11E" w14:textId="3756B095" w:rsidR="00D31CB1" w:rsidRDefault="00D31CB1" w:rsidP="00D31CB1">
      <w:pPr>
        <w:pStyle w:val="BodyText"/>
        <w:ind w:left="720" w:right="720"/>
        <w:rPr>
          <w:ins w:id="3600" w:author="Sayali Dev" w:date="2018-02-12T15:09:00Z"/>
        </w:rPr>
      </w:pPr>
    </w:p>
    <w:p w14:paraId="1AD0057E" w14:textId="77777777" w:rsidR="007F6B2C" w:rsidRDefault="00AB4546" w:rsidP="00D31CB1">
      <w:pPr>
        <w:pStyle w:val="BodyText"/>
        <w:ind w:left="720" w:right="720"/>
        <w:rPr>
          <w:ins w:id="3601" w:author="Sayali Dev" w:date="2018-02-12T15:38:00Z"/>
          <w:b/>
          <w:lang w:val="en-US"/>
        </w:rPr>
      </w:pPr>
      <w:ins w:id="3602" w:author="Sayali Dev" w:date="2018-02-12T15:09:00Z">
        <w:r w:rsidRPr="00AB4546">
          <w:rPr>
            <w:b/>
            <w:lang w:val="en-US"/>
            <w:rPrChange w:id="3603" w:author="Sayali Dev" w:date="2018-02-12T15:09:00Z">
              <w:rPr>
                <w:lang w:val="en-US"/>
              </w:rPr>
            </w:rPrChange>
          </w:rPr>
          <w:t xml:space="preserve">Example Report: </w:t>
        </w:r>
      </w:ins>
    </w:p>
    <w:p w14:paraId="13C10804" w14:textId="1F0A213A" w:rsidR="00AB4546" w:rsidRDefault="00BE20C5" w:rsidP="00D31CB1">
      <w:pPr>
        <w:pStyle w:val="BodyText"/>
        <w:ind w:left="720" w:right="720"/>
        <w:rPr>
          <w:ins w:id="3604" w:author="Sayali Dev" w:date="2018-02-12T15:09:00Z"/>
          <w:b/>
          <w:lang w:val="en-US"/>
        </w:rPr>
      </w:pPr>
      <w:ins w:id="3605" w:author="Sayali Dev" w:date="2018-02-12T15:38:00Z">
        <w:r>
          <w:rPr>
            <w:b/>
            <w:lang w:val="en-US"/>
          </w:rPr>
          <w:object w:dxaOrig="1541" w:dyaOrig="1000" w14:anchorId="140D7FB6">
            <v:shape id="_x0000_i1027" type="#_x0000_t75" style="width:77.05pt;height:50pt" o:ole="">
              <v:imagedata r:id="rId134" o:title=""/>
            </v:shape>
            <o:OLEObject Type="Embed" ProgID="AcroExch.Document.11" ShapeID="_x0000_i1027" DrawAspect="Icon" ObjectID="_1581165345" r:id="rId135"/>
          </w:object>
        </w:r>
      </w:ins>
    </w:p>
    <w:p w14:paraId="40B68A2E" w14:textId="77777777" w:rsidR="00AB4546" w:rsidRPr="00AB4546" w:rsidRDefault="00AB4546" w:rsidP="00D31CB1">
      <w:pPr>
        <w:pStyle w:val="BodyText"/>
        <w:ind w:left="720" w:right="720"/>
        <w:rPr>
          <w:b/>
          <w:lang w:val="en-US"/>
          <w:rPrChange w:id="3606" w:author="Sayali Dev" w:date="2018-02-12T15:09:00Z">
            <w:rPr/>
          </w:rPrChange>
        </w:rPr>
      </w:pPr>
    </w:p>
    <w:p w14:paraId="0157ACD5" w14:textId="77777777" w:rsidR="00D31CB1" w:rsidRDefault="00D31CB1" w:rsidP="00D31CB1">
      <w:pPr>
        <w:pStyle w:val="Heading3"/>
      </w:pPr>
      <w:r>
        <w:br w:type="page"/>
      </w:r>
      <w:bookmarkStart w:id="3607" w:name="_Generating_a_Barcode_1"/>
      <w:bookmarkStart w:id="3608" w:name="_Generating_a_Barcode"/>
      <w:bookmarkStart w:id="3609" w:name="PrintLabels"/>
      <w:bookmarkStart w:id="3610" w:name="_Toc452631897"/>
      <w:bookmarkStart w:id="3611" w:name="_Toc507164321"/>
      <w:bookmarkEnd w:id="3607"/>
      <w:bookmarkEnd w:id="3608"/>
      <w:bookmarkEnd w:id="3609"/>
      <w:r>
        <w:lastRenderedPageBreak/>
        <w:t>Generating a Barcode Label for a Workflow Biospecimen</w:t>
      </w:r>
      <w:bookmarkEnd w:id="3610"/>
      <w:bookmarkEnd w:id="3611"/>
    </w:p>
    <w:p w14:paraId="1B8E0BF2" w14:textId="77777777" w:rsidR="00D31CB1" w:rsidRDefault="00D31CB1" w:rsidP="00D31CB1"/>
    <w:p w14:paraId="336D0EF8" w14:textId="77777777" w:rsidR="00D31CB1" w:rsidRDefault="00D31CB1" w:rsidP="00D31CB1">
      <w:r>
        <w:t>To generate a barcode label for a biospecimen that is associated with a workflow:</w:t>
      </w:r>
    </w:p>
    <w:p w14:paraId="79E40D14" w14:textId="77777777" w:rsidR="00D31CB1" w:rsidRDefault="00D31CB1" w:rsidP="00D31CB1"/>
    <w:p w14:paraId="3CD6BDAD" w14:textId="6E91DEF0" w:rsidR="00D31CB1" w:rsidRDefault="00D31CB1" w:rsidP="00D31CB1">
      <w:pPr>
        <w:numPr>
          <w:ilvl w:val="0"/>
          <w:numId w:val="292"/>
        </w:numPr>
        <w:ind w:right="720"/>
      </w:pPr>
      <w:del w:id="3612" w:author="Sayali Dev" w:date="2018-01-31T17:54:00Z">
        <w:r w:rsidDel="009A119E">
          <w:delText>Log on</w:delText>
        </w:r>
      </w:del>
      <w:ins w:id="3613" w:author="Sayali Dev" w:date="2018-01-31T17:54:00Z">
        <w:r w:rsidR="009A119E">
          <w:t>Log in</w:t>
        </w:r>
      </w:ins>
      <w:r>
        <w:t xml:space="preserve"> to the application using your </w:t>
      </w:r>
      <w:del w:id="3614" w:author="Sayali Dev" w:date="2018-01-31T17:55:00Z">
        <w:r w:rsidDel="00A62626">
          <w:delText>logon</w:delText>
        </w:r>
      </w:del>
      <w:ins w:id="3615" w:author="Sayali Dev" w:date="2018-01-31T17:55:00Z">
        <w:r w:rsidR="00A62626">
          <w:t>log in</w:t>
        </w:r>
      </w:ins>
      <w:r>
        <w:t xml:space="preserve"> credentials. </w:t>
      </w:r>
    </w:p>
    <w:p w14:paraId="15376C65" w14:textId="77777777" w:rsidR="00D31CB1" w:rsidRDefault="00D31CB1" w:rsidP="00D31CB1">
      <w:pPr>
        <w:ind w:left="720" w:right="720"/>
      </w:pPr>
      <w:r>
        <w:t xml:space="preserve">The CIRRASPEC home page appears. </w:t>
      </w:r>
    </w:p>
    <w:p w14:paraId="0A460A4E" w14:textId="77777777" w:rsidR="00D31CB1" w:rsidRDefault="00D31CB1" w:rsidP="00D31CB1">
      <w:pPr>
        <w:ind w:left="720" w:right="720"/>
      </w:pPr>
    </w:p>
    <w:p w14:paraId="3C05FADF" w14:textId="77777777" w:rsidR="00D31CB1" w:rsidRDefault="00D31CB1" w:rsidP="00D31CB1">
      <w:pPr>
        <w:numPr>
          <w:ilvl w:val="0"/>
          <w:numId w:val="292"/>
        </w:numPr>
        <w:ind w:right="720"/>
      </w:pPr>
      <w:r>
        <w:t xml:space="preserve">Point to the arrow of the </w:t>
      </w:r>
      <w:r w:rsidRPr="00E238C4">
        <w:rPr>
          <w:b/>
        </w:rPr>
        <w:t>LIMS</w:t>
      </w:r>
      <w:r>
        <w:t xml:space="preserve"> tab, and then click </w:t>
      </w:r>
      <w:r w:rsidRPr="00E238C4">
        <w:rPr>
          <w:b/>
        </w:rPr>
        <w:t>Workflows</w:t>
      </w:r>
      <w:r>
        <w:t>.</w:t>
      </w:r>
    </w:p>
    <w:p w14:paraId="4C76211E" w14:textId="77777777" w:rsidR="00D31CB1" w:rsidRDefault="00D31CB1" w:rsidP="00D31CB1">
      <w:pPr>
        <w:ind w:left="720" w:right="720"/>
      </w:pPr>
      <w:r>
        <w:t xml:space="preserve">The </w:t>
      </w:r>
      <w:r>
        <w:rPr>
          <w:b/>
        </w:rPr>
        <w:t>Workflow S</w:t>
      </w:r>
      <w:r w:rsidRPr="009D1A0A">
        <w:rPr>
          <w:b/>
        </w:rPr>
        <w:t>earch</w:t>
      </w:r>
      <w:r>
        <w:t xml:space="preserve"> page appears.</w:t>
      </w:r>
    </w:p>
    <w:p w14:paraId="6AE14926" w14:textId="77777777" w:rsidR="00D31CB1" w:rsidRDefault="00D31CB1" w:rsidP="00D31CB1">
      <w:pPr>
        <w:ind w:left="720" w:right="720"/>
      </w:pPr>
    </w:p>
    <w:p w14:paraId="5FC01B0F" w14:textId="77777777" w:rsidR="00D31CB1" w:rsidRDefault="00D31CB1" w:rsidP="00D31CB1">
      <w:pPr>
        <w:numPr>
          <w:ilvl w:val="0"/>
          <w:numId w:val="292"/>
        </w:numPr>
        <w:ind w:right="720"/>
      </w:pPr>
      <w:r>
        <w:t xml:space="preserve">Click </w:t>
      </w:r>
      <w:r w:rsidRPr="0068184B">
        <w:rPr>
          <w:b/>
        </w:rPr>
        <w:t>SEARCH</w:t>
      </w:r>
      <w:r>
        <w:t xml:space="preserve">. </w:t>
      </w:r>
    </w:p>
    <w:p w14:paraId="67DAE9C9" w14:textId="77777777" w:rsidR="00D31CB1" w:rsidRDefault="00D31CB1" w:rsidP="00D31CB1">
      <w:pPr>
        <w:ind w:left="720" w:right="720"/>
      </w:pPr>
      <w:r>
        <w:t xml:space="preserve">The </w:t>
      </w:r>
      <w:r w:rsidRPr="00C047A0">
        <w:rPr>
          <w:b/>
        </w:rPr>
        <w:t>Workflow Search</w:t>
      </w:r>
      <w:r>
        <w:t xml:space="preserve"> page displays a list of workflows.</w:t>
      </w:r>
      <w:r w:rsidRPr="00694441">
        <w:t xml:space="preserve"> </w:t>
      </w:r>
      <w:r>
        <w:br/>
      </w:r>
      <w:r w:rsidRPr="00694441">
        <w:rPr>
          <w:b/>
        </w:rPr>
        <w:t>Note:</w:t>
      </w:r>
      <w:r w:rsidRPr="00694441">
        <w:t xml:space="preserve"> The list displays all workflows that are accessible based on your login location.</w:t>
      </w:r>
    </w:p>
    <w:p w14:paraId="5447ADF8" w14:textId="77777777" w:rsidR="00D31CB1" w:rsidRDefault="00D31CB1" w:rsidP="00D31CB1">
      <w:pPr>
        <w:ind w:right="360"/>
      </w:pPr>
    </w:p>
    <w:p w14:paraId="5CE9D6CA" w14:textId="77777777" w:rsidR="00D31CB1" w:rsidRDefault="00D31CB1" w:rsidP="00D31CB1">
      <w:pPr>
        <w:numPr>
          <w:ilvl w:val="0"/>
          <w:numId w:val="292"/>
        </w:numPr>
        <w:ind w:right="360"/>
      </w:pPr>
      <w:r>
        <w:t>Click the row of the workflow for which you want to generate a barcode label for a biospecimen.</w:t>
      </w:r>
    </w:p>
    <w:p w14:paraId="11E1D91B" w14:textId="77777777" w:rsidR="00D31CB1" w:rsidRDefault="00D31CB1" w:rsidP="00D31CB1">
      <w:pPr>
        <w:ind w:left="720" w:right="360"/>
      </w:pPr>
      <w:r>
        <w:t xml:space="preserve">The </w:t>
      </w:r>
      <w:r w:rsidRPr="00702B3D">
        <w:rPr>
          <w:b/>
        </w:rPr>
        <w:t>View Workflow</w:t>
      </w:r>
      <w:r>
        <w:t xml:space="preserve"> page appears.</w:t>
      </w:r>
    </w:p>
    <w:p w14:paraId="20528C7E" w14:textId="77777777" w:rsidR="00D31CB1" w:rsidRDefault="00D31CB1" w:rsidP="00D31CB1">
      <w:pPr>
        <w:ind w:left="720" w:right="360"/>
      </w:pPr>
    </w:p>
    <w:p w14:paraId="19E493A5" w14:textId="77777777" w:rsidR="00D31CB1" w:rsidRPr="00E61AFD" w:rsidRDefault="00D31CB1" w:rsidP="00D31CB1">
      <w:pPr>
        <w:pStyle w:val="BodyText"/>
        <w:numPr>
          <w:ilvl w:val="0"/>
          <w:numId w:val="292"/>
        </w:numPr>
        <w:ind w:right="720"/>
      </w:pPr>
      <w:r w:rsidRPr="00E61AFD">
        <w:t>Select the c</w:t>
      </w:r>
      <w:r>
        <w:t>heck</w:t>
      </w:r>
      <w:r w:rsidRPr="00E61AFD">
        <w:t xml:space="preserve">boxes of the </w:t>
      </w:r>
      <w:r>
        <w:t>biospecimen</w:t>
      </w:r>
      <w:r w:rsidRPr="00E61AFD">
        <w:t xml:space="preserve">s </w:t>
      </w:r>
      <w:r>
        <w:t>for which you want to generate a barcode label</w:t>
      </w:r>
      <w:r w:rsidRPr="00E61AFD">
        <w:t xml:space="preserve">. </w:t>
      </w:r>
    </w:p>
    <w:p w14:paraId="7100DA8F" w14:textId="77777777" w:rsidR="00D31CB1" w:rsidRPr="00E61AFD" w:rsidRDefault="00D31CB1" w:rsidP="00D31CB1">
      <w:pPr>
        <w:pStyle w:val="BodyText"/>
        <w:ind w:left="720" w:right="720"/>
      </w:pPr>
      <w:r w:rsidRPr="00E61AFD">
        <w:rPr>
          <w:b/>
        </w:rPr>
        <w:t>Note:</w:t>
      </w:r>
      <w:r w:rsidRPr="00E61AFD">
        <w:t xml:space="preserve"> To </w:t>
      </w:r>
      <w:r>
        <w:t xml:space="preserve">generate a bar code label for </w:t>
      </w:r>
      <w:r w:rsidRPr="00E61AFD">
        <w:t xml:space="preserve">all the </w:t>
      </w:r>
      <w:r>
        <w:t>biospecimens, select the check</w:t>
      </w:r>
      <w:r w:rsidRPr="00E61AFD">
        <w:t>box on the header.</w:t>
      </w:r>
    </w:p>
    <w:p w14:paraId="48CD93F0" w14:textId="77777777" w:rsidR="00D31CB1" w:rsidRDefault="00D31CB1" w:rsidP="00D31CB1">
      <w:pPr>
        <w:pStyle w:val="BodyText"/>
        <w:ind w:left="720" w:right="720"/>
      </w:pPr>
    </w:p>
    <w:p w14:paraId="11B13EEC" w14:textId="77777777" w:rsidR="00D31CB1" w:rsidRDefault="00D31CB1" w:rsidP="00D31CB1">
      <w:pPr>
        <w:pStyle w:val="BodyText"/>
        <w:numPr>
          <w:ilvl w:val="0"/>
          <w:numId w:val="292"/>
        </w:numPr>
        <w:ind w:right="720"/>
      </w:pPr>
      <w:r>
        <w:t xml:space="preserve">In the </w:t>
      </w:r>
      <w:r w:rsidRPr="00AE3884">
        <w:rPr>
          <w:b/>
        </w:rPr>
        <w:t>Actions</w:t>
      </w:r>
      <w:r>
        <w:t xml:space="preserve"> list, click </w:t>
      </w:r>
      <w:r w:rsidRPr="00AE3884">
        <w:rPr>
          <w:b/>
        </w:rPr>
        <w:t xml:space="preserve">Generate </w:t>
      </w:r>
      <w:r>
        <w:rPr>
          <w:b/>
        </w:rPr>
        <w:t>Labels</w:t>
      </w:r>
      <w:r>
        <w:t xml:space="preserve">, and then click </w:t>
      </w:r>
      <w:r w:rsidRPr="00EB66EC">
        <w:rPr>
          <w:b/>
        </w:rPr>
        <w:t>INITIATE</w:t>
      </w:r>
      <w:r>
        <w:t xml:space="preserve">. </w:t>
      </w:r>
    </w:p>
    <w:p w14:paraId="57C7AA51" w14:textId="77777777" w:rsidR="00D31CB1" w:rsidRDefault="00D31CB1" w:rsidP="00D31CB1">
      <w:pPr>
        <w:ind w:left="720"/>
      </w:pPr>
      <w:r>
        <w:t>The print window appears.</w:t>
      </w:r>
    </w:p>
    <w:p w14:paraId="21DDC350" w14:textId="77777777" w:rsidR="00D31CB1" w:rsidRDefault="00D31CB1" w:rsidP="00D31CB1">
      <w:pPr>
        <w:ind w:left="720"/>
      </w:pPr>
    </w:p>
    <w:p w14:paraId="539A9E64" w14:textId="77777777" w:rsidR="00D31CB1" w:rsidRDefault="00D31CB1" w:rsidP="00D31CB1">
      <w:pPr>
        <w:numPr>
          <w:ilvl w:val="0"/>
          <w:numId w:val="292"/>
        </w:numPr>
      </w:pPr>
      <w:r>
        <w:t xml:space="preserve">To print labels to a PDF file, click </w:t>
      </w:r>
      <w:r w:rsidRPr="00B0754F">
        <w:rPr>
          <w:b/>
        </w:rPr>
        <w:t>PDF</w:t>
      </w:r>
      <w:r>
        <w:t xml:space="preserve"> for the appropriate template name, and then click </w:t>
      </w:r>
      <w:r w:rsidRPr="00B0754F">
        <w:rPr>
          <w:b/>
        </w:rPr>
        <w:t>SUBMIT</w:t>
      </w:r>
      <w:r>
        <w:t>.</w:t>
      </w:r>
    </w:p>
    <w:p w14:paraId="6DBB435C" w14:textId="77777777" w:rsidR="00D31CB1" w:rsidRDefault="00D31CB1" w:rsidP="00D31CB1">
      <w:pPr>
        <w:ind w:left="720"/>
      </w:pPr>
      <w:r w:rsidRPr="00DC6FC5">
        <w:t>The image of the barcode label</w:t>
      </w:r>
      <w:r>
        <w:t>s</w:t>
      </w:r>
      <w:r w:rsidRPr="00DC6FC5">
        <w:t xml:space="preserve"> that </w:t>
      </w:r>
      <w:r>
        <w:t>are</w:t>
      </w:r>
      <w:r w:rsidRPr="00DC6FC5">
        <w:t xml:space="preserve"> associated with the </w:t>
      </w:r>
      <w:r>
        <w:t xml:space="preserve">biospecimens </w:t>
      </w:r>
      <w:r w:rsidRPr="00DC6FC5">
        <w:t>appears below</w:t>
      </w:r>
      <w:r>
        <w:t>.</w:t>
      </w:r>
    </w:p>
    <w:p w14:paraId="441402E1" w14:textId="77777777" w:rsidR="00D31CB1" w:rsidRDefault="00D31CB1" w:rsidP="00D31CB1"/>
    <w:p w14:paraId="4EBF3F4A" w14:textId="77777777" w:rsidR="00D31CB1" w:rsidRDefault="00D31CB1" w:rsidP="00D31CB1">
      <w:pPr>
        <w:ind w:left="720"/>
      </w:pPr>
      <w:r w:rsidRPr="006454BE">
        <w:rPr>
          <w:noProof/>
        </w:rPr>
        <w:drawing>
          <wp:inline distT="0" distB="0" distL="0" distR="0" wp14:anchorId="7DDEED99" wp14:editId="6C4E09DB">
            <wp:extent cx="2377440" cy="3141980"/>
            <wp:effectExtent l="19050" t="19050" r="22860" b="20320"/>
            <wp:docPr id="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77440" cy="3141980"/>
                    </a:xfrm>
                    <a:prstGeom prst="rect">
                      <a:avLst/>
                    </a:prstGeom>
                    <a:noFill/>
                    <a:ln w="3175">
                      <a:solidFill>
                        <a:schemeClr val="tx1"/>
                      </a:solidFill>
                    </a:ln>
                  </pic:spPr>
                </pic:pic>
              </a:graphicData>
            </a:graphic>
          </wp:inline>
        </w:drawing>
      </w:r>
    </w:p>
    <w:p w14:paraId="19EBD3A6" w14:textId="77777777" w:rsidR="00D31CB1" w:rsidRDefault="00D31CB1" w:rsidP="00D31CB1">
      <w:pPr>
        <w:pStyle w:val="Figure"/>
        <w:tabs>
          <w:tab w:val="clear" w:pos="1080"/>
          <w:tab w:val="clear" w:pos="1710"/>
          <w:tab w:val="clear" w:pos="1980"/>
          <w:tab w:val="left" w:pos="1800"/>
          <w:tab w:val="num" w:pos="4230"/>
        </w:tabs>
        <w:ind w:left="1800" w:hanging="1170"/>
      </w:pPr>
      <w:r>
        <w:t>Print barcode labels window</w:t>
      </w:r>
      <w:r>
        <w:br/>
      </w:r>
    </w:p>
    <w:p w14:paraId="07235203" w14:textId="77777777" w:rsidR="00D31CB1" w:rsidRDefault="00D31CB1" w:rsidP="00D31CB1">
      <w:pPr>
        <w:pStyle w:val="BodyText"/>
        <w:ind w:left="720"/>
      </w:pPr>
      <w:r w:rsidRPr="00AF38DA">
        <w:rPr>
          <w:b/>
        </w:rPr>
        <w:t>Note</w:t>
      </w:r>
      <w:r>
        <w:t xml:space="preserve">: To identify tools for viewing multiple labels, printing labels and saving the file to your machine, click the arrow icon </w:t>
      </w:r>
      <w:r w:rsidRPr="006454BE">
        <w:rPr>
          <w:noProof/>
          <w:lang w:val="en-US" w:eastAsia="en-US"/>
        </w:rPr>
        <w:drawing>
          <wp:inline distT="0" distB="0" distL="0" distR="0" wp14:anchorId="08DCF965" wp14:editId="20583B49">
            <wp:extent cx="266065" cy="215900"/>
            <wp:effectExtent l="0" t="0" r="635" b="0"/>
            <wp:docPr id="9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6065" cy="215900"/>
                    </a:xfrm>
                    <a:prstGeom prst="rect">
                      <a:avLst/>
                    </a:prstGeom>
                    <a:noFill/>
                    <a:ln>
                      <a:noFill/>
                    </a:ln>
                  </pic:spPr>
                </pic:pic>
              </a:graphicData>
            </a:graphic>
          </wp:inline>
        </w:drawing>
      </w:r>
      <w:r>
        <w:t xml:space="preserve">.       </w:t>
      </w:r>
    </w:p>
    <w:p w14:paraId="710DF43C" w14:textId="77777777" w:rsidR="00D31CB1" w:rsidRDefault="00D31CB1" w:rsidP="00D31CB1">
      <w:pPr>
        <w:pStyle w:val="Heading3"/>
      </w:pPr>
      <w:r>
        <w:br w:type="page"/>
      </w:r>
      <w:bookmarkStart w:id="3616" w:name="MoveToBulkContainer"/>
      <w:bookmarkStart w:id="3617" w:name="UploadFiles"/>
      <w:bookmarkStart w:id="3618" w:name="_Toc452631898"/>
      <w:bookmarkStart w:id="3619" w:name="_Toc507164322"/>
      <w:bookmarkEnd w:id="3616"/>
      <w:bookmarkEnd w:id="3617"/>
      <w:r>
        <w:lastRenderedPageBreak/>
        <w:t>Uploading Files for Workflow Biospecimens</w:t>
      </w:r>
      <w:bookmarkEnd w:id="3618"/>
      <w:bookmarkEnd w:id="3619"/>
    </w:p>
    <w:p w14:paraId="3F5F9603" w14:textId="77777777" w:rsidR="00D31CB1" w:rsidRDefault="00D31CB1" w:rsidP="00D31CB1"/>
    <w:p w14:paraId="510AC070" w14:textId="77777777" w:rsidR="00D31CB1" w:rsidRDefault="00D31CB1" w:rsidP="00D31CB1">
      <w:r>
        <w:t>To upload files for biospecimen</w:t>
      </w:r>
      <w:r w:rsidRPr="00B8080A">
        <w:t>s</w:t>
      </w:r>
      <w:r>
        <w:t xml:space="preserve"> associated with a workflow:</w:t>
      </w:r>
    </w:p>
    <w:p w14:paraId="2485703E" w14:textId="77777777" w:rsidR="00D31CB1" w:rsidRDefault="00D31CB1" w:rsidP="00D31CB1"/>
    <w:p w14:paraId="2E2FAF0D" w14:textId="6D229632" w:rsidR="00D31CB1" w:rsidRDefault="00D31CB1" w:rsidP="00D31CB1">
      <w:pPr>
        <w:numPr>
          <w:ilvl w:val="0"/>
          <w:numId w:val="296"/>
        </w:numPr>
        <w:ind w:right="720"/>
      </w:pPr>
      <w:del w:id="3620" w:author="Sayali Dev" w:date="2018-01-31T17:54:00Z">
        <w:r w:rsidDel="009A119E">
          <w:delText>Log on</w:delText>
        </w:r>
      </w:del>
      <w:ins w:id="3621" w:author="Sayali Dev" w:date="2018-01-31T17:54:00Z">
        <w:r w:rsidR="009A119E">
          <w:t>Log in</w:t>
        </w:r>
      </w:ins>
      <w:r>
        <w:t xml:space="preserve"> to the application using your </w:t>
      </w:r>
      <w:del w:id="3622" w:author="Sayali Dev" w:date="2018-01-31T17:55:00Z">
        <w:r w:rsidDel="00A62626">
          <w:delText>logon</w:delText>
        </w:r>
      </w:del>
      <w:ins w:id="3623" w:author="Sayali Dev" w:date="2018-01-31T17:55:00Z">
        <w:r w:rsidR="00A62626">
          <w:t>log in</w:t>
        </w:r>
      </w:ins>
      <w:r>
        <w:t xml:space="preserve"> credentials. </w:t>
      </w:r>
    </w:p>
    <w:p w14:paraId="765B45DC" w14:textId="77777777" w:rsidR="00D31CB1" w:rsidRDefault="00D31CB1" w:rsidP="00D31CB1">
      <w:pPr>
        <w:ind w:left="720" w:right="720"/>
      </w:pPr>
      <w:r>
        <w:t xml:space="preserve">The CIRRASPEC home page appears. </w:t>
      </w:r>
    </w:p>
    <w:p w14:paraId="2693F558" w14:textId="77777777" w:rsidR="00D31CB1" w:rsidRDefault="00D31CB1" w:rsidP="00D31CB1">
      <w:pPr>
        <w:ind w:left="720" w:right="720"/>
      </w:pPr>
    </w:p>
    <w:p w14:paraId="15380484" w14:textId="77777777" w:rsidR="00D31CB1" w:rsidRDefault="00D31CB1" w:rsidP="00D31CB1">
      <w:pPr>
        <w:numPr>
          <w:ilvl w:val="0"/>
          <w:numId w:val="296"/>
        </w:numPr>
        <w:ind w:right="720"/>
      </w:pPr>
      <w:r>
        <w:t xml:space="preserve">Point to the arrow of the </w:t>
      </w:r>
      <w:r w:rsidRPr="00E238C4">
        <w:rPr>
          <w:b/>
        </w:rPr>
        <w:t>LIMS</w:t>
      </w:r>
      <w:r>
        <w:t xml:space="preserve"> tab, and then click </w:t>
      </w:r>
      <w:r w:rsidRPr="00E238C4">
        <w:rPr>
          <w:b/>
        </w:rPr>
        <w:t>Workflows</w:t>
      </w:r>
      <w:r>
        <w:t>.</w:t>
      </w:r>
    </w:p>
    <w:p w14:paraId="211203BD" w14:textId="77777777" w:rsidR="00D31CB1" w:rsidRDefault="00D31CB1" w:rsidP="00D31CB1">
      <w:pPr>
        <w:ind w:left="720" w:right="720"/>
      </w:pPr>
      <w:r>
        <w:t xml:space="preserve">The </w:t>
      </w:r>
      <w:r>
        <w:rPr>
          <w:b/>
        </w:rPr>
        <w:t>Workflow S</w:t>
      </w:r>
      <w:r w:rsidRPr="00581B7B">
        <w:rPr>
          <w:b/>
        </w:rPr>
        <w:t>earch</w:t>
      </w:r>
      <w:r>
        <w:t xml:space="preserve"> page appears.</w:t>
      </w:r>
    </w:p>
    <w:p w14:paraId="4B261D96" w14:textId="77777777" w:rsidR="00D31CB1" w:rsidRDefault="00D31CB1" w:rsidP="00D31CB1">
      <w:pPr>
        <w:ind w:left="720" w:right="720"/>
      </w:pPr>
    </w:p>
    <w:p w14:paraId="1049D89D" w14:textId="77777777" w:rsidR="00D31CB1" w:rsidRDefault="00D31CB1" w:rsidP="00D31CB1">
      <w:pPr>
        <w:numPr>
          <w:ilvl w:val="0"/>
          <w:numId w:val="296"/>
        </w:numPr>
        <w:ind w:right="720"/>
      </w:pPr>
      <w:r>
        <w:t xml:space="preserve">Click </w:t>
      </w:r>
      <w:r w:rsidRPr="0068184B">
        <w:rPr>
          <w:b/>
        </w:rPr>
        <w:t>SEARCH</w:t>
      </w:r>
      <w:r>
        <w:t xml:space="preserve">. </w:t>
      </w:r>
    </w:p>
    <w:p w14:paraId="7C07BFB2" w14:textId="77777777" w:rsidR="00D31CB1" w:rsidRDefault="00D31CB1" w:rsidP="00D31CB1">
      <w:pPr>
        <w:ind w:left="720" w:right="720"/>
      </w:pPr>
      <w:r>
        <w:t xml:space="preserve">The </w:t>
      </w:r>
      <w:r w:rsidRPr="00161EAE">
        <w:rPr>
          <w:b/>
        </w:rPr>
        <w:t>Workflow Search</w:t>
      </w:r>
      <w:r>
        <w:t xml:space="preserve"> page displays a list of workflows.</w:t>
      </w:r>
      <w:r>
        <w:br/>
      </w:r>
      <w:r w:rsidRPr="00694441">
        <w:rPr>
          <w:b/>
        </w:rPr>
        <w:t>Note:</w:t>
      </w:r>
      <w:r w:rsidRPr="00694441">
        <w:t xml:space="preserve"> The list displays all workflows that are accessible based on your login location.</w:t>
      </w:r>
    </w:p>
    <w:p w14:paraId="50520680" w14:textId="77777777" w:rsidR="00D31CB1" w:rsidRDefault="00D31CB1" w:rsidP="00D31CB1">
      <w:pPr>
        <w:ind w:left="720" w:right="720"/>
      </w:pPr>
    </w:p>
    <w:p w14:paraId="75D039A2" w14:textId="77777777" w:rsidR="00D31CB1" w:rsidRDefault="00D31CB1" w:rsidP="00D31CB1">
      <w:pPr>
        <w:numPr>
          <w:ilvl w:val="0"/>
          <w:numId w:val="296"/>
        </w:numPr>
        <w:ind w:right="360"/>
      </w:pPr>
      <w:r>
        <w:t>Click the row of the workflow for which you want to upload files for multiple biospecimens.</w:t>
      </w:r>
    </w:p>
    <w:p w14:paraId="503FF396" w14:textId="77777777" w:rsidR="00D31CB1" w:rsidRDefault="00D31CB1" w:rsidP="00D31CB1">
      <w:pPr>
        <w:ind w:left="720" w:right="360"/>
      </w:pPr>
      <w:r>
        <w:t xml:space="preserve">The </w:t>
      </w:r>
      <w:r w:rsidRPr="00702B3D">
        <w:rPr>
          <w:b/>
        </w:rPr>
        <w:t>View Workflow</w:t>
      </w:r>
      <w:r>
        <w:t xml:space="preserve"> page appears.</w:t>
      </w:r>
    </w:p>
    <w:p w14:paraId="4070A586" w14:textId="77777777" w:rsidR="00D31CB1" w:rsidRDefault="00D31CB1" w:rsidP="00D31CB1">
      <w:pPr>
        <w:ind w:left="720" w:right="360"/>
      </w:pPr>
    </w:p>
    <w:p w14:paraId="3C8ACBF7" w14:textId="77777777" w:rsidR="00D31CB1" w:rsidRPr="00E61AFD" w:rsidRDefault="00D31CB1" w:rsidP="00D31CB1">
      <w:pPr>
        <w:pStyle w:val="BodyText"/>
        <w:numPr>
          <w:ilvl w:val="0"/>
          <w:numId w:val="296"/>
        </w:numPr>
        <w:ind w:right="720"/>
      </w:pPr>
      <w:r w:rsidRPr="00E61AFD">
        <w:t xml:space="preserve">To </w:t>
      </w:r>
      <w:r>
        <w:t>upload files</w:t>
      </w:r>
      <w:r w:rsidRPr="00E61AFD">
        <w:t xml:space="preserve"> for a single </w:t>
      </w:r>
      <w:r>
        <w:t>biospecimen</w:t>
      </w:r>
      <w:r w:rsidRPr="00E61AFD">
        <w:t xml:space="preserve">, click the </w:t>
      </w:r>
      <w:r>
        <w:rPr>
          <w:b/>
        </w:rPr>
        <w:t>Add Attachment</w:t>
      </w:r>
      <w:r w:rsidRPr="00581B7B">
        <w:rPr>
          <w:b/>
        </w:rPr>
        <w:t xml:space="preserve"> </w:t>
      </w:r>
      <w:r w:rsidRPr="00E61AFD">
        <w:t xml:space="preserve">icon </w:t>
      </w:r>
      <w:r>
        <w:rPr>
          <w:noProof/>
          <w:lang w:val="en-US" w:eastAsia="en-US"/>
        </w:rPr>
        <w:drawing>
          <wp:inline distT="0" distB="0" distL="0" distR="0" wp14:anchorId="73E71DB5" wp14:editId="046B9FD2">
            <wp:extent cx="199390" cy="207645"/>
            <wp:effectExtent l="0" t="0" r="0" b="1905"/>
            <wp:docPr id="9281" name="Picture 9281" descr="fil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s ico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9390" cy="207645"/>
                    </a:xfrm>
                    <a:prstGeom prst="rect">
                      <a:avLst/>
                    </a:prstGeom>
                    <a:noFill/>
                    <a:ln>
                      <a:noFill/>
                    </a:ln>
                  </pic:spPr>
                </pic:pic>
              </a:graphicData>
            </a:graphic>
          </wp:inline>
        </w:drawing>
      </w:r>
      <w:r>
        <w:t xml:space="preserve"> </w:t>
      </w:r>
      <w:r w:rsidRPr="00E61AFD">
        <w:t xml:space="preserve">for the appropriate </w:t>
      </w:r>
      <w:r>
        <w:t>biospecimen</w:t>
      </w:r>
      <w:r w:rsidRPr="00E61AFD">
        <w:t xml:space="preserve">. </w:t>
      </w:r>
      <w:r>
        <w:br/>
        <w:t>OR</w:t>
      </w:r>
      <w:r>
        <w:br/>
        <w:t>To upload files for multiple biospecimens, select the check</w:t>
      </w:r>
      <w:r w:rsidRPr="00E61AFD">
        <w:t xml:space="preserve">boxes of </w:t>
      </w:r>
      <w:r>
        <w:t>each biospecimen</w:t>
      </w:r>
      <w:r w:rsidRPr="00E61AFD">
        <w:t xml:space="preserve"> for which you want to </w:t>
      </w:r>
      <w:r>
        <w:t>upload files</w:t>
      </w:r>
      <w:r w:rsidRPr="00E61AFD">
        <w:t xml:space="preserve">. </w:t>
      </w:r>
      <w:r>
        <w:t>Then, i</w:t>
      </w:r>
      <w:r w:rsidRPr="00E61AFD">
        <w:t xml:space="preserve">n the </w:t>
      </w:r>
      <w:r w:rsidRPr="00E61AFD">
        <w:rPr>
          <w:b/>
        </w:rPr>
        <w:t>Actions</w:t>
      </w:r>
      <w:r w:rsidRPr="00E61AFD">
        <w:t xml:space="preserve"> list, click</w:t>
      </w:r>
      <w:r>
        <w:t xml:space="preserve"> </w:t>
      </w:r>
      <w:r w:rsidRPr="0032523D">
        <w:rPr>
          <w:b/>
        </w:rPr>
        <w:t>Upload Files</w:t>
      </w:r>
      <w:r w:rsidRPr="00E61AFD">
        <w:t xml:space="preserve">, and then click </w:t>
      </w:r>
      <w:r w:rsidRPr="00E61AFD">
        <w:rPr>
          <w:b/>
        </w:rPr>
        <w:t>INITIATE</w:t>
      </w:r>
      <w:r w:rsidRPr="00E61AFD">
        <w:t>.</w:t>
      </w:r>
    </w:p>
    <w:p w14:paraId="33BF84BE" w14:textId="77777777" w:rsidR="00D31CB1" w:rsidRPr="00E61AFD" w:rsidRDefault="00D31CB1" w:rsidP="00D31CB1">
      <w:pPr>
        <w:pStyle w:val="BodyText"/>
        <w:ind w:left="720" w:right="720"/>
      </w:pPr>
      <w:r>
        <w:t>OR</w:t>
      </w:r>
      <w:r>
        <w:br/>
      </w:r>
      <w:r w:rsidRPr="00E61AFD">
        <w:t xml:space="preserve">To </w:t>
      </w:r>
      <w:r>
        <w:t>upload files</w:t>
      </w:r>
      <w:r w:rsidRPr="00E61AFD">
        <w:t xml:space="preserve"> for all the </w:t>
      </w:r>
      <w:r>
        <w:t>biospecimens, select the check</w:t>
      </w:r>
      <w:r w:rsidRPr="00E61AFD">
        <w:t>box on the header.</w:t>
      </w:r>
      <w:r w:rsidRPr="00581B7B">
        <w:t xml:space="preserve"> </w:t>
      </w:r>
      <w:r>
        <w:t>Then, i</w:t>
      </w:r>
      <w:r w:rsidRPr="00E61AFD">
        <w:t xml:space="preserve">n the </w:t>
      </w:r>
      <w:r w:rsidRPr="00E61AFD">
        <w:rPr>
          <w:b/>
        </w:rPr>
        <w:t>Actions</w:t>
      </w:r>
      <w:r w:rsidRPr="00E61AFD">
        <w:t xml:space="preserve"> list, click</w:t>
      </w:r>
      <w:r>
        <w:t xml:space="preserve"> </w:t>
      </w:r>
      <w:r w:rsidRPr="0032523D">
        <w:rPr>
          <w:b/>
        </w:rPr>
        <w:t>Upload Files</w:t>
      </w:r>
      <w:r w:rsidRPr="00E61AFD">
        <w:t xml:space="preserve">, and then click </w:t>
      </w:r>
      <w:r w:rsidRPr="00E61AFD">
        <w:rPr>
          <w:b/>
        </w:rPr>
        <w:t>INITIATE</w:t>
      </w:r>
      <w:r w:rsidRPr="00E61AFD">
        <w:t>.</w:t>
      </w:r>
    </w:p>
    <w:p w14:paraId="555447D6" w14:textId="77777777" w:rsidR="00D31CB1" w:rsidRDefault="00D31CB1" w:rsidP="00D31CB1">
      <w:pPr>
        <w:pStyle w:val="BodyText"/>
        <w:ind w:left="720" w:right="720"/>
      </w:pPr>
      <w:r>
        <w:br/>
        <w:t xml:space="preserve">The </w:t>
      </w:r>
      <w:r w:rsidRPr="001A38E9">
        <w:rPr>
          <w:b/>
        </w:rPr>
        <w:t xml:space="preserve">MANAGE </w:t>
      </w:r>
      <w:r>
        <w:rPr>
          <w:b/>
        </w:rPr>
        <w:t>ATTACHMENTS</w:t>
      </w:r>
      <w:r>
        <w:t xml:space="preserve"> window appears and displays the identifiers of the biospecimens that you selected.</w:t>
      </w:r>
    </w:p>
    <w:p w14:paraId="1D54BC47" w14:textId="77777777" w:rsidR="00D31CB1" w:rsidRDefault="00D31CB1" w:rsidP="00D31CB1">
      <w:pPr>
        <w:pStyle w:val="BodyText"/>
        <w:ind w:left="720" w:right="720"/>
      </w:pPr>
    </w:p>
    <w:p w14:paraId="56C7B9F9" w14:textId="77777777" w:rsidR="00D31CB1" w:rsidRDefault="00D31CB1" w:rsidP="00D31CB1">
      <w:pPr>
        <w:pStyle w:val="Caption"/>
        <w:ind w:firstLine="720"/>
      </w:pPr>
      <w:r>
        <w:rPr>
          <w:noProof/>
        </w:rPr>
        <w:lastRenderedPageBreak/>
        <w:drawing>
          <wp:inline distT="0" distB="0" distL="0" distR="0" wp14:anchorId="2FDEE088" wp14:editId="14587F73">
            <wp:extent cx="3632835" cy="4214495"/>
            <wp:effectExtent l="19050" t="19050" r="24765" b="14605"/>
            <wp:docPr id="9282" name="Picture 9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32835" cy="4214495"/>
                    </a:xfrm>
                    <a:prstGeom prst="rect">
                      <a:avLst/>
                    </a:prstGeom>
                    <a:noFill/>
                    <a:ln w="3175">
                      <a:solidFill>
                        <a:schemeClr val="tx1"/>
                      </a:solidFill>
                    </a:ln>
                  </pic:spPr>
                </pic:pic>
              </a:graphicData>
            </a:graphic>
          </wp:inline>
        </w:drawing>
      </w:r>
    </w:p>
    <w:p w14:paraId="4736588D" w14:textId="77777777" w:rsidR="00D31CB1" w:rsidRDefault="00D31CB1" w:rsidP="00D31CB1">
      <w:pPr>
        <w:pStyle w:val="Figure"/>
        <w:tabs>
          <w:tab w:val="clear" w:pos="1080"/>
          <w:tab w:val="clear" w:pos="1710"/>
          <w:tab w:val="clear" w:pos="1980"/>
          <w:tab w:val="left" w:pos="1800"/>
          <w:tab w:val="num" w:pos="4230"/>
        </w:tabs>
        <w:ind w:left="1800" w:hanging="1170"/>
      </w:pPr>
      <w:r>
        <w:t>Manage Attachments window</w:t>
      </w:r>
    </w:p>
    <w:p w14:paraId="0AF003ED" w14:textId="77777777" w:rsidR="00D31CB1" w:rsidRDefault="00D31CB1" w:rsidP="00D31CB1">
      <w:pPr>
        <w:pStyle w:val="BodyText"/>
        <w:ind w:right="720"/>
      </w:pPr>
    </w:p>
    <w:p w14:paraId="34D34163" w14:textId="77777777" w:rsidR="00D31CB1" w:rsidRDefault="00D31CB1" w:rsidP="00D31CB1">
      <w:pPr>
        <w:pStyle w:val="BodyText"/>
        <w:numPr>
          <w:ilvl w:val="0"/>
          <w:numId w:val="323"/>
        </w:numPr>
        <w:ind w:right="720"/>
      </w:pPr>
      <w:r>
        <w:t xml:space="preserve">Enter appropriate information in each field. Following table lists each field and its description. </w:t>
      </w:r>
    </w:p>
    <w:p w14:paraId="278045D6" w14:textId="77777777" w:rsidR="00D31CB1" w:rsidRDefault="00D31CB1" w:rsidP="00D31CB1">
      <w:pPr>
        <w:pStyle w:val="BodyText"/>
        <w:ind w:left="720" w:right="270"/>
      </w:pPr>
      <w:r w:rsidRPr="006744E4">
        <w:rPr>
          <w:b/>
        </w:rPr>
        <w:t>Note:</w:t>
      </w:r>
      <w:r>
        <w:rPr>
          <w:b/>
        </w:rPr>
        <w:t xml:space="preserve"> </w:t>
      </w:r>
      <w:r w:rsidRPr="006744E4">
        <w:t>Fields that are marked with the red asterisk (</w:t>
      </w:r>
      <w:r w:rsidRPr="006744E4">
        <w:rPr>
          <w:color w:val="FF0000"/>
        </w:rPr>
        <w:t>*</w:t>
      </w:r>
      <w:r w:rsidRPr="006744E4">
        <w:t>) are mandatory.</w:t>
      </w:r>
    </w:p>
    <w:p w14:paraId="7F03F888" w14:textId="77777777" w:rsidR="00D31CB1" w:rsidRDefault="00D31CB1" w:rsidP="00D31CB1">
      <w:pPr>
        <w:pStyle w:val="Caption"/>
        <w:ind w:firstLine="720"/>
      </w:pPr>
    </w:p>
    <w:p w14:paraId="566278C9" w14:textId="73A63D51" w:rsidR="00D31CB1" w:rsidRDefault="00D31CB1" w:rsidP="00D31CB1">
      <w:pPr>
        <w:pStyle w:val="Caption"/>
        <w:ind w:firstLine="720"/>
      </w:pPr>
      <w:r>
        <w:t xml:space="preserve">Table </w:t>
      </w:r>
      <w:r w:rsidR="00653CE2">
        <w:fldChar w:fldCharType="begin"/>
      </w:r>
      <w:r w:rsidR="00653CE2">
        <w:instrText xml:space="preserve"> SEQ Figure \* ARABIC </w:instrText>
      </w:r>
      <w:r w:rsidR="00653CE2">
        <w:fldChar w:fldCharType="separate"/>
      </w:r>
      <w:ins w:id="3624" w:author="Sayali Dev" w:date="2018-02-02T13:47:00Z">
        <w:r w:rsidR="00EB76E3">
          <w:rPr>
            <w:noProof/>
          </w:rPr>
          <w:t>38</w:t>
        </w:r>
      </w:ins>
      <w:del w:id="3625" w:author="Sayali Dev" w:date="2018-02-02T13:47:00Z">
        <w:r w:rsidDel="00EB76E3">
          <w:rPr>
            <w:noProof/>
          </w:rPr>
          <w:delText>12</w:delText>
        </w:r>
      </w:del>
      <w:r w:rsidR="00653CE2">
        <w:rPr>
          <w:noProof/>
        </w:rPr>
        <w:fldChar w:fldCharType="end"/>
      </w:r>
      <w:r>
        <w:t xml:space="preserve">: Uploading files for workflow biospecimens </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0"/>
        <w:gridCol w:w="6660"/>
      </w:tblGrid>
      <w:tr w:rsidR="00D31CB1" w:rsidRPr="007A152E" w14:paraId="5C68096A" w14:textId="77777777" w:rsidTr="007E1303">
        <w:trPr>
          <w:cantSplit/>
          <w:trHeight w:val="288"/>
          <w:tblHeader/>
        </w:trPr>
        <w:tc>
          <w:tcPr>
            <w:tcW w:w="3150" w:type="dxa"/>
            <w:shd w:val="clear" w:color="auto" w:fill="BFBFBF"/>
            <w:vAlign w:val="center"/>
          </w:tcPr>
          <w:p w14:paraId="1AC088C5" w14:textId="77777777" w:rsidR="00D31CB1" w:rsidRPr="007A152E" w:rsidRDefault="00D31CB1" w:rsidP="007E1303">
            <w:pPr>
              <w:rPr>
                <w:b/>
              </w:rPr>
            </w:pPr>
            <w:r>
              <w:rPr>
                <w:b/>
              </w:rPr>
              <w:t>Field</w:t>
            </w:r>
          </w:p>
        </w:tc>
        <w:tc>
          <w:tcPr>
            <w:tcW w:w="6660" w:type="dxa"/>
            <w:shd w:val="clear" w:color="auto" w:fill="BFBFBF"/>
            <w:vAlign w:val="center"/>
          </w:tcPr>
          <w:p w14:paraId="674BA78F" w14:textId="77777777" w:rsidR="00D31CB1" w:rsidRPr="007A152E" w:rsidRDefault="00D31CB1" w:rsidP="007E1303">
            <w:pPr>
              <w:rPr>
                <w:b/>
              </w:rPr>
            </w:pPr>
            <w:r w:rsidRPr="007A152E">
              <w:rPr>
                <w:b/>
              </w:rPr>
              <w:t>Description</w:t>
            </w:r>
          </w:p>
        </w:tc>
      </w:tr>
      <w:tr w:rsidR="00D31CB1" w14:paraId="526766C8" w14:textId="77777777" w:rsidTr="007E1303">
        <w:trPr>
          <w:cantSplit/>
          <w:trHeight w:val="288"/>
        </w:trPr>
        <w:tc>
          <w:tcPr>
            <w:tcW w:w="3150" w:type="dxa"/>
            <w:vAlign w:val="center"/>
          </w:tcPr>
          <w:p w14:paraId="1E3E1A00" w14:textId="77777777" w:rsidR="00D31CB1" w:rsidRPr="007A152E" w:rsidRDefault="00D31CB1" w:rsidP="007E1303">
            <w:pPr>
              <w:rPr>
                <w:b/>
              </w:rPr>
            </w:pPr>
            <w:r>
              <w:rPr>
                <w:b/>
              </w:rPr>
              <w:t>File Description</w:t>
            </w:r>
          </w:p>
        </w:tc>
        <w:tc>
          <w:tcPr>
            <w:tcW w:w="6660" w:type="dxa"/>
            <w:vAlign w:val="center"/>
          </w:tcPr>
          <w:p w14:paraId="4F783A74" w14:textId="77777777" w:rsidR="00D31CB1" w:rsidRDefault="00D31CB1" w:rsidP="007E1303">
            <w:r>
              <w:t>Type a description of the file, if applicable.</w:t>
            </w:r>
          </w:p>
        </w:tc>
      </w:tr>
      <w:tr w:rsidR="00D31CB1" w14:paraId="74AA8C9E" w14:textId="77777777" w:rsidTr="007E1303">
        <w:trPr>
          <w:cantSplit/>
          <w:trHeight w:val="288"/>
        </w:trPr>
        <w:tc>
          <w:tcPr>
            <w:tcW w:w="3150" w:type="dxa"/>
            <w:vAlign w:val="center"/>
          </w:tcPr>
          <w:p w14:paraId="63DEDD0C" w14:textId="77777777" w:rsidR="00D31CB1" w:rsidRPr="00ED62DF" w:rsidRDefault="00D31CB1" w:rsidP="007E1303">
            <w:pPr>
              <w:rPr>
                <w:b/>
              </w:rPr>
            </w:pPr>
            <w:r>
              <w:rPr>
                <w:b/>
              </w:rPr>
              <w:t>Created By</w:t>
            </w:r>
            <w:r w:rsidRPr="006744E4">
              <w:rPr>
                <w:color w:val="FF0000"/>
              </w:rPr>
              <w:t>*</w:t>
            </w:r>
          </w:p>
        </w:tc>
        <w:tc>
          <w:tcPr>
            <w:tcW w:w="6660" w:type="dxa"/>
            <w:vAlign w:val="center"/>
          </w:tcPr>
          <w:p w14:paraId="77D2FFC1" w14:textId="77777777" w:rsidR="00D31CB1" w:rsidRDefault="00D31CB1" w:rsidP="007E1303">
            <w:r>
              <w:t>Type the name of the person who created the file.</w:t>
            </w:r>
          </w:p>
        </w:tc>
      </w:tr>
      <w:tr w:rsidR="00D31CB1" w14:paraId="40CA52A5" w14:textId="77777777" w:rsidTr="007E1303">
        <w:trPr>
          <w:cantSplit/>
          <w:trHeight w:val="288"/>
        </w:trPr>
        <w:tc>
          <w:tcPr>
            <w:tcW w:w="3150" w:type="dxa"/>
            <w:vAlign w:val="center"/>
          </w:tcPr>
          <w:p w14:paraId="4DE16CD4" w14:textId="77777777" w:rsidR="00D31CB1" w:rsidRDefault="00D31CB1" w:rsidP="007E1303">
            <w:pPr>
              <w:rPr>
                <w:b/>
              </w:rPr>
            </w:pPr>
            <w:r>
              <w:rPr>
                <w:b/>
              </w:rPr>
              <w:t>Date Created</w:t>
            </w:r>
            <w:r w:rsidRPr="006744E4">
              <w:rPr>
                <w:color w:val="FF0000"/>
              </w:rPr>
              <w:t>*</w:t>
            </w:r>
          </w:p>
        </w:tc>
        <w:tc>
          <w:tcPr>
            <w:tcW w:w="6660" w:type="dxa"/>
            <w:vAlign w:val="center"/>
          </w:tcPr>
          <w:p w14:paraId="5C18DC5A" w14:textId="77777777" w:rsidR="00D31CB1" w:rsidRDefault="00D31CB1" w:rsidP="007E1303">
            <w:r>
              <w:t>Click the date icon</w:t>
            </w:r>
            <w:r>
              <w:rPr>
                <w:noProof/>
              </w:rPr>
              <w:drawing>
                <wp:inline distT="0" distB="0" distL="0" distR="0" wp14:anchorId="221E218A" wp14:editId="78F97EE6">
                  <wp:extent cx="191135" cy="191135"/>
                  <wp:effectExtent l="0" t="0" r="0" b="0"/>
                  <wp:docPr id="9283" name="Picture 9283" descr="da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ate ico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and then click the date when the file was created. </w:t>
            </w:r>
          </w:p>
        </w:tc>
      </w:tr>
      <w:tr w:rsidR="00D31CB1" w14:paraId="317B3A98" w14:textId="77777777" w:rsidTr="007E1303">
        <w:trPr>
          <w:cantSplit/>
          <w:trHeight w:val="288"/>
        </w:trPr>
        <w:tc>
          <w:tcPr>
            <w:tcW w:w="3150" w:type="dxa"/>
            <w:vAlign w:val="center"/>
          </w:tcPr>
          <w:p w14:paraId="2CD157A3" w14:textId="77777777" w:rsidR="00D31CB1" w:rsidRDefault="00D31CB1" w:rsidP="007E1303">
            <w:pPr>
              <w:rPr>
                <w:b/>
              </w:rPr>
            </w:pPr>
            <w:r>
              <w:rPr>
                <w:b/>
              </w:rPr>
              <w:t>File Location</w:t>
            </w:r>
            <w:r w:rsidRPr="006744E4">
              <w:rPr>
                <w:color w:val="FF0000"/>
              </w:rPr>
              <w:t>*</w:t>
            </w:r>
          </w:p>
        </w:tc>
        <w:tc>
          <w:tcPr>
            <w:tcW w:w="6660" w:type="dxa"/>
            <w:vAlign w:val="center"/>
          </w:tcPr>
          <w:p w14:paraId="761BDDEE" w14:textId="77777777" w:rsidR="00D31CB1" w:rsidRDefault="00D31CB1" w:rsidP="007E1303">
            <w:r>
              <w:t xml:space="preserve">1. Click </w:t>
            </w:r>
            <w:r w:rsidRPr="004271AE">
              <w:rPr>
                <w:b/>
              </w:rPr>
              <w:t>Browse</w:t>
            </w:r>
            <w:r>
              <w:t xml:space="preserve">, and then select the file that you want to upload. </w:t>
            </w:r>
          </w:p>
          <w:p w14:paraId="261DEBDF" w14:textId="77777777" w:rsidR="00D31CB1" w:rsidRDefault="00D31CB1" w:rsidP="007E1303">
            <w:r>
              <w:t xml:space="preserve">2. Click </w:t>
            </w:r>
            <w:r w:rsidRPr="004271AE">
              <w:rPr>
                <w:b/>
              </w:rPr>
              <w:t>Open</w:t>
            </w:r>
            <w:r>
              <w:t>.</w:t>
            </w:r>
          </w:p>
          <w:p w14:paraId="64EE9FF4" w14:textId="77777777" w:rsidR="00D31CB1" w:rsidRDefault="00D31CB1" w:rsidP="007E1303">
            <w:pPr>
              <w:ind w:left="252"/>
            </w:pPr>
            <w:r>
              <w:t xml:space="preserve">The file name appears in a progress bar box below the </w:t>
            </w:r>
            <w:r w:rsidRPr="00BC3A95">
              <w:rPr>
                <w:b/>
              </w:rPr>
              <w:t>File Location</w:t>
            </w:r>
            <w:r>
              <w:t xml:space="preserve"> box.</w:t>
            </w:r>
          </w:p>
        </w:tc>
      </w:tr>
    </w:tbl>
    <w:p w14:paraId="5F83A2B9" w14:textId="77777777" w:rsidR="00D31CB1" w:rsidRDefault="00D31CB1" w:rsidP="00D31CB1">
      <w:pPr>
        <w:pStyle w:val="BodyText"/>
        <w:ind w:left="720"/>
      </w:pPr>
      <w:r>
        <w:br/>
      </w:r>
    </w:p>
    <w:p w14:paraId="58067450" w14:textId="77777777" w:rsidR="00D31CB1" w:rsidRDefault="00D31CB1" w:rsidP="00D31CB1">
      <w:pPr>
        <w:pStyle w:val="BodyText"/>
        <w:numPr>
          <w:ilvl w:val="0"/>
          <w:numId w:val="323"/>
        </w:numPr>
      </w:pPr>
      <w:r>
        <w:t xml:space="preserve">Click </w:t>
      </w:r>
      <w:r w:rsidRPr="00916688">
        <w:rPr>
          <w:b/>
        </w:rPr>
        <w:t>UPLOAD</w:t>
      </w:r>
      <w:r>
        <w:t>.</w:t>
      </w:r>
      <w:r>
        <w:br/>
        <w:t xml:space="preserve">The file is uploaded and appears in the </w:t>
      </w:r>
      <w:r w:rsidRPr="004271AE">
        <w:rPr>
          <w:b/>
        </w:rPr>
        <w:t>Bulk File Upload</w:t>
      </w:r>
      <w:r>
        <w:t xml:space="preserve"> area.</w:t>
      </w:r>
      <w:r>
        <w:br/>
      </w:r>
      <w:r w:rsidRPr="00AB077F">
        <w:rPr>
          <w:b/>
        </w:rPr>
        <w:t>Note:</w:t>
      </w:r>
      <w:r>
        <w:t xml:space="preserve"> You can add multiple files to the biospecimens but you must browse and select the files one at a time.</w:t>
      </w:r>
      <w:r>
        <w:br/>
      </w:r>
    </w:p>
    <w:p w14:paraId="0AA90A7D" w14:textId="77777777" w:rsidR="00D31CB1" w:rsidRDefault="00D31CB1" w:rsidP="00D31CB1">
      <w:pPr>
        <w:pStyle w:val="BodyText"/>
        <w:numPr>
          <w:ilvl w:val="0"/>
          <w:numId w:val="323"/>
        </w:numPr>
      </w:pPr>
      <w:r>
        <w:t xml:space="preserve">To delete a file from the </w:t>
      </w:r>
      <w:r w:rsidRPr="004271AE">
        <w:rPr>
          <w:b/>
        </w:rPr>
        <w:t>Bulk File Upload</w:t>
      </w:r>
      <w:r>
        <w:t xml:space="preserve"> area: </w:t>
      </w:r>
    </w:p>
    <w:p w14:paraId="120426B1" w14:textId="77777777" w:rsidR="00D31CB1" w:rsidRDefault="00D31CB1" w:rsidP="00D31CB1">
      <w:pPr>
        <w:pStyle w:val="BodyText"/>
        <w:numPr>
          <w:ilvl w:val="0"/>
          <w:numId w:val="344"/>
        </w:numPr>
      </w:pPr>
      <w:r>
        <w:t>Select the checkbox of the appropriate file.</w:t>
      </w:r>
    </w:p>
    <w:p w14:paraId="444D2081" w14:textId="77777777" w:rsidR="00D31CB1" w:rsidRDefault="00D31CB1" w:rsidP="00D31CB1">
      <w:pPr>
        <w:pStyle w:val="BodyText"/>
        <w:ind w:left="1080" w:right="360"/>
      </w:pPr>
      <w:r w:rsidRPr="00606AFD">
        <w:rPr>
          <w:b/>
        </w:rPr>
        <w:lastRenderedPageBreak/>
        <w:t>Note:</w:t>
      </w:r>
      <w:r>
        <w:t xml:space="preserve"> To delete all files in this area, select the checkbox on the header. </w:t>
      </w:r>
      <w:r>
        <w:br/>
      </w:r>
    </w:p>
    <w:p w14:paraId="5DE4C449" w14:textId="77777777" w:rsidR="00D31CB1" w:rsidRDefault="00D31CB1" w:rsidP="00D31CB1">
      <w:pPr>
        <w:pStyle w:val="BodyText"/>
        <w:numPr>
          <w:ilvl w:val="0"/>
          <w:numId w:val="322"/>
        </w:numPr>
        <w:tabs>
          <w:tab w:val="left" w:pos="1080"/>
        </w:tabs>
        <w:ind w:right="360"/>
      </w:pPr>
      <w:r>
        <w:t xml:space="preserve">Click </w:t>
      </w:r>
      <w:r w:rsidRPr="00AB2ABC">
        <w:rPr>
          <w:b/>
        </w:rPr>
        <w:t>DELETE</w:t>
      </w:r>
      <w:r>
        <w:t>.</w:t>
      </w:r>
    </w:p>
    <w:p w14:paraId="2C4B130A" w14:textId="77777777" w:rsidR="00D31CB1" w:rsidRDefault="00D31CB1" w:rsidP="00D31CB1">
      <w:pPr>
        <w:pStyle w:val="BodyText"/>
        <w:tabs>
          <w:tab w:val="left" w:pos="1080"/>
        </w:tabs>
        <w:ind w:left="1080" w:right="360"/>
      </w:pPr>
      <w:r w:rsidRPr="00EF52CA">
        <w:t>A confirmation window appears.</w:t>
      </w:r>
      <w:r>
        <w:br/>
      </w:r>
    </w:p>
    <w:p w14:paraId="57263D66" w14:textId="77777777" w:rsidR="00D31CB1" w:rsidRDefault="00D31CB1" w:rsidP="00D31CB1">
      <w:pPr>
        <w:pStyle w:val="BodyText"/>
        <w:numPr>
          <w:ilvl w:val="0"/>
          <w:numId w:val="322"/>
        </w:numPr>
        <w:tabs>
          <w:tab w:val="left" w:pos="1080"/>
        </w:tabs>
        <w:ind w:right="360"/>
      </w:pPr>
      <w:r>
        <w:t xml:space="preserve">Click </w:t>
      </w:r>
      <w:r w:rsidRPr="00EF52CA">
        <w:rPr>
          <w:b/>
        </w:rPr>
        <w:t>OK</w:t>
      </w:r>
      <w:r>
        <w:t xml:space="preserve">. </w:t>
      </w:r>
    </w:p>
    <w:p w14:paraId="710E58EE" w14:textId="77777777" w:rsidR="00D31CB1" w:rsidRDefault="00D31CB1" w:rsidP="00D31CB1">
      <w:pPr>
        <w:pStyle w:val="BodyText"/>
        <w:ind w:left="1080" w:right="360"/>
      </w:pPr>
      <w:r>
        <w:t xml:space="preserve">The file(s) are deleted.   </w:t>
      </w:r>
    </w:p>
    <w:p w14:paraId="4E768B5C" w14:textId="77777777" w:rsidR="00D31CB1" w:rsidRDefault="00D31CB1" w:rsidP="00D31CB1">
      <w:pPr>
        <w:pStyle w:val="BodyText"/>
      </w:pPr>
    </w:p>
    <w:p w14:paraId="34CD2DA7" w14:textId="77777777" w:rsidR="00D31CB1" w:rsidRDefault="00D31CB1" w:rsidP="00D31CB1">
      <w:pPr>
        <w:pStyle w:val="BodyText"/>
        <w:numPr>
          <w:ilvl w:val="0"/>
          <w:numId w:val="323"/>
        </w:numPr>
      </w:pPr>
      <w:r>
        <w:t xml:space="preserve">Click </w:t>
      </w:r>
      <w:r w:rsidRPr="00BC59BC">
        <w:rPr>
          <w:b/>
        </w:rPr>
        <w:t>CLOSE</w:t>
      </w:r>
      <w:r>
        <w:t xml:space="preserve"> to close the </w:t>
      </w:r>
      <w:r w:rsidRPr="00BC59BC">
        <w:rPr>
          <w:b/>
        </w:rPr>
        <w:t xml:space="preserve">Manage </w:t>
      </w:r>
      <w:r>
        <w:rPr>
          <w:b/>
        </w:rPr>
        <w:t>Attachments</w:t>
      </w:r>
      <w:r>
        <w:t xml:space="preserve"> window.</w:t>
      </w:r>
    </w:p>
    <w:p w14:paraId="3E5D225B" w14:textId="77777777" w:rsidR="00D31CB1" w:rsidRDefault="00D31CB1" w:rsidP="00D31CB1">
      <w:pPr>
        <w:pStyle w:val="BodyText"/>
        <w:ind w:left="720"/>
      </w:pPr>
    </w:p>
    <w:p w14:paraId="15FBC9DD" w14:textId="77777777" w:rsidR="00D31CB1" w:rsidRDefault="00D31CB1" w:rsidP="00D31CB1">
      <w:pPr>
        <w:pStyle w:val="Heading3"/>
      </w:pPr>
      <w:r>
        <w:br w:type="page"/>
      </w:r>
      <w:bookmarkStart w:id="3626" w:name="ViewingProcessingForms"/>
      <w:bookmarkStart w:id="3627" w:name="_Toc452631899"/>
      <w:bookmarkStart w:id="3628" w:name="_Toc507164323"/>
      <w:bookmarkEnd w:id="3626"/>
      <w:r>
        <w:lastRenderedPageBreak/>
        <w:t>Accessing a Workflow Processing Form</w:t>
      </w:r>
      <w:bookmarkEnd w:id="3627"/>
      <w:bookmarkEnd w:id="3628"/>
      <w:r w:rsidRPr="00423C6A">
        <w:t xml:space="preserve"> </w:t>
      </w:r>
    </w:p>
    <w:p w14:paraId="777BDDBA" w14:textId="77777777" w:rsidR="00D31CB1" w:rsidRDefault="00D31CB1" w:rsidP="00D31CB1"/>
    <w:p w14:paraId="65F61C7B" w14:textId="77777777" w:rsidR="00D31CB1" w:rsidRDefault="00D31CB1" w:rsidP="00D31CB1">
      <w:r>
        <w:t>To view a processing form associated with a workflow:</w:t>
      </w:r>
      <w:r>
        <w:br/>
      </w:r>
    </w:p>
    <w:p w14:paraId="2DAF9AE3" w14:textId="62E8E37D" w:rsidR="00D31CB1" w:rsidRDefault="00D31CB1" w:rsidP="00D31CB1">
      <w:pPr>
        <w:pStyle w:val="BodyText"/>
        <w:numPr>
          <w:ilvl w:val="0"/>
          <w:numId w:val="181"/>
        </w:numPr>
        <w:ind w:right="720"/>
      </w:pPr>
      <w:del w:id="3629" w:author="Sayali Dev" w:date="2018-01-31T17:54:00Z">
        <w:r w:rsidDel="009A119E">
          <w:delText>Log on</w:delText>
        </w:r>
      </w:del>
      <w:ins w:id="3630" w:author="Sayali Dev" w:date="2018-01-31T17:54:00Z">
        <w:r w:rsidR="009A119E">
          <w:t>Log in</w:t>
        </w:r>
      </w:ins>
      <w:r>
        <w:t xml:space="preserve"> to the application using your </w:t>
      </w:r>
      <w:del w:id="3631" w:author="Sayali Dev" w:date="2018-01-31T17:55:00Z">
        <w:r w:rsidDel="00A62626">
          <w:delText>logon</w:delText>
        </w:r>
      </w:del>
      <w:ins w:id="3632" w:author="Sayali Dev" w:date="2018-01-31T17:55:00Z">
        <w:r w:rsidR="00A62626">
          <w:t>log in</w:t>
        </w:r>
      </w:ins>
      <w:r>
        <w:t xml:space="preserve"> credentials. </w:t>
      </w:r>
    </w:p>
    <w:p w14:paraId="44D5C823" w14:textId="77777777" w:rsidR="00D31CB1" w:rsidRDefault="00D31CB1" w:rsidP="00D31CB1">
      <w:pPr>
        <w:pStyle w:val="BodyText"/>
        <w:ind w:left="720" w:right="720"/>
      </w:pPr>
      <w:r>
        <w:t xml:space="preserve">The home page appears. </w:t>
      </w:r>
    </w:p>
    <w:p w14:paraId="586BC01A" w14:textId="77777777" w:rsidR="00D31CB1" w:rsidRDefault="00D31CB1" w:rsidP="00D31CB1">
      <w:pPr>
        <w:pStyle w:val="BodyText"/>
        <w:ind w:left="720" w:right="720"/>
      </w:pPr>
    </w:p>
    <w:p w14:paraId="38B59A09" w14:textId="77777777" w:rsidR="00D31CB1" w:rsidRDefault="00D31CB1" w:rsidP="00D31CB1">
      <w:pPr>
        <w:pStyle w:val="BodyText"/>
        <w:numPr>
          <w:ilvl w:val="0"/>
          <w:numId w:val="181"/>
        </w:numPr>
        <w:ind w:right="720"/>
      </w:pPr>
      <w:r>
        <w:t xml:space="preserve">Point to the arrow of the </w:t>
      </w:r>
      <w:r>
        <w:rPr>
          <w:b/>
        </w:rPr>
        <w:t>LIMS</w:t>
      </w:r>
      <w:r>
        <w:t xml:space="preserve"> tab and then click </w:t>
      </w:r>
      <w:r>
        <w:rPr>
          <w:b/>
        </w:rPr>
        <w:t>Workflow</w:t>
      </w:r>
      <w:r>
        <w:t>.</w:t>
      </w:r>
    </w:p>
    <w:p w14:paraId="29E31706" w14:textId="77777777" w:rsidR="00D31CB1" w:rsidRDefault="00D31CB1" w:rsidP="00D31CB1">
      <w:pPr>
        <w:pStyle w:val="BodyText"/>
        <w:ind w:left="720" w:right="720"/>
      </w:pPr>
      <w:r>
        <w:t xml:space="preserve">The </w:t>
      </w:r>
      <w:r>
        <w:rPr>
          <w:b/>
        </w:rPr>
        <w:t>Workflow</w:t>
      </w:r>
      <w:r w:rsidRPr="00FA2700">
        <w:rPr>
          <w:b/>
        </w:rPr>
        <w:t xml:space="preserve"> Search</w:t>
      </w:r>
      <w:r>
        <w:t xml:space="preserve"> page appears.</w:t>
      </w:r>
    </w:p>
    <w:p w14:paraId="07F70D29" w14:textId="77777777" w:rsidR="00D31CB1" w:rsidRDefault="00D31CB1" w:rsidP="00D31CB1">
      <w:pPr>
        <w:pStyle w:val="BodyText"/>
        <w:ind w:left="720" w:right="720"/>
      </w:pPr>
    </w:p>
    <w:p w14:paraId="2BC0986A" w14:textId="77777777" w:rsidR="00D31CB1" w:rsidRDefault="00D31CB1" w:rsidP="00D31CB1">
      <w:pPr>
        <w:pStyle w:val="BodyText"/>
        <w:numPr>
          <w:ilvl w:val="0"/>
          <w:numId w:val="181"/>
        </w:numPr>
        <w:ind w:right="720"/>
      </w:pPr>
      <w:r>
        <w:t xml:space="preserve">Click </w:t>
      </w:r>
      <w:r w:rsidRPr="000E25BD">
        <w:rPr>
          <w:b/>
        </w:rPr>
        <w:t>SEARCH</w:t>
      </w:r>
      <w:r>
        <w:t xml:space="preserve">. </w:t>
      </w:r>
    </w:p>
    <w:p w14:paraId="16A3EF08" w14:textId="77777777" w:rsidR="00D31CB1" w:rsidRDefault="00D31CB1" w:rsidP="00D31CB1">
      <w:pPr>
        <w:pStyle w:val="BodyText"/>
        <w:ind w:left="720" w:right="720"/>
      </w:pPr>
      <w:r>
        <w:t xml:space="preserve">The </w:t>
      </w:r>
      <w:r w:rsidRPr="000E25BD">
        <w:rPr>
          <w:b/>
        </w:rPr>
        <w:t>Workflow Search</w:t>
      </w:r>
      <w:r>
        <w:t xml:space="preserve"> page displays a list of workflows.</w:t>
      </w:r>
      <w:r>
        <w:br/>
      </w:r>
      <w:r w:rsidRPr="000E25BD">
        <w:rPr>
          <w:b/>
        </w:rPr>
        <w:t>Note</w:t>
      </w:r>
      <w:r w:rsidRPr="000E25BD">
        <w:t>:</w:t>
      </w:r>
      <w:r w:rsidRPr="0071159F">
        <w:t xml:space="preserve"> The list displays all workflows that are accessible based on your login location.</w:t>
      </w:r>
    </w:p>
    <w:p w14:paraId="2A15B530" w14:textId="77777777" w:rsidR="00D31CB1" w:rsidRDefault="00D31CB1" w:rsidP="00D31CB1">
      <w:pPr>
        <w:pStyle w:val="BodyText"/>
        <w:ind w:left="720" w:right="720"/>
      </w:pPr>
    </w:p>
    <w:p w14:paraId="1DD4BD85" w14:textId="77777777" w:rsidR="00D31CB1" w:rsidRDefault="00D31CB1" w:rsidP="00D31CB1">
      <w:pPr>
        <w:pStyle w:val="BodyText"/>
        <w:numPr>
          <w:ilvl w:val="0"/>
          <w:numId w:val="181"/>
        </w:numPr>
        <w:ind w:right="720"/>
      </w:pPr>
      <w:r>
        <w:t>Click the row of the workflow for which you want to access the processing forms of the biospecimens.</w:t>
      </w:r>
    </w:p>
    <w:p w14:paraId="05774AF2" w14:textId="77777777" w:rsidR="00D31CB1" w:rsidRDefault="00D31CB1" w:rsidP="00D31CB1">
      <w:pPr>
        <w:pStyle w:val="BodyText"/>
        <w:ind w:left="720" w:right="720"/>
      </w:pPr>
      <w:r>
        <w:t xml:space="preserve">The </w:t>
      </w:r>
      <w:r w:rsidRPr="000E25BD">
        <w:rPr>
          <w:b/>
        </w:rPr>
        <w:t>View Workflow</w:t>
      </w:r>
      <w:r>
        <w:t xml:space="preserve"> page appears.</w:t>
      </w:r>
    </w:p>
    <w:p w14:paraId="4C82DF29" w14:textId="77777777" w:rsidR="00D31CB1" w:rsidRDefault="00D31CB1" w:rsidP="00D31CB1">
      <w:pPr>
        <w:pStyle w:val="BodyText"/>
        <w:ind w:left="720" w:right="720"/>
      </w:pPr>
    </w:p>
    <w:p w14:paraId="53B7F90A" w14:textId="77777777" w:rsidR="00D31CB1" w:rsidRDefault="00D31CB1" w:rsidP="00D31CB1">
      <w:pPr>
        <w:pStyle w:val="BodyText"/>
        <w:numPr>
          <w:ilvl w:val="0"/>
          <w:numId w:val="181"/>
        </w:numPr>
        <w:ind w:right="720"/>
      </w:pPr>
      <w:r>
        <w:t>Click the</w:t>
      </w:r>
      <w:r w:rsidRPr="00E46463">
        <w:rPr>
          <w:b/>
        </w:rPr>
        <w:t xml:space="preserve"> </w:t>
      </w:r>
      <w:r>
        <w:rPr>
          <w:b/>
        </w:rPr>
        <w:t>Processing</w:t>
      </w:r>
      <w:r w:rsidRPr="0059398E">
        <w:rPr>
          <w:b/>
        </w:rPr>
        <w:t xml:space="preserve"> Forms</w:t>
      </w:r>
      <w:r>
        <w:t xml:space="preserve"> link in the </w:t>
      </w:r>
      <w:r>
        <w:rPr>
          <w:b/>
        </w:rPr>
        <w:t>Processing</w:t>
      </w:r>
      <w:r w:rsidRPr="0059398E">
        <w:rPr>
          <w:b/>
        </w:rPr>
        <w:t xml:space="preserve"> Forms</w:t>
      </w:r>
      <w:r>
        <w:t xml:space="preserve"> column of the inputs/outputs list for the biospecimen for which you want to view the form.</w:t>
      </w:r>
      <w:r>
        <w:br/>
        <w:t xml:space="preserve">The </w:t>
      </w:r>
      <w:r w:rsidRPr="0059398E">
        <w:rPr>
          <w:b/>
        </w:rPr>
        <w:t>Forms</w:t>
      </w:r>
      <w:r>
        <w:t xml:space="preserve"> window appears.</w:t>
      </w:r>
      <w:r>
        <w:br/>
      </w:r>
      <w:r>
        <w:br/>
      </w:r>
      <w:r w:rsidRPr="006454BE">
        <w:rPr>
          <w:noProof/>
          <w:lang w:val="en-US" w:eastAsia="en-US"/>
        </w:rPr>
        <w:drawing>
          <wp:inline distT="0" distB="0" distL="0" distR="0" wp14:anchorId="1686409B" wp14:editId="3769484F">
            <wp:extent cx="5685790" cy="4821555"/>
            <wp:effectExtent l="19050" t="19050" r="10160" b="17145"/>
            <wp:docPr id="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85790" cy="4821555"/>
                    </a:xfrm>
                    <a:prstGeom prst="rect">
                      <a:avLst/>
                    </a:prstGeom>
                    <a:noFill/>
                    <a:ln w="3175">
                      <a:solidFill>
                        <a:schemeClr val="tx1"/>
                      </a:solidFill>
                    </a:ln>
                  </pic:spPr>
                </pic:pic>
              </a:graphicData>
            </a:graphic>
          </wp:inline>
        </w:drawing>
      </w:r>
    </w:p>
    <w:p w14:paraId="53D9E9F8" w14:textId="77777777" w:rsidR="00D31CB1" w:rsidRPr="007C4212" w:rsidRDefault="00D31CB1" w:rsidP="00D31CB1">
      <w:pPr>
        <w:pStyle w:val="Figure"/>
        <w:tabs>
          <w:tab w:val="num" w:pos="1890"/>
        </w:tabs>
      </w:pPr>
      <w:r>
        <w:lastRenderedPageBreak/>
        <w:t>Processing Forms link - Forms window</w:t>
      </w:r>
    </w:p>
    <w:p w14:paraId="69F1BA2A" w14:textId="77777777" w:rsidR="00D31CB1" w:rsidRDefault="00D31CB1" w:rsidP="00D31CB1">
      <w:pPr>
        <w:pStyle w:val="BodyText"/>
        <w:ind w:right="720"/>
      </w:pPr>
    </w:p>
    <w:p w14:paraId="797FCCBF" w14:textId="77777777" w:rsidR="00D31CB1" w:rsidRDefault="00D31CB1" w:rsidP="00D31CB1">
      <w:pPr>
        <w:pStyle w:val="BodyText"/>
        <w:numPr>
          <w:ilvl w:val="0"/>
          <w:numId w:val="181"/>
        </w:numPr>
        <w:ind w:right="720"/>
      </w:pPr>
      <w:r>
        <w:t xml:space="preserve">Click the </w:t>
      </w:r>
      <w:r w:rsidRPr="00F41D5E">
        <w:rPr>
          <w:b/>
        </w:rPr>
        <w:t>Expand All</w:t>
      </w:r>
      <w:r>
        <w:t xml:space="preserve"> link to show all forms.</w:t>
      </w:r>
      <w:r>
        <w:br/>
        <w:t>The forms list expands.</w:t>
      </w:r>
      <w:r>
        <w:br/>
      </w:r>
      <w:r w:rsidRPr="00526459">
        <w:rPr>
          <w:b/>
        </w:rPr>
        <w:t>Note:</w:t>
      </w:r>
      <w:r>
        <w:t xml:space="preserve"> </w:t>
      </w:r>
    </w:p>
    <w:p w14:paraId="36DEC661" w14:textId="77777777" w:rsidR="00D31CB1" w:rsidRDefault="00D31CB1" w:rsidP="00D31CB1">
      <w:pPr>
        <w:pStyle w:val="BodyText"/>
        <w:numPr>
          <w:ilvl w:val="0"/>
          <w:numId w:val="227"/>
        </w:numPr>
        <w:ind w:right="720"/>
      </w:pPr>
      <w:r>
        <w:t xml:space="preserve">Only processing forms assigned in the </w:t>
      </w:r>
      <w:r w:rsidRPr="00526459">
        <w:rPr>
          <w:b/>
        </w:rPr>
        <w:t>Research Project Management System (RPMS)</w:t>
      </w:r>
      <w:r>
        <w:t xml:space="preserve"> module during project setup and configuration appear on this list.</w:t>
      </w:r>
    </w:p>
    <w:p w14:paraId="1B6D4EFB" w14:textId="77777777" w:rsidR="00D31CB1" w:rsidRDefault="00D31CB1" w:rsidP="00D31CB1">
      <w:pPr>
        <w:pStyle w:val="BodyText"/>
        <w:numPr>
          <w:ilvl w:val="0"/>
          <w:numId w:val="227"/>
        </w:numPr>
        <w:ind w:right="720"/>
      </w:pPr>
      <w:r>
        <w:t xml:space="preserve">If a form is not assigned in </w:t>
      </w:r>
      <w:r w:rsidRPr="00526459">
        <w:rPr>
          <w:b/>
        </w:rPr>
        <w:t>RPMS</w:t>
      </w:r>
      <w:r>
        <w:t xml:space="preserve"> to the processing template that was used when initiating this workflow, no forms will be listed in the </w:t>
      </w:r>
      <w:r w:rsidRPr="000E25BD">
        <w:rPr>
          <w:b/>
        </w:rPr>
        <w:t>Forms</w:t>
      </w:r>
      <w:r>
        <w:t xml:space="preserve"> window.</w:t>
      </w:r>
      <w:r>
        <w:br/>
      </w:r>
    </w:p>
    <w:p w14:paraId="4B7BC18F" w14:textId="77777777" w:rsidR="00D31CB1" w:rsidRDefault="00D31CB1" w:rsidP="00D31CB1">
      <w:pPr>
        <w:pStyle w:val="BodyText"/>
        <w:numPr>
          <w:ilvl w:val="0"/>
          <w:numId w:val="181"/>
        </w:numPr>
        <w:ind w:right="720"/>
      </w:pPr>
      <w:r>
        <w:t>On the list, click the form section you want to view.</w:t>
      </w:r>
      <w:r>
        <w:br/>
        <w:t>The information for the specified form section appears on the right.</w:t>
      </w:r>
    </w:p>
    <w:p w14:paraId="65BD64A3" w14:textId="77777777" w:rsidR="00D31CB1" w:rsidRDefault="00D31CB1" w:rsidP="00D31CB1">
      <w:pPr>
        <w:pStyle w:val="BodyText"/>
        <w:ind w:left="720" w:right="720"/>
      </w:pPr>
      <w:r w:rsidRPr="0003258D">
        <w:rPr>
          <w:b/>
        </w:rPr>
        <w:t>Note</w:t>
      </w:r>
      <w:r>
        <w:t>: PHI questions (if any) in the form section will be marked with a hash sign (#).</w:t>
      </w:r>
    </w:p>
    <w:p w14:paraId="2DCAAB51" w14:textId="77777777" w:rsidR="00D31CB1" w:rsidRDefault="00D31CB1" w:rsidP="00D31CB1">
      <w:pPr>
        <w:pStyle w:val="BodyText"/>
        <w:numPr>
          <w:ilvl w:val="0"/>
          <w:numId w:val="227"/>
        </w:numPr>
        <w:ind w:right="720"/>
      </w:pPr>
      <w:r>
        <w:t>If the form section contains PHI questions, then the answers (if already filled up) for these are displayed differently for PHI authorized and Non-PHI authorized users.</w:t>
      </w:r>
    </w:p>
    <w:p w14:paraId="531AFDB1" w14:textId="77777777" w:rsidR="00D31CB1" w:rsidRDefault="00D31CB1" w:rsidP="00D31CB1">
      <w:pPr>
        <w:pStyle w:val="BodyText"/>
        <w:numPr>
          <w:ilvl w:val="1"/>
          <w:numId w:val="227"/>
        </w:numPr>
        <w:ind w:right="720"/>
      </w:pPr>
      <w:r>
        <w:t>The PHI authorized users are allowed to answer PHI as well as Non-PHI questions. Hence they can also view the answers (if already filled up) to all the questions.</w:t>
      </w:r>
    </w:p>
    <w:p w14:paraId="4D836324" w14:textId="77777777" w:rsidR="00D31CB1" w:rsidRPr="00734AE4" w:rsidRDefault="00D31CB1" w:rsidP="00D31CB1">
      <w:pPr>
        <w:pStyle w:val="BodyText"/>
        <w:numPr>
          <w:ilvl w:val="1"/>
          <w:numId w:val="227"/>
        </w:numPr>
        <w:ind w:right="720"/>
      </w:pPr>
      <w:r>
        <w:t>However, the Non-PHI authorized users are allowed to answer only the Non-PHI questions. If answers to PHI questions have already been filled up by some PHI user, then these are shown as hashed out (in case of textboxes) and blanked out (in case of radio buttons, dropdowns and checkboxes) to the Non-PHI authorized users.</w:t>
      </w:r>
    </w:p>
    <w:p w14:paraId="447F2EE0" w14:textId="77777777" w:rsidR="00D31CB1" w:rsidRDefault="00D31CB1" w:rsidP="00D31CB1">
      <w:pPr>
        <w:pStyle w:val="BodyText"/>
        <w:ind w:left="720" w:right="720"/>
      </w:pPr>
    </w:p>
    <w:p w14:paraId="5E361633" w14:textId="77777777" w:rsidR="00D31CB1" w:rsidRPr="00F41D5E" w:rsidRDefault="00D31CB1" w:rsidP="00D31CB1">
      <w:pPr>
        <w:numPr>
          <w:ilvl w:val="0"/>
          <w:numId w:val="181"/>
        </w:numPr>
        <w:rPr>
          <w:lang w:eastAsia="x-none"/>
        </w:rPr>
      </w:pPr>
      <w:r>
        <w:rPr>
          <w:lang w:eastAsia="x-none"/>
        </w:rPr>
        <w:t xml:space="preserve">To print the form, click on the </w:t>
      </w:r>
      <w:r w:rsidRPr="006454BE">
        <w:rPr>
          <w:noProof/>
        </w:rPr>
        <w:drawing>
          <wp:inline distT="0" distB="0" distL="0" distR="0" wp14:anchorId="5D07DBE9" wp14:editId="118C51FD">
            <wp:extent cx="324485" cy="324485"/>
            <wp:effectExtent l="0" t="0" r="0" b="0"/>
            <wp:docPr id="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4485" cy="324485"/>
                    </a:xfrm>
                    <a:prstGeom prst="rect">
                      <a:avLst/>
                    </a:prstGeom>
                    <a:noFill/>
                    <a:ln>
                      <a:noFill/>
                    </a:ln>
                  </pic:spPr>
                </pic:pic>
              </a:graphicData>
            </a:graphic>
          </wp:inline>
        </w:drawing>
      </w:r>
      <w:r>
        <w:rPr>
          <w:lang w:eastAsia="x-none"/>
        </w:rPr>
        <w:t>icon.</w:t>
      </w:r>
      <w:r>
        <w:rPr>
          <w:lang w:eastAsia="x-none"/>
        </w:rPr>
        <w:br/>
        <w:t xml:space="preserve">The form appears in a new window that allows you to select </w:t>
      </w:r>
      <w:r w:rsidRPr="00F41D5E">
        <w:rPr>
          <w:b/>
          <w:lang w:eastAsia="x-none"/>
        </w:rPr>
        <w:t>File</w:t>
      </w:r>
      <w:r>
        <w:rPr>
          <w:b/>
          <w:lang w:eastAsia="x-none"/>
        </w:rPr>
        <w:t xml:space="preserve"> </w:t>
      </w:r>
      <w:r w:rsidRPr="00F41D5E">
        <w:rPr>
          <w:b/>
          <w:lang w:eastAsia="x-none"/>
        </w:rPr>
        <w:t>&gt;</w:t>
      </w:r>
      <w:r>
        <w:rPr>
          <w:b/>
          <w:lang w:eastAsia="x-none"/>
        </w:rPr>
        <w:t xml:space="preserve"> </w:t>
      </w:r>
      <w:r w:rsidRPr="00F41D5E">
        <w:rPr>
          <w:b/>
          <w:lang w:eastAsia="x-none"/>
        </w:rPr>
        <w:t>Print</w:t>
      </w:r>
      <w:r>
        <w:rPr>
          <w:lang w:eastAsia="x-none"/>
        </w:rPr>
        <w:t xml:space="preserve"> to print or </w:t>
      </w:r>
      <w:r w:rsidRPr="00F41D5E">
        <w:rPr>
          <w:b/>
          <w:lang w:eastAsia="x-none"/>
        </w:rPr>
        <w:t>File</w:t>
      </w:r>
      <w:r>
        <w:rPr>
          <w:b/>
          <w:lang w:eastAsia="x-none"/>
        </w:rPr>
        <w:t xml:space="preserve"> </w:t>
      </w:r>
      <w:r w:rsidRPr="00F41D5E">
        <w:rPr>
          <w:b/>
          <w:lang w:eastAsia="x-none"/>
        </w:rPr>
        <w:t>&gt;</w:t>
      </w:r>
      <w:r>
        <w:rPr>
          <w:b/>
          <w:lang w:eastAsia="x-none"/>
        </w:rPr>
        <w:t xml:space="preserve"> </w:t>
      </w:r>
      <w:r w:rsidRPr="00F41D5E">
        <w:rPr>
          <w:b/>
          <w:lang w:eastAsia="x-none"/>
        </w:rPr>
        <w:t>Save As</w:t>
      </w:r>
      <w:r>
        <w:rPr>
          <w:b/>
          <w:lang w:eastAsia="x-none"/>
        </w:rPr>
        <w:t xml:space="preserve"> </w:t>
      </w:r>
      <w:r w:rsidRPr="00F41D5E">
        <w:rPr>
          <w:lang w:eastAsia="x-none"/>
        </w:rPr>
        <w:t>to save</w:t>
      </w:r>
      <w:r>
        <w:rPr>
          <w:lang w:eastAsia="x-none"/>
        </w:rPr>
        <w:t xml:space="preserve"> the form to your machine</w:t>
      </w:r>
      <w:r w:rsidRPr="00F41D5E">
        <w:rPr>
          <w:lang w:eastAsia="x-none"/>
        </w:rPr>
        <w:t>.</w:t>
      </w:r>
      <w:r>
        <w:rPr>
          <w:lang w:eastAsia="x-none"/>
        </w:rPr>
        <w:br/>
      </w:r>
    </w:p>
    <w:p w14:paraId="5BFE7FA9" w14:textId="77777777" w:rsidR="00D31CB1" w:rsidRDefault="00D31CB1" w:rsidP="00D31CB1">
      <w:pPr>
        <w:pStyle w:val="BodyText"/>
        <w:numPr>
          <w:ilvl w:val="0"/>
          <w:numId w:val="181"/>
        </w:numPr>
        <w:ind w:right="720"/>
      </w:pPr>
      <w:r>
        <w:t>To update information on the processing form:</w:t>
      </w:r>
    </w:p>
    <w:p w14:paraId="4D746E21" w14:textId="77777777" w:rsidR="00D31CB1" w:rsidRDefault="00D31CB1" w:rsidP="00D31CB1">
      <w:pPr>
        <w:pStyle w:val="BodyText"/>
        <w:numPr>
          <w:ilvl w:val="0"/>
          <w:numId w:val="346"/>
        </w:numPr>
        <w:ind w:left="1080" w:right="720"/>
      </w:pPr>
      <w:r>
        <w:t xml:space="preserve">Click </w:t>
      </w:r>
      <w:r w:rsidRPr="007C4212">
        <w:rPr>
          <w:b/>
        </w:rPr>
        <w:t>MODIF</w:t>
      </w:r>
      <w:r>
        <w:rPr>
          <w:b/>
        </w:rPr>
        <w:t>Y.</w:t>
      </w:r>
      <w:r>
        <w:br/>
        <w:t xml:space="preserve">The form data entry fields appear for input. </w:t>
      </w:r>
      <w:r>
        <w:br/>
      </w:r>
      <w:r w:rsidRPr="005743D2">
        <w:rPr>
          <w:b/>
        </w:rPr>
        <w:t>Note:</w:t>
      </w:r>
      <w:r>
        <w:t xml:space="preserve"> </w:t>
      </w:r>
    </w:p>
    <w:p w14:paraId="06B1CBDF" w14:textId="77777777" w:rsidR="00D31CB1" w:rsidRDefault="00D31CB1" w:rsidP="00D31CB1">
      <w:pPr>
        <w:pStyle w:val="BodyText"/>
        <w:numPr>
          <w:ilvl w:val="0"/>
          <w:numId w:val="227"/>
        </w:numPr>
        <w:ind w:right="720"/>
      </w:pPr>
      <w:r>
        <w:t xml:space="preserve">You can only modify a form when the section status is </w:t>
      </w:r>
      <w:r w:rsidRPr="00E638CE">
        <w:rPr>
          <w:b/>
        </w:rPr>
        <w:t>Not Started</w:t>
      </w:r>
      <w:r>
        <w:t xml:space="preserve"> or </w:t>
      </w:r>
      <w:r>
        <w:rPr>
          <w:b/>
        </w:rPr>
        <w:t xml:space="preserve">Data Entry </w:t>
      </w:r>
      <w:r w:rsidRPr="00E638CE">
        <w:rPr>
          <w:b/>
        </w:rPr>
        <w:t>Started</w:t>
      </w:r>
      <w:r w:rsidRPr="00F41D5E">
        <w:t>.</w:t>
      </w:r>
    </w:p>
    <w:p w14:paraId="6DE6E25B" w14:textId="77777777" w:rsidR="00D31CB1" w:rsidRDefault="00D31CB1" w:rsidP="00D31CB1">
      <w:pPr>
        <w:pStyle w:val="BodyText"/>
        <w:numPr>
          <w:ilvl w:val="0"/>
          <w:numId w:val="227"/>
        </w:numPr>
        <w:ind w:right="720"/>
      </w:pPr>
      <w:r>
        <w:t>PHI questions (if any) in the form section will be marked with a hash sign (#).</w:t>
      </w:r>
    </w:p>
    <w:p w14:paraId="4D86ADAD" w14:textId="77777777" w:rsidR="00D31CB1" w:rsidRDefault="00D31CB1" w:rsidP="00D31CB1">
      <w:pPr>
        <w:pStyle w:val="BodyText"/>
        <w:numPr>
          <w:ilvl w:val="1"/>
          <w:numId w:val="227"/>
        </w:numPr>
        <w:ind w:right="720"/>
      </w:pPr>
      <w:r>
        <w:t>If the form contains PHI questions, then the input fields for these are displayed differently for PHI authorized and Non-PHI authorized users.</w:t>
      </w:r>
    </w:p>
    <w:p w14:paraId="42C19FFD" w14:textId="77777777" w:rsidR="00D31CB1" w:rsidRDefault="00D31CB1" w:rsidP="00D31CB1">
      <w:pPr>
        <w:pStyle w:val="BodyText"/>
        <w:numPr>
          <w:ilvl w:val="2"/>
          <w:numId w:val="227"/>
        </w:numPr>
        <w:ind w:right="720"/>
      </w:pPr>
      <w:r>
        <w:t>The PHI authorized users are allowed to answer PHI as well as Non-PHI questions. Hence all input fields are displayed in an active mode to these users.</w:t>
      </w:r>
    </w:p>
    <w:p w14:paraId="19237418" w14:textId="77777777" w:rsidR="00D31CB1" w:rsidRDefault="00D31CB1" w:rsidP="00D31CB1">
      <w:pPr>
        <w:pStyle w:val="BodyText"/>
        <w:ind w:left="2520" w:right="720"/>
        <w:rPr>
          <w:b/>
        </w:rPr>
      </w:pPr>
      <w:r>
        <w:t>They can also view the answers (if already filled up) to all the questions.</w:t>
      </w:r>
    </w:p>
    <w:p w14:paraId="002985A1" w14:textId="77777777" w:rsidR="00D31CB1" w:rsidRPr="00D460E0" w:rsidRDefault="00D31CB1" w:rsidP="00D31CB1">
      <w:pPr>
        <w:pStyle w:val="BodyText"/>
        <w:numPr>
          <w:ilvl w:val="2"/>
          <w:numId w:val="227"/>
        </w:numPr>
        <w:ind w:right="720"/>
        <w:rPr>
          <w:b/>
        </w:rPr>
      </w:pPr>
      <w:r>
        <w:t>However, the Non-PHI authorized users are allowed to answer only the Non-PHI questions. Hence input fields for PHI questions appear in a greyed out mode for such users. The input fields for Non-PHI questions are displayed in an active mode.</w:t>
      </w:r>
      <w:r w:rsidRPr="00D460E0">
        <w:t xml:space="preserve"> </w:t>
      </w:r>
      <w:r>
        <w:t>If answers to PHI questions have already been filled up by some PHI user, then these are shown as hashed out (in case of textboxes) and blanked out (in case of radio buttons, dropdowns and checkboxes) to the Non-PHI authorized users.</w:t>
      </w:r>
    </w:p>
    <w:p w14:paraId="53F81AD9" w14:textId="77777777" w:rsidR="00D31CB1" w:rsidRPr="00F41D5E" w:rsidRDefault="00D31CB1" w:rsidP="00D31CB1">
      <w:pPr>
        <w:pStyle w:val="BodyText"/>
        <w:ind w:left="1080" w:right="720"/>
      </w:pPr>
    </w:p>
    <w:p w14:paraId="702ADADC" w14:textId="77777777" w:rsidR="00D31CB1" w:rsidRDefault="00D31CB1" w:rsidP="00D31CB1">
      <w:pPr>
        <w:pStyle w:val="BodyText"/>
        <w:ind w:left="1080" w:right="720" w:hanging="360"/>
      </w:pPr>
    </w:p>
    <w:p w14:paraId="371B24F4" w14:textId="77777777" w:rsidR="00D31CB1" w:rsidRDefault="00D31CB1" w:rsidP="00D31CB1">
      <w:pPr>
        <w:pStyle w:val="BodyText"/>
        <w:numPr>
          <w:ilvl w:val="0"/>
          <w:numId w:val="346"/>
        </w:numPr>
        <w:ind w:left="1080" w:right="720"/>
      </w:pPr>
      <w:r>
        <w:lastRenderedPageBreak/>
        <w:t xml:space="preserve">Make the necessary changes to the form and click </w:t>
      </w:r>
      <w:r w:rsidRPr="00D67FEB">
        <w:rPr>
          <w:b/>
        </w:rPr>
        <w:t>SAVE.</w:t>
      </w:r>
      <w:r>
        <w:br/>
        <w:t xml:space="preserve">Changes are saved and the section status appears as </w:t>
      </w:r>
      <w:r w:rsidRPr="004A6ECA">
        <w:rPr>
          <w:b/>
        </w:rPr>
        <w:t>Data Entry Started</w:t>
      </w:r>
      <w:r w:rsidRPr="00E638CE">
        <w:t xml:space="preserve"> in the</w:t>
      </w:r>
      <w:r w:rsidRPr="00E638CE">
        <w:rPr>
          <w:b/>
        </w:rPr>
        <w:t xml:space="preserve"> Forms </w:t>
      </w:r>
      <w:r w:rsidRPr="00E638CE">
        <w:t>window</w:t>
      </w:r>
      <w:r>
        <w:t>.</w:t>
      </w:r>
    </w:p>
    <w:p w14:paraId="2765885F" w14:textId="77777777" w:rsidR="00D31CB1" w:rsidRDefault="00D31CB1" w:rsidP="00D31CB1">
      <w:pPr>
        <w:pStyle w:val="ListParagraph"/>
      </w:pPr>
    </w:p>
    <w:p w14:paraId="7D2D7548" w14:textId="77777777" w:rsidR="00D31CB1" w:rsidRDefault="00D31CB1" w:rsidP="00D31CB1">
      <w:pPr>
        <w:pStyle w:val="BodyText"/>
        <w:numPr>
          <w:ilvl w:val="0"/>
          <w:numId w:val="181"/>
        </w:numPr>
        <w:ind w:right="720"/>
      </w:pPr>
      <w:r>
        <w:t>Once all data entry is completed on the form, c</w:t>
      </w:r>
      <w:r w:rsidRPr="00E638CE">
        <w:t xml:space="preserve">lick </w:t>
      </w:r>
      <w:r w:rsidRPr="00C72BC9">
        <w:rPr>
          <w:b/>
          <w:caps/>
        </w:rPr>
        <w:t>Data Entry Completed</w:t>
      </w:r>
      <w:r w:rsidRPr="00E638CE">
        <w:t>.</w:t>
      </w:r>
      <w:r w:rsidRPr="00E638CE">
        <w:br/>
        <w:t xml:space="preserve">The form status appears as </w:t>
      </w:r>
      <w:r w:rsidRPr="00C72BC9">
        <w:rPr>
          <w:b/>
        </w:rPr>
        <w:t>Data Entry</w:t>
      </w:r>
      <w:r w:rsidRPr="00E638CE">
        <w:t xml:space="preserve"> </w:t>
      </w:r>
      <w:r w:rsidRPr="00C72BC9">
        <w:rPr>
          <w:b/>
        </w:rPr>
        <w:t xml:space="preserve">Completed </w:t>
      </w:r>
      <w:r w:rsidRPr="00E638CE">
        <w:t>in the</w:t>
      </w:r>
      <w:r w:rsidRPr="00C72BC9">
        <w:rPr>
          <w:b/>
        </w:rPr>
        <w:t xml:space="preserve"> Forms </w:t>
      </w:r>
      <w:r w:rsidRPr="00E638CE">
        <w:t>window</w:t>
      </w:r>
      <w:r w:rsidRPr="00C72BC9">
        <w:rPr>
          <w:b/>
        </w:rPr>
        <w:t>.</w:t>
      </w:r>
      <w:r w:rsidRPr="00E638CE">
        <w:t xml:space="preserve"> </w:t>
      </w:r>
      <w:r>
        <w:br/>
      </w:r>
      <w:r w:rsidRPr="00C72BC9">
        <w:rPr>
          <w:b/>
        </w:rPr>
        <w:t>Note:</w:t>
      </w:r>
      <w:r>
        <w:t xml:space="preserve"> </w:t>
      </w:r>
    </w:p>
    <w:p w14:paraId="53F94404" w14:textId="77777777" w:rsidR="00D31CB1" w:rsidRDefault="00D31CB1" w:rsidP="00D31CB1">
      <w:pPr>
        <w:pStyle w:val="BodyText"/>
        <w:numPr>
          <w:ilvl w:val="0"/>
          <w:numId w:val="349"/>
        </w:numPr>
        <w:ind w:right="720"/>
      </w:pPr>
      <w:r>
        <w:t xml:space="preserve">You can only perform this task when the form status is </w:t>
      </w:r>
      <w:r w:rsidRPr="00C72BC9">
        <w:rPr>
          <w:b/>
        </w:rPr>
        <w:t>Data Entry Started</w:t>
      </w:r>
      <w:r>
        <w:t>.</w:t>
      </w:r>
    </w:p>
    <w:p w14:paraId="1CB326D8" w14:textId="77777777" w:rsidR="00D31CB1" w:rsidRDefault="00D31CB1" w:rsidP="00D31CB1">
      <w:pPr>
        <w:pStyle w:val="BodyText"/>
        <w:numPr>
          <w:ilvl w:val="0"/>
          <w:numId w:val="349"/>
        </w:numPr>
        <w:ind w:right="720"/>
      </w:pPr>
      <w:r>
        <w:t>In case of forms with one or more PHI questions, this button is displayed only for the PHI authorized users.</w:t>
      </w:r>
      <w:r>
        <w:br/>
      </w:r>
    </w:p>
    <w:p w14:paraId="1FE5FAB2" w14:textId="77777777" w:rsidR="00D31CB1" w:rsidRPr="00E638CE" w:rsidRDefault="00D31CB1" w:rsidP="00D31CB1">
      <w:pPr>
        <w:pStyle w:val="BodyText"/>
        <w:numPr>
          <w:ilvl w:val="0"/>
          <w:numId w:val="181"/>
        </w:numPr>
        <w:ind w:right="720"/>
      </w:pPr>
      <w:r>
        <w:t xml:space="preserve">To change the status of a </w:t>
      </w:r>
      <w:r w:rsidRPr="00002F6D">
        <w:rPr>
          <w:b/>
        </w:rPr>
        <w:t>Data Entry</w:t>
      </w:r>
      <w:r>
        <w:t xml:space="preserve"> </w:t>
      </w:r>
      <w:r w:rsidRPr="00C72BC9">
        <w:rPr>
          <w:b/>
        </w:rPr>
        <w:t>Completed</w:t>
      </w:r>
      <w:r>
        <w:t xml:space="preserve"> form so you can modify the form information, click </w:t>
      </w:r>
      <w:r w:rsidRPr="00C72BC9">
        <w:rPr>
          <w:b/>
        </w:rPr>
        <w:t>DATA ENTRY NOT COMPLETED</w:t>
      </w:r>
      <w:r>
        <w:t>.</w:t>
      </w:r>
    </w:p>
    <w:p w14:paraId="54CF4A6A" w14:textId="77777777" w:rsidR="00D31CB1" w:rsidRDefault="00D31CB1" w:rsidP="00D31CB1">
      <w:pPr>
        <w:pStyle w:val="BodyText"/>
        <w:ind w:left="720" w:right="720"/>
        <w:rPr>
          <w:b/>
        </w:rPr>
      </w:pPr>
      <w:r w:rsidRPr="00E638CE">
        <w:t xml:space="preserve">The form status appears as </w:t>
      </w:r>
      <w:r w:rsidRPr="00E638CE">
        <w:rPr>
          <w:b/>
        </w:rPr>
        <w:t>Data Entr</w:t>
      </w:r>
      <w:r>
        <w:rPr>
          <w:b/>
        </w:rPr>
        <w:t>y Start</w:t>
      </w:r>
      <w:r w:rsidRPr="00E638CE">
        <w:rPr>
          <w:b/>
        </w:rPr>
        <w:t xml:space="preserve">ed </w:t>
      </w:r>
      <w:r w:rsidRPr="00E638CE">
        <w:t>in the</w:t>
      </w:r>
      <w:r w:rsidRPr="00E638CE">
        <w:rPr>
          <w:b/>
        </w:rPr>
        <w:t xml:space="preserve"> Forms </w:t>
      </w:r>
      <w:r w:rsidRPr="00E638CE">
        <w:t>window</w:t>
      </w:r>
      <w:r w:rsidRPr="00E638CE">
        <w:rPr>
          <w:b/>
        </w:rPr>
        <w:t>.</w:t>
      </w:r>
      <w:r>
        <w:rPr>
          <w:b/>
        </w:rPr>
        <w:br/>
        <w:t xml:space="preserve">Note: </w:t>
      </w:r>
    </w:p>
    <w:p w14:paraId="2F66B6DA" w14:textId="77777777" w:rsidR="00D31CB1" w:rsidRDefault="00D31CB1" w:rsidP="00D31CB1">
      <w:pPr>
        <w:pStyle w:val="BodyText"/>
        <w:numPr>
          <w:ilvl w:val="0"/>
          <w:numId w:val="350"/>
        </w:numPr>
        <w:ind w:right="720"/>
        <w:rPr>
          <w:b/>
        </w:rPr>
      </w:pPr>
      <w:r>
        <w:t xml:space="preserve">You can only perform this task </w:t>
      </w:r>
      <w:r w:rsidRPr="00D661C2">
        <w:t>when the form status is</w:t>
      </w:r>
      <w:r>
        <w:rPr>
          <w:b/>
        </w:rPr>
        <w:t xml:space="preserve"> Data Entry Completed.</w:t>
      </w:r>
    </w:p>
    <w:p w14:paraId="128183B8" w14:textId="77777777" w:rsidR="00D31CB1" w:rsidRDefault="00D31CB1" w:rsidP="00D31CB1">
      <w:pPr>
        <w:pStyle w:val="BodyText"/>
        <w:numPr>
          <w:ilvl w:val="0"/>
          <w:numId w:val="350"/>
        </w:numPr>
        <w:ind w:right="720"/>
      </w:pPr>
      <w:r>
        <w:t>In case of forms with one or more PHI questions, this button is displayed only for the PHI authorized users.</w:t>
      </w:r>
    </w:p>
    <w:p w14:paraId="0DA6D801" w14:textId="77777777" w:rsidR="00D31CB1" w:rsidRDefault="00D31CB1" w:rsidP="00D31CB1">
      <w:pPr>
        <w:pStyle w:val="BodyText"/>
        <w:ind w:right="720"/>
      </w:pPr>
    </w:p>
    <w:p w14:paraId="54B94DA4" w14:textId="77777777" w:rsidR="00D31CB1" w:rsidRPr="00E638CE" w:rsidRDefault="00D31CB1" w:rsidP="00D31CB1">
      <w:pPr>
        <w:pStyle w:val="BodyText"/>
        <w:numPr>
          <w:ilvl w:val="0"/>
          <w:numId w:val="181"/>
        </w:numPr>
        <w:ind w:right="720"/>
      </w:pPr>
      <w:r>
        <w:t xml:space="preserve">To approve a </w:t>
      </w:r>
      <w:r w:rsidRPr="00002F6D">
        <w:rPr>
          <w:b/>
        </w:rPr>
        <w:t>Data Entry</w:t>
      </w:r>
      <w:r>
        <w:t xml:space="preserve"> </w:t>
      </w:r>
      <w:r>
        <w:rPr>
          <w:b/>
        </w:rPr>
        <w:t>C</w:t>
      </w:r>
      <w:r w:rsidRPr="00002F6D">
        <w:rPr>
          <w:b/>
        </w:rPr>
        <w:t>ompleted</w:t>
      </w:r>
      <w:r>
        <w:t xml:space="preserve"> form, click </w:t>
      </w:r>
      <w:r w:rsidRPr="00C72BC9">
        <w:rPr>
          <w:b/>
        </w:rPr>
        <w:t>APPROVE</w:t>
      </w:r>
      <w:r>
        <w:t>.</w:t>
      </w:r>
    </w:p>
    <w:p w14:paraId="63E47E05" w14:textId="77777777" w:rsidR="00D31CB1" w:rsidRDefault="00D31CB1" w:rsidP="00D31CB1">
      <w:pPr>
        <w:pStyle w:val="BodyText"/>
        <w:tabs>
          <w:tab w:val="left" w:pos="720"/>
        </w:tabs>
        <w:ind w:left="720" w:right="720"/>
        <w:rPr>
          <w:b/>
        </w:rPr>
      </w:pPr>
      <w:r w:rsidRPr="00E638CE">
        <w:t xml:space="preserve">The form status appears as </w:t>
      </w:r>
      <w:r>
        <w:rPr>
          <w:b/>
        </w:rPr>
        <w:t>Approved</w:t>
      </w:r>
      <w:r w:rsidRPr="00E638CE">
        <w:rPr>
          <w:b/>
        </w:rPr>
        <w:t xml:space="preserve"> </w:t>
      </w:r>
      <w:r w:rsidRPr="00E638CE">
        <w:t>in the</w:t>
      </w:r>
      <w:r w:rsidRPr="00E638CE">
        <w:rPr>
          <w:b/>
        </w:rPr>
        <w:t xml:space="preserve"> Forms </w:t>
      </w:r>
      <w:r w:rsidRPr="00E638CE">
        <w:t>window</w:t>
      </w:r>
      <w:r w:rsidRPr="00E638CE">
        <w:rPr>
          <w:b/>
        </w:rPr>
        <w:t>.</w:t>
      </w:r>
      <w:r>
        <w:rPr>
          <w:b/>
        </w:rPr>
        <w:br/>
        <w:t xml:space="preserve">Note: </w:t>
      </w:r>
    </w:p>
    <w:p w14:paraId="4FC35FCE" w14:textId="77777777" w:rsidR="00D31CB1" w:rsidRDefault="00D31CB1" w:rsidP="00D31CB1">
      <w:pPr>
        <w:pStyle w:val="BodyText"/>
        <w:numPr>
          <w:ilvl w:val="0"/>
          <w:numId w:val="351"/>
        </w:numPr>
        <w:tabs>
          <w:tab w:val="left" w:pos="720"/>
        </w:tabs>
        <w:ind w:right="720"/>
        <w:rPr>
          <w:b/>
        </w:rPr>
      </w:pPr>
      <w:r>
        <w:t xml:space="preserve">You can only perform this task </w:t>
      </w:r>
      <w:r w:rsidRPr="00D661C2">
        <w:t>when the form status is</w:t>
      </w:r>
      <w:r>
        <w:rPr>
          <w:b/>
        </w:rPr>
        <w:t xml:space="preserve"> Data Entry Completed.</w:t>
      </w:r>
    </w:p>
    <w:p w14:paraId="153F4173" w14:textId="77777777" w:rsidR="00D31CB1" w:rsidRDefault="00D31CB1" w:rsidP="00D31CB1">
      <w:pPr>
        <w:pStyle w:val="BodyText"/>
        <w:numPr>
          <w:ilvl w:val="0"/>
          <w:numId w:val="351"/>
        </w:numPr>
        <w:tabs>
          <w:tab w:val="left" w:pos="720"/>
        </w:tabs>
        <w:ind w:right="720"/>
      </w:pPr>
      <w:r>
        <w:t>In case of forms with one or more PHI questions, this button is displayed only for the PHI authorized users.</w:t>
      </w:r>
    </w:p>
    <w:p w14:paraId="36BE8390" w14:textId="77777777" w:rsidR="00D31CB1" w:rsidRDefault="00D31CB1" w:rsidP="00D31CB1">
      <w:pPr>
        <w:pStyle w:val="BodyText"/>
        <w:ind w:right="720"/>
      </w:pPr>
    </w:p>
    <w:p w14:paraId="45C9FA49" w14:textId="77777777" w:rsidR="00D31CB1" w:rsidRPr="00E638CE" w:rsidRDefault="00D31CB1" w:rsidP="00D31CB1">
      <w:pPr>
        <w:pStyle w:val="BodyText"/>
        <w:numPr>
          <w:ilvl w:val="0"/>
          <w:numId w:val="181"/>
        </w:numPr>
        <w:ind w:right="720"/>
      </w:pPr>
      <w:r>
        <w:t xml:space="preserve">To remove approval of an </w:t>
      </w:r>
      <w:r w:rsidRPr="00002F6D">
        <w:rPr>
          <w:b/>
        </w:rPr>
        <w:t>Approved</w:t>
      </w:r>
      <w:r>
        <w:t xml:space="preserve"> form, click </w:t>
      </w:r>
      <w:r w:rsidRPr="00C72BC9">
        <w:rPr>
          <w:b/>
        </w:rPr>
        <w:t>REMOVE APPROVAL</w:t>
      </w:r>
      <w:r>
        <w:t>.</w:t>
      </w:r>
    </w:p>
    <w:p w14:paraId="7093AD97" w14:textId="77777777" w:rsidR="00D31CB1" w:rsidRDefault="00D31CB1" w:rsidP="00D31CB1">
      <w:pPr>
        <w:pStyle w:val="BodyText"/>
        <w:ind w:left="720" w:right="720"/>
        <w:rPr>
          <w:b/>
        </w:rPr>
      </w:pPr>
      <w:r w:rsidRPr="00E638CE">
        <w:t xml:space="preserve">The form status appears as </w:t>
      </w:r>
      <w:r w:rsidRPr="00E638CE">
        <w:rPr>
          <w:b/>
        </w:rPr>
        <w:t>Data Entry</w:t>
      </w:r>
      <w:r w:rsidRPr="00E638CE">
        <w:t xml:space="preserve"> </w:t>
      </w:r>
      <w:r w:rsidRPr="00E638CE">
        <w:rPr>
          <w:b/>
        </w:rPr>
        <w:t xml:space="preserve">Completed </w:t>
      </w:r>
      <w:r w:rsidRPr="00E638CE">
        <w:t>in the</w:t>
      </w:r>
      <w:r w:rsidRPr="00E638CE">
        <w:rPr>
          <w:b/>
        </w:rPr>
        <w:t xml:space="preserve"> Forms </w:t>
      </w:r>
      <w:r w:rsidRPr="00E638CE">
        <w:t>window</w:t>
      </w:r>
      <w:r w:rsidRPr="00E638CE">
        <w:rPr>
          <w:b/>
        </w:rPr>
        <w:t>.</w:t>
      </w:r>
      <w:r>
        <w:rPr>
          <w:b/>
        </w:rPr>
        <w:br/>
        <w:t xml:space="preserve">Note: </w:t>
      </w:r>
    </w:p>
    <w:p w14:paraId="6C776959" w14:textId="77777777" w:rsidR="00D31CB1" w:rsidRDefault="00D31CB1" w:rsidP="00D31CB1">
      <w:pPr>
        <w:pStyle w:val="BodyText"/>
        <w:numPr>
          <w:ilvl w:val="0"/>
          <w:numId w:val="352"/>
        </w:numPr>
        <w:ind w:right="720"/>
        <w:rPr>
          <w:b/>
        </w:rPr>
      </w:pPr>
      <w:r>
        <w:t xml:space="preserve">You can only perform this task </w:t>
      </w:r>
      <w:r w:rsidRPr="00D661C2">
        <w:t>when the form status is</w:t>
      </w:r>
      <w:r>
        <w:rPr>
          <w:b/>
        </w:rPr>
        <w:t xml:space="preserve"> Approved.</w:t>
      </w:r>
    </w:p>
    <w:p w14:paraId="3C115FF6" w14:textId="77777777" w:rsidR="00D31CB1" w:rsidRDefault="00D31CB1" w:rsidP="00D31CB1">
      <w:pPr>
        <w:pStyle w:val="BodyText"/>
        <w:numPr>
          <w:ilvl w:val="0"/>
          <w:numId w:val="352"/>
        </w:numPr>
        <w:ind w:right="720"/>
      </w:pPr>
      <w:r>
        <w:t>In case of forms with one or more PHI questions, this button is displayed only for the PHI authorized users.</w:t>
      </w:r>
    </w:p>
    <w:p w14:paraId="019B381D" w14:textId="77777777" w:rsidR="00D31CB1" w:rsidRDefault="00D31CB1" w:rsidP="00D31CB1">
      <w:pPr>
        <w:pStyle w:val="BodyText"/>
        <w:rPr>
          <w:rFonts w:cs="Arial"/>
          <w:lang w:val="en-US" w:eastAsia="en-US"/>
        </w:rPr>
      </w:pPr>
    </w:p>
    <w:p w14:paraId="3AC4588C" w14:textId="77777777" w:rsidR="00D31CB1" w:rsidRDefault="00D31CB1" w:rsidP="00D31CB1">
      <w:pPr>
        <w:pStyle w:val="BodyText"/>
        <w:rPr>
          <w:rFonts w:cs="Arial"/>
          <w:lang w:val="en-US" w:eastAsia="en-US"/>
        </w:rPr>
      </w:pPr>
    </w:p>
    <w:p w14:paraId="1985CC8D" w14:textId="77777777" w:rsidR="00D31CB1" w:rsidRDefault="00D31CB1" w:rsidP="00D31CB1">
      <w:pPr>
        <w:pStyle w:val="BodyText"/>
        <w:rPr>
          <w:rFonts w:cs="Arial"/>
          <w:lang w:val="en-US" w:eastAsia="en-US"/>
        </w:rPr>
      </w:pPr>
    </w:p>
    <w:p w14:paraId="3D050C6C" w14:textId="77777777" w:rsidR="00D31CB1" w:rsidRDefault="00D31CB1" w:rsidP="00D31CB1">
      <w:pPr>
        <w:pStyle w:val="BodyText"/>
        <w:rPr>
          <w:rFonts w:cs="Arial"/>
          <w:lang w:val="en-US" w:eastAsia="en-US"/>
        </w:rPr>
      </w:pPr>
    </w:p>
    <w:p w14:paraId="05BA64DA" w14:textId="77777777" w:rsidR="00D31CB1" w:rsidRDefault="00D31CB1" w:rsidP="00D31CB1">
      <w:pPr>
        <w:pStyle w:val="BodyText"/>
        <w:rPr>
          <w:rFonts w:cs="Arial"/>
          <w:lang w:val="en-US" w:eastAsia="en-US"/>
        </w:rPr>
      </w:pPr>
    </w:p>
    <w:p w14:paraId="5ABBBBF6" w14:textId="77777777" w:rsidR="00D31CB1" w:rsidRDefault="00D31CB1" w:rsidP="00D31CB1">
      <w:pPr>
        <w:pStyle w:val="BodyText"/>
        <w:rPr>
          <w:rFonts w:cs="Arial"/>
          <w:lang w:val="en-US" w:eastAsia="en-US"/>
        </w:rPr>
      </w:pPr>
    </w:p>
    <w:p w14:paraId="6F26B21E" w14:textId="77777777" w:rsidR="00D31CB1" w:rsidRDefault="00D31CB1" w:rsidP="00D31CB1">
      <w:pPr>
        <w:pStyle w:val="BodyText"/>
        <w:rPr>
          <w:rFonts w:cs="Arial"/>
          <w:lang w:val="en-US" w:eastAsia="en-US"/>
        </w:rPr>
      </w:pPr>
    </w:p>
    <w:p w14:paraId="3A8C1C5D" w14:textId="77777777" w:rsidR="00D31CB1" w:rsidRDefault="00D31CB1" w:rsidP="00D31CB1">
      <w:pPr>
        <w:pStyle w:val="BodyText"/>
        <w:rPr>
          <w:rFonts w:cs="Arial"/>
          <w:lang w:val="en-US" w:eastAsia="en-US"/>
        </w:rPr>
      </w:pPr>
    </w:p>
    <w:p w14:paraId="2C28F22E" w14:textId="77777777" w:rsidR="00D31CB1" w:rsidRDefault="00D31CB1" w:rsidP="00D31CB1">
      <w:pPr>
        <w:pStyle w:val="BodyText"/>
        <w:rPr>
          <w:rFonts w:cs="Arial"/>
          <w:lang w:val="en-US" w:eastAsia="en-US"/>
        </w:rPr>
      </w:pPr>
    </w:p>
    <w:p w14:paraId="39DF92BF" w14:textId="77777777" w:rsidR="00D31CB1" w:rsidRDefault="00D31CB1" w:rsidP="00D31CB1">
      <w:pPr>
        <w:pStyle w:val="BodyText"/>
        <w:rPr>
          <w:rFonts w:cs="Arial"/>
          <w:lang w:val="en-US" w:eastAsia="en-US"/>
        </w:rPr>
      </w:pPr>
    </w:p>
    <w:p w14:paraId="510D8087" w14:textId="77777777" w:rsidR="00D31CB1" w:rsidRDefault="00D31CB1" w:rsidP="00D31CB1">
      <w:pPr>
        <w:pStyle w:val="BodyText"/>
        <w:rPr>
          <w:rFonts w:cs="Arial"/>
          <w:lang w:val="en-US" w:eastAsia="en-US"/>
        </w:rPr>
      </w:pPr>
    </w:p>
    <w:p w14:paraId="0E089E67" w14:textId="77777777" w:rsidR="00D31CB1" w:rsidRDefault="00D31CB1" w:rsidP="00D31CB1">
      <w:pPr>
        <w:pStyle w:val="BodyText"/>
        <w:rPr>
          <w:rFonts w:cs="Arial"/>
          <w:lang w:val="en-US" w:eastAsia="en-US"/>
        </w:rPr>
      </w:pPr>
    </w:p>
    <w:p w14:paraId="7BB18358" w14:textId="77777777" w:rsidR="00D31CB1" w:rsidRDefault="00D31CB1" w:rsidP="00D31CB1">
      <w:pPr>
        <w:pStyle w:val="BodyText"/>
        <w:rPr>
          <w:rFonts w:cs="Arial"/>
          <w:lang w:val="en-US" w:eastAsia="en-US"/>
        </w:rPr>
      </w:pPr>
    </w:p>
    <w:p w14:paraId="6408D46E" w14:textId="77777777" w:rsidR="00D31CB1" w:rsidRDefault="00D31CB1" w:rsidP="00D31CB1">
      <w:pPr>
        <w:pStyle w:val="BodyText"/>
        <w:rPr>
          <w:rFonts w:cs="Arial"/>
          <w:lang w:val="en-US" w:eastAsia="en-US"/>
        </w:rPr>
      </w:pPr>
    </w:p>
    <w:p w14:paraId="41CA7DC4" w14:textId="77777777" w:rsidR="00D31CB1" w:rsidRDefault="00D31CB1" w:rsidP="00D31CB1">
      <w:pPr>
        <w:pStyle w:val="BodyText"/>
        <w:rPr>
          <w:rFonts w:cs="Arial"/>
          <w:lang w:val="en-US" w:eastAsia="en-US"/>
        </w:rPr>
      </w:pPr>
    </w:p>
    <w:p w14:paraId="1047A112" w14:textId="77777777" w:rsidR="00D31CB1" w:rsidRDefault="00D31CB1" w:rsidP="00D31CB1">
      <w:pPr>
        <w:pStyle w:val="BodyText"/>
        <w:rPr>
          <w:rFonts w:cs="Arial"/>
          <w:lang w:val="en-US" w:eastAsia="en-US"/>
        </w:rPr>
      </w:pPr>
    </w:p>
    <w:p w14:paraId="26FAF35A" w14:textId="77777777" w:rsidR="00D31CB1" w:rsidRDefault="00D31CB1" w:rsidP="00D31CB1">
      <w:pPr>
        <w:pStyle w:val="BodyText"/>
        <w:rPr>
          <w:rFonts w:cs="Arial"/>
          <w:lang w:val="en-US" w:eastAsia="en-US"/>
        </w:rPr>
      </w:pPr>
    </w:p>
    <w:p w14:paraId="045685F0" w14:textId="77777777" w:rsidR="00D31CB1" w:rsidRDefault="00D31CB1" w:rsidP="00D31CB1">
      <w:pPr>
        <w:pStyle w:val="BodyText"/>
        <w:rPr>
          <w:rFonts w:cs="Arial"/>
          <w:lang w:val="en-US" w:eastAsia="en-US"/>
        </w:rPr>
      </w:pPr>
    </w:p>
    <w:p w14:paraId="065CEB2F" w14:textId="77777777" w:rsidR="00D31CB1" w:rsidRDefault="00D31CB1" w:rsidP="00D31CB1">
      <w:pPr>
        <w:pStyle w:val="BodyText"/>
        <w:rPr>
          <w:rFonts w:cs="Arial"/>
          <w:lang w:val="en-US" w:eastAsia="en-US"/>
        </w:rPr>
      </w:pPr>
    </w:p>
    <w:p w14:paraId="35B716E2" w14:textId="77777777" w:rsidR="00D31CB1" w:rsidRDefault="00D31CB1" w:rsidP="00D31CB1">
      <w:pPr>
        <w:pStyle w:val="Caption"/>
      </w:pPr>
    </w:p>
    <w:p w14:paraId="4BF5A767" w14:textId="77777777" w:rsidR="00D31CB1" w:rsidRPr="00FE5892" w:rsidRDefault="00D31CB1" w:rsidP="00D31CB1">
      <w:pPr>
        <w:pStyle w:val="Heading1"/>
        <w:rPr>
          <w:lang w:val="en-US"/>
        </w:rPr>
      </w:pPr>
      <w:bookmarkStart w:id="3633" w:name="_Toc507164324"/>
      <w:r>
        <w:lastRenderedPageBreak/>
        <w:t>Enroll Subjects/Donor/Patients</w:t>
      </w:r>
      <w:r>
        <w:rPr>
          <w:lang w:val="en-US"/>
        </w:rPr>
        <w:t xml:space="preserve"> and View subjects, Modify Forms, Update Collection Event, Attach Files:</w:t>
      </w:r>
      <w:bookmarkEnd w:id="3633"/>
    </w:p>
    <w:p w14:paraId="2A240950" w14:textId="77777777" w:rsidR="00D31CB1" w:rsidRPr="00585562" w:rsidRDefault="00D31CB1" w:rsidP="00D31CB1"/>
    <w:p w14:paraId="4386154F" w14:textId="77777777" w:rsidR="00D31CB1" w:rsidRDefault="00D31CB1" w:rsidP="00D31CB1">
      <w:pPr>
        <w:pStyle w:val="Heading3"/>
      </w:pPr>
      <w:bookmarkStart w:id="3634" w:name="_Toc295139495"/>
      <w:bookmarkStart w:id="3635" w:name="_Toc452553477"/>
      <w:bookmarkStart w:id="3636" w:name="_Toc507164325"/>
      <w:r>
        <w:t>Viewing a list of Subject</w:t>
      </w:r>
      <w:bookmarkEnd w:id="3634"/>
      <w:r>
        <w:t>s</w:t>
      </w:r>
      <w:bookmarkEnd w:id="3635"/>
      <w:bookmarkEnd w:id="3636"/>
    </w:p>
    <w:p w14:paraId="09EC49F9" w14:textId="77777777" w:rsidR="00D31CB1" w:rsidRPr="00AA4482" w:rsidRDefault="00D31CB1" w:rsidP="00D31CB1"/>
    <w:p w14:paraId="48DE99DE" w14:textId="77777777" w:rsidR="00D31CB1" w:rsidRDefault="00D31CB1" w:rsidP="00D31CB1">
      <w:r>
        <w:t>To view a list of subjects:</w:t>
      </w:r>
    </w:p>
    <w:p w14:paraId="1EC1AD45" w14:textId="77777777" w:rsidR="00D31CB1" w:rsidRDefault="00D31CB1" w:rsidP="00D31CB1"/>
    <w:p w14:paraId="0720FED2" w14:textId="1B6C1ED5" w:rsidR="00D31CB1" w:rsidRDefault="00D31CB1" w:rsidP="00D31CB1">
      <w:pPr>
        <w:numPr>
          <w:ilvl w:val="0"/>
          <w:numId w:val="353"/>
        </w:numPr>
        <w:ind w:right="540"/>
      </w:pPr>
      <w:del w:id="3637" w:author="Sayali Dev" w:date="2018-01-31T17:54:00Z">
        <w:r w:rsidDel="009A119E">
          <w:delText>Log on</w:delText>
        </w:r>
      </w:del>
      <w:ins w:id="3638" w:author="Sayali Dev" w:date="2018-01-31T17:54:00Z">
        <w:r w:rsidR="009A119E">
          <w:t>Log in</w:t>
        </w:r>
      </w:ins>
      <w:r>
        <w:t xml:space="preserve"> to the application using your </w:t>
      </w:r>
      <w:del w:id="3639" w:author="Sayali Dev" w:date="2018-01-31T17:55:00Z">
        <w:r w:rsidDel="00A62626">
          <w:delText>logon</w:delText>
        </w:r>
      </w:del>
      <w:ins w:id="3640" w:author="Sayali Dev" w:date="2018-01-31T17:55:00Z">
        <w:r w:rsidR="00A62626">
          <w:t>log in</w:t>
        </w:r>
      </w:ins>
      <w:r>
        <w:t xml:space="preserve"> credentials. </w:t>
      </w:r>
    </w:p>
    <w:p w14:paraId="17DC6E19" w14:textId="77777777" w:rsidR="00D31CB1" w:rsidRDefault="00D31CB1" w:rsidP="00D31CB1">
      <w:pPr>
        <w:ind w:left="720" w:right="540"/>
      </w:pPr>
      <w:r>
        <w:t xml:space="preserve">The CIRRASPEC home page appears. </w:t>
      </w:r>
    </w:p>
    <w:p w14:paraId="7E786435" w14:textId="77777777" w:rsidR="00D31CB1" w:rsidRDefault="00D31CB1" w:rsidP="00D31CB1">
      <w:pPr>
        <w:ind w:left="720" w:right="540"/>
      </w:pPr>
    </w:p>
    <w:p w14:paraId="6BA94F1F" w14:textId="77777777" w:rsidR="00D31CB1" w:rsidRPr="007051E5" w:rsidRDefault="00D31CB1" w:rsidP="00D31CB1">
      <w:pPr>
        <w:numPr>
          <w:ilvl w:val="0"/>
          <w:numId w:val="353"/>
        </w:numPr>
        <w:ind w:right="540"/>
      </w:pPr>
      <w:r>
        <w:t xml:space="preserve">Point to the arrow of the </w:t>
      </w:r>
      <w:r>
        <w:rPr>
          <w:b/>
        </w:rPr>
        <w:t xml:space="preserve">CIMS </w:t>
      </w:r>
      <w:r w:rsidRPr="007051E5">
        <w:t>tab, and then click</w:t>
      </w:r>
      <w:r>
        <w:rPr>
          <w:b/>
        </w:rPr>
        <w:t xml:space="preserve"> Subject Centric View</w:t>
      </w:r>
      <w:r w:rsidRPr="007051E5">
        <w:t>.</w:t>
      </w:r>
    </w:p>
    <w:p w14:paraId="594D3A7E" w14:textId="77777777" w:rsidR="00D31CB1" w:rsidRPr="007051E5" w:rsidRDefault="00D31CB1" w:rsidP="00D31CB1">
      <w:pPr>
        <w:ind w:left="720" w:right="540"/>
      </w:pPr>
      <w:r w:rsidRPr="007051E5">
        <w:t xml:space="preserve">The </w:t>
      </w:r>
      <w:r>
        <w:rPr>
          <w:b/>
        </w:rPr>
        <w:t>S</w:t>
      </w:r>
      <w:r w:rsidRPr="007B2265">
        <w:rPr>
          <w:b/>
        </w:rPr>
        <w:t xml:space="preserve">ubject </w:t>
      </w:r>
      <w:r>
        <w:rPr>
          <w:b/>
        </w:rPr>
        <w:t>S</w:t>
      </w:r>
      <w:r w:rsidRPr="007B2265">
        <w:rPr>
          <w:b/>
        </w:rPr>
        <w:t>earch</w:t>
      </w:r>
      <w:r w:rsidRPr="007051E5">
        <w:t xml:space="preserve"> page appears. </w:t>
      </w:r>
    </w:p>
    <w:p w14:paraId="02C9D2B6" w14:textId="77777777" w:rsidR="00D31CB1" w:rsidRPr="007051E5" w:rsidRDefault="00D31CB1" w:rsidP="00D31CB1">
      <w:pPr>
        <w:ind w:left="720" w:right="540"/>
      </w:pPr>
    </w:p>
    <w:p w14:paraId="13A548EA" w14:textId="77777777" w:rsidR="00D31CB1" w:rsidRPr="007051E5" w:rsidRDefault="00D31CB1" w:rsidP="00D31CB1">
      <w:pPr>
        <w:numPr>
          <w:ilvl w:val="0"/>
          <w:numId w:val="353"/>
        </w:numPr>
        <w:ind w:right="540"/>
      </w:pPr>
      <w:r w:rsidRPr="007051E5">
        <w:t>Click</w:t>
      </w:r>
      <w:r>
        <w:rPr>
          <w:b/>
        </w:rPr>
        <w:t xml:space="preserve"> SEARCH</w:t>
      </w:r>
      <w:r w:rsidRPr="007051E5">
        <w:t>.</w:t>
      </w:r>
      <w:r>
        <w:rPr>
          <w:b/>
        </w:rPr>
        <w:t xml:space="preserve"> </w:t>
      </w:r>
    </w:p>
    <w:p w14:paraId="46EB06B6" w14:textId="77777777" w:rsidR="00D31CB1" w:rsidRDefault="00D31CB1" w:rsidP="00D31CB1">
      <w:pPr>
        <w:ind w:left="720"/>
      </w:pPr>
      <w:r w:rsidRPr="007051E5">
        <w:t>The</w:t>
      </w:r>
      <w:r>
        <w:rPr>
          <w:b/>
        </w:rPr>
        <w:t xml:space="preserve"> </w:t>
      </w:r>
      <w:r>
        <w:t xml:space="preserve">subject </w:t>
      </w:r>
      <w:r w:rsidRPr="007051E5">
        <w:t>search page</w:t>
      </w:r>
      <w:r>
        <w:t xml:space="preserve"> displays a list of subjects.</w:t>
      </w:r>
      <w:r>
        <w:br/>
      </w:r>
    </w:p>
    <w:p w14:paraId="416D4C75" w14:textId="77777777" w:rsidR="00D31CB1" w:rsidRDefault="00D31CB1" w:rsidP="00D31CB1">
      <w:pPr>
        <w:ind w:left="720"/>
      </w:pPr>
      <w:r w:rsidRPr="004D6084">
        <w:rPr>
          <w:noProof/>
        </w:rPr>
        <w:drawing>
          <wp:inline distT="0" distB="0" distL="0" distR="0" wp14:anchorId="4F32104E" wp14:editId="4EA85F6B">
            <wp:extent cx="6268085" cy="2934335"/>
            <wp:effectExtent l="19050" t="19050" r="18415" b="18415"/>
            <wp:docPr id="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68085" cy="2934335"/>
                    </a:xfrm>
                    <a:prstGeom prst="rect">
                      <a:avLst/>
                    </a:prstGeom>
                    <a:noFill/>
                    <a:ln w="3175">
                      <a:solidFill>
                        <a:schemeClr val="tx1"/>
                      </a:solidFill>
                    </a:ln>
                  </pic:spPr>
                </pic:pic>
              </a:graphicData>
            </a:graphic>
          </wp:inline>
        </w:drawing>
      </w:r>
    </w:p>
    <w:p w14:paraId="191B0444" w14:textId="77777777" w:rsidR="00D31CB1" w:rsidRDefault="00D31CB1" w:rsidP="00D31CB1">
      <w:pPr>
        <w:pStyle w:val="Figure"/>
        <w:tabs>
          <w:tab w:val="clear" w:pos="1080"/>
          <w:tab w:val="clear" w:pos="1710"/>
          <w:tab w:val="clear" w:pos="1980"/>
        </w:tabs>
        <w:ind w:left="1800" w:hanging="1080"/>
      </w:pPr>
      <w:r>
        <w:t>Subject Search page</w:t>
      </w:r>
      <w:r>
        <w:br/>
      </w:r>
    </w:p>
    <w:p w14:paraId="3C7F5D6D" w14:textId="77777777" w:rsidR="00D31CB1" w:rsidRDefault="00D31CB1" w:rsidP="00D31CB1">
      <w:r>
        <w:t>On the subject search page, you can perform the following tasks:</w:t>
      </w:r>
      <w:r>
        <w:br/>
      </w:r>
    </w:p>
    <w:p w14:paraId="7D2FE554" w14:textId="77777777" w:rsidR="00D31CB1" w:rsidRDefault="00D31CB1" w:rsidP="00D31CB1">
      <w:pPr>
        <w:numPr>
          <w:ilvl w:val="0"/>
          <w:numId w:val="129"/>
        </w:numPr>
        <w:ind w:right="360"/>
      </w:pPr>
      <w:r w:rsidRPr="003911AD">
        <w:rPr>
          <w:b/>
        </w:rPr>
        <w:t xml:space="preserve">View </w:t>
      </w:r>
      <w:r>
        <w:rPr>
          <w:b/>
        </w:rPr>
        <w:t xml:space="preserve">details for a </w:t>
      </w:r>
      <w:r w:rsidRPr="003911AD">
        <w:rPr>
          <w:b/>
        </w:rPr>
        <w:t>subject:</w:t>
      </w:r>
      <w:r>
        <w:t xml:space="preserve"> For more information about how to view the details of a subject, see </w:t>
      </w:r>
      <w:hyperlink w:anchor="ViewingSubjectDetails" w:history="1">
        <w:r w:rsidRPr="00337283">
          <w:rPr>
            <w:rStyle w:val="Hyperlink"/>
            <w:b/>
          </w:rPr>
          <w:t xml:space="preserve">Viewing </w:t>
        </w:r>
        <w:r>
          <w:rPr>
            <w:rStyle w:val="Hyperlink"/>
            <w:b/>
          </w:rPr>
          <w:t xml:space="preserve">the </w:t>
        </w:r>
        <w:r w:rsidRPr="00337283">
          <w:rPr>
            <w:rStyle w:val="Hyperlink"/>
            <w:b/>
          </w:rPr>
          <w:t>Subject Details</w:t>
        </w:r>
      </w:hyperlink>
      <w:r>
        <w:t>.</w:t>
      </w:r>
      <w:r>
        <w:br/>
      </w:r>
    </w:p>
    <w:p w14:paraId="317DB357" w14:textId="77777777" w:rsidR="00D31CB1" w:rsidRDefault="00D31CB1" w:rsidP="00D31CB1">
      <w:pPr>
        <w:numPr>
          <w:ilvl w:val="0"/>
          <w:numId w:val="129"/>
        </w:numPr>
        <w:ind w:right="360"/>
      </w:pPr>
      <w:r>
        <w:rPr>
          <w:b/>
        </w:rPr>
        <w:t xml:space="preserve">Create a subject: </w:t>
      </w:r>
      <w:r>
        <w:t xml:space="preserve">For more information about how to create a subject, see </w:t>
      </w:r>
      <w:hyperlink w:anchor="CreatingEnrollingSubject" w:history="1">
        <w:r w:rsidRPr="006B5826">
          <w:rPr>
            <w:rStyle w:val="Hyperlink"/>
            <w:b/>
          </w:rPr>
          <w:t>Creating</w:t>
        </w:r>
        <w:r>
          <w:rPr>
            <w:rStyle w:val="Hyperlink"/>
            <w:b/>
          </w:rPr>
          <w:t xml:space="preserve"> </w:t>
        </w:r>
        <w:r w:rsidRPr="006B5826">
          <w:rPr>
            <w:rStyle w:val="Hyperlink"/>
            <w:b/>
          </w:rPr>
          <w:t>a Subject</w:t>
        </w:r>
      </w:hyperlink>
      <w:r>
        <w:t>.</w:t>
      </w:r>
    </w:p>
    <w:p w14:paraId="3E55D2C5" w14:textId="77777777" w:rsidR="00D31CB1" w:rsidRDefault="00D31CB1" w:rsidP="00D31CB1">
      <w:pPr>
        <w:ind w:left="720" w:right="360"/>
        <w:rPr>
          <w:b/>
        </w:rPr>
      </w:pPr>
    </w:p>
    <w:p w14:paraId="7D8391F3" w14:textId="77777777" w:rsidR="00D31CB1" w:rsidRDefault="00D31CB1" w:rsidP="00D31CB1">
      <w:pPr>
        <w:pStyle w:val="Heading3"/>
      </w:pPr>
      <w:r>
        <w:rPr>
          <w:b w:val="0"/>
        </w:rPr>
        <w:br w:type="page"/>
      </w:r>
      <w:bookmarkStart w:id="3641" w:name="_Toc452553478"/>
      <w:bookmarkStart w:id="3642" w:name="_Toc507164326"/>
      <w:r>
        <w:lastRenderedPageBreak/>
        <w:t>Searching for a Subject</w:t>
      </w:r>
      <w:bookmarkEnd w:id="3641"/>
      <w:bookmarkEnd w:id="3642"/>
    </w:p>
    <w:p w14:paraId="3B8314EF" w14:textId="77777777" w:rsidR="00D31CB1" w:rsidRDefault="00D31CB1" w:rsidP="00D31CB1"/>
    <w:p w14:paraId="2EC6DFD4" w14:textId="77777777" w:rsidR="00D31CB1" w:rsidRDefault="00D31CB1" w:rsidP="00D31CB1">
      <w:r>
        <w:t>To search for a specific subject or a group of subjects:</w:t>
      </w:r>
    </w:p>
    <w:p w14:paraId="1E859B0A" w14:textId="77777777" w:rsidR="00D31CB1" w:rsidRDefault="00D31CB1" w:rsidP="00D31CB1">
      <w:pPr>
        <w:ind w:right="540"/>
      </w:pPr>
    </w:p>
    <w:p w14:paraId="06998C01" w14:textId="77777777" w:rsidR="00D31CB1" w:rsidRPr="007051E5" w:rsidRDefault="00D31CB1" w:rsidP="00D31CB1">
      <w:pPr>
        <w:numPr>
          <w:ilvl w:val="0"/>
          <w:numId w:val="363"/>
        </w:numPr>
        <w:ind w:right="540"/>
      </w:pPr>
      <w:r>
        <w:t xml:space="preserve">Point to the arrow of the </w:t>
      </w:r>
      <w:r>
        <w:rPr>
          <w:b/>
        </w:rPr>
        <w:t xml:space="preserve">CIMS </w:t>
      </w:r>
      <w:r w:rsidRPr="007051E5">
        <w:t>tab, and then click</w:t>
      </w:r>
      <w:r>
        <w:rPr>
          <w:b/>
        </w:rPr>
        <w:t xml:space="preserve"> Subject Centric View</w:t>
      </w:r>
      <w:r w:rsidRPr="007051E5">
        <w:t>.</w:t>
      </w:r>
    </w:p>
    <w:p w14:paraId="4B9CACC6" w14:textId="77777777" w:rsidR="00D31CB1" w:rsidRPr="007051E5" w:rsidRDefault="00D31CB1" w:rsidP="00D31CB1">
      <w:pPr>
        <w:ind w:left="720" w:right="540"/>
      </w:pPr>
      <w:r w:rsidRPr="007051E5">
        <w:t xml:space="preserve">The </w:t>
      </w:r>
      <w:r>
        <w:rPr>
          <w:b/>
        </w:rPr>
        <w:t>S</w:t>
      </w:r>
      <w:r w:rsidRPr="007B2265">
        <w:rPr>
          <w:b/>
        </w:rPr>
        <w:t xml:space="preserve">ubject </w:t>
      </w:r>
      <w:r>
        <w:rPr>
          <w:b/>
        </w:rPr>
        <w:t>S</w:t>
      </w:r>
      <w:r w:rsidRPr="007B2265">
        <w:rPr>
          <w:b/>
        </w:rPr>
        <w:t>earch</w:t>
      </w:r>
      <w:r w:rsidRPr="007051E5">
        <w:t xml:space="preserve"> page appears. </w:t>
      </w:r>
    </w:p>
    <w:p w14:paraId="549CFA6D" w14:textId="77777777" w:rsidR="00D31CB1" w:rsidRPr="007051E5" w:rsidRDefault="00D31CB1" w:rsidP="00D31CB1">
      <w:pPr>
        <w:ind w:left="720" w:right="540"/>
      </w:pPr>
    </w:p>
    <w:p w14:paraId="254000EA" w14:textId="77777777" w:rsidR="00D31CB1" w:rsidRPr="007051E5" w:rsidRDefault="00D31CB1" w:rsidP="00D31CB1">
      <w:pPr>
        <w:numPr>
          <w:ilvl w:val="0"/>
          <w:numId w:val="363"/>
        </w:numPr>
        <w:ind w:right="540"/>
      </w:pPr>
      <w:r w:rsidRPr="007051E5">
        <w:t>Click</w:t>
      </w:r>
      <w:r>
        <w:rPr>
          <w:b/>
        </w:rPr>
        <w:t xml:space="preserve"> SEARCH</w:t>
      </w:r>
      <w:r w:rsidRPr="007051E5">
        <w:t>.</w:t>
      </w:r>
      <w:r>
        <w:rPr>
          <w:b/>
        </w:rPr>
        <w:t xml:space="preserve"> </w:t>
      </w:r>
    </w:p>
    <w:p w14:paraId="236FD844" w14:textId="77777777" w:rsidR="00D31CB1" w:rsidRDefault="00D31CB1" w:rsidP="00D31CB1">
      <w:pPr>
        <w:ind w:left="720"/>
      </w:pPr>
      <w:r>
        <w:rPr>
          <w:noProof/>
        </w:rPr>
        <mc:AlternateContent>
          <mc:Choice Requires="wps">
            <w:drawing>
              <wp:anchor distT="0" distB="0" distL="114300" distR="114300" simplePos="0" relativeHeight="251741696" behindDoc="0" locked="0" layoutInCell="1" allowOverlap="1" wp14:anchorId="2C6178F8" wp14:editId="326A878E">
                <wp:simplePos x="0" y="0"/>
                <wp:positionH relativeFrom="column">
                  <wp:posOffset>464185</wp:posOffset>
                </wp:positionH>
                <wp:positionV relativeFrom="paragraph">
                  <wp:posOffset>318135</wp:posOffset>
                </wp:positionV>
                <wp:extent cx="1742440" cy="393065"/>
                <wp:effectExtent l="0" t="1905" r="3175" b="0"/>
                <wp:wrapNone/>
                <wp:docPr id="9286" name="Text Box 8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2440" cy="3930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0EA404" w14:textId="77777777" w:rsidR="00112287" w:rsidRPr="002622E4" w:rsidRDefault="00112287" w:rsidP="00D31CB1">
                            <w:r>
                              <w:t>Arrow hides/displays the Subject Search pane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C6178F8" id="Text Box 8311" o:spid="_x0000_s1042" type="#_x0000_t202" style="position:absolute;left:0;text-align:left;margin-left:36.55pt;margin-top:25.05pt;width:137.2pt;height:30.9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" stroked="f">
                <v:textbox>
                  <w:txbxContent>
                    <w:p w14:paraId="130EA404" w14:textId="77777777" w:rsidR="00112287" w:rsidRPr="002622E4" w:rsidRDefault="00112287" w:rsidP="00D31CB1">
                      <w:r>
                        <w:t>Arrow hides/displays the Subject Search pane</w:t>
                      </w:r>
                    </w:p>
                  </w:txbxContent>
                </v:textbox>
              </v:shape>
            </w:pict>
          </mc:Fallback>
        </mc:AlternateContent>
      </w:r>
      <w:r w:rsidRPr="007051E5">
        <w:t>The</w:t>
      </w:r>
      <w:r>
        <w:rPr>
          <w:b/>
        </w:rPr>
        <w:t xml:space="preserve"> </w:t>
      </w:r>
      <w:r w:rsidRPr="00155208">
        <w:rPr>
          <w:b/>
        </w:rPr>
        <w:t>Subject Search</w:t>
      </w:r>
      <w:r w:rsidRPr="007051E5">
        <w:t xml:space="preserve"> page</w:t>
      </w:r>
      <w:r>
        <w:t xml:space="preserve"> displays the </w:t>
      </w:r>
      <w:r w:rsidRPr="00976694">
        <w:rPr>
          <w:b/>
        </w:rPr>
        <w:t>Subject Search</w:t>
      </w:r>
      <w:r>
        <w:t xml:space="preserve"> pane.</w:t>
      </w:r>
      <w:r>
        <w:br/>
      </w:r>
      <w:r>
        <w:br/>
      </w:r>
    </w:p>
    <w:p w14:paraId="14C87894" w14:textId="77777777" w:rsidR="00D31CB1" w:rsidRDefault="00D31CB1" w:rsidP="00D31CB1">
      <w:pPr>
        <w:ind w:left="720"/>
      </w:pPr>
    </w:p>
    <w:p w14:paraId="69C6915E" w14:textId="77777777" w:rsidR="00D31CB1" w:rsidRDefault="00D31CB1" w:rsidP="00D31CB1">
      <w:pPr>
        <w:ind w:left="720"/>
      </w:pPr>
      <w:r>
        <w:rPr>
          <w:noProof/>
        </w:rPr>
        <mc:AlternateContent>
          <mc:Choice Requires="wps">
            <w:drawing>
              <wp:anchor distT="0" distB="0" distL="114300" distR="114300" simplePos="0" relativeHeight="251742720" behindDoc="0" locked="0" layoutInCell="1" allowOverlap="1" wp14:anchorId="3BDF14AC" wp14:editId="7828EC43">
                <wp:simplePos x="0" y="0"/>
                <wp:positionH relativeFrom="column">
                  <wp:posOffset>1248410</wp:posOffset>
                </wp:positionH>
                <wp:positionV relativeFrom="line">
                  <wp:posOffset>55880</wp:posOffset>
                </wp:positionV>
                <wp:extent cx="152400" cy="559435"/>
                <wp:effectExtent l="10160" t="10795" r="56515" b="29845"/>
                <wp:wrapNone/>
                <wp:docPr id="9287" name="Line 8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 cy="55943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7A6ACB2" id="Line 8312" o:spid="_x0000_s1026" style="position:absolute;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98.3pt,4.4pt" to="110.3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">
                <v:stroke endarrow="block"/>
                <w10:wrap anchory="line"/>
              </v:line>
            </w:pict>
          </mc:Fallback>
        </mc:AlternateContent>
      </w:r>
    </w:p>
    <w:p w14:paraId="01C3A78E" w14:textId="77777777" w:rsidR="00D31CB1" w:rsidRDefault="00D31CB1" w:rsidP="00D31CB1">
      <w:pPr>
        <w:ind w:left="720"/>
      </w:pPr>
      <w:r w:rsidRPr="004D6084">
        <w:rPr>
          <w:noProof/>
        </w:rPr>
        <w:drawing>
          <wp:inline distT="0" distB="0" distL="0" distR="0" wp14:anchorId="54FCC81D" wp14:editId="0095F175">
            <wp:extent cx="6268085" cy="2934335"/>
            <wp:effectExtent l="19050" t="19050" r="18415" b="18415"/>
            <wp:docPr id="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68085" cy="2934335"/>
                    </a:xfrm>
                    <a:prstGeom prst="rect">
                      <a:avLst/>
                    </a:prstGeom>
                    <a:noFill/>
                    <a:ln w="3175">
                      <a:solidFill>
                        <a:schemeClr val="tx1"/>
                      </a:solidFill>
                    </a:ln>
                  </pic:spPr>
                </pic:pic>
              </a:graphicData>
            </a:graphic>
          </wp:inline>
        </w:drawing>
      </w:r>
    </w:p>
    <w:p w14:paraId="49FFB559" w14:textId="77777777" w:rsidR="00D31CB1" w:rsidRDefault="00D31CB1" w:rsidP="00D31CB1">
      <w:pPr>
        <w:pStyle w:val="Figure"/>
        <w:tabs>
          <w:tab w:val="clear" w:pos="1710"/>
        </w:tabs>
        <w:ind w:left="2070" w:hanging="1350"/>
      </w:pPr>
      <w:r>
        <w:t>Subject</w:t>
      </w:r>
      <w:r w:rsidRPr="00E63C3C">
        <w:t xml:space="preserve"> </w:t>
      </w:r>
      <w:r>
        <w:t>Search page</w:t>
      </w:r>
    </w:p>
    <w:p w14:paraId="71DCEB1A" w14:textId="77777777" w:rsidR="00D31CB1" w:rsidRDefault="00D31CB1" w:rsidP="00D31CB1">
      <w:pPr>
        <w:ind w:left="720" w:right="540"/>
      </w:pPr>
      <w:r>
        <w:br/>
      </w:r>
    </w:p>
    <w:p w14:paraId="43343822" w14:textId="77777777" w:rsidR="00D31CB1" w:rsidRDefault="00D31CB1" w:rsidP="00D31CB1">
      <w:pPr>
        <w:numPr>
          <w:ilvl w:val="0"/>
          <w:numId w:val="363"/>
        </w:numPr>
        <w:ind w:right="540"/>
      </w:pPr>
      <w:r w:rsidRPr="00E63C3C">
        <w:t xml:space="preserve">Specify </w:t>
      </w:r>
      <w:r>
        <w:t xml:space="preserve">your </w:t>
      </w:r>
      <w:r w:rsidRPr="00E63C3C">
        <w:t xml:space="preserve">search criteria by completing </w:t>
      </w:r>
      <w:r>
        <w:t xml:space="preserve">one or more </w:t>
      </w:r>
      <w:r w:rsidRPr="00E63C3C">
        <w:t>fields</w:t>
      </w:r>
      <w:r>
        <w:t xml:space="preserve"> in the </w:t>
      </w:r>
      <w:r>
        <w:rPr>
          <w:b/>
        </w:rPr>
        <w:t xml:space="preserve">Subject </w:t>
      </w:r>
      <w:r w:rsidRPr="00EC7BEA">
        <w:rPr>
          <w:b/>
        </w:rPr>
        <w:t>Search</w:t>
      </w:r>
      <w:r>
        <w:t xml:space="preserve"> pane. </w:t>
      </w:r>
    </w:p>
    <w:p w14:paraId="455A5B93" w14:textId="77777777" w:rsidR="00D31CB1" w:rsidRPr="0070334C" w:rsidRDefault="00D31CB1" w:rsidP="00D31CB1">
      <w:pPr>
        <w:ind w:left="720" w:right="540"/>
        <w:rPr>
          <w:b/>
        </w:rPr>
      </w:pPr>
      <w:r w:rsidRPr="0070334C">
        <w:rPr>
          <w:b/>
        </w:rPr>
        <w:t xml:space="preserve">Note: </w:t>
      </w:r>
    </w:p>
    <w:p w14:paraId="3677ED78" w14:textId="77777777" w:rsidR="00D31CB1" w:rsidRDefault="00D31CB1" w:rsidP="00D31CB1">
      <w:pPr>
        <w:numPr>
          <w:ilvl w:val="0"/>
          <w:numId w:val="19"/>
        </w:numPr>
        <w:ind w:left="1440" w:right="540"/>
      </w:pPr>
      <w:r>
        <w:t xml:space="preserve">You can use one field or a combination of fields to search for subjects. </w:t>
      </w:r>
    </w:p>
    <w:p w14:paraId="31DDF0FB" w14:textId="77777777" w:rsidR="00D31CB1" w:rsidRDefault="00D31CB1" w:rsidP="00D31CB1">
      <w:pPr>
        <w:numPr>
          <w:ilvl w:val="0"/>
          <w:numId w:val="19"/>
        </w:numPr>
        <w:ind w:left="1440" w:right="540"/>
      </w:pPr>
      <w:r>
        <w:t xml:space="preserve">You can type the full or partial value in a search field along with an asterisk (*) before or after the partial value. For example, if you type </w:t>
      </w:r>
      <w:r>
        <w:rPr>
          <w:b/>
        </w:rPr>
        <w:t>02</w:t>
      </w:r>
      <w:r w:rsidRPr="00914542">
        <w:rPr>
          <w:b/>
        </w:rPr>
        <w:t>*</w:t>
      </w:r>
      <w:r>
        <w:t xml:space="preserve">, you obtain records that begin with 02. If you type </w:t>
      </w:r>
      <w:r w:rsidRPr="00914542">
        <w:rPr>
          <w:b/>
        </w:rPr>
        <w:t>*02</w:t>
      </w:r>
      <w:r>
        <w:t>, you obtain records that end with 02.</w:t>
      </w:r>
    </w:p>
    <w:p w14:paraId="2A72A59A" w14:textId="77777777" w:rsidR="00D31CB1" w:rsidRDefault="00D31CB1" w:rsidP="00D31CB1">
      <w:pPr>
        <w:ind w:left="720" w:right="540"/>
      </w:pPr>
    </w:p>
    <w:p w14:paraId="0B47C550" w14:textId="77777777" w:rsidR="00D31CB1" w:rsidRDefault="00D31CB1" w:rsidP="00D31CB1">
      <w:pPr>
        <w:ind w:left="720" w:right="540"/>
      </w:pPr>
      <w:r>
        <w:t>Following table lists each search field and its description.</w:t>
      </w:r>
      <w:r>
        <w:br/>
      </w:r>
    </w:p>
    <w:p w14:paraId="5B6942A9" w14:textId="1A190926" w:rsidR="00D31CB1" w:rsidRDefault="00D31CB1" w:rsidP="00D31CB1">
      <w:pPr>
        <w:pStyle w:val="Caption"/>
        <w:ind w:firstLine="720"/>
      </w:pPr>
      <w:r>
        <w:t xml:space="preserve">Table </w:t>
      </w:r>
      <w:r w:rsidR="00653CE2">
        <w:fldChar w:fldCharType="begin"/>
      </w:r>
      <w:r w:rsidR="00653CE2">
        <w:instrText xml:space="preserve"> SEQ Figure \* ARABIC </w:instrText>
      </w:r>
      <w:r w:rsidR="00653CE2">
        <w:fldChar w:fldCharType="separate"/>
      </w:r>
      <w:ins w:id="3643" w:author="Sayali Dev" w:date="2018-02-02T13:47:00Z">
        <w:r w:rsidR="00EB76E3">
          <w:rPr>
            <w:noProof/>
          </w:rPr>
          <w:t>39</w:t>
        </w:r>
      </w:ins>
      <w:del w:id="3644" w:author="Sayali Dev" w:date="2018-02-02T13:47:00Z">
        <w:r w:rsidDel="00EB76E3">
          <w:rPr>
            <w:noProof/>
          </w:rPr>
          <w:delText>2</w:delText>
        </w:r>
      </w:del>
      <w:r w:rsidR="00653CE2">
        <w:rPr>
          <w:noProof/>
        </w:rPr>
        <w:fldChar w:fldCharType="end"/>
      </w:r>
      <w:r>
        <w:t>: Subject Search fields</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0"/>
        <w:gridCol w:w="7830"/>
      </w:tblGrid>
      <w:tr w:rsidR="00D31CB1" w:rsidRPr="007A152E" w14:paraId="08A60657" w14:textId="77777777" w:rsidTr="007E1303">
        <w:trPr>
          <w:cantSplit/>
          <w:trHeight w:val="288"/>
          <w:tblHeader/>
        </w:trPr>
        <w:tc>
          <w:tcPr>
            <w:tcW w:w="1980" w:type="dxa"/>
            <w:shd w:val="clear" w:color="auto" w:fill="BFBFBF"/>
            <w:vAlign w:val="center"/>
          </w:tcPr>
          <w:p w14:paraId="702F3ADD" w14:textId="77777777" w:rsidR="00D31CB1" w:rsidRPr="007A152E" w:rsidRDefault="00D31CB1" w:rsidP="007E1303">
            <w:pPr>
              <w:rPr>
                <w:b/>
              </w:rPr>
            </w:pPr>
            <w:r>
              <w:rPr>
                <w:b/>
              </w:rPr>
              <w:t>Field</w:t>
            </w:r>
          </w:p>
        </w:tc>
        <w:tc>
          <w:tcPr>
            <w:tcW w:w="7830" w:type="dxa"/>
            <w:shd w:val="clear" w:color="auto" w:fill="BFBFBF"/>
            <w:vAlign w:val="center"/>
          </w:tcPr>
          <w:p w14:paraId="5EF21895" w14:textId="77777777" w:rsidR="00D31CB1" w:rsidRPr="007A152E" w:rsidRDefault="00D31CB1" w:rsidP="007E1303">
            <w:pPr>
              <w:rPr>
                <w:b/>
              </w:rPr>
            </w:pPr>
            <w:r w:rsidRPr="007A152E">
              <w:rPr>
                <w:b/>
              </w:rPr>
              <w:t>Description</w:t>
            </w:r>
          </w:p>
        </w:tc>
      </w:tr>
      <w:tr w:rsidR="00D31CB1" w14:paraId="5943D10A" w14:textId="77777777" w:rsidTr="007E1303">
        <w:trPr>
          <w:cantSplit/>
          <w:trHeight w:val="288"/>
        </w:trPr>
        <w:tc>
          <w:tcPr>
            <w:tcW w:w="1980" w:type="dxa"/>
            <w:vAlign w:val="center"/>
          </w:tcPr>
          <w:p w14:paraId="644DF4E5" w14:textId="77777777" w:rsidR="00D31CB1" w:rsidRPr="007A152E" w:rsidRDefault="00D31CB1" w:rsidP="007E1303">
            <w:pPr>
              <w:rPr>
                <w:b/>
              </w:rPr>
            </w:pPr>
            <w:r>
              <w:rPr>
                <w:b/>
              </w:rPr>
              <w:t>Identifier</w:t>
            </w:r>
            <w:r>
              <w:rPr>
                <w:b/>
              </w:rPr>
              <w:br/>
            </w:r>
          </w:p>
        </w:tc>
        <w:tc>
          <w:tcPr>
            <w:tcW w:w="7830" w:type="dxa"/>
            <w:vAlign w:val="center"/>
          </w:tcPr>
          <w:p w14:paraId="1DB8E55D" w14:textId="77777777" w:rsidR="00D31CB1" w:rsidRDefault="00D31CB1" w:rsidP="007E1303">
            <w:r>
              <w:t xml:space="preserve">Type identifier of the subject you want to search for. </w:t>
            </w:r>
          </w:p>
        </w:tc>
      </w:tr>
      <w:tr w:rsidR="00D31CB1" w14:paraId="1FF76188" w14:textId="77777777" w:rsidTr="007E1303">
        <w:trPr>
          <w:cantSplit/>
          <w:trHeight w:val="288"/>
        </w:trPr>
        <w:tc>
          <w:tcPr>
            <w:tcW w:w="1980" w:type="dxa"/>
            <w:vAlign w:val="center"/>
          </w:tcPr>
          <w:p w14:paraId="19B74593" w14:textId="77777777" w:rsidR="00D31CB1" w:rsidRPr="007A152E" w:rsidRDefault="00D31CB1" w:rsidP="007E1303">
            <w:pPr>
              <w:rPr>
                <w:b/>
              </w:rPr>
            </w:pPr>
            <w:r>
              <w:rPr>
                <w:b/>
              </w:rPr>
              <w:t>Identifier Type</w:t>
            </w:r>
          </w:p>
        </w:tc>
        <w:tc>
          <w:tcPr>
            <w:tcW w:w="7830" w:type="dxa"/>
            <w:vAlign w:val="center"/>
          </w:tcPr>
          <w:p w14:paraId="26F4E32F" w14:textId="77777777" w:rsidR="00D31CB1" w:rsidRDefault="00D31CB1" w:rsidP="007E1303">
            <w:r>
              <w:t xml:space="preserve">Click appropriate type to search for subjects with that type of Identifier. </w:t>
            </w:r>
          </w:p>
          <w:p w14:paraId="1BBC4031" w14:textId="77777777" w:rsidR="00D31CB1" w:rsidRDefault="00D31CB1" w:rsidP="007E1303">
            <w:r w:rsidRPr="00C755B5">
              <w:rPr>
                <w:b/>
              </w:rPr>
              <w:t xml:space="preserve">Note: </w:t>
            </w:r>
            <w:r>
              <w:t xml:space="preserve">To search for subjects associated with all types, click </w:t>
            </w:r>
            <w:r w:rsidRPr="00C755B5">
              <w:rPr>
                <w:b/>
              </w:rPr>
              <w:t>All</w:t>
            </w:r>
            <w:r>
              <w:t>.</w:t>
            </w:r>
          </w:p>
        </w:tc>
      </w:tr>
      <w:tr w:rsidR="00D31CB1" w14:paraId="1D81F113" w14:textId="77777777" w:rsidTr="007E1303">
        <w:trPr>
          <w:cantSplit/>
          <w:trHeight w:val="288"/>
        </w:trPr>
        <w:tc>
          <w:tcPr>
            <w:tcW w:w="1980" w:type="dxa"/>
            <w:vAlign w:val="center"/>
          </w:tcPr>
          <w:p w14:paraId="70656E0D" w14:textId="77777777" w:rsidR="00D31CB1" w:rsidRDefault="00D31CB1" w:rsidP="007E1303">
            <w:pPr>
              <w:rPr>
                <w:b/>
              </w:rPr>
            </w:pPr>
            <w:r>
              <w:rPr>
                <w:b/>
              </w:rPr>
              <w:t>Subject Status</w:t>
            </w:r>
          </w:p>
        </w:tc>
        <w:tc>
          <w:tcPr>
            <w:tcW w:w="7830" w:type="dxa"/>
            <w:vAlign w:val="center"/>
          </w:tcPr>
          <w:p w14:paraId="7E3BEC25" w14:textId="77777777" w:rsidR="00D31CB1" w:rsidRDefault="00D31CB1" w:rsidP="007E1303">
            <w:r>
              <w:t xml:space="preserve">Click appropriate status to search for subjects with this subject status. </w:t>
            </w:r>
          </w:p>
          <w:p w14:paraId="5BDF385B" w14:textId="77777777" w:rsidR="00D31CB1" w:rsidRDefault="00D31CB1" w:rsidP="007E1303">
            <w:r w:rsidRPr="00C755B5">
              <w:rPr>
                <w:b/>
              </w:rPr>
              <w:t xml:space="preserve">Note: </w:t>
            </w:r>
            <w:r>
              <w:t xml:space="preserve">To search for subjects associated with all statuses, click </w:t>
            </w:r>
            <w:r w:rsidRPr="00C755B5">
              <w:rPr>
                <w:b/>
              </w:rPr>
              <w:t>All</w:t>
            </w:r>
            <w:r>
              <w:t>.</w:t>
            </w:r>
          </w:p>
        </w:tc>
      </w:tr>
      <w:tr w:rsidR="00D31CB1" w14:paraId="4FF7FB37" w14:textId="77777777" w:rsidTr="007E1303">
        <w:trPr>
          <w:cantSplit/>
          <w:trHeight w:val="288"/>
        </w:trPr>
        <w:tc>
          <w:tcPr>
            <w:tcW w:w="1980" w:type="dxa"/>
          </w:tcPr>
          <w:p w14:paraId="1D0A1C9A" w14:textId="77777777" w:rsidR="00D31CB1" w:rsidRDefault="00D31CB1" w:rsidP="007E1303">
            <w:pPr>
              <w:rPr>
                <w:b/>
              </w:rPr>
            </w:pPr>
            <w:r>
              <w:rPr>
                <w:b/>
              </w:rPr>
              <w:lastRenderedPageBreak/>
              <w:t>Collections</w:t>
            </w:r>
          </w:p>
        </w:tc>
        <w:tc>
          <w:tcPr>
            <w:tcW w:w="7830" w:type="dxa"/>
            <w:vAlign w:val="center"/>
          </w:tcPr>
          <w:p w14:paraId="27F80A5A" w14:textId="77777777" w:rsidR="00D31CB1" w:rsidRDefault="00D31CB1" w:rsidP="007E1303">
            <w:r>
              <w:t xml:space="preserve">Click appropriate Collection to search for subjects associated with this Collection. </w:t>
            </w:r>
          </w:p>
          <w:p w14:paraId="71B1E054" w14:textId="77777777" w:rsidR="00D31CB1" w:rsidRDefault="00D31CB1" w:rsidP="007E1303">
            <w:r w:rsidRPr="00C755B5">
              <w:rPr>
                <w:b/>
              </w:rPr>
              <w:t xml:space="preserve">Note: </w:t>
            </w:r>
            <w:r>
              <w:t xml:space="preserve">To search for subjects associated with all Collections, click </w:t>
            </w:r>
            <w:r w:rsidRPr="00C755B5">
              <w:rPr>
                <w:b/>
              </w:rPr>
              <w:t>All</w:t>
            </w:r>
            <w:r>
              <w:t>.</w:t>
            </w:r>
          </w:p>
        </w:tc>
      </w:tr>
      <w:tr w:rsidR="00D31CB1" w14:paraId="320D4D00" w14:textId="77777777" w:rsidTr="007E1303">
        <w:trPr>
          <w:cantSplit/>
          <w:trHeight w:val="288"/>
        </w:trPr>
        <w:tc>
          <w:tcPr>
            <w:tcW w:w="1980" w:type="dxa"/>
          </w:tcPr>
          <w:p w14:paraId="776D3AD4" w14:textId="77777777" w:rsidR="00D31CB1" w:rsidRDefault="00D31CB1" w:rsidP="007E1303">
            <w:pPr>
              <w:rPr>
                <w:b/>
              </w:rPr>
            </w:pPr>
            <w:r>
              <w:rPr>
                <w:b/>
              </w:rPr>
              <w:t>Collection Sites</w:t>
            </w:r>
          </w:p>
        </w:tc>
        <w:tc>
          <w:tcPr>
            <w:tcW w:w="7830" w:type="dxa"/>
            <w:vAlign w:val="center"/>
          </w:tcPr>
          <w:p w14:paraId="3476CCA7" w14:textId="77777777" w:rsidR="00D31CB1" w:rsidRDefault="00D31CB1" w:rsidP="007E1303">
            <w:r>
              <w:t xml:space="preserve">Click appropriate Site to search for subjects associated with this Collection Site </w:t>
            </w:r>
          </w:p>
          <w:p w14:paraId="4C960366" w14:textId="77777777" w:rsidR="00D31CB1" w:rsidRDefault="00D31CB1" w:rsidP="007E1303">
            <w:r w:rsidRPr="00C755B5">
              <w:rPr>
                <w:b/>
              </w:rPr>
              <w:t xml:space="preserve">Note: </w:t>
            </w:r>
            <w:r>
              <w:t xml:space="preserve">To search for subjects associated with all Collection Sites, click </w:t>
            </w:r>
            <w:r w:rsidRPr="00C755B5">
              <w:rPr>
                <w:b/>
              </w:rPr>
              <w:t>All</w:t>
            </w:r>
            <w:r>
              <w:t>.</w:t>
            </w:r>
          </w:p>
        </w:tc>
      </w:tr>
      <w:tr w:rsidR="00D31CB1" w:rsidRPr="00D515B3" w14:paraId="626D28C7" w14:textId="77777777" w:rsidTr="007E1303">
        <w:trPr>
          <w:cantSplit/>
          <w:trHeight w:val="288"/>
        </w:trPr>
        <w:tc>
          <w:tcPr>
            <w:tcW w:w="1980" w:type="dxa"/>
          </w:tcPr>
          <w:p w14:paraId="434FD6E3" w14:textId="77777777" w:rsidR="00D31CB1" w:rsidRDefault="00D31CB1" w:rsidP="007E1303">
            <w:pPr>
              <w:rPr>
                <w:b/>
              </w:rPr>
            </w:pPr>
            <w:r>
              <w:rPr>
                <w:b/>
              </w:rPr>
              <w:t>Collection Event Date Range</w:t>
            </w:r>
          </w:p>
        </w:tc>
        <w:tc>
          <w:tcPr>
            <w:tcW w:w="7830" w:type="dxa"/>
            <w:vAlign w:val="center"/>
          </w:tcPr>
          <w:p w14:paraId="68F38CCB" w14:textId="77777777" w:rsidR="00D31CB1" w:rsidRPr="00D515B3" w:rsidRDefault="00D31CB1" w:rsidP="007E1303">
            <w:r>
              <w:t xml:space="preserve">Click the date icon and then in the pop-up, select appropriate date option to search for Collection Events scheduled in this timeframe.  For more information, see </w:t>
            </w:r>
            <w:hyperlink w:anchor="DateRangeSearches" w:history="1">
              <w:r w:rsidRPr="004F6D37">
                <w:rPr>
                  <w:rStyle w:val="Hyperlink"/>
                  <w:b/>
                </w:rPr>
                <w:t>Understanding the Date Range Options</w:t>
              </w:r>
            </w:hyperlink>
            <w:del w:id="3645" w:author="Sayali Dev" w:date="2018-02-12T18:53:00Z">
              <w:r w:rsidDel="00EC05B3">
                <w:delText xml:space="preserve"> </w:delText>
              </w:r>
              <w:r w:rsidRPr="00B368A2" w:rsidDel="00EC05B3">
                <w:delText xml:space="preserve">in </w:delText>
              </w:r>
              <w:r w:rsidRPr="0033438F" w:rsidDel="00EC05B3">
                <w:rPr>
                  <w:b/>
                </w:rPr>
                <w:delText xml:space="preserve">Managing </w:delText>
              </w:r>
              <w:r w:rsidDel="00EC05B3">
                <w:rPr>
                  <w:b/>
                </w:rPr>
                <w:delText xml:space="preserve">the </w:delText>
              </w:r>
              <w:r w:rsidRPr="0033438F" w:rsidDel="00EC05B3">
                <w:rPr>
                  <w:b/>
                </w:rPr>
                <w:delText>Common Application Functions</w:delText>
              </w:r>
              <w:r w:rsidRPr="00B368A2" w:rsidDel="00EC05B3">
                <w:delText xml:space="preserve"> section.</w:delText>
              </w:r>
            </w:del>
          </w:p>
        </w:tc>
      </w:tr>
      <w:tr w:rsidR="00D31CB1" w:rsidRPr="00D515B3" w14:paraId="77CC26FE" w14:textId="77777777" w:rsidTr="007E1303">
        <w:trPr>
          <w:cantSplit/>
          <w:trHeight w:val="288"/>
        </w:trPr>
        <w:tc>
          <w:tcPr>
            <w:tcW w:w="1980" w:type="dxa"/>
          </w:tcPr>
          <w:p w14:paraId="10C23CC0" w14:textId="77777777" w:rsidR="00D31CB1" w:rsidRDefault="00D31CB1" w:rsidP="007E1303">
            <w:pPr>
              <w:rPr>
                <w:b/>
              </w:rPr>
            </w:pPr>
            <w:r>
              <w:rPr>
                <w:b/>
              </w:rPr>
              <w:t>Date Modified Range</w:t>
            </w:r>
          </w:p>
        </w:tc>
        <w:tc>
          <w:tcPr>
            <w:tcW w:w="7830" w:type="dxa"/>
            <w:vAlign w:val="center"/>
          </w:tcPr>
          <w:p w14:paraId="06A15F28" w14:textId="77777777" w:rsidR="00D31CB1" w:rsidRPr="00D515B3" w:rsidRDefault="00D31CB1" w:rsidP="007E1303">
            <w:r>
              <w:t xml:space="preserve">Click the date icon and then in the pop-up, select appropriate date option to search for subjects modified in this timeframe.  For more information, see </w:t>
            </w:r>
            <w:hyperlink w:anchor="DateRangeSearches" w:history="1">
              <w:r w:rsidRPr="004F6D37">
                <w:rPr>
                  <w:rStyle w:val="Hyperlink"/>
                  <w:b/>
                </w:rPr>
                <w:t>Understanding the Date Range Options</w:t>
              </w:r>
            </w:hyperlink>
            <w:del w:id="3646" w:author="Sayali Dev" w:date="2018-02-12T18:53:00Z">
              <w:r w:rsidDel="00EC05B3">
                <w:delText xml:space="preserve"> </w:delText>
              </w:r>
              <w:r w:rsidRPr="00B368A2" w:rsidDel="00EC05B3">
                <w:delText xml:space="preserve">in </w:delText>
              </w:r>
              <w:r w:rsidRPr="0033438F" w:rsidDel="00EC05B3">
                <w:rPr>
                  <w:b/>
                </w:rPr>
                <w:delText xml:space="preserve">Managing </w:delText>
              </w:r>
              <w:r w:rsidDel="00EC05B3">
                <w:rPr>
                  <w:b/>
                </w:rPr>
                <w:delText xml:space="preserve">the </w:delText>
              </w:r>
              <w:r w:rsidRPr="0033438F" w:rsidDel="00EC05B3">
                <w:rPr>
                  <w:b/>
                </w:rPr>
                <w:delText>Common Application Functions</w:delText>
              </w:r>
              <w:r w:rsidRPr="00B368A2" w:rsidDel="00EC05B3">
                <w:delText xml:space="preserve"> section.</w:delText>
              </w:r>
            </w:del>
          </w:p>
        </w:tc>
      </w:tr>
      <w:tr w:rsidR="00D31CB1" w:rsidRPr="00D515B3" w14:paraId="167E1EAC" w14:textId="77777777" w:rsidTr="007E1303">
        <w:trPr>
          <w:cantSplit/>
          <w:trHeight w:val="288"/>
        </w:trPr>
        <w:tc>
          <w:tcPr>
            <w:tcW w:w="1980" w:type="dxa"/>
            <w:vAlign w:val="center"/>
          </w:tcPr>
          <w:p w14:paraId="6E00D794" w14:textId="77777777" w:rsidR="00D31CB1" w:rsidRDefault="00D31CB1" w:rsidP="007E1303">
            <w:pPr>
              <w:rPr>
                <w:b/>
              </w:rPr>
            </w:pPr>
            <w:r>
              <w:rPr>
                <w:b/>
              </w:rPr>
              <w:t>Modified By</w:t>
            </w:r>
            <w:r>
              <w:rPr>
                <w:b/>
              </w:rPr>
              <w:br/>
            </w:r>
          </w:p>
        </w:tc>
        <w:tc>
          <w:tcPr>
            <w:tcW w:w="7830" w:type="dxa"/>
            <w:vAlign w:val="center"/>
          </w:tcPr>
          <w:p w14:paraId="315B4BF7" w14:textId="1DE7A4DA" w:rsidR="00D31CB1" w:rsidRPr="00D515B3" w:rsidRDefault="00D31CB1" w:rsidP="007E1303">
            <w:r>
              <w:t xml:space="preserve">Type </w:t>
            </w:r>
            <w:del w:id="3647" w:author="Sayali Dev" w:date="2018-01-31T17:55:00Z">
              <w:r w:rsidDel="00A62626">
                <w:delText>logon</w:delText>
              </w:r>
            </w:del>
            <w:ins w:id="3648" w:author="Sayali Dev" w:date="2018-01-31T17:55:00Z">
              <w:r w:rsidR="00A62626">
                <w:t>log in</w:t>
              </w:r>
            </w:ins>
            <w:r>
              <w:t xml:space="preserve"> ID of the user to search for subjects modified by that user.</w:t>
            </w:r>
          </w:p>
        </w:tc>
      </w:tr>
    </w:tbl>
    <w:p w14:paraId="7F6B5B16" w14:textId="77777777" w:rsidR="00D31CB1" w:rsidRPr="00E63C3C" w:rsidRDefault="00D31CB1" w:rsidP="00D31CB1">
      <w:r>
        <w:br/>
      </w:r>
    </w:p>
    <w:p w14:paraId="54925A72" w14:textId="77777777" w:rsidR="00D31CB1" w:rsidRDefault="00D31CB1" w:rsidP="00D31CB1">
      <w:pPr>
        <w:numPr>
          <w:ilvl w:val="0"/>
          <w:numId w:val="363"/>
        </w:numPr>
      </w:pPr>
      <w:r w:rsidRPr="002557B0">
        <w:t xml:space="preserve">Click </w:t>
      </w:r>
      <w:r w:rsidRPr="00413008">
        <w:rPr>
          <w:b/>
        </w:rPr>
        <w:t>SEARCH</w:t>
      </w:r>
      <w:r w:rsidRPr="002557B0">
        <w:t>.</w:t>
      </w:r>
      <w:r>
        <w:br/>
        <w:t xml:space="preserve">The search results appear. </w:t>
      </w:r>
      <w:r>
        <w:br/>
      </w:r>
      <w:r>
        <w:br/>
      </w:r>
      <w:r w:rsidRPr="00413008">
        <w:rPr>
          <w:b/>
        </w:rPr>
        <w:t>Note:</w:t>
      </w:r>
      <w:r>
        <w:t xml:space="preserve"> Click </w:t>
      </w:r>
      <w:r>
        <w:rPr>
          <w:lang w:eastAsia="x-none"/>
        </w:rPr>
        <w:t xml:space="preserve">the </w:t>
      </w:r>
      <w:r w:rsidRPr="0033438F">
        <w:rPr>
          <w:lang w:eastAsia="x-none"/>
        </w:rPr>
        <w:t>header</w:t>
      </w:r>
      <w:r>
        <w:rPr>
          <w:lang w:eastAsia="x-none"/>
        </w:rPr>
        <w:t xml:space="preserve"> of the column with which you want to sort the results.</w:t>
      </w:r>
      <w:r>
        <w:t xml:space="preserve"> For more information about how to sort the search results, see </w:t>
      </w:r>
      <w:hyperlink w:anchor="_Sorting_Search_Results" w:history="1">
        <w:r w:rsidRPr="00413008">
          <w:rPr>
            <w:rStyle w:val="Hyperlink"/>
            <w:b/>
          </w:rPr>
          <w:t>Sorting Search Results</w:t>
        </w:r>
      </w:hyperlink>
      <w:del w:id="3649" w:author="Sayali Dev" w:date="2018-02-12T18:53:00Z">
        <w:r w:rsidDel="00EC05B3">
          <w:delText xml:space="preserve"> </w:delText>
        </w:r>
        <w:r w:rsidRPr="00B368A2" w:rsidDel="00EC05B3">
          <w:delText xml:space="preserve">in </w:delText>
        </w:r>
        <w:r w:rsidRPr="00413008" w:rsidDel="00EC05B3">
          <w:rPr>
            <w:b/>
          </w:rPr>
          <w:delText xml:space="preserve">Managing </w:delText>
        </w:r>
        <w:r w:rsidDel="00EC05B3">
          <w:rPr>
            <w:b/>
          </w:rPr>
          <w:delText xml:space="preserve">the </w:delText>
        </w:r>
        <w:r w:rsidRPr="00413008" w:rsidDel="00EC05B3">
          <w:rPr>
            <w:b/>
          </w:rPr>
          <w:delText>Common Application Functions</w:delText>
        </w:r>
        <w:r w:rsidRPr="00B368A2" w:rsidDel="00EC05B3">
          <w:delText xml:space="preserve"> section.</w:delText>
        </w:r>
      </w:del>
    </w:p>
    <w:p w14:paraId="0DA4A035" w14:textId="77777777" w:rsidR="00D31CB1" w:rsidRDefault="00D31CB1" w:rsidP="00D31CB1">
      <w:pPr>
        <w:ind w:left="720"/>
      </w:pPr>
    </w:p>
    <w:p w14:paraId="7FA2CE18" w14:textId="77777777" w:rsidR="00D31CB1" w:rsidRDefault="00D31CB1" w:rsidP="00D31CB1">
      <w:pPr>
        <w:pStyle w:val="Heading3"/>
      </w:pPr>
      <w:r>
        <w:br w:type="page"/>
      </w:r>
      <w:bookmarkStart w:id="3650" w:name="ViewingSubjectDetails"/>
      <w:bookmarkStart w:id="3651" w:name="_Toc452553479"/>
      <w:bookmarkStart w:id="3652" w:name="_Toc507164327"/>
      <w:bookmarkEnd w:id="3650"/>
      <w:r>
        <w:lastRenderedPageBreak/>
        <w:t>Viewing the Subject Details</w:t>
      </w:r>
      <w:bookmarkEnd w:id="3651"/>
      <w:bookmarkEnd w:id="3652"/>
    </w:p>
    <w:p w14:paraId="23C95B71" w14:textId="77777777" w:rsidR="00D31CB1" w:rsidRDefault="00D31CB1" w:rsidP="00D31CB1"/>
    <w:p w14:paraId="7EC5C71A" w14:textId="77777777" w:rsidR="00D31CB1" w:rsidRDefault="00D31CB1" w:rsidP="00D31CB1">
      <w:r>
        <w:t>To view the details of a subject</w:t>
      </w:r>
      <w:r w:rsidRPr="00585562">
        <w:t>:</w:t>
      </w:r>
    </w:p>
    <w:p w14:paraId="04743479" w14:textId="77777777" w:rsidR="00D31CB1" w:rsidRPr="00585562" w:rsidRDefault="00D31CB1" w:rsidP="00D31CB1"/>
    <w:p w14:paraId="790DBB87" w14:textId="5AAC0002" w:rsidR="00D31CB1" w:rsidRDefault="00D31CB1" w:rsidP="00D31CB1">
      <w:pPr>
        <w:numPr>
          <w:ilvl w:val="0"/>
          <w:numId w:val="355"/>
        </w:numPr>
        <w:ind w:right="540"/>
      </w:pPr>
      <w:del w:id="3653" w:author="Sayali Dev" w:date="2018-01-31T17:54:00Z">
        <w:r w:rsidDel="009A119E">
          <w:delText>Log on</w:delText>
        </w:r>
      </w:del>
      <w:ins w:id="3654" w:author="Sayali Dev" w:date="2018-01-31T17:54:00Z">
        <w:r w:rsidR="009A119E">
          <w:t>Log in</w:t>
        </w:r>
      </w:ins>
      <w:r>
        <w:t xml:space="preserve"> to the application using your </w:t>
      </w:r>
      <w:del w:id="3655" w:author="Sayali Dev" w:date="2018-01-31T17:55:00Z">
        <w:r w:rsidDel="00A62626">
          <w:delText>logon</w:delText>
        </w:r>
      </w:del>
      <w:ins w:id="3656" w:author="Sayali Dev" w:date="2018-01-31T17:55:00Z">
        <w:r w:rsidR="00A62626">
          <w:t>log in</w:t>
        </w:r>
      </w:ins>
      <w:r>
        <w:t xml:space="preserve"> credentials. </w:t>
      </w:r>
    </w:p>
    <w:p w14:paraId="1EE02561" w14:textId="77777777" w:rsidR="00D31CB1" w:rsidRDefault="00D31CB1" w:rsidP="00D31CB1">
      <w:pPr>
        <w:ind w:left="720" w:right="540"/>
      </w:pPr>
      <w:r>
        <w:t xml:space="preserve">The CIRRASPEC home page appears. </w:t>
      </w:r>
    </w:p>
    <w:p w14:paraId="1806AD1E" w14:textId="77777777" w:rsidR="00D31CB1" w:rsidRDefault="00D31CB1" w:rsidP="00D31CB1">
      <w:pPr>
        <w:ind w:left="720" w:right="540"/>
      </w:pPr>
    </w:p>
    <w:p w14:paraId="532C1830" w14:textId="77777777" w:rsidR="00D31CB1" w:rsidRPr="007051E5" w:rsidRDefault="00D31CB1" w:rsidP="00D31CB1">
      <w:pPr>
        <w:numPr>
          <w:ilvl w:val="0"/>
          <w:numId w:val="355"/>
        </w:numPr>
        <w:ind w:right="540"/>
      </w:pPr>
      <w:r>
        <w:t xml:space="preserve">Point to the arrow of the </w:t>
      </w:r>
      <w:r>
        <w:rPr>
          <w:b/>
        </w:rPr>
        <w:t xml:space="preserve">CIMS </w:t>
      </w:r>
      <w:r w:rsidRPr="007051E5">
        <w:t>tab, and then click</w:t>
      </w:r>
      <w:r>
        <w:rPr>
          <w:b/>
        </w:rPr>
        <w:t xml:space="preserve"> Subject Centric View</w:t>
      </w:r>
      <w:r w:rsidRPr="007051E5">
        <w:t>.</w:t>
      </w:r>
    </w:p>
    <w:p w14:paraId="5DA8BD6E" w14:textId="77777777" w:rsidR="00D31CB1" w:rsidRPr="007051E5" w:rsidRDefault="00D31CB1" w:rsidP="00D31CB1">
      <w:pPr>
        <w:ind w:left="720" w:right="540"/>
      </w:pPr>
      <w:r w:rsidRPr="007051E5">
        <w:t xml:space="preserve">The </w:t>
      </w:r>
      <w:r>
        <w:t xml:space="preserve">subject </w:t>
      </w:r>
      <w:r w:rsidRPr="007051E5">
        <w:t xml:space="preserve">search page appears. </w:t>
      </w:r>
    </w:p>
    <w:p w14:paraId="2D78168E" w14:textId="77777777" w:rsidR="00D31CB1" w:rsidRPr="007051E5" w:rsidRDefault="00D31CB1" w:rsidP="00D31CB1">
      <w:pPr>
        <w:ind w:left="720" w:right="540"/>
      </w:pPr>
    </w:p>
    <w:p w14:paraId="73060725" w14:textId="77777777" w:rsidR="00D31CB1" w:rsidRPr="007051E5" w:rsidRDefault="00D31CB1" w:rsidP="00D31CB1">
      <w:pPr>
        <w:numPr>
          <w:ilvl w:val="0"/>
          <w:numId w:val="355"/>
        </w:numPr>
        <w:ind w:right="540"/>
      </w:pPr>
      <w:r w:rsidRPr="007051E5">
        <w:t>Click</w:t>
      </w:r>
      <w:r>
        <w:rPr>
          <w:b/>
        </w:rPr>
        <w:t xml:space="preserve"> SEARCH</w:t>
      </w:r>
      <w:r w:rsidRPr="007051E5">
        <w:t>.</w:t>
      </w:r>
      <w:r>
        <w:rPr>
          <w:b/>
        </w:rPr>
        <w:t xml:space="preserve"> </w:t>
      </w:r>
    </w:p>
    <w:p w14:paraId="494D142C" w14:textId="77777777" w:rsidR="00D31CB1" w:rsidRDefault="00D31CB1" w:rsidP="00D31CB1">
      <w:pPr>
        <w:ind w:left="720" w:right="540"/>
      </w:pPr>
      <w:r w:rsidRPr="007051E5">
        <w:t>The</w:t>
      </w:r>
      <w:r>
        <w:rPr>
          <w:b/>
        </w:rPr>
        <w:t xml:space="preserve"> S</w:t>
      </w:r>
      <w:r w:rsidRPr="001479EF">
        <w:rPr>
          <w:b/>
        </w:rPr>
        <w:t xml:space="preserve">ubject </w:t>
      </w:r>
      <w:r>
        <w:rPr>
          <w:b/>
        </w:rPr>
        <w:t>S</w:t>
      </w:r>
      <w:r w:rsidRPr="001479EF">
        <w:rPr>
          <w:b/>
        </w:rPr>
        <w:t>earch</w:t>
      </w:r>
      <w:r w:rsidRPr="007051E5">
        <w:t xml:space="preserve"> page</w:t>
      </w:r>
      <w:r>
        <w:t xml:space="preserve"> displays a list of subjects.</w:t>
      </w:r>
    </w:p>
    <w:p w14:paraId="2D0BAE08" w14:textId="77777777" w:rsidR="00D31CB1" w:rsidRDefault="00D31CB1" w:rsidP="00D31CB1">
      <w:pPr>
        <w:ind w:left="720" w:right="540"/>
      </w:pPr>
    </w:p>
    <w:p w14:paraId="34203EC6" w14:textId="77777777" w:rsidR="00D31CB1" w:rsidRDefault="00D31CB1" w:rsidP="00D31CB1">
      <w:pPr>
        <w:numPr>
          <w:ilvl w:val="0"/>
          <w:numId w:val="355"/>
        </w:numPr>
        <w:ind w:right="540"/>
      </w:pPr>
      <w:r>
        <w:t xml:space="preserve">Click the row of the subject for which you want to view the details. </w:t>
      </w:r>
    </w:p>
    <w:p w14:paraId="541511E9" w14:textId="77777777" w:rsidR="00D31CB1" w:rsidRPr="00DC6CD1" w:rsidRDefault="00D31CB1" w:rsidP="00D31CB1">
      <w:pPr>
        <w:ind w:left="720" w:right="540"/>
      </w:pPr>
      <w:r w:rsidRPr="00DC6CD1">
        <w:t xml:space="preserve">The </w:t>
      </w:r>
      <w:r w:rsidRPr="00DC6CD1">
        <w:rPr>
          <w:b/>
        </w:rPr>
        <w:t>Subject View</w:t>
      </w:r>
      <w:r w:rsidRPr="00DC6CD1">
        <w:t xml:space="preserve"> page appears</w:t>
      </w:r>
      <w:r>
        <w:t xml:space="preserve"> with the details of the subject you selected</w:t>
      </w:r>
      <w:r w:rsidRPr="00DC6CD1">
        <w:t xml:space="preserve">. </w:t>
      </w:r>
    </w:p>
    <w:p w14:paraId="475D0BA2" w14:textId="77777777" w:rsidR="00D31CB1" w:rsidRPr="00DC6CD1" w:rsidRDefault="00D31CB1" w:rsidP="00D31CB1">
      <w:pPr>
        <w:ind w:left="720" w:right="540"/>
      </w:pPr>
    </w:p>
    <w:p w14:paraId="57942695" w14:textId="0D13BC94" w:rsidR="00D31CB1" w:rsidRDefault="00D31CB1">
      <w:pPr>
        <w:pStyle w:val="Caption"/>
        <w:ind w:firstLine="720"/>
      </w:pPr>
      <w:del w:id="3657" w:author="Sayali Dev" w:date="2018-02-08T18:48:00Z">
        <w:r w:rsidDel="00F60220">
          <w:rPr>
            <w:noProof/>
          </w:rPr>
          <w:drawing>
            <wp:inline distT="0" distB="0" distL="0" distR="0" wp14:anchorId="135CBEB8" wp14:editId="6B2C7E7D">
              <wp:extent cx="6359235" cy="2967643"/>
              <wp:effectExtent l="19050" t="19050" r="22860" b="23495"/>
              <wp:docPr id="9291" name="Picture 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395761" cy="2984689"/>
                      </a:xfrm>
                      <a:prstGeom prst="rect">
                        <a:avLst/>
                      </a:prstGeom>
                      <a:noFill/>
                      <a:ln w="3175">
                        <a:solidFill>
                          <a:schemeClr val="tx1"/>
                        </a:solidFill>
                      </a:ln>
                    </pic:spPr>
                  </pic:pic>
                </a:graphicData>
              </a:graphic>
            </wp:inline>
          </w:drawing>
        </w:r>
      </w:del>
      <w:ins w:id="3658" w:author="Sayali Dev" w:date="2018-02-08T18:48:00Z">
        <w:r w:rsidR="00F60220" w:rsidRPr="00F60220">
          <w:rPr>
            <w:noProof/>
          </w:rPr>
          <w:t xml:space="preserve"> </w:t>
        </w:r>
        <w:r w:rsidR="00F60220">
          <w:rPr>
            <w:noProof/>
          </w:rPr>
          <w:drawing>
            <wp:inline distT="0" distB="0" distL="0" distR="0" wp14:anchorId="12595784" wp14:editId="70BEEFB3">
              <wp:extent cx="6457950" cy="29337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130" t="11808" r="3107" b="10818"/>
                      <a:stretch/>
                    </pic:blipFill>
                    <pic:spPr bwMode="auto">
                      <a:xfrm>
                        <a:off x="0" y="0"/>
                        <a:ext cx="6457950" cy="2933700"/>
                      </a:xfrm>
                      <a:prstGeom prst="rect">
                        <a:avLst/>
                      </a:prstGeom>
                      <a:ln>
                        <a:noFill/>
                      </a:ln>
                      <a:extLst>
                        <a:ext uri="{53640926-AAD7-44D8-BBD7-CCE9431645EC}">
                          <a14:shadowObscured xmlns:a14="http://schemas.microsoft.com/office/drawing/2010/main"/>
                        </a:ext>
                      </a:extLst>
                    </pic:spPr>
                  </pic:pic>
                </a:graphicData>
              </a:graphic>
            </wp:inline>
          </w:drawing>
        </w:r>
      </w:ins>
    </w:p>
    <w:p w14:paraId="69990F13" w14:textId="77777777" w:rsidR="00D31CB1" w:rsidRDefault="00D31CB1" w:rsidP="00D31CB1">
      <w:pPr>
        <w:pStyle w:val="Figure"/>
        <w:tabs>
          <w:tab w:val="clear" w:pos="1080"/>
          <w:tab w:val="clear" w:pos="1710"/>
          <w:tab w:val="clear" w:pos="1980"/>
        </w:tabs>
        <w:ind w:left="1800" w:hanging="1080"/>
      </w:pPr>
      <w:r>
        <w:t>Subject Centric View page</w:t>
      </w:r>
    </w:p>
    <w:p w14:paraId="2FE429CA" w14:textId="77777777" w:rsidR="00D31CB1" w:rsidRDefault="00D31CB1" w:rsidP="00D31CB1">
      <w:r>
        <w:br/>
      </w:r>
      <w:r w:rsidRPr="000907F9">
        <w:rPr>
          <w:b/>
        </w:rPr>
        <w:t>Note:</w:t>
      </w:r>
      <w:r>
        <w:t xml:space="preserve"> </w:t>
      </w:r>
    </w:p>
    <w:p w14:paraId="5F23F4B6" w14:textId="77777777" w:rsidR="00D31CB1" w:rsidRDefault="00D31CB1" w:rsidP="00D31CB1">
      <w:pPr>
        <w:numPr>
          <w:ilvl w:val="0"/>
          <w:numId w:val="364"/>
        </w:numPr>
      </w:pPr>
      <w:r>
        <w:t xml:space="preserve">You can expand the subject hierarchy tree displayed on the left by clicking on the </w:t>
      </w:r>
      <w:r w:rsidRPr="000907F9">
        <w:rPr>
          <w:b/>
        </w:rPr>
        <w:t>Expand All</w:t>
      </w:r>
      <w:r>
        <w:t xml:space="preserve"> link, or by clicking on the arrow icon </w:t>
      </w:r>
      <w:r>
        <w:rPr>
          <w:b/>
          <w:bCs/>
          <w:noProof/>
        </w:rPr>
        <w:drawing>
          <wp:inline distT="0" distB="0" distL="0" distR="0" wp14:anchorId="60A6096D" wp14:editId="5CC490D5">
            <wp:extent cx="241300" cy="266065"/>
            <wp:effectExtent l="0" t="0" r="6350" b="635"/>
            <wp:docPr id="9292" name="Picture 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l="4051" t="29042" r="94328" b="69583"/>
                    <a:stretch>
                      <a:fillRect/>
                    </a:stretch>
                  </pic:blipFill>
                  <pic:spPr bwMode="auto">
                    <a:xfrm>
                      <a:off x="0" y="0"/>
                      <a:ext cx="241300" cy="266065"/>
                    </a:xfrm>
                    <a:prstGeom prst="rect">
                      <a:avLst/>
                    </a:prstGeom>
                    <a:noFill/>
                    <a:ln>
                      <a:noFill/>
                    </a:ln>
                  </pic:spPr>
                </pic:pic>
              </a:graphicData>
            </a:graphic>
          </wp:inline>
        </w:drawing>
      </w:r>
      <w:r>
        <w:t>for the level you want to expand.</w:t>
      </w:r>
      <w:r>
        <w:br/>
      </w:r>
    </w:p>
    <w:p w14:paraId="016FCB27" w14:textId="77777777" w:rsidR="00D31CB1" w:rsidRDefault="00D31CB1" w:rsidP="00D31CB1">
      <w:pPr>
        <w:numPr>
          <w:ilvl w:val="0"/>
          <w:numId w:val="364"/>
        </w:numPr>
      </w:pPr>
      <w:r>
        <w:t>You can click on the various hierarchy tree levels on the left side of the page, to display information for the selected level.</w:t>
      </w:r>
      <w:r>
        <w:br/>
        <w:t>For example, if you click on the Collection level, information for this Collection appears on the right side of the page. If you click on a form level, information for this form appears on the right side of the page.</w:t>
      </w:r>
    </w:p>
    <w:p w14:paraId="38D15343" w14:textId="77777777" w:rsidR="00D31CB1" w:rsidRDefault="00D31CB1" w:rsidP="00D31CB1">
      <w:pPr>
        <w:ind w:left="720"/>
      </w:pPr>
    </w:p>
    <w:p w14:paraId="5173FEBE" w14:textId="77777777" w:rsidR="00D31CB1" w:rsidRDefault="00D31CB1" w:rsidP="00D31CB1">
      <w:pPr>
        <w:ind w:left="720"/>
      </w:pPr>
      <w:r>
        <w:t>OR</w:t>
      </w:r>
    </w:p>
    <w:p w14:paraId="6A009650" w14:textId="77777777" w:rsidR="00D31CB1" w:rsidRDefault="00D31CB1" w:rsidP="00D31CB1">
      <w:pPr>
        <w:ind w:left="720"/>
      </w:pPr>
    </w:p>
    <w:p w14:paraId="33936C5B" w14:textId="77777777" w:rsidR="00D31CB1" w:rsidRDefault="00D31CB1" w:rsidP="00D31CB1">
      <w:pPr>
        <w:ind w:left="720"/>
      </w:pPr>
      <w:r>
        <w:t>You can click on the links provided on the right side of the page, to display information for various different levels.</w:t>
      </w:r>
    </w:p>
    <w:p w14:paraId="39B0AB1D" w14:textId="77777777" w:rsidR="00D31CB1" w:rsidRDefault="00D31CB1" w:rsidP="00D31CB1">
      <w:pPr>
        <w:ind w:left="720"/>
      </w:pPr>
      <w:r>
        <w:lastRenderedPageBreak/>
        <w:t xml:space="preserve">For example, if you click on a </w:t>
      </w:r>
      <w:r>
        <w:rPr>
          <w:b/>
        </w:rPr>
        <w:t xml:space="preserve">Visit </w:t>
      </w:r>
      <w:r>
        <w:t xml:space="preserve">link under the </w:t>
      </w:r>
      <w:r w:rsidRPr="00E30A06">
        <w:rPr>
          <w:b/>
        </w:rPr>
        <w:t>Subject Visit / Collection Events</w:t>
      </w:r>
      <w:r>
        <w:t xml:space="preserve"> section (which in turn is under the </w:t>
      </w:r>
      <w:r w:rsidRPr="002C6D39">
        <w:rPr>
          <w:b/>
        </w:rPr>
        <w:t>Enrollment</w:t>
      </w:r>
      <w:r>
        <w:t xml:space="preserve"> section), the </w:t>
      </w:r>
      <w:r>
        <w:rPr>
          <w:b/>
        </w:rPr>
        <w:t>View Collection Event</w:t>
      </w:r>
      <w:r>
        <w:t xml:space="preserve"> page is displayed on the right side. </w:t>
      </w:r>
    </w:p>
    <w:p w14:paraId="49A13906" w14:textId="77777777" w:rsidR="00D31CB1" w:rsidRDefault="00D31CB1" w:rsidP="00D31CB1">
      <w:pPr>
        <w:ind w:left="720"/>
      </w:pPr>
      <w:r>
        <w:t xml:space="preserve">If you click on a form section link under the </w:t>
      </w:r>
      <w:r w:rsidRPr="00E30A06">
        <w:rPr>
          <w:b/>
        </w:rPr>
        <w:t>Forms</w:t>
      </w:r>
      <w:r>
        <w:t xml:space="preserve"> section (which in turn is under the </w:t>
      </w:r>
      <w:r w:rsidRPr="002C6D39">
        <w:rPr>
          <w:b/>
        </w:rPr>
        <w:t>Enrollment</w:t>
      </w:r>
      <w:r>
        <w:t xml:space="preserve"> section), the form section appears on the right side of the page.</w:t>
      </w:r>
    </w:p>
    <w:p w14:paraId="49156B94" w14:textId="77777777" w:rsidR="00D31CB1" w:rsidRDefault="00D31CB1" w:rsidP="00D31CB1">
      <w:pPr>
        <w:ind w:left="720"/>
      </w:pPr>
      <w:r w:rsidRPr="002C6D39">
        <w:rPr>
          <w:b/>
        </w:rPr>
        <w:t>Note</w:t>
      </w:r>
      <w:r>
        <w:t xml:space="preserve">: To go back to the homepage with links, click the </w:t>
      </w:r>
      <w:r w:rsidRPr="002C6D39">
        <w:rPr>
          <w:b/>
        </w:rPr>
        <w:t>Back to Subject Homepage</w:t>
      </w:r>
      <w:r>
        <w:t xml:space="preserve"> link towards the center-upper side of the page.</w:t>
      </w:r>
    </w:p>
    <w:p w14:paraId="55CCE2C8" w14:textId="77777777" w:rsidR="00D31CB1" w:rsidRDefault="00D31CB1" w:rsidP="00D31CB1"/>
    <w:p w14:paraId="30250094" w14:textId="77777777" w:rsidR="00D31CB1" w:rsidRDefault="00D31CB1" w:rsidP="00D31CB1">
      <w:r>
        <w:t xml:space="preserve">On the </w:t>
      </w:r>
      <w:r w:rsidRPr="00DC6CD1">
        <w:rPr>
          <w:b/>
        </w:rPr>
        <w:t>Subject Centric View</w:t>
      </w:r>
      <w:r>
        <w:t xml:space="preserve"> page, you can perform the following tasks:</w:t>
      </w:r>
    </w:p>
    <w:p w14:paraId="1693F327" w14:textId="77777777" w:rsidR="00D31CB1" w:rsidRDefault="00D31CB1" w:rsidP="00D31CB1">
      <w:pPr>
        <w:ind w:left="450"/>
      </w:pPr>
    </w:p>
    <w:p w14:paraId="44E3DA49" w14:textId="77777777" w:rsidR="00D31CB1" w:rsidRPr="002A1EDA" w:rsidRDefault="00D31CB1" w:rsidP="00D31CB1">
      <w:pPr>
        <w:numPr>
          <w:ilvl w:val="0"/>
          <w:numId w:val="39"/>
        </w:numPr>
        <w:ind w:left="720" w:hanging="270"/>
      </w:pPr>
      <w:r>
        <w:rPr>
          <w:b/>
        </w:rPr>
        <w:t>Add Attachment</w:t>
      </w:r>
      <w:r w:rsidRPr="00263A76">
        <w:rPr>
          <w:b/>
        </w:rPr>
        <w:t>:</w:t>
      </w:r>
      <w:r>
        <w:t xml:space="preserve"> You can upload, download, and delete files that are attached to a subject by clicking the </w:t>
      </w:r>
      <w:r>
        <w:rPr>
          <w:b/>
        </w:rPr>
        <w:t>Add Attachment</w:t>
      </w:r>
      <w:r>
        <w:t xml:space="preserve"> link. For more information about how to attach files, see </w:t>
      </w:r>
      <w:hyperlink w:anchor="CommonFileUpload" w:history="1">
        <w:r w:rsidRPr="00C74C0A">
          <w:rPr>
            <w:rStyle w:val="Hyperlink"/>
            <w:b/>
          </w:rPr>
          <w:t>Common File Upload</w:t>
        </w:r>
      </w:hyperlink>
      <w:del w:id="3659" w:author="Sayali Dev" w:date="2018-02-12T18:53:00Z">
        <w:r w:rsidDel="00EC05B3">
          <w:rPr>
            <w:b/>
          </w:rPr>
          <w:delText xml:space="preserve"> </w:delText>
        </w:r>
        <w:r w:rsidRPr="00B368A2" w:rsidDel="00EC05B3">
          <w:delText xml:space="preserve">in </w:delText>
        </w:r>
        <w:r w:rsidRPr="0033438F" w:rsidDel="00EC05B3">
          <w:rPr>
            <w:b/>
          </w:rPr>
          <w:delText>Managing</w:delText>
        </w:r>
        <w:r w:rsidDel="00EC05B3">
          <w:rPr>
            <w:b/>
          </w:rPr>
          <w:delText xml:space="preserve"> the</w:delText>
        </w:r>
        <w:r w:rsidRPr="0033438F" w:rsidDel="00EC05B3">
          <w:rPr>
            <w:b/>
          </w:rPr>
          <w:delText xml:space="preserve"> Common Application Functions</w:delText>
        </w:r>
        <w:r w:rsidDel="00EC05B3">
          <w:delText xml:space="preserve"> section.</w:delText>
        </w:r>
      </w:del>
      <w:r>
        <w:br/>
      </w:r>
    </w:p>
    <w:p w14:paraId="743A086B" w14:textId="77777777" w:rsidR="00D31CB1" w:rsidRDefault="00D31CB1" w:rsidP="00D31CB1">
      <w:pPr>
        <w:numPr>
          <w:ilvl w:val="0"/>
          <w:numId w:val="39"/>
        </w:numPr>
        <w:ind w:left="720" w:hanging="270"/>
      </w:pPr>
      <w:r w:rsidRPr="00DC6CD1">
        <w:rPr>
          <w:b/>
        </w:rPr>
        <w:t xml:space="preserve">Add a new </w:t>
      </w:r>
      <w:r>
        <w:rPr>
          <w:b/>
        </w:rPr>
        <w:t xml:space="preserve">subject </w:t>
      </w:r>
      <w:r w:rsidRPr="00DC6CD1">
        <w:rPr>
          <w:b/>
        </w:rPr>
        <w:t>identifier:</w:t>
      </w:r>
      <w:r>
        <w:t xml:space="preserve"> For more information about how to add a new identifier, see </w:t>
      </w:r>
      <w:hyperlink w:anchor="AddingIdentifier" w:history="1">
        <w:r w:rsidRPr="006B5826">
          <w:rPr>
            <w:rStyle w:val="Hyperlink"/>
            <w:b/>
          </w:rPr>
          <w:t>Adding a New Identifie</w:t>
        </w:r>
        <w:r>
          <w:rPr>
            <w:rStyle w:val="Hyperlink"/>
            <w:b/>
          </w:rPr>
          <w:t>r to a Subject</w:t>
        </w:r>
      </w:hyperlink>
      <w:r>
        <w:t>.</w:t>
      </w:r>
      <w:r>
        <w:br/>
      </w:r>
    </w:p>
    <w:p w14:paraId="7161F245" w14:textId="77777777" w:rsidR="00D31CB1" w:rsidRDefault="00D31CB1" w:rsidP="00D31CB1">
      <w:pPr>
        <w:numPr>
          <w:ilvl w:val="0"/>
          <w:numId w:val="39"/>
        </w:numPr>
        <w:ind w:left="720" w:hanging="270"/>
        <w:rPr>
          <w:b/>
        </w:rPr>
      </w:pPr>
      <w:r w:rsidRPr="00FC2F2C">
        <w:rPr>
          <w:b/>
        </w:rPr>
        <w:t>Print a subject label:</w:t>
      </w:r>
      <w:r>
        <w:t xml:space="preserve"> For more information about how to print a subject label, see </w:t>
      </w:r>
      <w:hyperlink w:anchor="PrintBarcodeLabels" w:history="1">
        <w:r>
          <w:rPr>
            <w:rStyle w:val="Hyperlink"/>
            <w:b/>
          </w:rPr>
          <w:t xml:space="preserve">Printing a Subject </w:t>
        </w:r>
        <w:r w:rsidRPr="007228F5">
          <w:rPr>
            <w:rStyle w:val="Hyperlink"/>
            <w:b/>
          </w:rPr>
          <w:t>Label</w:t>
        </w:r>
      </w:hyperlink>
      <w:r>
        <w:t>.</w:t>
      </w:r>
      <w:r>
        <w:br/>
      </w:r>
    </w:p>
    <w:p w14:paraId="55983594" w14:textId="77777777" w:rsidR="00D31CB1" w:rsidRDefault="00D31CB1" w:rsidP="00D31CB1">
      <w:pPr>
        <w:pStyle w:val="Heading3"/>
      </w:pPr>
      <w:r>
        <w:rPr>
          <w:b w:val="0"/>
        </w:rPr>
        <w:br w:type="page"/>
      </w:r>
      <w:bookmarkStart w:id="3660" w:name="CreatingNominativeSubject"/>
      <w:bookmarkStart w:id="3661" w:name="CreatingEnrollingSubject"/>
      <w:bookmarkStart w:id="3662" w:name="_Toc452553480"/>
      <w:bookmarkStart w:id="3663" w:name="_Toc507164328"/>
      <w:bookmarkEnd w:id="3660"/>
      <w:bookmarkEnd w:id="3661"/>
      <w:r>
        <w:lastRenderedPageBreak/>
        <w:t>Creating a Subject</w:t>
      </w:r>
      <w:bookmarkEnd w:id="3662"/>
      <w:bookmarkEnd w:id="3663"/>
    </w:p>
    <w:p w14:paraId="4B4C59FD" w14:textId="77777777" w:rsidR="00D31CB1" w:rsidRDefault="00D31CB1" w:rsidP="00D31CB1"/>
    <w:p w14:paraId="4B2515FA" w14:textId="77777777" w:rsidR="00D31CB1" w:rsidRDefault="00D31CB1" w:rsidP="00D31CB1">
      <w:r>
        <w:t xml:space="preserve">The </w:t>
      </w:r>
      <w:r>
        <w:rPr>
          <w:b/>
        </w:rPr>
        <w:t>Enroll</w:t>
      </w:r>
      <w:r w:rsidRPr="00C6642E">
        <w:rPr>
          <w:b/>
        </w:rPr>
        <w:t xml:space="preserve"> </w:t>
      </w:r>
      <w:r>
        <w:rPr>
          <w:b/>
        </w:rPr>
        <w:t>New Subject</w:t>
      </w:r>
      <w:r>
        <w:t xml:space="preserve"> link on the </w:t>
      </w:r>
      <w:r w:rsidRPr="00C6642E">
        <w:rPr>
          <w:b/>
        </w:rPr>
        <w:t>Subject Search</w:t>
      </w:r>
      <w:r>
        <w:t xml:space="preserve"> page allows the user to create and enroll a subject to a collection.</w:t>
      </w:r>
      <w:r>
        <w:br/>
      </w:r>
    </w:p>
    <w:p w14:paraId="68C8F434" w14:textId="77777777" w:rsidR="00D31CB1" w:rsidRPr="00585562" w:rsidRDefault="00D31CB1" w:rsidP="00D31CB1">
      <w:r>
        <w:t>To create a subject:</w:t>
      </w:r>
      <w:r>
        <w:br/>
      </w:r>
    </w:p>
    <w:p w14:paraId="004D6DAC" w14:textId="13892B24" w:rsidR="00D31CB1" w:rsidRDefault="00D31CB1" w:rsidP="00D31CB1">
      <w:pPr>
        <w:numPr>
          <w:ilvl w:val="0"/>
          <w:numId w:val="356"/>
        </w:numPr>
        <w:ind w:right="540"/>
      </w:pPr>
      <w:del w:id="3664" w:author="Sayali Dev" w:date="2018-01-31T17:54:00Z">
        <w:r w:rsidDel="009A119E">
          <w:delText>Log on</w:delText>
        </w:r>
      </w:del>
      <w:ins w:id="3665" w:author="Sayali Dev" w:date="2018-01-31T17:54:00Z">
        <w:r w:rsidR="009A119E">
          <w:t>Log in</w:t>
        </w:r>
      </w:ins>
      <w:r>
        <w:t xml:space="preserve"> to the application using your </w:t>
      </w:r>
      <w:del w:id="3666" w:author="Sayali Dev" w:date="2018-01-31T17:55:00Z">
        <w:r w:rsidDel="00A62626">
          <w:delText>logon</w:delText>
        </w:r>
      </w:del>
      <w:ins w:id="3667" w:author="Sayali Dev" w:date="2018-01-31T17:55:00Z">
        <w:r w:rsidR="00A62626">
          <w:t>log in</w:t>
        </w:r>
      </w:ins>
      <w:r>
        <w:t xml:space="preserve"> credentials. </w:t>
      </w:r>
    </w:p>
    <w:p w14:paraId="35751FD9" w14:textId="77777777" w:rsidR="00D31CB1" w:rsidRDefault="00D31CB1" w:rsidP="00D31CB1">
      <w:pPr>
        <w:ind w:left="720" w:right="540"/>
      </w:pPr>
      <w:r>
        <w:t xml:space="preserve">The CIRRASPEC home page appears. </w:t>
      </w:r>
    </w:p>
    <w:p w14:paraId="6953A2CB" w14:textId="77777777" w:rsidR="00D31CB1" w:rsidRDefault="00D31CB1" w:rsidP="00D31CB1">
      <w:pPr>
        <w:ind w:left="720" w:right="540"/>
      </w:pPr>
    </w:p>
    <w:p w14:paraId="4899419A" w14:textId="77777777" w:rsidR="00D31CB1" w:rsidRPr="007051E5" w:rsidRDefault="00D31CB1" w:rsidP="00D31CB1">
      <w:pPr>
        <w:numPr>
          <w:ilvl w:val="0"/>
          <w:numId w:val="356"/>
        </w:numPr>
        <w:ind w:right="540"/>
      </w:pPr>
      <w:r>
        <w:t xml:space="preserve">Point to the arrow of the </w:t>
      </w:r>
      <w:r>
        <w:rPr>
          <w:b/>
        </w:rPr>
        <w:t xml:space="preserve">CIMS </w:t>
      </w:r>
      <w:r w:rsidRPr="007051E5">
        <w:t>tab, and then click</w:t>
      </w:r>
      <w:r>
        <w:rPr>
          <w:b/>
        </w:rPr>
        <w:t xml:space="preserve"> Subject Centric View</w:t>
      </w:r>
      <w:r w:rsidRPr="007051E5">
        <w:t>.</w:t>
      </w:r>
    </w:p>
    <w:p w14:paraId="3A769473" w14:textId="77777777" w:rsidR="00D31CB1" w:rsidRDefault="00D31CB1" w:rsidP="00D31CB1">
      <w:pPr>
        <w:ind w:right="540" w:firstLine="720"/>
      </w:pPr>
      <w:r w:rsidRPr="007051E5">
        <w:t xml:space="preserve">The </w:t>
      </w:r>
      <w:r w:rsidRPr="00155208">
        <w:rPr>
          <w:b/>
        </w:rPr>
        <w:t>Subject Search</w:t>
      </w:r>
      <w:r w:rsidRPr="007051E5">
        <w:t xml:space="preserve"> page appears.</w:t>
      </w:r>
    </w:p>
    <w:p w14:paraId="7229E201" w14:textId="77777777" w:rsidR="00D31CB1" w:rsidRDefault="00D31CB1" w:rsidP="00D31CB1">
      <w:pPr>
        <w:ind w:right="540" w:firstLine="720"/>
      </w:pPr>
    </w:p>
    <w:p w14:paraId="4BD04596" w14:textId="77777777" w:rsidR="00D31CB1" w:rsidRDefault="00D31CB1" w:rsidP="00D31CB1">
      <w:pPr>
        <w:numPr>
          <w:ilvl w:val="0"/>
          <w:numId w:val="356"/>
        </w:numPr>
        <w:ind w:right="540"/>
      </w:pPr>
      <w:r>
        <w:t xml:space="preserve">Click the </w:t>
      </w:r>
      <w:r>
        <w:rPr>
          <w:b/>
        </w:rPr>
        <w:t>Enroll</w:t>
      </w:r>
      <w:r w:rsidRPr="00C50291">
        <w:rPr>
          <w:b/>
        </w:rPr>
        <w:t xml:space="preserve"> </w:t>
      </w:r>
      <w:r>
        <w:rPr>
          <w:b/>
        </w:rPr>
        <w:t>N</w:t>
      </w:r>
      <w:r w:rsidRPr="00C50291">
        <w:rPr>
          <w:b/>
        </w:rPr>
        <w:t>ew Subject</w:t>
      </w:r>
      <w:r>
        <w:t xml:space="preserve"> link</w:t>
      </w:r>
    </w:p>
    <w:p w14:paraId="100A63D6" w14:textId="77777777" w:rsidR="00D31CB1" w:rsidRDefault="00D31CB1" w:rsidP="00D31CB1">
      <w:pPr>
        <w:ind w:left="720" w:right="540"/>
      </w:pPr>
      <w:r>
        <w:t xml:space="preserve">The </w:t>
      </w:r>
      <w:r w:rsidRPr="008E4FEA">
        <w:rPr>
          <w:b/>
        </w:rPr>
        <w:t>Create/Enroll Subject</w:t>
      </w:r>
      <w:r>
        <w:t xml:space="preserve"> page appears.</w:t>
      </w:r>
    </w:p>
    <w:p w14:paraId="79A4C222" w14:textId="77777777" w:rsidR="00D31CB1" w:rsidRDefault="00D31CB1" w:rsidP="00D31CB1">
      <w:pPr>
        <w:pStyle w:val="Caption"/>
        <w:ind w:left="720"/>
        <w:rPr>
          <w:b w:val="0"/>
        </w:rPr>
      </w:pPr>
      <w:r>
        <w:br/>
      </w:r>
      <w:r>
        <w:rPr>
          <w:noProof/>
        </w:rPr>
        <w:drawing>
          <wp:inline distT="0" distB="0" distL="0" distR="0" wp14:anchorId="7BF52D57" wp14:editId="07D96D60">
            <wp:extent cx="6226298" cy="2876204"/>
            <wp:effectExtent l="19050" t="19050" r="22225" b="19685"/>
            <wp:docPr id="9293" name="Picture 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233237" cy="2879409"/>
                    </a:xfrm>
                    <a:prstGeom prst="rect">
                      <a:avLst/>
                    </a:prstGeom>
                    <a:ln w="3175">
                      <a:solidFill>
                        <a:schemeClr val="tx1"/>
                      </a:solidFill>
                    </a:ln>
                  </pic:spPr>
                </pic:pic>
              </a:graphicData>
            </a:graphic>
          </wp:inline>
        </w:drawing>
      </w:r>
    </w:p>
    <w:p w14:paraId="40B897CD" w14:textId="77777777" w:rsidR="00D31CB1" w:rsidRDefault="00D31CB1" w:rsidP="00D31CB1">
      <w:pPr>
        <w:pStyle w:val="Figure"/>
        <w:tabs>
          <w:tab w:val="clear" w:pos="1080"/>
          <w:tab w:val="clear" w:pos="1710"/>
          <w:tab w:val="clear" w:pos="1980"/>
        </w:tabs>
        <w:ind w:left="1800" w:hanging="1080"/>
      </w:pPr>
      <w:r>
        <w:t>Create/Enroll Subject page</w:t>
      </w:r>
    </w:p>
    <w:p w14:paraId="04A45A49" w14:textId="77777777" w:rsidR="00D31CB1" w:rsidRPr="004F0ED9" w:rsidRDefault="00D31CB1" w:rsidP="00D31CB1">
      <w:pPr>
        <w:ind w:left="720" w:right="540"/>
      </w:pPr>
    </w:p>
    <w:p w14:paraId="30284896" w14:textId="77777777" w:rsidR="00D31CB1" w:rsidRDefault="00D31CB1" w:rsidP="00D31CB1">
      <w:pPr>
        <w:numPr>
          <w:ilvl w:val="0"/>
          <w:numId w:val="356"/>
        </w:numPr>
        <w:ind w:right="540"/>
      </w:pPr>
      <w:r>
        <w:t xml:space="preserve">In the </w:t>
      </w:r>
      <w:r>
        <w:rPr>
          <w:b/>
        </w:rPr>
        <w:t>Collection</w:t>
      </w:r>
      <w:r>
        <w:t xml:space="preserve"> list, click the appropriate Collection.</w:t>
      </w:r>
    </w:p>
    <w:p w14:paraId="14756076" w14:textId="77777777" w:rsidR="00D31CB1" w:rsidRDefault="00D31CB1" w:rsidP="00D31CB1">
      <w:pPr>
        <w:ind w:left="720" w:right="540"/>
      </w:pPr>
      <w:r w:rsidRPr="00A63978">
        <w:rPr>
          <w:b/>
        </w:rPr>
        <w:t>Note</w:t>
      </w:r>
      <w:r>
        <w:t xml:space="preserve">: A dropdown named </w:t>
      </w:r>
      <w:r w:rsidRPr="00A63978">
        <w:rPr>
          <w:b/>
        </w:rPr>
        <w:t>Visit Site</w:t>
      </w:r>
      <w:r>
        <w:t xml:space="preserve"> is displayed for BRT users.</w:t>
      </w:r>
    </w:p>
    <w:p w14:paraId="76024AA8" w14:textId="77777777" w:rsidR="00D31CB1" w:rsidRDefault="00D31CB1" w:rsidP="00D31CB1">
      <w:pPr>
        <w:ind w:left="720" w:right="540"/>
      </w:pPr>
    </w:p>
    <w:p w14:paraId="50F70D49" w14:textId="77777777" w:rsidR="00D31CB1" w:rsidRDefault="00D31CB1" w:rsidP="00D31CB1">
      <w:pPr>
        <w:numPr>
          <w:ilvl w:val="0"/>
          <w:numId w:val="356"/>
        </w:numPr>
        <w:ind w:right="540"/>
      </w:pPr>
      <w:r>
        <w:t xml:space="preserve">If required, you can specify the </w:t>
      </w:r>
      <w:r>
        <w:rPr>
          <w:b/>
        </w:rPr>
        <w:t>Subject</w:t>
      </w:r>
      <w:r w:rsidRPr="00030530">
        <w:rPr>
          <w:b/>
        </w:rPr>
        <w:t xml:space="preserve"> Identifier</w:t>
      </w:r>
      <w:r>
        <w:t xml:space="preserve"> in the textbox provided.</w:t>
      </w:r>
    </w:p>
    <w:p w14:paraId="30C585E8" w14:textId="77777777" w:rsidR="00D31CB1" w:rsidRDefault="00D31CB1" w:rsidP="00D31CB1">
      <w:pPr>
        <w:ind w:left="720" w:right="540"/>
      </w:pPr>
    </w:p>
    <w:p w14:paraId="24AEEDB3" w14:textId="77777777" w:rsidR="00D31CB1" w:rsidRDefault="00D31CB1" w:rsidP="00D31CB1">
      <w:pPr>
        <w:numPr>
          <w:ilvl w:val="0"/>
          <w:numId w:val="356"/>
        </w:numPr>
        <w:ind w:right="540"/>
      </w:pPr>
      <w:r>
        <w:t xml:space="preserve">Select the </w:t>
      </w:r>
      <w:r w:rsidRPr="00EC5502">
        <w:rPr>
          <w:b/>
        </w:rPr>
        <w:t>Initial Visit Date</w:t>
      </w:r>
      <w:r>
        <w:t xml:space="preserve"> (optional) from the calendar. By default it shows the current date.</w:t>
      </w:r>
    </w:p>
    <w:p w14:paraId="65E1AC64" w14:textId="77777777" w:rsidR="00D31CB1" w:rsidRDefault="00D31CB1" w:rsidP="00D31CB1">
      <w:pPr>
        <w:pStyle w:val="ListParagraph"/>
      </w:pPr>
    </w:p>
    <w:p w14:paraId="1D9F534B" w14:textId="77777777" w:rsidR="00D31CB1" w:rsidRDefault="00D31CB1" w:rsidP="00D31CB1">
      <w:pPr>
        <w:numPr>
          <w:ilvl w:val="0"/>
          <w:numId w:val="356"/>
        </w:numPr>
        <w:ind w:right="540"/>
      </w:pPr>
      <w:r>
        <w:t xml:space="preserve">Click </w:t>
      </w:r>
      <w:r w:rsidRPr="0044689C">
        <w:rPr>
          <w:b/>
        </w:rPr>
        <w:t>CREATE</w:t>
      </w:r>
      <w:r>
        <w:t>.</w:t>
      </w:r>
    </w:p>
    <w:p w14:paraId="044B2B5B" w14:textId="77777777" w:rsidR="00D31CB1" w:rsidRDefault="00D31CB1" w:rsidP="00D31CB1">
      <w:pPr>
        <w:ind w:left="720" w:right="540"/>
      </w:pPr>
      <w:r>
        <w:t xml:space="preserve">The subject is created and enrolled to the </w:t>
      </w:r>
      <w:r w:rsidRPr="001455F8">
        <w:rPr>
          <w:b/>
        </w:rPr>
        <w:t>Collection</w:t>
      </w:r>
      <w:r>
        <w:t xml:space="preserve"> you selected. The status of this subject is set to </w:t>
      </w:r>
      <w:r w:rsidRPr="004F0ED9">
        <w:rPr>
          <w:b/>
        </w:rPr>
        <w:t>Enrolled</w:t>
      </w:r>
      <w:r>
        <w:rPr>
          <w:b/>
        </w:rPr>
        <w:t xml:space="preserve"> </w:t>
      </w:r>
      <w:r w:rsidRPr="005F5A57">
        <w:t xml:space="preserve">and the </w:t>
      </w:r>
      <w:r>
        <w:t xml:space="preserve">new </w:t>
      </w:r>
      <w:r w:rsidRPr="005F5A57">
        <w:t>subject information appears on the</w:t>
      </w:r>
      <w:r>
        <w:rPr>
          <w:b/>
        </w:rPr>
        <w:t xml:space="preserve"> Subject View </w:t>
      </w:r>
      <w:r w:rsidRPr="005F5A57">
        <w:t>page</w:t>
      </w:r>
      <w:r>
        <w:t>.</w:t>
      </w:r>
      <w:r>
        <w:br/>
      </w:r>
    </w:p>
    <w:p w14:paraId="52CB03FF" w14:textId="77777777" w:rsidR="00D31CB1" w:rsidRDefault="00D31CB1" w:rsidP="00D31CB1">
      <w:pPr>
        <w:pStyle w:val="Heading3"/>
      </w:pPr>
      <w:bookmarkStart w:id="3668" w:name="EnrollingSubject"/>
      <w:bookmarkEnd w:id="3668"/>
    </w:p>
    <w:p w14:paraId="5165217B" w14:textId="77777777" w:rsidR="00D31CB1" w:rsidRDefault="00D31CB1" w:rsidP="00D31CB1">
      <w:pPr>
        <w:ind w:left="720" w:right="540"/>
      </w:pPr>
    </w:p>
    <w:p w14:paraId="2FC24F57" w14:textId="77777777" w:rsidR="00D31CB1" w:rsidRDefault="00D31CB1" w:rsidP="00D31CB1">
      <w:pPr>
        <w:pStyle w:val="Heading3"/>
      </w:pPr>
      <w:r>
        <w:br w:type="page"/>
      </w:r>
      <w:bookmarkStart w:id="3669" w:name="ModifyingSubject"/>
      <w:bookmarkStart w:id="3670" w:name="AddingIdentifier"/>
      <w:bookmarkStart w:id="3671" w:name="_Toc452553481"/>
      <w:bookmarkStart w:id="3672" w:name="_Toc507164329"/>
      <w:bookmarkEnd w:id="3669"/>
      <w:bookmarkEnd w:id="3670"/>
      <w:r w:rsidRPr="00BB5F2A">
        <w:lastRenderedPageBreak/>
        <w:t>Adding a New Identifier</w:t>
      </w:r>
      <w:r>
        <w:t xml:space="preserve"> to a Subject</w:t>
      </w:r>
      <w:bookmarkEnd w:id="3671"/>
      <w:bookmarkEnd w:id="3672"/>
      <w:r>
        <w:t xml:space="preserve"> </w:t>
      </w:r>
    </w:p>
    <w:p w14:paraId="4C6A8669" w14:textId="77777777" w:rsidR="00D31CB1" w:rsidRPr="009A0C74" w:rsidRDefault="00D31CB1" w:rsidP="00D31CB1">
      <w:r>
        <w:t xml:space="preserve"> </w:t>
      </w:r>
    </w:p>
    <w:p w14:paraId="2DB340C3" w14:textId="77777777" w:rsidR="00D31CB1" w:rsidRPr="00585562" w:rsidRDefault="00D31CB1" w:rsidP="00D31CB1">
      <w:r>
        <w:t>To add a new identifier for the subject</w:t>
      </w:r>
      <w:r w:rsidRPr="00585562">
        <w:t>:</w:t>
      </w:r>
      <w:r>
        <w:br/>
      </w:r>
    </w:p>
    <w:p w14:paraId="50C851C7" w14:textId="1048B276" w:rsidR="00D31CB1" w:rsidRDefault="00D31CB1" w:rsidP="00D31CB1">
      <w:pPr>
        <w:numPr>
          <w:ilvl w:val="0"/>
          <w:numId w:val="357"/>
        </w:numPr>
        <w:ind w:right="540"/>
      </w:pPr>
      <w:del w:id="3673" w:author="Sayali Dev" w:date="2018-01-31T17:54:00Z">
        <w:r w:rsidDel="009A119E">
          <w:delText>Log on</w:delText>
        </w:r>
      </w:del>
      <w:ins w:id="3674" w:author="Sayali Dev" w:date="2018-01-31T17:54:00Z">
        <w:r w:rsidR="009A119E">
          <w:t>Log in</w:t>
        </w:r>
      </w:ins>
      <w:r>
        <w:t xml:space="preserve"> to the application using your </w:t>
      </w:r>
      <w:del w:id="3675" w:author="Sayali Dev" w:date="2018-01-31T17:55:00Z">
        <w:r w:rsidDel="00A62626">
          <w:delText>logon</w:delText>
        </w:r>
      </w:del>
      <w:ins w:id="3676" w:author="Sayali Dev" w:date="2018-01-31T17:55:00Z">
        <w:r w:rsidR="00A62626">
          <w:t>log in</w:t>
        </w:r>
      </w:ins>
      <w:r>
        <w:t xml:space="preserve"> credentials. </w:t>
      </w:r>
    </w:p>
    <w:p w14:paraId="2FF63070" w14:textId="77777777" w:rsidR="00D31CB1" w:rsidRDefault="00D31CB1" w:rsidP="00D31CB1">
      <w:pPr>
        <w:ind w:left="720" w:right="540"/>
      </w:pPr>
      <w:r>
        <w:t xml:space="preserve">The CIRRASPEC home page appears. </w:t>
      </w:r>
    </w:p>
    <w:p w14:paraId="12ACF6CE" w14:textId="77777777" w:rsidR="00D31CB1" w:rsidRDefault="00D31CB1" w:rsidP="00D31CB1">
      <w:pPr>
        <w:ind w:left="720" w:right="540"/>
      </w:pPr>
    </w:p>
    <w:p w14:paraId="10850692" w14:textId="77777777" w:rsidR="00D31CB1" w:rsidRPr="007051E5" w:rsidRDefault="00D31CB1" w:rsidP="00D31CB1">
      <w:pPr>
        <w:numPr>
          <w:ilvl w:val="0"/>
          <w:numId w:val="357"/>
        </w:numPr>
        <w:ind w:right="540"/>
      </w:pPr>
      <w:r>
        <w:t xml:space="preserve">Point to the arrow of the </w:t>
      </w:r>
      <w:r>
        <w:rPr>
          <w:b/>
        </w:rPr>
        <w:t xml:space="preserve">CIMS </w:t>
      </w:r>
      <w:r w:rsidRPr="007051E5">
        <w:t>tab, and then click</w:t>
      </w:r>
      <w:r>
        <w:rPr>
          <w:b/>
        </w:rPr>
        <w:t xml:space="preserve"> Subject Centric View</w:t>
      </w:r>
      <w:r w:rsidRPr="007051E5">
        <w:t>.</w:t>
      </w:r>
    </w:p>
    <w:p w14:paraId="5A59B853" w14:textId="77777777" w:rsidR="00D31CB1" w:rsidRDefault="00D31CB1" w:rsidP="00D31CB1">
      <w:pPr>
        <w:ind w:left="720" w:right="540"/>
      </w:pPr>
      <w:r w:rsidRPr="007051E5">
        <w:t xml:space="preserve">The </w:t>
      </w:r>
      <w:r>
        <w:rPr>
          <w:b/>
        </w:rPr>
        <w:t>S</w:t>
      </w:r>
      <w:r w:rsidRPr="00735448">
        <w:rPr>
          <w:b/>
        </w:rPr>
        <w:t xml:space="preserve">ubject </w:t>
      </w:r>
      <w:r>
        <w:rPr>
          <w:b/>
        </w:rPr>
        <w:t>S</w:t>
      </w:r>
      <w:r w:rsidRPr="00735448">
        <w:rPr>
          <w:b/>
        </w:rPr>
        <w:t>earch</w:t>
      </w:r>
      <w:r w:rsidRPr="007051E5">
        <w:t xml:space="preserve"> page appears.</w:t>
      </w:r>
    </w:p>
    <w:p w14:paraId="3F012537" w14:textId="77777777" w:rsidR="00D31CB1" w:rsidRDefault="00D31CB1" w:rsidP="00D31CB1">
      <w:pPr>
        <w:ind w:left="720" w:right="540"/>
      </w:pPr>
    </w:p>
    <w:p w14:paraId="29FD7963" w14:textId="77777777" w:rsidR="00D31CB1" w:rsidRPr="007051E5" w:rsidRDefault="00D31CB1" w:rsidP="00D31CB1">
      <w:pPr>
        <w:numPr>
          <w:ilvl w:val="0"/>
          <w:numId w:val="357"/>
        </w:numPr>
        <w:ind w:right="540"/>
      </w:pPr>
      <w:r w:rsidRPr="007051E5">
        <w:t>Click</w:t>
      </w:r>
      <w:r>
        <w:rPr>
          <w:b/>
        </w:rPr>
        <w:t xml:space="preserve"> SEARCH</w:t>
      </w:r>
      <w:r w:rsidRPr="007051E5">
        <w:t>.</w:t>
      </w:r>
      <w:r>
        <w:rPr>
          <w:b/>
        </w:rPr>
        <w:t xml:space="preserve"> </w:t>
      </w:r>
    </w:p>
    <w:p w14:paraId="7C268C99" w14:textId="77777777" w:rsidR="00D31CB1" w:rsidRDefault="00D31CB1" w:rsidP="00D31CB1">
      <w:pPr>
        <w:ind w:left="720" w:right="540"/>
      </w:pPr>
      <w:r w:rsidRPr="007051E5">
        <w:t>The</w:t>
      </w:r>
      <w:r>
        <w:rPr>
          <w:b/>
        </w:rPr>
        <w:t xml:space="preserve"> </w:t>
      </w:r>
      <w:r w:rsidRPr="00AF4A13">
        <w:rPr>
          <w:b/>
        </w:rPr>
        <w:t>Subject Search</w:t>
      </w:r>
      <w:r w:rsidRPr="007051E5">
        <w:t xml:space="preserve"> page</w:t>
      </w:r>
      <w:r>
        <w:t xml:space="preserve"> displays a list of subjects.</w:t>
      </w:r>
    </w:p>
    <w:p w14:paraId="6DECCE47" w14:textId="77777777" w:rsidR="00D31CB1" w:rsidRDefault="00D31CB1" w:rsidP="00D31CB1">
      <w:pPr>
        <w:ind w:left="720" w:right="540"/>
      </w:pPr>
    </w:p>
    <w:p w14:paraId="30B26E02" w14:textId="77777777" w:rsidR="00D31CB1" w:rsidRDefault="00D31CB1" w:rsidP="00D31CB1">
      <w:pPr>
        <w:numPr>
          <w:ilvl w:val="0"/>
          <w:numId w:val="357"/>
        </w:numPr>
        <w:ind w:right="540"/>
      </w:pPr>
      <w:r>
        <w:t xml:space="preserve">Click the row of the subject for which you want to add a new identifier. </w:t>
      </w:r>
    </w:p>
    <w:p w14:paraId="48331213" w14:textId="77777777" w:rsidR="00D31CB1" w:rsidRDefault="00D31CB1" w:rsidP="00D31CB1">
      <w:pPr>
        <w:ind w:left="720" w:right="540"/>
      </w:pPr>
      <w:r w:rsidRPr="00DC6CD1">
        <w:t xml:space="preserve">The </w:t>
      </w:r>
      <w:r w:rsidRPr="00DC6CD1">
        <w:rPr>
          <w:b/>
        </w:rPr>
        <w:t>Subject View</w:t>
      </w:r>
      <w:r w:rsidRPr="00DC6CD1">
        <w:t xml:space="preserve"> page appears. </w:t>
      </w:r>
    </w:p>
    <w:p w14:paraId="6A494A73" w14:textId="77777777" w:rsidR="00D31CB1" w:rsidRDefault="00D31CB1" w:rsidP="00D31CB1">
      <w:pPr>
        <w:ind w:left="720" w:right="540"/>
      </w:pPr>
    </w:p>
    <w:p w14:paraId="18BA1F08" w14:textId="77777777" w:rsidR="00D31CB1" w:rsidRDefault="00D31CB1" w:rsidP="00D31CB1">
      <w:pPr>
        <w:numPr>
          <w:ilvl w:val="0"/>
          <w:numId w:val="357"/>
        </w:numPr>
        <w:ind w:right="540"/>
      </w:pPr>
      <w:r>
        <w:t xml:space="preserve">From the header area of the page, click the </w:t>
      </w:r>
      <w:r w:rsidRPr="005C4040">
        <w:rPr>
          <w:b/>
          <w:noProof/>
        </w:rPr>
        <w:t>Subject Identifier</w:t>
      </w:r>
      <w:r>
        <w:rPr>
          <w:noProof/>
        </w:rPr>
        <w:t xml:space="preserve"> link</w:t>
      </w:r>
      <w:r>
        <w:t xml:space="preserve">. </w:t>
      </w:r>
    </w:p>
    <w:p w14:paraId="3745360C" w14:textId="77777777" w:rsidR="00D31CB1" w:rsidRDefault="00D31CB1" w:rsidP="00D31CB1">
      <w:pPr>
        <w:ind w:left="720" w:right="540"/>
      </w:pPr>
      <w:r>
        <w:t xml:space="preserve">The </w:t>
      </w:r>
      <w:r w:rsidRPr="00BB5F2A">
        <w:rPr>
          <w:b/>
        </w:rPr>
        <w:t>Add Identifier(s)</w:t>
      </w:r>
      <w:r>
        <w:t xml:space="preserve"> window appears.</w:t>
      </w:r>
    </w:p>
    <w:p w14:paraId="7537306A" w14:textId="77777777" w:rsidR="00D31CB1" w:rsidRDefault="00D31CB1" w:rsidP="00D31CB1">
      <w:pPr>
        <w:ind w:left="720" w:right="540"/>
      </w:pPr>
    </w:p>
    <w:p w14:paraId="61494C57" w14:textId="77777777" w:rsidR="00D31CB1" w:rsidRDefault="00D31CB1" w:rsidP="00D31CB1">
      <w:pPr>
        <w:numPr>
          <w:ilvl w:val="0"/>
          <w:numId w:val="357"/>
        </w:numPr>
      </w:pPr>
      <w:r>
        <w:t xml:space="preserve">Click the add icon </w:t>
      </w:r>
      <w:r>
        <w:rPr>
          <w:noProof/>
        </w:rPr>
        <w:drawing>
          <wp:inline distT="0" distB="0" distL="0" distR="0" wp14:anchorId="3B45BEA3" wp14:editId="7DAF46FB">
            <wp:extent cx="241300" cy="233045"/>
            <wp:effectExtent l="0" t="0" r="6350" b="0"/>
            <wp:docPr id="9294" name="Picture 9294" descr="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d ic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1300" cy="233045"/>
                    </a:xfrm>
                    <a:prstGeom prst="rect">
                      <a:avLst/>
                    </a:prstGeom>
                    <a:noFill/>
                    <a:ln>
                      <a:noFill/>
                    </a:ln>
                  </pic:spPr>
                </pic:pic>
              </a:graphicData>
            </a:graphic>
          </wp:inline>
        </w:drawing>
      </w:r>
      <w:r>
        <w:t xml:space="preserve">. </w:t>
      </w:r>
      <w:r>
        <w:br/>
        <w:t>The new identifier and type fields appear.</w:t>
      </w:r>
    </w:p>
    <w:p w14:paraId="54028CEE" w14:textId="77777777" w:rsidR="00D31CB1" w:rsidRDefault="00D31CB1" w:rsidP="00D31CB1">
      <w:pPr>
        <w:ind w:left="720"/>
      </w:pPr>
    </w:p>
    <w:p w14:paraId="00E572D0" w14:textId="77777777" w:rsidR="00D31CB1" w:rsidRDefault="00D31CB1" w:rsidP="00D31CB1">
      <w:pPr>
        <w:ind w:left="720"/>
      </w:pPr>
      <w:r>
        <w:rPr>
          <w:noProof/>
        </w:rPr>
        <w:drawing>
          <wp:inline distT="0" distB="0" distL="0" distR="0" wp14:anchorId="48430E3C" wp14:editId="4F85E1CC">
            <wp:extent cx="3095214" cy="2228850"/>
            <wp:effectExtent l="19050" t="19050" r="10160" b="19050"/>
            <wp:docPr id="9295" name="Picture 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05888" cy="2236536"/>
                    </a:xfrm>
                    <a:prstGeom prst="rect">
                      <a:avLst/>
                    </a:prstGeom>
                    <a:ln w="3175">
                      <a:solidFill>
                        <a:schemeClr val="tx1"/>
                      </a:solidFill>
                    </a:ln>
                  </pic:spPr>
                </pic:pic>
              </a:graphicData>
            </a:graphic>
          </wp:inline>
        </w:drawing>
      </w:r>
    </w:p>
    <w:p w14:paraId="7D723BB3" w14:textId="77777777" w:rsidR="00D31CB1" w:rsidRDefault="00D31CB1" w:rsidP="00D31CB1">
      <w:pPr>
        <w:pStyle w:val="Figure"/>
        <w:tabs>
          <w:tab w:val="clear" w:pos="1080"/>
          <w:tab w:val="clear" w:pos="1710"/>
          <w:tab w:val="clear" w:pos="1980"/>
        </w:tabs>
        <w:ind w:left="1800" w:hanging="1080"/>
      </w:pPr>
      <w:r>
        <w:t>Add Identifier(s) window</w:t>
      </w:r>
    </w:p>
    <w:p w14:paraId="22692D54" w14:textId="77777777" w:rsidR="00D31CB1" w:rsidRDefault="00D31CB1" w:rsidP="00D31CB1">
      <w:pPr>
        <w:ind w:left="720"/>
      </w:pPr>
    </w:p>
    <w:p w14:paraId="37FCB2BA" w14:textId="77777777" w:rsidR="00D31CB1" w:rsidRDefault="00D31CB1" w:rsidP="00D31CB1">
      <w:pPr>
        <w:numPr>
          <w:ilvl w:val="0"/>
          <w:numId w:val="357"/>
        </w:numPr>
      </w:pPr>
      <w:r>
        <w:t xml:space="preserve">In the </w:t>
      </w:r>
      <w:r w:rsidRPr="00735448">
        <w:rPr>
          <w:b/>
        </w:rPr>
        <w:t>Source Identifier</w:t>
      </w:r>
      <w:r>
        <w:t xml:space="preserve"> box, type the identifier you want to add.</w:t>
      </w:r>
    </w:p>
    <w:p w14:paraId="746160C9" w14:textId="77777777" w:rsidR="00D31CB1" w:rsidRDefault="00D31CB1" w:rsidP="00D31CB1">
      <w:pPr>
        <w:ind w:left="360"/>
      </w:pPr>
    </w:p>
    <w:p w14:paraId="56CAE957" w14:textId="77777777" w:rsidR="00D31CB1" w:rsidRDefault="00D31CB1" w:rsidP="00D31CB1">
      <w:pPr>
        <w:numPr>
          <w:ilvl w:val="0"/>
          <w:numId w:val="357"/>
        </w:numPr>
      </w:pPr>
      <w:r>
        <w:t xml:space="preserve">In the </w:t>
      </w:r>
      <w:r w:rsidRPr="00AF36FE">
        <w:rPr>
          <w:b/>
        </w:rPr>
        <w:t>Identifier Type</w:t>
      </w:r>
      <w:r>
        <w:t xml:space="preserve"> list, click the appropriate type. Then click the check mark icon </w:t>
      </w:r>
      <w:r>
        <w:rPr>
          <w:noProof/>
        </w:rPr>
        <w:drawing>
          <wp:inline distT="0" distB="0" distL="0" distR="0" wp14:anchorId="5E342C52" wp14:editId="12951E22">
            <wp:extent cx="182880" cy="166370"/>
            <wp:effectExtent l="0" t="0" r="7620" b="5080"/>
            <wp:docPr id="9296" name="Picture 9296" descr="check 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eck mark ic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2880" cy="166370"/>
                    </a:xfrm>
                    <a:prstGeom prst="rect">
                      <a:avLst/>
                    </a:prstGeom>
                    <a:noFill/>
                    <a:ln>
                      <a:noFill/>
                    </a:ln>
                  </pic:spPr>
                </pic:pic>
              </a:graphicData>
            </a:graphic>
          </wp:inline>
        </w:drawing>
      </w:r>
      <w:r>
        <w:t>.</w:t>
      </w:r>
    </w:p>
    <w:p w14:paraId="4166A538" w14:textId="77777777" w:rsidR="00D31CB1" w:rsidRDefault="00D31CB1" w:rsidP="00D31CB1">
      <w:pPr>
        <w:pStyle w:val="ListParagraph"/>
      </w:pPr>
      <w:r>
        <w:t xml:space="preserve">The new identifier and identifier type appear in the list below. </w:t>
      </w:r>
    </w:p>
    <w:p w14:paraId="19DD1D6D" w14:textId="77777777" w:rsidR="00D31CB1" w:rsidRDefault="00D31CB1" w:rsidP="00D31CB1">
      <w:pPr>
        <w:pStyle w:val="ListParagraph"/>
      </w:pPr>
    </w:p>
    <w:p w14:paraId="52BEAE65" w14:textId="77777777" w:rsidR="00D31CB1" w:rsidRDefault="00D31CB1" w:rsidP="00D31CB1">
      <w:pPr>
        <w:pStyle w:val="ListParagraph"/>
        <w:numPr>
          <w:ilvl w:val="0"/>
          <w:numId w:val="357"/>
        </w:numPr>
      </w:pPr>
      <w:r>
        <w:t xml:space="preserve">Click </w:t>
      </w:r>
      <w:r w:rsidRPr="00FA0B82">
        <w:rPr>
          <w:b/>
        </w:rPr>
        <w:t>SAVE</w:t>
      </w:r>
      <w:r>
        <w:t xml:space="preserve">. </w:t>
      </w:r>
    </w:p>
    <w:p w14:paraId="783543B0" w14:textId="77777777" w:rsidR="00D31CB1" w:rsidRDefault="00D31CB1" w:rsidP="00D31CB1">
      <w:pPr>
        <w:pStyle w:val="ListParagraph"/>
      </w:pPr>
      <w:r>
        <w:t xml:space="preserve">The new identifier is added for the subject and appears on the </w:t>
      </w:r>
      <w:r w:rsidRPr="00FA0B82">
        <w:rPr>
          <w:b/>
        </w:rPr>
        <w:t>Subject View</w:t>
      </w:r>
      <w:r>
        <w:t xml:space="preserve"> page.</w:t>
      </w:r>
    </w:p>
    <w:p w14:paraId="2E729F77" w14:textId="77777777" w:rsidR="00D31CB1" w:rsidRDefault="00D31CB1" w:rsidP="00D31CB1">
      <w:pPr>
        <w:pStyle w:val="ListParagraph"/>
      </w:pPr>
    </w:p>
    <w:p w14:paraId="7E5C5AB0" w14:textId="77777777" w:rsidR="00D31CB1" w:rsidRDefault="00D31CB1" w:rsidP="00D31CB1">
      <w:pPr>
        <w:pStyle w:val="Heading3"/>
      </w:pPr>
      <w:r>
        <w:br w:type="page"/>
      </w:r>
      <w:bookmarkStart w:id="3677" w:name="PrintBarcodeLabels"/>
      <w:bookmarkStart w:id="3678" w:name="_Toc452553482"/>
      <w:bookmarkStart w:id="3679" w:name="_Toc507164330"/>
      <w:bookmarkEnd w:id="3677"/>
      <w:r>
        <w:lastRenderedPageBreak/>
        <w:t>Printing a Subject Label</w:t>
      </w:r>
      <w:bookmarkEnd w:id="3678"/>
      <w:bookmarkEnd w:id="3679"/>
    </w:p>
    <w:p w14:paraId="38101690" w14:textId="77777777" w:rsidR="00D31CB1" w:rsidRPr="009A0C74" w:rsidRDefault="00D31CB1" w:rsidP="00D31CB1">
      <w:r>
        <w:t xml:space="preserve"> </w:t>
      </w:r>
    </w:p>
    <w:p w14:paraId="5C3E5945" w14:textId="77777777" w:rsidR="00D31CB1" w:rsidRDefault="00D31CB1" w:rsidP="00D31CB1">
      <w:r>
        <w:t>To print a subject label:</w:t>
      </w:r>
    </w:p>
    <w:p w14:paraId="5EF3866E" w14:textId="77777777" w:rsidR="00D31CB1" w:rsidRDefault="00D31CB1" w:rsidP="00D31CB1"/>
    <w:p w14:paraId="3F79060C" w14:textId="4FF31D0D" w:rsidR="00D31CB1" w:rsidRDefault="00D31CB1" w:rsidP="00D31CB1">
      <w:pPr>
        <w:numPr>
          <w:ilvl w:val="0"/>
          <w:numId w:val="354"/>
        </w:numPr>
        <w:ind w:right="540"/>
      </w:pPr>
      <w:del w:id="3680" w:author="Sayali Dev" w:date="2018-01-31T17:54:00Z">
        <w:r w:rsidDel="009A119E">
          <w:delText>Log on</w:delText>
        </w:r>
      </w:del>
      <w:ins w:id="3681" w:author="Sayali Dev" w:date="2018-01-31T17:54:00Z">
        <w:r w:rsidR="009A119E">
          <w:t>Log in</w:t>
        </w:r>
      </w:ins>
      <w:r>
        <w:t xml:space="preserve"> to the application using your </w:t>
      </w:r>
      <w:del w:id="3682" w:author="Sayali Dev" w:date="2018-01-31T17:55:00Z">
        <w:r w:rsidDel="00A62626">
          <w:delText>logon</w:delText>
        </w:r>
      </w:del>
      <w:ins w:id="3683" w:author="Sayali Dev" w:date="2018-01-31T17:55:00Z">
        <w:r w:rsidR="00A62626">
          <w:t>log in</w:t>
        </w:r>
      </w:ins>
      <w:r>
        <w:t xml:space="preserve"> credentials. </w:t>
      </w:r>
    </w:p>
    <w:p w14:paraId="20E9DD44" w14:textId="77777777" w:rsidR="00D31CB1" w:rsidRDefault="00D31CB1" w:rsidP="00D31CB1">
      <w:pPr>
        <w:ind w:left="720" w:right="540"/>
      </w:pPr>
      <w:r>
        <w:t xml:space="preserve">The CIRRASPEC home page appears. </w:t>
      </w:r>
    </w:p>
    <w:p w14:paraId="46DA4A8D" w14:textId="77777777" w:rsidR="00D31CB1" w:rsidRDefault="00D31CB1" w:rsidP="00D31CB1">
      <w:pPr>
        <w:ind w:left="720" w:right="540"/>
      </w:pPr>
    </w:p>
    <w:p w14:paraId="3F6ADCB0" w14:textId="77777777" w:rsidR="00D31CB1" w:rsidRPr="007051E5" w:rsidRDefault="00D31CB1" w:rsidP="00D31CB1">
      <w:pPr>
        <w:numPr>
          <w:ilvl w:val="0"/>
          <w:numId w:val="354"/>
        </w:numPr>
        <w:ind w:right="540"/>
      </w:pPr>
      <w:r>
        <w:t xml:space="preserve">Point to the arrow of the </w:t>
      </w:r>
      <w:r>
        <w:rPr>
          <w:b/>
        </w:rPr>
        <w:t xml:space="preserve">CIMS </w:t>
      </w:r>
      <w:r w:rsidRPr="007051E5">
        <w:t>tab, and then click</w:t>
      </w:r>
      <w:r>
        <w:rPr>
          <w:b/>
        </w:rPr>
        <w:t xml:space="preserve"> Subject Centric View</w:t>
      </w:r>
      <w:r w:rsidRPr="007051E5">
        <w:t>.</w:t>
      </w:r>
    </w:p>
    <w:p w14:paraId="01A12123" w14:textId="77777777" w:rsidR="00D31CB1" w:rsidRDefault="00D31CB1" w:rsidP="00D31CB1">
      <w:pPr>
        <w:ind w:left="720" w:right="540"/>
      </w:pPr>
      <w:r w:rsidRPr="007051E5">
        <w:t xml:space="preserve">The </w:t>
      </w:r>
      <w:r>
        <w:rPr>
          <w:b/>
        </w:rPr>
        <w:t>S</w:t>
      </w:r>
      <w:r w:rsidRPr="00ED39FD">
        <w:rPr>
          <w:b/>
        </w:rPr>
        <w:t xml:space="preserve">ubject </w:t>
      </w:r>
      <w:r>
        <w:rPr>
          <w:b/>
        </w:rPr>
        <w:t>S</w:t>
      </w:r>
      <w:r w:rsidRPr="00ED39FD">
        <w:rPr>
          <w:b/>
        </w:rPr>
        <w:t>earch</w:t>
      </w:r>
      <w:r w:rsidRPr="007051E5">
        <w:t xml:space="preserve"> page appears.</w:t>
      </w:r>
    </w:p>
    <w:p w14:paraId="1D80DCFC" w14:textId="77777777" w:rsidR="00D31CB1" w:rsidRDefault="00D31CB1" w:rsidP="00D31CB1">
      <w:pPr>
        <w:ind w:left="720" w:right="540"/>
      </w:pPr>
    </w:p>
    <w:p w14:paraId="73AA7BE6" w14:textId="77777777" w:rsidR="00D31CB1" w:rsidRPr="007051E5" w:rsidRDefault="00D31CB1" w:rsidP="00D31CB1">
      <w:pPr>
        <w:numPr>
          <w:ilvl w:val="0"/>
          <w:numId w:val="354"/>
        </w:numPr>
        <w:ind w:right="540"/>
      </w:pPr>
      <w:r w:rsidRPr="007051E5">
        <w:t>Click</w:t>
      </w:r>
      <w:r>
        <w:rPr>
          <w:b/>
        </w:rPr>
        <w:t xml:space="preserve"> SEARCH</w:t>
      </w:r>
      <w:r w:rsidRPr="007051E5">
        <w:t>.</w:t>
      </w:r>
      <w:r>
        <w:rPr>
          <w:b/>
        </w:rPr>
        <w:t xml:space="preserve"> </w:t>
      </w:r>
    </w:p>
    <w:p w14:paraId="6E600F6A" w14:textId="77777777" w:rsidR="00D31CB1" w:rsidRDefault="00D31CB1" w:rsidP="00D31CB1">
      <w:pPr>
        <w:ind w:left="720" w:right="540"/>
      </w:pPr>
      <w:r w:rsidRPr="007051E5">
        <w:t>The</w:t>
      </w:r>
      <w:r>
        <w:rPr>
          <w:b/>
        </w:rPr>
        <w:t xml:space="preserve"> </w:t>
      </w:r>
      <w:r w:rsidRPr="00A8659F">
        <w:rPr>
          <w:b/>
        </w:rPr>
        <w:t>Subject Search</w:t>
      </w:r>
      <w:r w:rsidRPr="007051E5">
        <w:t xml:space="preserve"> page</w:t>
      </w:r>
      <w:r>
        <w:t xml:space="preserve"> displays a list of subjects.</w:t>
      </w:r>
    </w:p>
    <w:p w14:paraId="763C4A78" w14:textId="77777777" w:rsidR="00D31CB1" w:rsidRDefault="00D31CB1" w:rsidP="00D31CB1">
      <w:pPr>
        <w:ind w:left="720" w:right="540"/>
      </w:pPr>
    </w:p>
    <w:p w14:paraId="0201CC44" w14:textId="77777777" w:rsidR="00D31CB1" w:rsidRDefault="00D31CB1" w:rsidP="00D31CB1">
      <w:pPr>
        <w:numPr>
          <w:ilvl w:val="0"/>
          <w:numId w:val="354"/>
        </w:numPr>
        <w:ind w:right="540"/>
      </w:pPr>
      <w:r>
        <w:t xml:space="preserve">Click the row of the subject for which you want to print a label. </w:t>
      </w:r>
    </w:p>
    <w:p w14:paraId="1A060B1F" w14:textId="77777777" w:rsidR="00D31CB1" w:rsidRDefault="00D31CB1" w:rsidP="00D31CB1">
      <w:pPr>
        <w:ind w:left="720" w:right="540"/>
      </w:pPr>
      <w:r w:rsidRPr="00DC6CD1">
        <w:t xml:space="preserve">The </w:t>
      </w:r>
      <w:r w:rsidRPr="00DC6CD1">
        <w:rPr>
          <w:b/>
        </w:rPr>
        <w:t>Subject View</w:t>
      </w:r>
      <w:r w:rsidRPr="00DC6CD1">
        <w:t xml:space="preserve"> page appears. </w:t>
      </w:r>
    </w:p>
    <w:p w14:paraId="74E56380" w14:textId="77777777" w:rsidR="00D31CB1" w:rsidRDefault="00D31CB1" w:rsidP="00D31CB1">
      <w:pPr>
        <w:ind w:left="720" w:right="540"/>
      </w:pPr>
    </w:p>
    <w:p w14:paraId="1F272208" w14:textId="77777777" w:rsidR="00D31CB1" w:rsidRDefault="00D31CB1" w:rsidP="00D31CB1">
      <w:pPr>
        <w:numPr>
          <w:ilvl w:val="0"/>
          <w:numId w:val="354"/>
        </w:numPr>
        <w:ind w:right="540"/>
      </w:pPr>
      <w:r>
        <w:t xml:space="preserve">From the header area of the page, click the barcode icon </w:t>
      </w:r>
      <w:r w:rsidRPr="004D6084">
        <w:rPr>
          <w:noProof/>
        </w:rPr>
        <w:drawing>
          <wp:inline distT="0" distB="0" distL="0" distR="0" wp14:anchorId="7DB1B7BE" wp14:editId="25E2F979">
            <wp:extent cx="374015" cy="191135"/>
            <wp:effectExtent l="0" t="0" r="6985" b="0"/>
            <wp:docPr id="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4015" cy="191135"/>
                    </a:xfrm>
                    <a:prstGeom prst="rect">
                      <a:avLst/>
                    </a:prstGeom>
                    <a:noFill/>
                    <a:ln>
                      <a:noFill/>
                    </a:ln>
                  </pic:spPr>
                </pic:pic>
              </a:graphicData>
            </a:graphic>
          </wp:inline>
        </w:drawing>
      </w:r>
      <w:r>
        <w:t xml:space="preserve">. </w:t>
      </w:r>
    </w:p>
    <w:p w14:paraId="3B51628D" w14:textId="77777777" w:rsidR="00D31CB1" w:rsidRDefault="00D31CB1" w:rsidP="00D31CB1">
      <w:pPr>
        <w:ind w:left="720" w:right="540"/>
      </w:pPr>
      <w:r>
        <w:t xml:space="preserve">The print label window appears. </w:t>
      </w:r>
    </w:p>
    <w:p w14:paraId="3C3E864D" w14:textId="77777777" w:rsidR="00D31CB1" w:rsidRDefault="00D31CB1" w:rsidP="00D31CB1">
      <w:pPr>
        <w:pStyle w:val="ListNumber"/>
        <w:numPr>
          <w:ilvl w:val="0"/>
          <w:numId w:val="0"/>
        </w:numPr>
        <w:tabs>
          <w:tab w:val="left" w:pos="720"/>
        </w:tabs>
        <w:ind w:left="720"/>
      </w:pPr>
      <w:r>
        <w:rPr>
          <w:noProof/>
        </w:rPr>
        <w:drawing>
          <wp:inline distT="0" distB="0" distL="0" distR="0" wp14:anchorId="0F895DC4" wp14:editId="23DEF4A2">
            <wp:extent cx="2715255" cy="3590925"/>
            <wp:effectExtent l="19050" t="19050" r="28575" b="9525"/>
            <wp:docPr id="9298" name="Picture 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22736" cy="3600818"/>
                    </a:xfrm>
                    <a:prstGeom prst="rect">
                      <a:avLst/>
                    </a:prstGeom>
                    <a:ln w="3175">
                      <a:solidFill>
                        <a:schemeClr val="tx1"/>
                      </a:solidFill>
                    </a:ln>
                  </pic:spPr>
                </pic:pic>
              </a:graphicData>
            </a:graphic>
          </wp:inline>
        </w:drawing>
      </w:r>
    </w:p>
    <w:p w14:paraId="45B311F6" w14:textId="77777777" w:rsidR="00D31CB1" w:rsidRDefault="00D31CB1" w:rsidP="00D31CB1">
      <w:pPr>
        <w:pStyle w:val="Figure"/>
        <w:tabs>
          <w:tab w:val="clear" w:pos="1080"/>
          <w:tab w:val="clear" w:pos="1710"/>
          <w:tab w:val="clear" w:pos="1980"/>
        </w:tabs>
        <w:ind w:left="1800" w:hanging="1080"/>
      </w:pPr>
      <w:r>
        <w:t>Print window</w:t>
      </w:r>
    </w:p>
    <w:p w14:paraId="01C4E9FB" w14:textId="77777777" w:rsidR="00D31CB1" w:rsidRDefault="00D31CB1" w:rsidP="00D31CB1">
      <w:pPr>
        <w:ind w:left="720"/>
      </w:pPr>
    </w:p>
    <w:p w14:paraId="7A50ECF7" w14:textId="77777777" w:rsidR="00D31CB1" w:rsidRDefault="00D31CB1" w:rsidP="00D31CB1">
      <w:pPr>
        <w:numPr>
          <w:ilvl w:val="0"/>
          <w:numId w:val="354"/>
        </w:numPr>
      </w:pPr>
      <w:r>
        <w:t xml:space="preserve">To print the label to a PDF file, click </w:t>
      </w:r>
      <w:r w:rsidRPr="00B0754F">
        <w:rPr>
          <w:b/>
        </w:rPr>
        <w:t>PDF</w:t>
      </w:r>
      <w:r>
        <w:t xml:space="preserve"> for the appropriate template name, and then click </w:t>
      </w:r>
      <w:r w:rsidRPr="00B0754F">
        <w:rPr>
          <w:b/>
        </w:rPr>
        <w:t>SUBMIT</w:t>
      </w:r>
      <w:r>
        <w:t>.</w:t>
      </w:r>
    </w:p>
    <w:p w14:paraId="0D9FB513" w14:textId="77777777" w:rsidR="00D31CB1" w:rsidRDefault="00D31CB1" w:rsidP="00D31CB1">
      <w:pPr>
        <w:ind w:left="720"/>
      </w:pPr>
      <w:r>
        <w:t xml:space="preserve">A PDF file is created with image of the </w:t>
      </w:r>
      <w:r w:rsidRPr="005F2511">
        <w:t>barcode label</w:t>
      </w:r>
      <w:r>
        <w:t>.</w:t>
      </w:r>
      <w:r>
        <w:br/>
      </w:r>
    </w:p>
    <w:p w14:paraId="42F24F54" w14:textId="77777777" w:rsidR="00D31CB1" w:rsidRDefault="00D31CB1" w:rsidP="00D31CB1">
      <w:pPr>
        <w:pStyle w:val="BodyText"/>
        <w:ind w:left="720"/>
      </w:pPr>
      <w:r w:rsidRPr="00AF38DA">
        <w:rPr>
          <w:b/>
        </w:rPr>
        <w:t>Note</w:t>
      </w:r>
      <w:r>
        <w:t>: To identify tools for viewing multiple labels, printing labels and saving the file to your machine, hover the cursor over the icons in the horizontal and vertical navigation bars in the window.</w:t>
      </w:r>
    </w:p>
    <w:p w14:paraId="64DA108C" w14:textId="77777777" w:rsidR="00D31CB1" w:rsidRDefault="00D31CB1" w:rsidP="00D31CB1">
      <w:pPr>
        <w:pStyle w:val="BodyText"/>
        <w:ind w:left="720"/>
      </w:pPr>
    </w:p>
    <w:p w14:paraId="1CB9AC32" w14:textId="77777777" w:rsidR="00D31CB1" w:rsidRDefault="00D31CB1" w:rsidP="00D31CB1">
      <w:pPr>
        <w:pStyle w:val="Heading3"/>
      </w:pPr>
      <w:r>
        <w:br w:type="page"/>
      </w:r>
      <w:bookmarkStart w:id="3684" w:name="ViewProject"/>
      <w:bookmarkStart w:id="3685" w:name="GenerateSubjectReport"/>
      <w:bookmarkStart w:id="3686" w:name="_Toc452553483"/>
      <w:bookmarkStart w:id="3687" w:name="_Toc507164331"/>
      <w:bookmarkEnd w:id="3684"/>
      <w:bookmarkEnd w:id="3685"/>
      <w:r>
        <w:lastRenderedPageBreak/>
        <w:t>Viewing the Collection Event Details</w:t>
      </w:r>
      <w:bookmarkEnd w:id="3686"/>
      <w:bookmarkEnd w:id="3687"/>
    </w:p>
    <w:p w14:paraId="1A0FABC5" w14:textId="77777777" w:rsidR="00D31CB1" w:rsidRDefault="00D31CB1" w:rsidP="00D31CB1">
      <w:r>
        <w:t xml:space="preserve"> </w:t>
      </w:r>
    </w:p>
    <w:p w14:paraId="663D617B" w14:textId="77777777" w:rsidR="00D31CB1" w:rsidRDefault="00D31CB1" w:rsidP="00D31CB1">
      <w:r>
        <w:t>To view the collection event details for a subject:</w:t>
      </w:r>
      <w:r>
        <w:br/>
      </w:r>
    </w:p>
    <w:p w14:paraId="5BD19F5F" w14:textId="3CAE60CD" w:rsidR="00D31CB1" w:rsidRDefault="00D31CB1" w:rsidP="00D31CB1">
      <w:pPr>
        <w:numPr>
          <w:ilvl w:val="0"/>
          <w:numId w:val="358"/>
        </w:numPr>
        <w:ind w:right="540"/>
      </w:pPr>
      <w:del w:id="3688" w:author="Sayali Dev" w:date="2018-01-31T17:54:00Z">
        <w:r w:rsidDel="009A119E">
          <w:delText>Log on</w:delText>
        </w:r>
      </w:del>
      <w:ins w:id="3689" w:author="Sayali Dev" w:date="2018-01-31T17:54:00Z">
        <w:r w:rsidR="009A119E">
          <w:t>Log in</w:t>
        </w:r>
      </w:ins>
      <w:r>
        <w:t xml:space="preserve"> to the application using your </w:t>
      </w:r>
      <w:del w:id="3690" w:author="Sayali Dev" w:date="2018-01-31T17:55:00Z">
        <w:r w:rsidDel="00A62626">
          <w:delText>logon</w:delText>
        </w:r>
      </w:del>
      <w:ins w:id="3691" w:author="Sayali Dev" w:date="2018-01-31T17:55:00Z">
        <w:r w:rsidR="00A62626">
          <w:t>log in</w:t>
        </w:r>
      </w:ins>
      <w:r>
        <w:t xml:space="preserve"> credentials. </w:t>
      </w:r>
    </w:p>
    <w:p w14:paraId="13DBEABD" w14:textId="77777777" w:rsidR="00D31CB1" w:rsidRDefault="00D31CB1" w:rsidP="00D31CB1">
      <w:pPr>
        <w:ind w:left="720" w:right="540"/>
      </w:pPr>
      <w:r>
        <w:t xml:space="preserve">The CIRRASPEC home page appears. </w:t>
      </w:r>
    </w:p>
    <w:p w14:paraId="76C9055C" w14:textId="77777777" w:rsidR="00D31CB1" w:rsidRDefault="00D31CB1" w:rsidP="00D31CB1">
      <w:pPr>
        <w:ind w:left="720" w:right="540"/>
      </w:pPr>
    </w:p>
    <w:p w14:paraId="18DF9D2D" w14:textId="77777777" w:rsidR="00D31CB1" w:rsidRPr="007051E5" w:rsidRDefault="00D31CB1" w:rsidP="00D31CB1">
      <w:pPr>
        <w:numPr>
          <w:ilvl w:val="0"/>
          <w:numId w:val="358"/>
        </w:numPr>
        <w:ind w:right="540"/>
      </w:pPr>
      <w:r>
        <w:t xml:space="preserve">Point to the arrow of the </w:t>
      </w:r>
      <w:r>
        <w:rPr>
          <w:b/>
        </w:rPr>
        <w:t xml:space="preserve">CIMS </w:t>
      </w:r>
      <w:r w:rsidRPr="007051E5">
        <w:t>tab, and then click</w:t>
      </w:r>
      <w:r>
        <w:rPr>
          <w:b/>
        </w:rPr>
        <w:t xml:space="preserve"> Subject Centric View</w:t>
      </w:r>
      <w:r w:rsidRPr="007051E5">
        <w:t>.</w:t>
      </w:r>
    </w:p>
    <w:p w14:paraId="559D7979" w14:textId="77777777" w:rsidR="00D31CB1" w:rsidRDefault="00D31CB1" w:rsidP="00D31CB1">
      <w:pPr>
        <w:ind w:left="720" w:right="540"/>
      </w:pPr>
      <w:r w:rsidRPr="007051E5">
        <w:t xml:space="preserve">The </w:t>
      </w:r>
      <w:r>
        <w:rPr>
          <w:b/>
        </w:rPr>
        <w:t>S</w:t>
      </w:r>
      <w:r w:rsidRPr="007B4658">
        <w:rPr>
          <w:b/>
        </w:rPr>
        <w:t xml:space="preserve">ubject </w:t>
      </w:r>
      <w:r>
        <w:rPr>
          <w:b/>
        </w:rPr>
        <w:t>S</w:t>
      </w:r>
      <w:r w:rsidRPr="007B4658">
        <w:rPr>
          <w:b/>
        </w:rPr>
        <w:t>earch</w:t>
      </w:r>
      <w:r w:rsidRPr="007051E5">
        <w:t xml:space="preserve"> page appears.</w:t>
      </w:r>
    </w:p>
    <w:p w14:paraId="154A04A8" w14:textId="77777777" w:rsidR="00D31CB1" w:rsidRDefault="00D31CB1" w:rsidP="00D31CB1">
      <w:pPr>
        <w:ind w:left="720" w:right="540"/>
      </w:pPr>
    </w:p>
    <w:p w14:paraId="53A15182" w14:textId="77777777" w:rsidR="00D31CB1" w:rsidRPr="007051E5" w:rsidRDefault="00D31CB1" w:rsidP="00D31CB1">
      <w:pPr>
        <w:numPr>
          <w:ilvl w:val="0"/>
          <w:numId w:val="358"/>
        </w:numPr>
        <w:ind w:right="540"/>
      </w:pPr>
      <w:r w:rsidRPr="007051E5">
        <w:t>Click</w:t>
      </w:r>
      <w:r>
        <w:rPr>
          <w:b/>
        </w:rPr>
        <w:t xml:space="preserve"> SEARCH</w:t>
      </w:r>
      <w:r w:rsidRPr="007051E5">
        <w:t>.</w:t>
      </w:r>
      <w:r>
        <w:rPr>
          <w:b/>
        </w:rPr>
        <w:t xml:space="preserve"> </w:t>
      </w:r>
    </w:p>
    <w:p w14:paraId="6EC0D612" w14:textId="77777777" w:rsidR="00D31CB1" w:rsidRDefault="00D31CB1" w:rsidP="00D31CB1">
      <w:pPr>
        <w:ind w:left="720" w:right="540"/>
      </w:pPr>
      <w:r w:rsidRPr="007051E5">
        <w:t>The</w:t>
      </w:r>
      <w:r>
        <w:rPr>
          <w:b/>
        </w:rPr>
        <w:t xml:space="preserve"> </w:t>
      </w:r>
      <w:r>
        <w:t xml:space="preserve">subject </w:t>
      </w:r>
      <w:r w:rsidRPr="007051E5">
        <w:t>search page</w:t>
      </w:r>
      <w:r>
        <w:t xml:space="preserve"> displays a list of subjects.</w:t>
      </w:r>
    </w:p>
    <w:p w14:paraId="76E15551" w14:textId="77777777" w:rsidR="00D31CB1" w:rsidRDefault="00D31CB1" w:rsidP="00D31CB1">
      <w:pPr>
        <w:ind w:left="720" w:right="540"/>
      </w:pPr>
    </w:p>
    <w:p w14:paraId="3D92EA1B" w14:textId="77777777" w:rsidR="00D31CB1" w:rsidRDefault="00D31CB1" w:rsidP="00D31CB1">
      <w:pPr>
        <w:numPr>
          <w:ilvl w:val="0"/>
          <w:numId w:val="358"/>
        </w:numPr>
        <w:ind w:right="540"/>
      </w:pPr>
      <w:r>
        <w:t xml:space="preserve">Click the row of the subject for which you want to view the collection event details. </w:t>
      </w:r>
    </w:p>
    <w:p w14:paraId="482BD404" w14:textId="77777777" w:rsidR="00D31CB1" w:rsidRDefault="00D31CB1" w:rsidP="00D31CB1">
      <w:pPr>
        <w:ind w:left="720"/>
      </w:pPr>
      <w:r w:rsidRPr="00DC6CD1">
        <w:t xml:space="preserve">The </w:t>
      </w:r>
      <w:r w:rsidRPr="00DC6CD1">
        <w:rPr>
          <w:b/>
        </w:rPr>
        <w:t>Subject View</w:t>
      </w:r>
      <w:r w:rsidRPr="00DC6CD1">
        <w:t xml:space="preserve"> page appears.</w:t>
      </w:r>
    </w:p>
    <w:p w14:paraId="54717EDC" w14:textId="77777777" w:rsidR="00D31CB1" w:rsidRDefault="00D31CB1" w:rsidP="00D31CB1">
      <w:pPr>
        <w:ind w:left="720"/>
      </w:pPr>
    </w:p>
    <w:p w14:paraId="211C9CDC" w14:textId="77777777" w:rsidR="00D31CB1" w:rsidRDefault="00D31CB1" w:rsidP="00D31CB1">
      <w:pPr>
        <w:numPr>
          <w:ilvl w:val="0"/>
          <w:numId w:val="358"/>
        </w:numPr>
      </w:pPr>
      <w:r>
        <w:t xml:space="preserve">Click the collection event link under the </w:t>
      </w:r>
      <w:r w:rsidRPr="0073059B">
        <w:rPr>
          <w:b/>
        </w:rPr>
        <w:t>Subject Visit / Collection Events</w:t>
      </w:r>
      <w:r>
        <w:t xml:space="preserve"> section on the RHS of the page.</w:t>
      </w:r>
    </w:p>
    <w:p w14:paraId="61BA5CB7" w14:textId="77777777" w:rsidR="00D31CB1" w:rsidRDefault="00D31CB1" w:rsidP="00D31CB1">
      <w:pPr>
        <w:ind w:left="720"/>
      </w:pPr>
      <w:r>
        <w:t xml:space="preserve">Alternatively, you can select the required collection event node from the LHS tree view. </w:t>
      </w:r>
    </w:p>
    <w:p w14:paraId="4583CC8B" w14:textId="77777777" w:rsidR="00D31CB1" w:rsidRDefault="00D31CB1" w:rsidP="00D31CB1">
      <w:pPr>
        <w:ind w:firstLine="720"/>
      </w:pPr>
      <w:r>
        <w:t xml:space="preserve">The </w:t>
      </w:r>
      <w:r w:rsidRPr="00176855">
        <w:rPr>
          <w:b/>
        </w:rPr>
        <w:t xml:space="preserve">View </w:t>
      </w:r>
      <w:r>
        <w:rPr>
          <w:b/>
        </w:rPr>
        <w:t xml:space="preserve">Collection Event </w:t>
      </w:r>
      <w:r>
        <w:t>area appears on the right, and displays the details of the collection event.</w:t>
      </w:r>
    </w:p>
    <w:p w14:paraId="6C4AD832" w14:textId="77777777" w:rsidR="00D31CB1" w:rsidRDefault="00D31CB1" w:rsidP="00D31CB1"/>
    <w:p w14:paraId="0E54DEFE" w14:textId="77777777" w:rsidR="00D31CB1" w:rsidRDefault="00D31CB1" w:rsidP="00D31CB1">
      <w:pPr>
        <w:pStyle w:val="Caption"/>
        <w:ind w:firstLine="720"/>
      </w:pPr>
      <w:r>
        <w:rPr>
          <w:noProof/>
        </w:rPr>
        <w:drawing>
          <wp:inline distT="0" distB="0" distL="0" distR="0" wp14:anchorId="3B5BA8D1" wp14:editId="46683C15">
            <wp:extent cx="6305550" cy="2912814"/>
            <wp:effectExtent l="19050" t="19050" r="19050" b="20955"/>
            <wp:docPr id="9299" name="Picture 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15536" cy="2917427"/>
                    </a:xfrm>
                    <a:prstGeom prst="rect">
                      <a:avLst/>
                    </a:prstGeom>
                    <a:ln w="3175">
                      <a:solidFill>
                        <a:schemeClr val="tx1"/>
                      </a:solidFill>
                    </a:ln>
                  </pic:spPr>
                </pic:pic>
              </a:graphicData>
            </a:graphic>
          </wp:inline>
        </w:drawing>
      </w:r>
    </w:p>
    <w:p w14:paraId="68FB6E3E" w14:textId="77777777" w:rsidR="00D31CB1" w:rsidRDefault="00D31CB1" w:rsidP="00D31CB1">
      <w:pPr>
        <w:pStyle w:val="Figure"/>
        <w:tabs>
          <w:tab w:val="clear" w:pos="1080"/>
          <w:tab w:val="clear" w:pos="1710"/>
          <w:tab w:val="clear" w:pos="1980"/>
        </w:tabs>
        <w:ind w:left="1800" w:hanging="1080"/>
      </w:pPr>
      <w:r>
        <w:t>View Collection Event area</w:t>
      </w:r>
    </w:p>
    <w:p w14:paraId="10C134AA" w14:textId="77777777" w:rsidR="00D31CB1" w:rsidRDefault="00D31CB1" w:rsidP="00D31CB1"/>
    <w:p w14:paraId="5F0E2610" w14:textId="77777777" w:rsidR="00D31CB1" w:rsidRDefault="00D31CB1" w:rsidP="00D31CB1">
      <w:pPr>
        <w:pStyle w:val="Heading3"/>
        <w:pageBreakBefore/>
      </w:pPr>
      <w:bookmarkStart w:id="3692" w:name="_Toc452553484"/>
      <w:bookmarkStart w:id="3693" w:name="_Toc507164332"/>
      <w:r>
        <w:lastRenderedPageBreak/>
        <w:t>Modifying the Collection Event Details</w:t>
      </w:r>
      <w:bookmarkEnd w:id="3692"/>
      <w:bookmarkEnd w:id="3693"/>
    </w:p>
    <w:p w14:paraId="3CD71884" w14:textId="77777777" w:rsidR="00D31CB1" w:rsidRPr="00B146A8" w:rsidRDefault="00D31CB1" w:rsidP="00D31CB1"/>
    <w:p w14:paraId="22D45E97" w14:textId="77777777" w:rsidR="00D31CB1" w:rsidRDefault="00D31CB1" w:rsidP="00D31CB1">
      <w:r>
        <w:t>To modify the collection event details for a subject:</w:t>
      </w:r>
    </w:p>
    <w:p w14:paraId="483D8A24" w14:textId="77777777" w:rsidR="00D31CB1" w:rsidRDefault="00D31CB1" w:rsidP="00D31CB1"/>
    <w:p w14:paraId="7BE96542" w14:textId="08C47397" w:rsidR="00D31CB1" w:rsidRDefault="00D31CB1" w:rsidP="00D31CB1">
      <w:pPr>
        <w:numPr>
          <w:ilvl w:val="0"/>
          <w:numId w:val="359"/>
        </w:numPr>
        <w:ind w:right="540"/>
      </w:pPr>
      <w:del w:id="3694" w:author="Sayali Dev" w:date="2018-01-31T17:54:00Z">
        <w:r w:rsidDel="009A119E">
          <w:delText>Log on</w:delText>
        </w:r>
      </w:del>
      <w:ins w:id="3695" w:author="Sayali Dev" w:date="2018-01-31T17:54:00Z">
        <w:r w:rsidR="009A119E">
          <w:t>Log in</w:t>
        </w:r>
      </w:ins>
      <w:r>
        <w:t xml:space="preserve"> to the application using your </w:t>
      </w:r>
      <w:del w:id="3696" w:author="Sayali Dev" w:date="2018-01-31T17:55:00Z">
        <w:r w:rsidDel="00A62626">
          <w:delText>logon</w:delText>
        </w:r>
      </w:del>
      <w:ins w:id="3697" w:author="Sayali Dev" w:date="2018-01-31T17:55:00Z">
        <w:r w:rsidR="00A62626">
          <w:t>log in</w:t>
        </w:r>
      </w:ins>
      <w:r>
        <w:t xml:space="preserve"> credentials. </w:t>
      </w:r>
    </w:p>
    <w:p w14:paraId="43DEA18B" w14:textId="77777777" w:rsidR="00D31CB1" w:rsidRDefault="00D31CB1" w:rsidP="00D31CB1">
      <w:pPr>
        <w:ind w:left="720" w:right="540"/>
      </w:pPr>
      <w:r>
        <w:t xml:space="preserve">The CIRRASPEC home page appears. </w:t>
      </w:r>
    </w:p>
    <w:p w14:paraId="4EE8220B" w14:textId="77777777" w:rsidR="00D31CB1" w:rsidRDefault="00D31CB1" w:rsidP="00D31CB1">
      <w:pPr>
        <w:ind w:left="720" w:right="540"/>
      </w:pPr>
    </w:p>
    <w:p w14:paraId="3A6EE3F3" w14:textId="77777777" w:rsidR="00D31CB1" w:rsidRPr="007051E5" w:rsidRDefault="00D31CB1" w:rsidP="00D31CB1">
      <w:pPr>
        <w:numPr>
          <w:ilvl w:val="0"/>
          <w:numId w:val="359"/>
        </w:numPr>
        <w:ind w:right="540"/>
      </w:pPr>
      <w:r>
        <w:t xml:space="preserve">Point to the arrow of the </w:t>
      </w:r>
      <w:r>
        <w:rPr>
          <w:b/>
        </w:rPr>
        <w:t xml:space="preserve">CIMS </w:t>
      </w:r>
      <w:r w:rsidRPr="007051E5">
        <w:t>tab, and then click</w:t>
      </w:r>
      <w:r>
        <w:rPr>
          <w:b/>
        </w:rPr>
        <w:t xml:space="preserve"> Subject Centric View</w:t>
      </w:r>
      <w:r w:rsidRPr="007051E5">
        <w:t>.</w:t>
      </w:r>
    </w:p>
    <w:p w14:paraId="4B2BC6F4" w14:textId="77777777" w:rsidR="00D31CB1" w:rsidRDefault="00D31CB1" w:rsidP="00D31CB1">
      <w:pPr>
        <w:ind w:left="720" w:right="540"/>
      </w:pPr>
      <w:r w:rsidRPr="007051E5">
        <w:t xml:space="preserve">The </w:t>
      </w:r>
      <w:r>
        <w:rPr>
          <w:b/>
        </w:rPr>
        <w:t>S</w:t>
      </w:r>
      <w:r w:rsidRPr="00BC0E80">
        <w:rPr>
          <w:b/>
        </w:rPr>
        <w:t xml:space="preserve">ubject </w:t>
      </w:r>
      <w:r>
        <w:rPr>
          <w:b/>
        </w:rPr>
        <w:t>S</w:t>
      </w:r>
      <w:r w:rsidRPr="00BC0E80">
        <w:rPr>
          <w:b/>
        </w:rPr>
        <w:t>earch</w:t>
      </w:r>
      <w:r w:rsidRPr="007051E5">
        <w:t xml:space="preserve"> page appears.</w:t>
      </w:r>
    </w:p>
    <w:p w14:paraId="697C6B22" w14:textId="77777777" w:rsidR="00D31CB1" w:rsidRDefault="00D31CB1" w:rsidP="00D31CB1">
      <w:pPr>
        <w:ind w:left="720" w:right="540"/>
      </w:pPr>
    </w:p>
    <w:p w14:paraId="6526F827" w14:textId="77777777" w:rsidR="00D31CB1" w:rsidRPr="007051E5" w:rsidRDefault="00D31CB1" w:rsidP="00D31CB1">
      <w:pPr>
        <w:numPr>
          <w:ilvl w:val="0"/>
          <w:numId w:val="359"/>
        </w:numPr>
        <w:ind w:right="540"/>
      </w:pPr>
      <w:r w:rsidRPr="007051E5">
        <w:t>Click</w:t>
      </w:r>
      <w:r>
        <w:rPr>
          <w:b/>
        </w:rPr>
        <w:t xml:space="preserve"> SEARCH</w:t>
      </w:r>
      <w:r w:rsidRPr="007051E5">
        <w:t>.</w:t>
      </w:r>
      <w:r>
        <w:rPr>
          <w:b/>
        </w:rPr>
        <w:t xml:space="preserve"> </w:t>
      </w:r>
    </w:p>
    <w:p w14:paraId="230AD33A" w14:textId="77777777" w:rsidR="00D31CB1" w:rsidRDefault="00D31CB1" w:rsidP="00D31CB1">
      <w:pPr>
        <w:ind w:left="720" w:right="540"/>
      </w:pPr>
      <w:r w:rsidRPr="007051E5">
        <w:t>The</w:t>
      </w:r>
      <w:r>
        <w:rPr>
          <w:b/>
        </w:rPr>
        <w:t xml:space="preserve"> </w:t>
      </w:r>
      <w:r>
        <w:t xml:space="preserve">subject </w:t>
      </w:r>
      <w:r w:rsidRPr="007051E5">
        <w:t>search page</w:t>
      </w:r>
      <w:r>
        <w:t xml:space="preserve"> displays a list of subjects.</w:t>
      </w:r>
    </w:p>
    <w:p w14:paraId="7156107D" w14:textId="77777777" w:rsidR="00D31CB1" w:rsidRDefault="00D31CB1" w:rsidP="00D31CB1">
      <w:pPr>
        <w:ind w:left="720" w:right="540"/>
      </w:pPr>
    </w:p>
    <w:p w14:paraId="0DC38300" w14:textId="77777777" w:rsidR="00D31CB1" w:rsidRDefault="00D31CB1" w:rsidP="00D31CB1">
      <w:pPr>
        <w:numPr>
          <w:ilvl w:val="0"/>
          <w:numId w:val="359"/>
        </w:numPr>
        <w:ind w:right="540"/>
      </w:pPr>
      <w:r>
        <w:t xml:space="preserve">Click the row of the subject for which you want to modify the collection event details. </w:t>
      </w:r>
    </w:p>
    <w:p w14:paraId="20854695" w14:textId="77777777" w:rsidR="00D31CB1" w:rsidRDefault="00D31CB1" w:rsidP="00D31CB1">
      <w:pPr>
        <w:ind w:left="720"/>
      </w:pPr>
      <w:r w:rsidRPr="00DC6CD1">
        <w:t xml:space="preserve">The </w:t>
      </w:r>
      <w:r w:rsidRPr="00DC6CD1">
        <w:rPr>
          <w:b/>
        </w:rPr>
        <w:t>Subject View</w:t>
      </w:r>
      <w:r w:rsidRPr="00DC6CD1">
        <w:t xml:space="preserve"> page appears.</w:t>
      </w:r>
    </w:p>
    <w:p w14:paraId="33F182B8" w14:textId="77777777" w:rsidR="00D31CB1" w:rsidRDefault="00D31CB1" w:rsidP="00D31CB1">
      <w:pPr>
        <w:ind w:left="720"/>
      </w:pPr>
    </w:p>
    <w:p w14:paraId="53309659" w14:textId="77777777" w:rsidR="00D31CB1" w:rsidRDefault="00D31CB1" w:rsidP="00D31CB1">
      <w:pPr>
        <w:numPr>
          <w:ilvl w:val="0"/>
          <w:numId w:val="359"/>
        </w:numPr>
      </w:pPr>
      <w:r>
        <w:t xml:space="preserve">Click the collection event link under the </w:t>
      </w:r>
      <w:r w:rsidRPr="0073059B">
        <w:rPr>
          <w:b/>
        </w:rPr>
        <w:t>Subject Visit / Collection Events</w:t>
      </w:r>
      <w:r>
        <w:t xml:space="preserve"> section on the RHS of the page.</w:t>
      </w:r>
    </w:p>
    <w:p w14:paraId="0A04B571" w14:textId="77777777" w:rsidR="00D31CB1" w:rsidRDefault="00D31CB1" w:rsidP="00D31CB1">
      <w:pPr>
        <w:ind w:left="720"/>
      </w:pPr>
      <w:r>
        <w:t xml:space="preserve">Alternatively, you can select the required collection event node from the LHS tree view. </w:t>
      </w:r>
    </w:p>
    <w:p w14:paraId="71B1731C" w14:textId="77777777" w:rsidR="00D31CB1" w:rsidRDefault="00D31CB1" w:rsidP="00D31CB1">
      <w:pPr>
        <w:ind w:firstLine="720"/>
      </w:pPr>
      <w:r>
        <w:t xml:space="preserve">The </w:t>
      </w:r>
      <w:r w:rsidRPr="00176855">
        <w:rPr>
          <w:b/>
        </w:rPr>
        <w:t xml:space="preserve">View </w:t>
      </w:r>
      <w:r>
        <w:rPr>
          <w:b/>
        </w:rPr>
        <w:t xml:space="preserve">Collection Event </w:t>
      </w:r>
      <w:r>
        <w:t>area appears on the right, and displays the details of the collection event.</w:t>
      </w:r>
    </w:p>
    <w:p w14:paraId="3F99E8D1" w14:textId="77777777" w:rsidR="00D31CB1" w:rsidRDefault="00D31CB1" w:rsidP="00D31CB1">
      <w:pPr>
        <w:ind w:firstLine="720"/>
      </w:pPr>
    </w:p>
    <w:p w14:paraId="0E856648" w14:textId="77777777" w:rsidR="00D31CB1" w:rsidRDefault="00D31CB1" w:rsidP="00D31CB1">
      <w:pPr>
        <w:numPr>
          <w:ilvl w:val="0"/>
          <w:numId w:val="359"/>
        </w:numPr>
      </w:pPr>
      <w:r>
        <w:t xml:space="preserve">Click </w:t>
      </w:r>
      <w:r w:rsidRPr="003B253C">
        <w:rPr>
          <w:b/>
        </w:rPr>
        <w:t>MODIFY</w:t>
      </w:r>
      <w:r>
        <w:t xml:space="preserve">. </w:t>
      </w:r>
    </w:p>
    <w:p w14:paraId="2EB18F28" w14:textId="77777777" w:rsidR="00D31CB1" w:rsidRDefault="00D31CB1" w:rsidP="00D31CB1">
      <w:pPr>
        <w:ind w:left="720"/>
      </w:pPr>
      <w:r>
        <w:rPr>
          <w:noProof/>
        </w:rPr>
        <w:drawing>
          <wp:inline distT="0" distB="0" distL="0" distR="0" wp14:anchorId="27D5C986" wp14:editId="4FA0CFA1">
            <wp:extent cx="6305550" cy="2912814"/>
            <wp:effectExtent l="19050" t="19050" r="19050" b="20955"/>
            <wp:docPr id="9300" name="Picture 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319548" cy="2919280"/>
                    </a:xfrm>
                    <a:prstGeom prst="rect">
                      <a:avLst/>
                    </a:prstGeom>
                    <a:ln w="3175">
                      <a:solidFill>
                        <a:schemeClr val="tx1"/>
                      </a:solidFill>
                    </a:ln>
                  </pic:spPr>
                </pic:pic>
              </a:graphicData>
            </a:graphic>
          </wp:inline>
        </w:drawing>
      </w:r>
    </w:p>
    <w:p w14:paraId="6CCDB171" w14:textId="77777777" w:rsidR="00D31CB1" w:rsidRDefault="00D31CB1" w:rsidP="00D31CB1">
      <w:pPr>
        <w:pStyle w:val="Figure"/>
        <w:tabs>
          <w:tab w:val="clear" w:pos="1080"/>
          <w:tab w:val="clear" w:pos="1710"/>
          <w:tab w:val="clear" w:pos="1980"/>
        </w:tabs>
        <w:ind w:left="1800" w:hanging="1080"/>
      </w:pPr>
      <w:r>
        <w:t>View Collection Event area</w:t>
      </w:r>
    </w:p>
    <w:p w14:paraId="2A1D39EF" w14:textId="77777777" w:rsidR="00D31CB1" w:rsidRDefault="00D31CB1" w:rsidP="00D31CB1"/>
    <w:p w14:paraId="3E443F4B" w14:textId="77777777" w:rsidR="00D31CB1" w:rsidRDefault="00D31CB1" w:rsidP="00D31CB1">
      <w:pPr>
        <w:numPr>
          <w:ilvl w:val="0"/>
          <w:numId w:val="359"/>
        </w:numPr>
      </w:pPr>
      <w:r>
        <w:t xml:space="preserve">Enter appropriate information in each field. Following table lists each field and its description. </w:t>
      </w:r>
    </w:p>
    <w:p w14:paraId="5B3D064C" w14:textId="77777777" w:rsidR="00D31CB1" w:rsidRDefault="00D31CB1" w:rsidP="00D31CB1">
      <w:pPr>
        <w:pStyle w:val="BodyText"/>
        <w:ind w:left="720" w:right="270"/>
      </w:pPr>
      <w:r w:rsidRPr="006744E4">
        <w:rPr>
          <w:b/>
        </w:rPr>
        <w:t>Note:</w:t>
      </w:r>
      <w:r>
        <w:rPr>
          <w:b/>
        </w:rPr>
        <w:t xml:space="preserve"> </w:t>
      </w:r>
      <w:r w:rsidRPr="006744E4">
        <w:t>Fields that are marked with the red asterisk (</w:t>
      </w:r>
      <w:r w:rsidRPr="006744E4">
        <w:rPr>
          <w:color w:val="FF0000"/>
        </w:rPr>
        <w:t>*</w:t>
      </w:r>
      <w:r w:rsidRPr="006744E4">
        <w:t>) are madatory.</w:t>
      </w:r>
    </w:p>
    <w:p w14:paraId="4F277A95" w14:textId="77777777" w:rsidR="00D31CB1" w:rsidRDefault="00D31CB1" w:rsidP="00D31CB1">
      <w:pPr>
        <w:ind w:left="720"/>
      </w:pPr>
    </w:p>
    <w:p w14:paraId="38969253" w14:textId="49F4CB63" w:rsidR="00D31CB1" w:rsidRDefault="00D31CB1" w:rsidP="00D31CB1">
      <w:pPr>
        <w:pStyle w:val="Caption"/>
        <w:ind w:firstLine="720"/>
      </w:pPr>
      <w:r>
        <w:t xml:space="preserve">Table </w:t>
      </w:r>
      <w:r w:rsidR="00653CE2">
        <w:fldChar w:fldCharType="begin"/>
      </w:r>
      <w:r w:rsidR="00653CE2">
        <w:instrText xml:space="preserve"> SEQ Figure \* ARABIC </w:instrText>
      </w:r>
      <w:r w:rsidR="00653CE2">
        <w:fldChar w:fldCharType="separate"/>
      </w:r>
      <w:ins w:id="3698" w:author="Sayali Dev" w:date="2018-02-02T13:47:00Z">
        <w:r w:rsidR="00EB76E3">
          <w:rPr>
            <w:noProof/>
          </w:rPr>
          <w:t>40</w:t>
        </w:r>
      </w:ins>
      <w:del w:id="3699" w:author="Sayali Dev" w:date="2018-02-02T13:47:00Z">
        <w:r w:rsidDel="00EB76E3">
          <w:rPr>
            <w:noProof/>
          </w:rPr>
          <w:delText>3</w:delText>
        </w:r>
      </w:del>
      <w:r w:rsidR="00653CE2">
        <w:rPr>
          <w:noProof/>
        </w:rPr>
        <w:fldChar w:fldCharType="end"/>
      </w:r>
      <w:r>
        <w:t>: Modifying the collection event details</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40"/>
        <w:gridCol w:w="6570"/>
      </w:tblGrid>
      <w:tr w:rsidR="00D31CB1" w:rsidRPr="007A152E" w14:paraId="46883D1F" w14:textId="77777777" w:rsidTr="007E1303">
        <w:trPr>
          <w:cantSplit/>
          <w:trHeight w:val="288"/>
          <w:tblHeader/>
        </w:trPr>
        <w:tc>
          <w:tcPr>
            <w:tcW w:w="3240" w:type="dxa"/>
            <w:shd w:val="clear" w:color="auto" w:fill="BFBFBF"/>
            <w:vAlign w:val="center"/>
          </w:tcPr>
          <w:p w14:paraId="03785F16" w14:textId="77777777" w:rsidR="00D31CB1" w:rsidRPr="007A152E" w:rsidRDefault="00D31CB1" w:rsidP="007E1303">
            <w:pPr>
              <w:rPr>
                <w:b/>
              </w:rPr>
            </w:pPr>
            <w:r>
              <w:rPr>
                <w:b/>
              </w:rPr>
              <w:t>Field</w:t>
            </w:r>
          </w:p>
        </w:tc>
        <w:tc>
          <w:tcPr>
            <w:tcW w:w="6570" w:type="dxa"/>
            <w:shd w:val="clear" w:color="auto" w:fill="BFBFBF"/>
            <w:vAlign w:val="center"/>
          </w:tcPr>
          <w:p w14:paraId="3BE475CE" w14:textId="77777777" w:rsidR="00D31CB1" w:rsidRPr="007A152E" w:rsidRDefault="00D31CB1" w:rsidP="007E1303">
            <w:pPr>
              <w:rPr>
                <w:b/>
              </w:rPr>
            </w:pPr>
            <w:r w:rsidRPr="007A152E">
              <w:rPr>
                <w:b/>
              </w:rPr>
              <w:t>Description</w:t>
            </w:r>
          </w:p>
        </w:tc>
      </w:tr>
      <w:tr w:rsidR="00D31CB1" w14:paraId="6132ED61" w14:textId="77777777" w:rsidTr="007E1303">
        <w:trPr>
          <w:cantSplit/>
          <w:trHeight w:val="288"/>
        </w:trPr>
        <w:tc>
          <w:tcPr>
            <w:tcW w:w="3240" w:type="dxa"/>
            <w:vAlign w:val="center"/>
          </w:tcPr>
          <w:p w14:paraId="739DAD91" w14:textId="77777777" w:rsidR="00D31CB1" w:rsidRPr="007A152E" w:rsidRDefault="00D31CB1" w:rsidP="007E1303">
            <w:pPr>
              <w:rPr>
                <w:b/>
              </w:rPr>
            </w:pPr>
            <w:r>
              <w:rPr>
                <w:b/>
              </w:rPr>
              <w:t>Visit Date</w:t>
            </w:r>
            <w:r w:rsidRPr="006744E4">
              <w:rPr>
                <w:color w:val="FF0000"/>
              </w:rPr>
              <w:t>*</w:t>
            </w:r>
          </w:p>
        </w:tc>
        <w:tc>
          <w:tcPr>
            <w:tcW w:w="6570" w:type="dxa"/>
            <w:vAlign w:val="center"/>
          </w:tcPr>
          <w:p w14:paraId="031895AE" w14:textId="77777777" w:rsidR="00D31CB1" w:rsidRDefault="00D31CB1" w:rsidP="007E1303">
            <w:r>
              <w:t xml:space="preserve">Click the date icon </w:t>
            </w:r>
            <w:r>
              <w:rPr>
                <w:noProof/>
              </w:rPr>
              <w:drawing>
                <wp:inline distT="0" distB="0" distL="0" distR="0" wp14:anchorId="674A24EF" wp14:editId="2277CFAD">
                  <wp:extent cx="174625" cy="174625"/>
                  <wp:effectExtent l="0" t="0" r="0" b="0"/>
                  <wp:docPr id="9301" name="Picture 9301" descr="da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te ico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t>, and then click the date the collection event occurred or is scheduled for.</w:t>
            </w:r>
          </w:p>
        </w:tc>
      </w:tr>
      <w:tr w:rsidR="00D31CB1" w14:paraId="355789BF" w14:textId="77777777" w:rsidTr="007E1303">
        <w:trPr>
          <w:cantSplit/>
          <w:trHeight w:val="288"/>
        </w:trPr>
        <w:tc>
          <w:tcPr>
            <w:tcW w:w="3240" w:type="dxa"/>
            <w:vAlign w:val="center"/>
          </w:tcPr>
          <w:p w14:paraId="79C992C8" w14:textId="77777777" w:rsidR="00D31CB1" w:rsidRDefault="00D31CB1" w:rsidP="007E1303">
            <w:pPr>
              <w:rPr>
                <w:b/>
              </w:rPr>
            </w:pPr>
            <w:r>
              <w:rPr>
                <w:b/>
              </w:rPr>
              <w:t>Collection Event Comments</w:t>
            </w:r>
          </w:p>
        </w:tc>
        <w:tc>
          <w:tcPr>
            <w:tcW w:w="6570" w:type="dxa"/>
            <w:vAlign w:val="center"/>
          </w:tcPr>
          <w:p w14:paraId="4510ECC1" w14:textId="77777777" w:rsidR="00D31CB1" w:rsidRDefault="00D31CB1" w:rsidP="007E1303">
            <w:r>
              <w:t>Type your comments regarding this modification, if applicable.</w:t>
            </w:r>
          </w:p>
        </w:tc>
      </w:tr>
    </w:tbl>
    <w:p w14:paraId="7A4C31DC" w14:textId="77777777" w:rsidR="00D31CB1" w:rsidRDefault="00D31CB1" w:rsidP="00D31CB1">
      <w:pPr>
        <w:ind w:left="720"/>
      </w:pPr>
    </w:p>
    <w:p w14:paraId="5821BE14" w14:textId="77777777" w:rsidR="00D31CB1" w:rsidRDefault="00D31CB1" w:rsidP="00D31CB1">
      <w:pPr>
        <w:numPr>
          <w:ilvl w:val="0"/>
          <w:numId w:val="359"/>
        </w:numPr>
      </w:pPr>
      <w:r>
        <w:t xml:space="preserve">Click </w:t>
      </w:r>
      <w:r w:rsidRPr="001B4343">
        <w:rPr>
          <w:b/>
        </w:rPr>
        <w:t>SAVE</w:t>
      </w:r>
      <w:r>
        <w:t xml:space="preserve">. </w:t>
      </w:r>
    </w:p>
    <w:p w14:paraId="2185FA88" w14:textId="77777777" w:rsidR="00D31CB1" w:rsidRDefault="00D31CB1" w:rsidP="00D31CB1">
      <w:pPr>
        <w:ind w:left="720"/>
      </w:pPr>
      <w:r>
        <w:t xml:space="preserve">The collection event details are modified, and the new information appears in the </w:t>
      </w:r>
      <w:r w:rsidRPr="004C3AC2">
        <w:rPr>
          <w:b/>
        </w:rPr>
        <w:t>View Collection</w:t>
      </w:r>
      <w:r w:rsidRPr="005A68D4">
        <w:rPr>
          <w:b/>
        </w:rPr>
        <w:t xml:space="preserve"> Event</w:t>
      </w:r>
      <w:r>
        <w:t xml:space="preserve"> area.</w:t>
      </w:r>
    </w:p>
    <w:p w14:paraId="2BE8F126" w14:textId="77777777" w:rsidR="00D31CB1" w:rsidRDefault="00D31CB1" w:rsidP="00D31CB1">
      <w:pPr>
        <w:ind w:left="720"/>
      </w:pPr>
    </w:p>
    <w:p w14:paraId="22780C0F" w14:textId="77777777" w:rsidR="00D31CB1" w:rsidRDefault="00D31CB1" w:rsidP="00D31CB1">
      <w:pPr>
        <w:pStyle w:val="Heading3"/>
        <w:pageBreakBefore/>
      </w:pPr>
      <w:bookmarkStart w:id="3700" w:name="_Toc452553485"/>
      <w:bookmarkStart w:id="3701" w:name="_Toc507164333"/>
      <w:r>
        <w:lastRenderedPageBreak/>
        <w:t>Assigning a Kit to a Collection Event</w:t>
      </w:r>
      <w:bookmarkEnd w:id="3700"/>
      <w:bookmarkEnd w:id="3701"/>
    </w:p>
    <w:p w14:paraId="72735956" w14:textId="77777777" w:rsidR="00D31CB1" w:rsidRDefault="00D31CB1" w:rsidP="00D31CB1"/>
    <w:p w14:paraId="4E3739CB" w14:textId="77777777" w:rsidR="00D31CB1" w:rsidRDefault="00D31CB1" w:rsidP="00D31CB1">
      <w:r>
        <w:t>Once you have enrolled a subject, you can assign kits to each collection event for the subject.</w:t>
      </w:r>
    </w:p>
    <w:p w14:paraId="37B0FCD5" w14:textId="77777777" w:rsidR="00D31CB1" w:rsidRDefault="00D31CB1" w:rsidP="00D31CB1"/>
    <w:p w14:paraId="1BE05A49" w14:textId="77777777" w:rsidR="00D31CB1" w:rsidRPr="00AD4B6B" w:rsidRDefault="00D31CB1" w:rsidP="00D31CB1">
      <w:r w:rsidRPr="00B644A7">
        <w:rPr>
          <w:b/>
        </w:rPr>
        <w:t>Note:</w:t>
      </w:r>
      <w:r>
        <w:t xml:space="preserve"> You can only assign a kit that has the </w:t>
      </w:r>
      <w:r w:rsidRPr="00B644A7">
        <w:rPr>
          <w:b/>
        </w:rPr>
        <w:t>Received-Not Used</w:t>
      </w:r>
      <w:r>
        <w:t xml:space="preserve"> status. </w:t>
      </w:r>
    </w:p>
    <w:p w14:paraId="08F4735F" w14:textId="77777777" w:rsidR="00D31CB1" w:rsidRDefault="00D31CB1" w:rsidP="00D31CB1"/>
    <w:p w14:paraId="24FAB69D" w14:textId="77777777" w:rsidR="00D31CB1" w:rsidRDefault="00D31CB1" w:rsidP="00D31CB1">
      <w:r>
        <w:t>To assign a kit to a collection event:</w:t>
      </w:r>
    </w:p>
    <w:p w14:paraId="413C7A3B" w14:textId="77777777" w:rsidR="00D31CB1" w:rsidRDefault="00D31CB1" w:rsidP="00D31CB1"/>
    <w:p w14:paraId="4829F111" w14:textId="73931688" w:rsidR="00D31CB1" w:rsidRDefault="00D31CB1" w:rsidP="00D31CB1">
      <w:pPr>
        <w:numPr>
          <w:ilvl w:val="0"/>
          <w:numId w:val="360"/>
        </w:numPr>
        <w:ind w:right="540"/>
      </w:pPr>
      <w:del w:id="3702" w:author="Sayali Dev" w:date="2018-01-31T17:54:00Z">
        <w:r w:rsidDel="009A119E">
          <w:delText>Log on</w:delText>
        </w:r>
      </w:del>
      <w:ins w:id="3703" w:author="Sayali Dev" w:date="2018-01-31T17:54:00Z">
        <w:r w:rsidR="009A119E">
          <w:t>Log in</w:t>
        </w:r>
      </w:ins>
      <w:r>
        <w:t xml:space="preserve"> to the application using your </w:t>
      </w:r>
      <w:del w:id="3704" w:author="Sayali Dev" w:date="2018-01-31T17:55:00Z">
        <w:r w:rsidDel="00A62626">
          <w:delText>logon</w:delText>
        </w:r>
      </w:del>
      <w:ins w:id="3705" w:author="Sayali Dev" w:date="2018-01-31T17:55:00Z">
        <w:r w:rsidR="00A62626">
          <w:t>log in</w:t>
        </w:r>
      </w:ins>
      <w:r>
        <w:t xml:space="preserve"> credentials. </w:t>
      </w:r>
    </w:p>
    <w:p w14:paraId="0C11E588" w14:textId="77777777" w:rsidR="00D31CB1" w:rsidRDefault="00D31CB1" w:rsidP="00D31CB1">
      <w:pPr>
        <w:ind w:left="720" w:right="540"/>
      </w:pPr>
      <w:r>
        <w:t xml:space="preserve">The CIRRASPEC home page appears. </w:t>
      </w:r>
    </w:p>
    <w:p w14:paraId="259F4968" w14:textId="77777777" w:rsidR="00D31CB1" w:rsidRDefault="00D31CB1" w:rsidP="00D31CB1">
      <w:pPr>
        <w:ind w:left="720" w:right="540"/>
      </w:pPr>
    </w:p>
    <w:p w14:paraId="6ACFDAB1" w14:textId="77777777" w:rsidR="00D31CB1" w:rsidRPr="007051E5" w:rsidRDefault="00D31CB1" w:rsidP="00D31CB1">
      <w:pPr>
        <w:numPr>
          <w:ilvl w:val="0"/>
          <w:numId w:val="360"/>
        </w:numPr>
        <w:ind w:right="540"/>
      </w:pPr>
      <w:r>
        <w:t xml:space="preserve">Point to the arrow of the </w:t>
      </w:r>
      <w:r>
        <w:rPr>
          <w:b/>
        </w:rPr>
        <w:t xml:space="preserve">CIMS </w:t>
      </w:r>
      <w:r w:rsidRPr="007051E5">
        <w:t>tab, and then click</w:t>
      </w:r>
      <w:r>
        <w:rPr>
          <w:b/>
        </w:rPr>
        <w:t xml:space="preserve"> Subject Centric View</w:t>
      </w:r>
      <w:r w:rsidRPr="007051E5">
        <w:t>.</w:t>
      </w:r>
    </w:p>
    <w:p w14:paraId="4305B62E" w14:textId="77777777" w:rsidR="00D31CB1" w:rsidRDefault="00D31CB1" w:rsidP="00D31CB1">
      <w:pPr>
        <w:ind w:left="720" w:right="540"/>
      </w:pPr>
      <w:r w:rsidRPr="007051E5">
        <w:t xml:space="preserve">The </w:t>
      </w:r>
      <w:r>
        <w:rPr>
          <w:b/>
        </w:rPr>
        <w:t>S</w:t>
      </w:r>
      <w:r w:rsidRPr="00657077">
        <w:rPr>
          <w:b/>
        </w:rPr>
        <w:t xml:space="preserve">ubject </w:t>
      </w:r>
      <w:r>
        <w:rPr>
          <w:b/>
        </w:rPr>
        <w:t>S</w:t>
      </w:r>
      <w:r w:rsidRPr="00657077">
        <w:rPr>
          <w:b/>
        </w:rPr>
        <w:t>earch</w:t>
      </w:r>
      <w:r w:rsidRPr="007051E5">
        <w:t xml:space="preserve"> page appears.</w:t>
      </w:r>
    </w:p>
    <w:p w14:paraId="4D2AE28B" w14:textId="77777777" w:rsidR="00D31CB1" w:rsidRDefault="00D31CB1" w:rsidP="00D31CB1">
      <w:pPr>
        <w:ind w:left="720" w:right="540"/>
      </w:pPr>
    </w:p>
    <w:p w14:paraId="0141D48D" w14:textId="77777777" w:rsidR="00D31CB1" w:rsidRPr="007051E5" w:rsidRDefault="00D31CB1" w:rsidP="00D31CB1">
      <w:pPr>
        <w:numPr>
          <w:ilvl w:val="0"/>
          <w:numId w:val="360"/>
        </w:numPr>
        <w:ind w:right="540"/>
      </w:pPr>
      <w:r w:rsidRPr="007051E5">
        <w:t>Click</w:t>
      </w:r>
      <w:r>
        <w:rPr>
          <w:b/>
        </w:rPr>
        <w:t xml:space="preserve"> SEARCH</w:t>
      </w:r>
      <w:r w:rsidRPr="007051E5">
        <w:t>.</w:t>
      </w:r>
      <w:r>
        <w:rPr>
          <w:b/>
        </w:rPr>
        <w:t xml:space="preserve"> </w:t>
      </w:r>
    </w:p>
    <w:p w14:paraId="5583E7D5" w14:textId="77777777" w:rsidR="00D31CB1" w:rsidRDefault="00D31CB1" w:rsidP="00D31CB1">
      <w:pPr>
        <w:ind w:left="720" w:right="540"/>
      </w:pPr>
      <w:r w:rsidRPr="007051E5">
        <w:t>The</w:t>
      </w:r>
      <w:r>
        <w:rPr>
          <w:b/>
        </w:rPr>
        <w:t xml:space="preserve"> </w:t>
      </w:r>
      <w:r w:rsidRPr="007973E7">
        <w:rPr>
          <w:b/>
        </w:rPr>
        <w:t>Subject Search</w:t>
      </w:r>
      <w:r w:rsidRPr="007051E5">
        <w:t xml:space="preserve"> page</w:t>
      </w:r>
      <w:r>
        <w:t xml:space="preserve"> displays a list of subjects.</w:t>
      </w:r>
    </w:p>
    <w:p w14:paraId="4061C294" w14:textId="77777777" w:rsidR="00D31CB1" w:rsidRDefault="00D31CB1" w:rsidP="00D31CB1">
      <w:pPr>
        <w:ind w:left="720" w:right="540"/>
      </w:pPr>
    </w:p>
    <w:p w14:paraId="017271CD" w14:textId="77777777" w:rsidR="00D31CB1" w:rsidRDefault="00D31CB1" w:rsidP="00D31CB1">
      <w:pPr>
        <w:numPr>
          <w:ilvl w:val="0"/>
          <w:numId w:val="360"/>
        </w:numPr>
        <w:ind w:right="540"/>
      </w:pPr>
      <w:r>
        <w:t xml:space="preserve">Click the row of the subject for which you want to assign a kit. </w:t>
      </w:r>
    </w:p>
    <w:p w14:paraId="1E846445" w14:textId="77777777" w:rsidR="00D31CB1" w:rsidRDefault="00D31CB1" w:rsidP="00D31CB1">
      <w:pPr>
        <w:ind w:left="720"/>
      </w:pPr>
      <w:r w:rsidRPr="00DC6CD1">
        <w:t xml:space="preserve">The </w:t>
      </w:r>
      <w:r w:rsidRPr="00DC6CD1">
        <w:rPr>
          <w:b/>
        </w:rPr>
        <w:t>Subject View</w:t>
      </w:r>
      <w:r w:rsidRPr="00DC6CD1">
        <w:t xml:space="preserve"> page appears.</w:t>
      </w:r>
    </w:p>
    <w:p w14:paraId="580777A5" w14:textId="77777777" w:rsidR="00D31CB1" w:rsidRDefault="00D31CB1" w:rsidP="00D31CB1">
      <w:pPr>
        <w:ind w:left="720"/>
      </w:pPr>
    </w:p>
    <w:p w14:paraId="3185CC59" w14:textId="77777777" w:rsidR="00D31CB1" w:rsidRDefault="00D31CB1" w:rsidP="00D31CB1">
      <w:pPr>
        <w:numPr>
          <w:ilvl w:val="0"/>
          <w:numId w:val="360"/>
        </w:numPr>
      </w:pPr>
      <w:r>
        <w:t xml:space="preserve">Click the </w:t>
      </w:r>
      <w:r w:rsidRPr="0012348A">
        <w:rPr>
          <w:b/>
        </w:rPr>
        <w:t>ADD KIT/SPECIMEN</w:t>
      </w:r>
      <w:r>
        <w:t xml:space="preserve"> button on the right hand bottom side of the page.</w:t>
      </w:r>
    </w:p>
    <w:p w14:paraId="74FD3491" w14:textId="77777777" w:rsidR="00D31CB1" w:rsidRDefault="00D31CB1" w:rsidP="00D31CB1">
      <w:pPr>
        <w:ind w:left="720"/>
      </w:pPr>
      <w:r>
        <w:t>The ‘Add Kit/Specimen’ pop-up is displayed.</w:t>
      </w:r>
    </w:p>
    <w:p w14:paraId="30D68E65" w14:textId="77777777" w:rsidR="00D31CB1" w:rsidRDefault="00D31CB1" w:rsidP="00D31CB1">
      <w:pPr>
        <w:ind w:left="720"/>
      </w:pPr>
    </w:p>
    <w:p w14:paraId="32218BF0" w14:textId="77777777" w:rsidR="00D31CB1" w:rsidRDefault="00D31CB1" w:rsidP="00D31CB1">
      <w:pPr>
        <w:ind w:firstLine="720"/>
      </w:pPr>
      <w:r>
        <w:rPr>
          <w:noProof/>
        </w:rPr>
        <w:drawing>
          <wp:inline distT="0" distB="0" distL="0" distR="0" wp14:anchorId="6966D412" wp14:editId="28E2A788">
            <wp:extent cx="6257925" cy="2890814"/>
            <wp:effectExtent l="19050" t="19050" r="9525" b="24130"/>
            <wp:docPr id="9302" name="Picture 9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270170" cy="2896471"/>
                    </a:xfrm>
                    <a:prstGeom prst="rect">
                      <a:avLst/>
                    </a:prstGeom>
                    <a:ln w="3175">
                      <a:solidFill>
                        <a:schemeClr val="tx1"/>
                      </a:solidFill>
                    </a:ln>
                  </pic:spPr>
                </pic:pic>
              </a:graphicData>
            </a:graphic>
          </wp:inline>
        </w:drawing>
      </w:r>
    </w:p>
    <w:p w14:paraId="4C024875" w14:textId="77777777" w:rsidR="00D31CB1" w:rsidRDefault="00D31CB1" w:rsidP="00D31CB1">
      <w:pPr>
        <w:pStyle w:val="Figure"/>
        <w:tabs>
          <w:tab w:val="clear" w:pos="1080"/>
          <w:tab w:val="clear" w:pos="1710"/>
          <w:tab w:val="clear" w:pos="1980"/>
        </w:tabs>
        <w:ind w:left="1800" w:hanging="1080"/>
      </w:pPr>
      <w:r>
        <w:t>Add Kit/Specimen pop-up</w:t>
      </w:r>
      <w:r>
        <w:br/>
      </w:r>
    </w:p>
    <w:p w14:paraId="0EA29B48" w14:textId="77777777" w:rsidR="00D31CB1" w:rsidRDefault="00D31CB1" w:rsidP="00D31CB1">
      <w:pPr>
        <w:ind w:left="720"/>
      </w:pPr>
      <w:r w:rsidRPr="004270F6">
        <w:rPr>
          <w:b/>
        </w:rPr>
        <w:t>Note</w:t>
      </w:r>
      <w:r>
        <w:t xml:space="preserve">: User can select the collection event first from the LHS tree view and then click </w:t>
      </w:r>
      <w:r w:rsidRPr="004270F6">
        <w:rPr>
          <w:b/>
        </w:rPr>
        <w:t>ADD KIT/SPECIMEN</w:t>
      </w:r>
      <w:r>
        <w:t xml:space="preserve"> button. This will automatically select that collection event in the </w:t>
      </w:r>
      <w:r w:rsidRPr="004270F6">
        <w:rPr>
          <w:b/>
        </w:rPr>
        <w:t>Collection Event</w:t>
      </w:r>
      <w:r>
        <w:t xml:space="preserve"> dropdown.</w:t>
      </w:r>
    </w:p>
    <w:p w14:paraId="0F2BC66B" w14:textId="77777777" w:rsidR="00D31CB1" w:rsidRDefault="00D31CB1" w:rsidP="00D31CB1">
      <w:pPr>
        <w:ind w:left="720"/>
      </w:pPr>
    </w:p>
    <w:p w14:paraId="1D679F43" w14:textId="77777777" w:rsidR="00D31CB1" w:rsidRDefault="00D31CB1" w:rsidP="00D31CB1">
      <w:pPr>
        <w:numPr>
          <w:ilvl w:val="0"/>
          <w:numId w:val="360"/>
        </w:numPr>
      </w:pPr>
      <w:r>
        <w:t xml:space="preserve">In the </w:t>
      </w:r>
      <w:r w:rsidRPr="00673E5E">
        <w:rPr>
          <w:b/>
        </w:rPr>
        <w:t xml:space="preserve">Source </w:t>
      </w:r>
      <w:r w:rsidRPr="00B644A7">
        <w:rPr>
          <w:b/>
        </w:rPr>
        <w:t>Identifier</w:t>
      </w:r>
      <w:r>
        <w:t xml:space="preserve"> </w:t>
      </w:r>
      <w:r w:rsidRPr="00367F41">
        <w:t xml:space="preserve">box, type </w:t>
      </w:r>
      <w:r>
        <w:t xml:space="preserve">the </w:t>
      </w:r>
      <w:r w:rsidRPr="00673E5E">
        <w:rPr>
          <w:b/>
        </w:rPr>
        <w:t>Kit Identifier</w:t>
      </w:r>
      <w:r>
        <w:t xml:space="preserve"> you want to assign.</w:t>
      </w:r>
    </w:p>
    <w:p w14:paraId="2B557D25" w14:textId="77777777" w:rsidR="00D31CB1" w:rsidRDefault="00D31CB1" w:rsidP="00D31CB1">
      <w:pPr>
        <w:ind w:left="720"/>
      </w:pPr>
      <w:r>
        <w:t xml:space="preserve">Select a </w:t>
      </w:r>
      <w:r w:rsidRPr="001B25AE">
        <w:rPr>
          <w:b/>
        </w:rPr>
        <w:t>Collection Event</w:t>
      </w:r>
      <w:r>
        <w:t xml:space="preserve"> from the dropdown list provided for the same.</w:t>
      </w:r>
    </w:p>
    <w:p w14:paraId="09AEC9F0" w14:textId="77777777" w:rsidR="00D31CB1" w:rsidRDefault="00D31CB1" w:rsidP="00D31CB1">
      <w:pPr>
        <w:ind w:left="720"/>
      </w:pPr>
      <w:r>
        <w:t xml:space="preserve">Click </w:t>
      </w:r>
      <w:r>
        <w:rPr>
          <w:b/>
        </w:rPr>
        <w:t>NEXT</w:t>
      </w:r>
      <w:r>
        <w:t>.</w:t>
      </w:r>
    </w:p>
    <w:p w14:paraId="1185B955" w14:textId="77777777" w:rsidR="00D31CB1" w:rsidRDefault="00D31CB1" w:rsidP="00D31CB1">
      <w:pPr>
        <w:ind w:left="720"/>
      </w:pPr>
      <w:r>
        <w:t xml:space="preserve">The pop-up closes and the </w:t>
      </w:r>
      <w:r w:rsidRPr="00247871">
        <w:rPr>
          <w:b/>
        </w:rPr>
        <w:t>Assign Kits/Specimen</w:t>
      </w:r>
      <w:r>
        <w:t xml:space="preserve"> page is displayed.</w:t>
      </w:r>
    </w:p>
    <w:p w14:paraId="5223ADBF" w14:textId="77777777" w:rsidR="00D31CB1" w:rsidRDefault="00D31CB1" w:rsidP="00D31CB1">
      <w:pPr>
        <w:ind w:left="720"/>
      </w:pPr>
      <w:r>
        <w:lastRenderedPageBreak/>
        <w:t xml:space="preserve">The kit items appear in the kits cart under the </w:t>
      </w:r>
      <w:r w:rsidRPr="009233A2">
        <w:rPr>
          <w:b/>
        </w:rPr>
        <w:t>Total Items</w:t>
      </w:r>
      <w:r>
        <w:t xml:space="preserve"> header.</w:t>
      </w:r>
      <w:r>
        <w:br/>
      </w:r>
    </w:p>
    <w:p w14:paraId="3DCD573F" w14:textId="77777777" w:rsidR="00D31CB1" w:rsidRDefault="00D31CB1" w:rsidP="00D31CB1">
      <w:pPr>
        <w:numPr>
          <w:ilvl w:val="0"/>
          <w:numId w:val="360"/>
        </w:numPr>
      </w:pPr>
      <w:r>
        <w:t xml:space="preserve">To delete a kit item from the kits cart, click the trash icon </w:t>
      </w:r>
      <w:r>
        <w:rPr>
          <w:noProof/>
        </w:rPr>
        <w:drawing>
          <wp:inline distT="0" distB="0" distL="0" distR="0" wp14:anchorId="1A41E2F3" wp14:editId="6CAC563F">
            <wp:extent cx="215900" cy="199390"/>
            <wp:effectExtent l="0" t="0" r="0" b="0"/>
            <wp:docPr id="9303" name="Picture 9303"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rash can ic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5900" cy="199390"/>
                    </a:xfrm>
                    <a:prstGeom prst="rect">
                      <a:avLst/>
                    </a:prstGeom>
                    <a:noFill/>
                    <a:ln>
                      <a:noFill/>
                    </a:ln>
                  </pic:spPr>
                </pic:pic>
              </a:graphicData>
            </a:graphic>
          </wp:inline>
        </w:drawing>
      </w:r>
      <w:r>
        <w:t xml:space="preserve"> for the appropriate item. </w:t>
      </w:r>
    </w:p>
    <w:p w14:paraId="0998E415" w14:textId="77777777" w:rsidR="00D31CB1" w:rsidRDefault="00D31CB1" w:rsidP="00D31CB1">
      <w:pPr>
        <w:spacing w:after="120"/>
        <w:ind w:left="720"/>
      </w:pPr>
      <w:r w:rsidRPr="004448C0">
        <w:rPr>
          <w:b/>
        </w:rPr>
        <w:t>Note:</w:t>
      </w:r>
      <w:r>
        <w:t xml:space="preserve"> To delete all kit items, click the trash can icon </w:t>
      </w:r>
      <w:r>
        <w:rPr>
          <w:noProof/>
        </w:rPr>
        <w:drawing>
          <wp:inline distT="0" distB="0" distL="0" distR="0" wp14:anchorId="2A75A427" wp14:editId="7E2729FB">
            <wp:extent cx="215900" cy="199390"/>
            <wp:effectExtent l="0" t="0" r="0" b="0"/>
            <wp:docPr id="9304" name="Picture 9304"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rash can ic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5900" cy="199390"/>
                    </a:xfrm>
                    <a:prstGeom prst="rect">
                      <a:avLst/>
                    </a:prstGeom>
                    <a:noFill/>
                    <a:ln>
                      <a:noFill/>
                    </a:ln>
                  </pic:spPr>
                </pic:pic>
              </a:graphicData>
            </a:graphic>
          </wp:inline>
        </w:drawing>
      </w:r>
      <w:r>
        <w:t xml:space="preserve"> in the header row.  </w:t>
      </w:r>
      <w:r>
        <w:br/>
      </w:r>
    </w:p>
    <w:p w14:paraId="4972A516" w14:textId="77777777" w:rsidR="00D31CB1" w:rsidRDefault="00D31CB1" w:rsidP="00D31CB1">
      <w:pPr>
        <w:numPr>
          <w:ilvl w:val="0"/>
          <w:numId w:val="360"/>
        </w:numPr>
      </w:pPr>
      <w:r>
        <w:t xml:space="preserve">To add a comment to a kit item: </w:t>
      </w:r>
    </w:p>
    <w:p w14:paraId="4E342451" w14:textId="77777777" w:rsidR="00D31CB1" w:rsidRDefault="00D31CB1" w:rsidP="00D31CB1">
      <w:pPr>
        <w:numPr>
          <w:ilvl w:val="0"/>
          <w:numId w:val="362"/>
        </w:numPr>
      </w:pPr>
      <w:r>
        <w:t xml:space="preserve">Click the comments icon </w:t>
      </w:r>
      <w:r>
        <w:rPr>
          <w:noProof/>
        </w:rPr>
        <w:drawing>
          <wp:inline distT="0" distB="0" distL="0" distR="0" wp14:anchorId="3F827CC4" wp14:editId="0BF94B57">
            <wp:extent cx="257810" cy="215900"/>
            <wp:effectExtent l="0" t="0" r="8890" b="0"/>
            <wp:docPr id="9305" name="Picture 9305" descr="commen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mments icon"/>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57810" cy="215900"/>
                    </a:xfrm>
                    <a:prstGeom prst="rect">
                      <a:avLst/>
                    </a:prstGeom>
                    <a:noFill/>
                    <a:ln>
                      <a:noFill/>
                    </a:ln>
                  </pic:spPr>
                </pic:pic>
              </a:graphicData>
            </a:graphic>
          </wp:inline>
        </w:drawing>
      </w:r>
      <w:r>
        <w:t xml:space="preserve"> for the appropriate item. </w:t>
      </w:r>
    </w:p>
    <w:p w14:paraId="416223C6" w14:textId="77777777" w:rsidR="00D31CB1" w:rsidRDefault="00D31CB1" w:rsidP="00D31CB1">
      <w:pPr>
        <w:ind w:left="1080"/>
      </w:pPr>
      <w:r>
        <w:t xml:space="preserve">The </w:t>
      </w:r>
      <w:r w:rsidRPr="00013176">
        <w:rPr>
          <w:b/>
        </w:rPr>
        <w:t>Comments</w:t>
      </w:r>
      <w:r>
        <w:t xml:space="preserve"> window appears. </w:t>
      </w:r>
    </w:p>
    <w:p w14:paraId="6D032F6E" w14:textId="77777777" w:rsidR="00D31CB1" w:rsidRDefault="00D31CB1" w:rsidP="00D31CB1">
      <w:pPr>
        <w:ind w:left="1080"/>
      </w:pPr>
    </w:p>
    <w:p w14:paraId="2E3F7A42" w14:textId="77777777" w:rsidR="00D31CB1" w:rsidRDefault="00D31CB1" w:rsidP="00D31CB1">
      <w:pPr>
        <w:ind w:left="720"/>
      </w:pPr>
      <w:r>
        <w:rPr>
          <w:noProof/>
        </w:rPr>
        <w:drawing>
          <wp:inline distT="0" distB="0" distL="0" distR="0" wp14:anchorId="75CBFDCD" wp14:editId="2DD4A054">
            <wp:extent cx="6362700" cy="2976330"/>
            <wp:effectExtent l="19050" t="19050" r="19050" b="14605"/>
            <wp:docPr id="9306" name="Picture 9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366659" cy="2978182"/>
                    </a:xfrm>
                    <a:prstGeom prst="rect">
                      <a:avLst/>
                    </a:prstGeom>
                    <a:ln w="3175">
                      <a:solidFill>
                        <a:schemeClr val="tx1"/>
                      </a:solidFill>
                    </a:ln>
                  </pic:spPr>
                </pic:pic>
              </a:graphicData>
            </a:graphic>
          </wp:inline>
        </w:drawing>
      </w:r>
    </w:p>
    <w:p w14:paraId="54421403" w14:textId="77777777" w:rsidR="00D31CB1" w:rsidRDefault="00D31CB1" w:rsidP="00D31CB1">
      <w:pPr>
        <w:pStyle w:val="Figure"/>
        <w:tabs>
          <w:tab w:val="clear" w:pos="1080"/>
          <w:tab w:val="clear" w:pos="1710"/>
          <w:tab w:val="clear" w:pos="1980"/>
        </w:tabs>
        <w:ind w:left="1800" w:hanging="1080"/>
      </w:pPr>
      <w:r>
        <w:t>Comments window</w:t>
      </w:r>
    </w:p>
    <w:p w14:paraId="06068F5C" w14:textId="77777777" w:rsidR="00D31CB1" w:rsidRPr="00013176" w:rsidRDefault="00D31CB1" w:rsidP="00D31CB1"/>
    <w:p w14:paraId="44B66ED9" w14:textId="77777777" w:rsidR="00D31CB1" w:rsidRDefault="00D31CB1" w:rsidP="00D31CB1">
      <w:pPr>
        <w:numPr>
          <w:ilvl w:val="0"/>
          <w:numId w:val="362"/>
        </w:numPr>
      </w:pPr>
      <w:r>
        <w:t xml:space="preserve">In the </w:t>
      </w:r>
      <w:r w:rsidRPr="00013176">
        <w:rPr>
          <w:b/>
        </w:rPr>
        <w:t>Comments</w:t>
      </w:r>
      <w:r>
        <w:t xml:space="preserve"> box, type your comment regarding the kit item, and then click </w:t>
      </w:r>
      <w:r w:rsidRPr="00013176">
        <w:rPr>
          <w:b/>
        </w:rPr>
        <w:t>SUBMIT</w:t>
      </w:r>
      <w:r>
        <w:t xml:space="preserve">.  </w:t>
      </w:r>
    </w:p>
    <w:p w14:paraId="25C75E0A" w14:textId="77777777" w:rsidR="00D31CB1" w:rsidRDefault="00D31CB1" w:rsidP="00D31CB1">
      <w:pPr>
        <w:ind w:left="1080"/>
      </w:pPr>
      <w:r>
        <w:t>The comment is added to the kit item.</w:t>
      </w:r>
      <w:r>
        <w:br/>
      </w:r>
    </w:p>
    <w:p w14:paraId="6C6F6BFD" w14:textId="77777777" w:rsidR="00D31CB1" w:rsidRDefault="00D31CB1" w:rsidP="00D31CB1">
      <w:pPr>
        <w:ind w:left="720"/>
      </w:pPr>
    </w:p>
    <w:p w14:paraId="098EB842" w14:textId="77777777" w:rsidR="00D31CB1" w:rsidRDefault="00D31CB1" w:rsidP="00D31CB1">
      <w:pPr>
        <w:numPr>
          <w:ilvl w:val="0"/>
          <w:numId w:val="360"/>
        </w:numPr>
      </w:pPr>
      <w:r>
        <w:t xml:space="preserve">Click </w:t>
      </w:r>
      <w:r w:rsidRPr="00931431">
        <w:rPr>
          <w:b/>
        </w:rPr>
        <w:t>SAVE</w:t>
      </w:r>
      <w:r>
        <w:t xml:space="preserve">. </w:t>
      </w:r>
    </w:p>
    <w:p w14:paraId="433F6C75" w14:textId="77777777" w:rsidR="00D31CB1" w:rsidRDefault="00D31CB1" w:rsidP="00D31CB1">
      <w:pPr>
        <w:ind w:left="720"/>
      </w:pPr>
      <w:r>
        <w:t>The kit is assigned to the collection event.</w:t>
      </w:r>
    </w:p>
    <w:p w14:paraId="73308BFC" w14:textId="77777777" w:rsidR="00D31CB1" w:rsidRDefault="00D31CB1" w:rsidP="00D31CB1">
      <w:pPr>
        <w:ind w:left="720"/>
      </w:pPr>
    </w:p>
    <w:p w14:paraId="28772754" w14:textId="77777777" w:rsidR="00D31CB1" w:rsidRDefault="00D31CB1" w:rsidP="00D31CB1">
      <w:pPr>
        <w:pStyle w:val="Heading3"/>
        <w:pageBreakBefore/>
      </w:pPr>
      <w:bookmarkStart w:id="3706" w:name="AssignKitsSpecimen"/>
      <w:bookmarkStart w:id="3707" w:name="_Toc452553486"/>
      <w:bookmarkStart w:id="3708" w:name="_Toc507164334"/>
      <w:bookmarkEnd w:id="3706"/>
      <w:r>
        <w:lastRenderedPageBreak/>
        <w:t>Assigning a Non Kit Item to a Collection Event</w:t>
      </w:r>
      <w:bookmarkEnd w:id="3707"/>
      <w:bookmarkEnd w:id="3708"/>
      <w:r>
        <w:t xml:space="preserve"> </w:t>
      </w:r>
    </w:p>
    <w:p w14:paraId="7E2C80D4" w14:textId="77777777" w:rsidR="00D31CB1" w:rsidRDefault="00D31CB1" w:rsidP="00D31CB1"/>
    <w:p w14:paraId="0C573184" w14:textId="77777777" w:rsidR="00D31CB1" w:rsidRDefault="00D31CB1" w:rsidP="00D31CB1">
      <w:r>
        <w:t xml:space="preserve">If a subject’s biospecimen is collected that is not associated with the kit assigned to a collection event, you can assign the biospecimen to the event as a non kit item. </w:t>
      </w:r>
    </w:p>
    <w:p w14:paraId="08134908" w14:textId="77777777" w:rsidR="00D31CB1" w:rsidRDefault="00D31CB1" w:rsidP="00D31CB1"/>
    <w:p w14:paraId="66E57499" w14:textId="77777777" w:rsidR="00D31CB1" w:rsidRDefault="00D31CB1" w:rsidP="00D31CB1">
      <w:r>
        <w:t>To assign a non kit item to a collection event:</w:t>
      </w:r>
    </w:p>
    <w:p w14:paraId="0BB6F05F" w14:textId="77777777" w:rsidR="00D31CB1" w:rsidRDefault="00D31CB1" w:rsidP="00D31CB1"/>
    <w:p w14:paraId="04301760" w14:textId="6CD465D3" w:rsidR="00D31CB1" w:rsidRDefault="00D31CB1" w:rsidP="00D31CB1">
      <w:pPr>
        <w:numPr>
          <w:ilvl w:val="0"/>
          <w:numId w:val="361"/>
        </w:numPr>
        <w:ind w:right="540"/>
      </w:pPr>
      <w:del w:id="3709" w:author="Sayali Dev" w:date="2018-01-31T17:54:00Z">
        <w:r w:rsidDel="009A119E">
          <w:delText>Log on</w:delText>
        </w:r>
      </w:del>
      <w:ins w:id="3710" w:author="Sayali Dev" w:date="2018-01-31T17:54:00Z">
        <w:r w:rsidR="009A119E">
          <w:t>Log in</w:t>
        </w:r>
      </w:ins>
      <w:r>
        <w:t xml:space="preserve"> to the application using your </w:t>
      </w:r>
      <w:del w:id="3711" w:author="Sayali Dev" w:date="2018-01-31T17:55:00Z">
        <w:r w:rsidDel="00A62626">
          <w:delText>logon</w:delText>
        </w:r>
      </w:del>
      <w:ins w:id="3712" w:author="Sayali Dev" w:date="2018-01-31T17:55:00Z">
        <w:r w:rsidR="00A62626">
          <w:t>log in</w:t>
        </w:r>
      </w:ins>
      <w:r>
        <w:t xml:space="preserve"> credentials. </w:t>
      </w:r>
    </w:p>
    <w:p w14:paraId="43FD6D74" w14:textId="77777777" w:rsidR="00D31CB1" w:rsidRDefault="00D31CB1" w:rsidP="00D31CB1">
      <w:pPr>
        <w:ind w:left="720" w:right="540"/>
      </w:pPr>
      <w:r>
        <w:t xml:space="preserve">The CIRRASPEC home page appears. </w:t>
      </w:r>
    </w:p>
    <w:p w14:paraId="6C5CE217" w14:textId="77777777" w:rsidR="00D31CB1" w:rsidRDefault="00D31CB1" w:rsidP="00D31CB1">
      <w:pPr>
        <w:ind w:left="720" w:right="540"/>
      </w:pPr>
    </w:p>
    <w:p w14:paraId="425A7C39" w14:textId="77777777" w:rsidR="00D31CB1" w:rsidRPr="007051E5" w:rsidRDefault="00D31CB1" w:rsidP="00D31CB1">
      <w:pPr>
        <w:numPr>
          <w:ilvl w:val="0"/>
          <w:numId w:val="361"/>
        </w:numPr>
        <w:ind w:right="540"/>
      </w:pPr>
      <w:r>
        <w:t xml:space="preserve">Point to the arrow of the </w:t>
      </w:r>
      <w:r>
        <w:rPr>
          <w:b/>
        </w:rPr>
        <w:t xml:space="preserve">CIMS </w:t>
      </w:r>
      <w:r w:rsidRPr="007051E5">
        <w:t>tab, and then click</w:t>
      </w:r>
      <w:r>
        <w:rPr>
          <w:b/>
        </w:rPr>
        <w:t xml:space="preserve"> Subject Centric View</w:t>
      </w:r>
      <w:r w:rsidRPr="007051E5">
        <w:t>.</w:t>
      </w:r>
    </w:p>
    <w:p w14:paraId="245C77E4" w14:textId="77777777" w:rsidR="00D31CB1" w:rsidRDefault="00D31CB1" w:rsidP="00D31CB1">
      <w:pPr>
        <w:ind w:left="720" w:right="540"/>
      </w:pPr>
      <w:r w:rsidRPr="007051E5">
        <w:t xml:space="preserve">The </w:t>
      </w:r>
      <w:r>
        <w:t xml:space="preserve">subject </w:t>
      </w:r>
      <w:r w:rsidRPr="007051E5">
        <w:t>search page appears.</w:t>
      </w:r>
    </w:p>
    <w:p w14:paraId="0A702FDC" w14:textId="77777777" w:rsidR="00D31CB1" w:rsidRDefault="00D31CB1" w:rsidP="00D31CB1">
      <w:pPr>
        <w:ind w:left="720" w:right="540"/>
      </w:pPr>
    </w:p>
    <w:p w14:paraId="0CE8D016" w14:textId="77777777" w:rsidR="00D31CB1" w:rsidRPr="007051E5" w:rsidRDefault="00D31CB1" w:rsidP="00D31CB1">
      <w:pPr>
        <w:numPr>
          <w:ilvl w:val="0"/>
          <w:numId w:val="361"/>
        </w:numPr>
        <w:ind w:right="540"/>
      </w:pPr>
      <w:r w:rsidRPr="007051E5">
        <w:t>Click</w:t>
      </w:r>
      <w:r>
        <w:rPr>
          <w:b/>
        </w:rPr>
        <w:t xml:space="preserve"> SEARCH</w:t>
      </w:r>
      <w:r w:rsidRPr="007051E5">
        <w:t>.</w:t>
      </w:r>
      <w:r>
        <w:rPr>
          <w:b/>
        </w:rPr>
        <w:t xml:space="preserve"> </w:t>
      </w:r>
    </w:p>
    <w:p w14:paraId="5A838234" w14:textId="77777777" w:rsidR="00D31CB1" w:rsidRDefault="00D31CB1" w:rsidP="00D31CB1">
      <w:pPr>
        <w:ind w:left="720" w:right="540"/>
      </w:pPr>
      <w:r w:rsidRPr="007051E5">
        <w:t>The</w:t>
      </w:r>
      <w:r>
        <w:rPr>
          <w:b/>
        </w:rPr>
        <w:t xml:space="preserve"> </w:t>
      </w:r>
      <w:r w:rsidRPr="00931431">
        <w:rPr>
          <w:b/>
        </w:rPr>
        <w:t>Subject Search</w:t>
      </w:r>
      <w:r w:rsidRPr="007051E5">
        <w:t xml:space="preserve"> page</w:t>
      </w:r>
      <w:r>
        <w:t xml:space="preserve"> displays a list of subjects.</w:t>
      </w:r>
    </w:p>
    <w:p w14:paraId="0226F729" w14:textId="77777777" w:rsidR="00D31CB1" w:rsidRDefault="00D31CB1" w:rsidP="00D31CB1">
      <w:pPr>
        <w:ind w:left="720" w:right="540"/>
      </w:pPr>
    </w:p>
    <w:p w14:paraId="2BE49372" w14:textId="77777777" w:rsidR="00D31CB1" w:rsidRDefault="00D31CB1" w:rsidP="00D31CB1">
      <w:pPr>
        <w:numPr>
          <w:ilvl w:val="0"/>
          <w:numId w:val="361"/>
        </w:numPr>
        <w:ind w:right="540"/>
      </w:pPr>
      <w:r>
        <w:t xml:space="preserve">Click the row of the appropriate subject. </w:t>
      </w:r>
    </w:p>
    <w:p w14:paraId="7AF9550E" w14:textId="77777777" w:rsidR="00D31CB1" w:rsidRDefault="00D31CB1" w:rsidP="00D31CB1">
      <w:pPr>
        <w:ind w:left="720"/>
      </w:pPr>
      <w:r w:rsidRPr="00DC6CD1">
        <w:t xml:space="preserve">The </w:t>
      </w:r>
      <w:r w:rsidRPr="00DC6CD1">
        <w:rPr>
          <w:b/>
        </w:rPr>
        <w:t>Subject View</w:t>
      </w:r>
      <w:r w:rsidRPr="00DC6CD1">
        <w:t xml:space="preserve"> page appears.</w:t>
      </w:r>
    </w:p>
    <w:p w14:paraId="4A40E65B" w14:textId="77777777" w:rsidR="00D31CB1" w:rsidRDefault="00D31CB1" w:rsidP="00D31CB1">
      <w:pPr>
        <w:ind w:left="720"/>
      </w:pPr>
    </w:p>
    <w:p w14:paraId="36D21D08" w14:textId="77777777" w:rsidR="00D31CB1" w:rsidRDefault="00D31CB1" w:rsidP="00D31CB1">
      <w:pPr>
        <w:numPr>
          <w:ilvl w:val="0"/>
          <w:numId w:val="361"/>
        </w:numPr>
      </w:pPr>
      <w:r>
        <w:t xml:space="preserve">Click the </w:t>
      </w:r>
      <w:r w:rsidRPr="0012348A">
        <w:rPr>
          <w:b/>
        </w:rPr>
        <w:t>ADD KIT/SPECIMEN</w:t>
      </w:r>
      <w:r>
        <w:t xml:space="preserve"> button on the right hand bottom side of the page.</w:t>
      </w:r>
    </w:p>
    <w:p w14:paraId="35B08BEE" w14:textId="77777777" w:rsidR="00D31CB1" w:rsidRDefault="00D31CB1" w:rsidP="00D31CB1">
      <w:pPr>
        <w:ind w:left="720"/>
      </w:pPr>
      <w:r>
        <w:t>The ‘Add Kit/Specimen’ pop-up is displayed.</w:t>
      </w:r>
    </w:p>
    <w:p w14:paraId="50F50300" w14:textId="77777777" w:rsidR="00D31CB1" w:rsidRDefault="00D31CB1" w:rsidP="00D31CB1">
      <w:pPr>
        <w:ind w:left="1440"/>
      </w:pPr>
    </w:p>
    <w:p w14:paraId="6280F329" w14:textId="77777777" w:rsidR="00D31CB1" w:rsidRDefault="00D31CB1" w:rsidP="00D31CB1">
      <w:pPr>
        <w:ind w:left="720"/>
      </w:pPr>
      <w:r>
        <w:rPr>
          <w:noProof/>
        </w:rPr>
        <w:drawing>
          <wp:inline distT="0" distB="0" distL="0" distR="0" wp14:anchorId="51177DEC" wp14:editId="0D46A48C">
            <wp:extent cx="6334125" cy="2926014"/>
            <wp:effectExtent l="19050" t="19050" r="9525" b="27305"/>
            <wp:docPr id="9307" name="Picture 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340402" cy="2928914"/>
                    </a:xfrm>
                    <a:prstGeom prst="rect">
                      <a:avLst/>
                    </a:prstGeom>
                    <a:ln w="3175">
                      <a:solidFill>
                        <a:schemeClr val="tx1"/>
                      </a:solidFill>
                    </a:ln>
                  </pic:spPr>
                </pic:pic>
              </a:graphicData>
            </a:graphic>
          </wp:inline>
        </w:drawing>
      </w:r>
    </w:p>
    <w:p w14:paraId="07FD55C6" w14:textId="77777777" w:rsidR="00D31CB1" w:rsidRDefault="00D31CB1" w:rsidP="00D31CB1">
      <w:pPr>
        <w:pStyle w:val="Figure"/>
        <w:tabs>
          <w:tab w:val="clear" w:pos="1080"/>
          <w:tab w:val="clear" w:pos="1710"/>
          <w:tab w:val="clear" w:pos="1980"/>
        </w:tabs>
        <w:ind w:left="1800" w:hanging="1080"/>
      </w:pPr>
      <w:r>
        <w:t>Add Kit/Specimen pop-up</w:t>
      </w:r>
    </w:p>
    <w:p w14:paraId="1CD0334C" w14:textId="77777777" w:rsidR="00D31CB1" w:rsidRDefault="00D31CB1" w:rsidP="00D31CB1">
      <w:pPr>
        <w:ind w:left="720"/>
      </w:pPr>
    </w:p>
    <w:p w14:paraId="7A4C9E15" w14:textId="77777777" w:rsidR="00D31CB1" w:rsidRDefault="00D31CB1" w:rsidP="00D31CB1">
      <w:pPr>
        <w:numPr>
          <w:ilvl w:val="0"/>
          <w:numId w:val="361"/>
        </w:numPr>
      </w:pPr>
      <w:r>
        <w:t xml:space="preserve">In the </w:t>
      </w:r>
      <w:r w:rsidRPr="00673E5E">
        <w:rPr>
          <w:b/>
        </w:rPr>
        <w:t xml:space="preserve">Source </w:t>
      </w:r>
      <w:r w:rsidRPr="00B644A7">
        <w:rPr>
          <w:b/>
        </w:rPr>
        <w:t>Identifier</w:t>
      </w:r>
      <w:r>
        <w:t xml:space="preserve"> </w:t>
      </w:r>
      <w:r w:rsidRPr="00367F41">
        <w:t xml:space="preserve">box, type </w:t>
      </w:r>
      <w:r>
        <w:t xml:space="preserve">the </w:t>
      </w:r>
      <w:r>
        <w:rPr>
          <w:b/>
        </w:rPr>
        <w:t>Specimen</w:t>
      </w:r>
      <w:r w:rsidRPr="00673E5E">
        <w:rPr>
          <w:b/>
        </w:rPr>
        <w:t xml:space="preserve"> Identifier</w:t>
      </w:r>
      <w:r>
        <w:t xml:space="preserve"> you want to assign to the non kit item.</w:t>
      </w:r>
    </w:p>
    <w:p w14:paraId="685983A9" w14:textId="77777777" w:rsidR="00D31CB1" w:rsidRDefault="00D31CB1" w:rsidP="00D31CB1">
      <w:pPr>
        <w:ind w:left="720"/>
      </w:pPr>
      <w:r>
        <w:t xml:space="preserve">Select a </w:t>
      </w:r>
      <w:r w:rsidRPr="001B25AE">
        <w:rPr>
          <w:b/>
        </w:rPr>
        <w:t>Collection Event</w:t>
      </w:r>
      <w:r>
        <w:t xml:space="preserve"> from the dropdown list to which this non kit item needs to be assigned.</w:t>
      </w:r>
    </w:p>
    <w:p w14:paraId="4D1CEA4C" w14:textId="77777777" w:rsidR="00D31CB1" w:rsidRDefault="00D31CB1" w:rsidP="00D31CB1">
      <w:pPr>
        <w:ind w:left="720"/>
      </w:pPr>
      <w:r>
        <w:t xml:space="preserve">Click </w:t>
      </w:r>
      <w:r>
        <w:rPr>
          <w:b/>
        </w:rPr>
        <w:t>NEXT</w:t>
      </w:r>
      <w:r>
        <w:t>.</w:t>
      </w:r>
    </w:p>
    <w:p w14:paraId="695541C5" w14:textId="77777777" w:rsidR="00D31CB1" w:rsidRDefault="00D31CB1" w:rsidP="00D31CB1">
      <w:pPr>
        <w:ind w:left="720"/>
      </w:pPr>
      <w:r>
        <w:t xml:space="preserve">The </w:t>
      </w:r>
      <w:r w:rsidRPr="00194E04">
        <w:rPr>
          <w:b/>
        </w:rPr>
        <w:t xml:space="preserve">Add </w:t>
      </w:r>
      <w:r>
        <w:rPr>
          <w:b/>
        </w:rPr>
        <w:t>Kit/</w:t>
      </w:r>
      <w:r w:rsidRPr="00194E04">
        <w:rPr>
          <w:b/>
        </w:rPr>
        <w:t>Specimen</w:t>
      </w:r>
      <w:r>
        <w:t xml:space="preserve"> pop-up refreshes to show dropdowns for specimen details. </w:t>
      </w:r>
    </w:p>
    <w:p w14:paraId="06C90C72" w14:textId="77777777" w:rsidR="00D31CB1" w:rsidRDefault="00D31CB1" w:rsidP="00D31CB1">
      <w:pPr>
        <w:ind w:left="720"/>
      </w:pPr>
    </w:p>
    <w:p w14:paraId="69EF17C6" w14:textId="77777777" w:rsidR="00D31CB1" w:rsidRDefault="00D31CB1" w:rsidP="00D31CB1">
      <w:pPr>
        <w:ind w:left="720"/>
        <w:rPr>
          <w:noProof/>
        </w:rPr>
      </w:pPr>
      <w:r>
        <w:rPr>
          <w:noProof/>
        </w:rPr>
        <w:lastRenderedPageBreak/>
        <w:drawing>
          <wp:inline distT="0" distB="0" distL="0" distR="0" wp14:anchorId="6A235238" wp14:editId="6816137F">
            <wp:extent cx="6305550" cy="2912814"/>
            <wp:effectExtent l="19050" t="19050" r="19050" b="20955"/>
            <wp:docPr id="9308" name="Picture 9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328038" cy="2923202"/>
                    </a:xfrm>
                    <a:prstGeom prst="rect">
                      <a:avLst/>
                    </a:prstGeom>
                    <a:ln w="3175">
                      <a:solidFill>
                        <a:schemeClr val="tx1"/>
                      </a:solidFill>
                    </a:ln>
                  </pic:spPr>
                </pic:pic>
              </a:graphicData>
            </a:graphic>
          </wp:inline>
        </w:drawing>
      </w:r>
    </w:p>
    <w:p w14:paraId="14700723" w14:textId="77777777" w:rsidR="00D31CB1" w:rsidRDefault="00D31CB1" w:rsidP="00D31CB1">
      <w:pPr>
        <w:pStyle w:val="Figure"/>
        <w:tabs>
          <w:tab w:val="clear" w:pos="1080"/>
          <w:tab w:val="clear" w:pos="1710"/>
          <w:tab w:val="clear" w:pos="1980"/>
        </w:tabs>
        <w:ind w:left="1800" w:hanging="1080"/>
      </w:pPr>
      <w:r>
        <w:t>Add Kit/Specimen pop-up with specimen details</w:t>
      </w:r>
    </w:p>
    <w:p w14:paraId="28CE7506" w14:textId="77777777" w:rsidR="00D31CB1" w:rsidRDefault="00D31CB1" w:rsidP="00D31CB1">
      <w:pPr>
        <w:ind w:left="720"/>
      </w:pPr>
    </w:p>
    <w:p w14:paraId="136C4092" w14:textId="77777777" w:rsidR="00D31CB1" w:rsidRDefault="00D31CB1" w:rsidP="00D31CB1">
      <w:pPr>
        <w:numPr>
          <w:ilvl w:val="0"/>
          <w:numId w:val="361"/>
        </w:numPr>
      </w:pPr>
      <w:r>
        <w:t xml:space="preserve">Enter appropriate information in each field. Following table lists each field and its description. </w:t>
      </w:r>
    </w:p>
    <w:p w14:paraId="3AF5EF44" w14:textId="77777777" w:rsidR="00D31CB1" w:rsidRDefault="00D31CB1" w:rsidP="00D31CB1">
      <w:pPr>
        <w:pStyle w:val="BodyText"/>
        <w:ind w:left="720" w:right="270"/>
      </w:pPr>
      <w:r w:rsidRPr="006744E4">
        <w:rPr>
          <w:b/>
        </w:rPr>
        <w:t>Note:</w:t>
      </w:r>
      <w:r>
        <w:rPr>
          <w:b/>
        </w:rPr>
        <w:t xml:space="preserve"> </w:t>
      </w:r>
      <w:r w:rsidRPr="006744E4">
        <w:t>Fields that are marked with the red asterisk (</w:t>
      </w:r>
      <w:r w:rsidRPr="006744E4">
        <w:rPr>
          <w:color w:val="FF0000"/>
        </w:rPr>
        <w:t>*</w:t>
      </w:r>
      <w:r w:rsidRPr="006744E4">
        <w:t>) are madatory.</w:t>
      </w:r>
    </w:p>
    <w:p w14:paraId="07E8CF76" w14:textId="77777777" w:rsidR="00D31CB1" w:rsidRDefault="00D31CB1" w:rsidP="00D31CB1">
      <w:pPr>
        <w:ind w:left="720"/>
      </w:pPr>
    </w:p>
    <w:p w14:paraId="096B877C" w14:textId="21AA216C" w:rsidR="00D31CB1" w:rsidRDefault="00D31CB1" w:rsidP="00D31CB1">
      <w:pPr>
        <w:pStyle w:val="Caption"/>
        <w:ind w:firstLine="720"/>
      </w:pPr>
      <w:r>
        <w:t xml:space="preserve">Table </w:t>
      </w:r>
      <w:r w:rsidR="00653CE2">
        <w:fldChar w:fldCharType="begin"/>
      </w:r>
      <w:r w:rsidR="00653CE2">
        <w:instrText xml:space="preserve"> SEQ Figure \* ARABIC </w:instrText>
      </w:r>
      <w:r w:rsidR="00653CE2">
        <w:fldChar w:fldCharType="separate"/>
      </w:r>
      <w:ins w:id="3713" w:author="Sayali Dev" w:date="2018-02-02T13:47:00Z">
        <w:r w:rsidR="00EB76E3">
          <w:rPr>
            <w:noProof/>
          </w:rPr>
          <w:t>41</w:t>
        </w:r>
      </w:ins>
      <w:del w:id="3714" w:author="Sayali Dev" w:date="2018-02-02T13:47:00Z">
        <w:r w:rsidDel="00EB76E3">
          <w:rPr>
            <w:noProof/>
          </w:rPr>
          <w:delText>4</w:delText>
        </w:r>
      </w:del>
      <w:r w:rsidR="00653CE2">
        <w:rPr>
          <w:noProof/>
        </w:rPr>
        <w:fldChar w:fldCharType="end"/>
      </w:r>
      <w:r>
        <w:t>: Assigning a non kit item to a collection event</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40"/>
        <w:gridCol w:w="6570"/>
      </w:tblGrid>
      <w:tr w:rsidR="00D31CB1" w:rsidRPr="007A152E" w14:paraId="6755F0CE" w14:textId="77777777" w:rsidTr="007E1303">
        <w:trPr>
          <w:cantSplit/>
          <w:trHeight w:val="288"/>
          <w:tblHeader/>
        </w:trPr>
        <w:tc>
          <w:tcPr>
            <w:tcW w:w="3240" w:type="dxa"/>
            <w:shd w:val="clear" w:color="auto" w:fill="BFBFBF"/>
            <w:vAlign w:val="center"/>
          </w:tcPr>
          <w:p w14:paraId="7D395A90" w14:textId="77777777" w:rsidR="00D31CB1" w:rsidRPr="007A152E" w:rsidRDefault="00D31CB1" w:rsidP="007E1303">
            <w:pPr>
              <w:rPr>
                <w:b/>
              </w:rPr>
            </w:pPr>
            <w:r>
              <w:rPr>
                <w:b/>
              </w:rPr>
              <w:t>Field</w:t>
            </w:r>
          </w:p>
        </w:tc>
        <w:tc>
          <w:tcPr>
            <w:tcW w:w="6570" w:type="dxa"/>
            <w:shd w:val="clear" w:color="auto" w:fill="BFBFBF"/>
            <w:vAlign w:val="center"/>
          </w:tcPr>
          <w:p w14:paraId="1C544133" w14:textId="77777777" w:rsidR="00D31CB1" w:rsidRPr="007A152E" w:rsidRDefault="00D31CB1" w:rsidP="007E1303">
            <w:pPr>
              <w:rPr>
                <w:b/>
              </w:rPr>
            </w:pPr>
            <w:r w:rsidRPr="007A152E">
              <w:rPr>
                <w:b/>
              </w:rPr>
              <w:t>Description</w:t>
            </w:r>
          </w:p>
        </w:tc>
      </w:tr>
      <w:tr w:rsidR="00D31CB1" w14:paraId="45654144" w14:textId="77777777" w:rsidTr="007E1303">
        <w:trPr>
          <w:cantSplit/>
          <w:trHeight w:val="288"/>
        </w:trPr>
        <w:tc>
          <w:tcPr>
            <w:tcW w:w="3240" w:type="dxa"/>
            <w:vAlign w:val="center"/>
          </w:tcPr>
          <w:p w14:paraId="67040046" w14:textId="77777777" w:rsidR="00D31CB1" w:rsidRPr="007A152E" w:rsidRDefault="00D31CB1" w:rsidP="007E1303">
            <w:pPr>
              <w:rPr>
                <w:b/>
              </w:rPr>
            </w:pPr>
            <w:r>
              <w:rPr>
                <w:b/>
              </w:rPr>
              <w:t>Specimen Type</w:t>
            </w:r>
            <w:r w:rsidRPr="006744E4">
              <w:rPr>
                <w:color w:val="FF0000"/>
              </w:rPr>
              <w:t>*</w:t>
            </w:r>
          </w:p>
        </w:tc>
        <w:tc>
          <w:tcPr>
            <w:tcW w:w="6570" w:type="dxa"/>
            <w:vAlign w:val="center"/>
          </w:tcPr>
          <w:p w14:paraId="1F8B7DC9" w14:textId="77777777" w:rsidR="00D31CB1" w:rsidRDefault="00D31CB1" w:rsidP="007E1303">
            <w:r>
              <w:t>Click appropriate specimen type for the specimen you want to add.</w:t>
            </w:r>
          </w:p>
        </w:tc>
      </w:tr>
      <w:tr w:rsidR="00D31CB1" w14:paraId="4343BCB2" w14:textId="77777777" w:rsidTr="007E1303">
        <w:trPr>
          <w:cantSplit/>
          <w:trHeight w:val="288"/>
        </w:trPr>
        <w:tc>
          <w:tcPr>
            <w:tcW w:w="3240" w:type="dxa"/>
            <w:vAlign w:val="center"/>
          </w:tcPr>
          <w:p w14:paraId="58859ED9" w14:textId="77777777" w:rsidR="00D31CB1" w:rsidRPr="007A152E" w:rsidRDefault="00D31CB1" w:rsidP="007E1303">
            <w:pPr>
              <w:rPr>
                <w:b/>
              </w:rPr>
            </w:pPr>
            <w:r>
              <w:rPr>
                <w:b/>
              </w:rPr>
              <w:t>Sample Type</w:t>
            </w:r>
            <w:r w:rsidRPr="006744E4">
              <w:rPr>
                <w:color w:val="FF0000"/>
              </w:rPr>
              <w:t>*</w:t>
            </w:r>
          </w:p>
        </w:tc>
        <w:tc>
          <w:tcPr>
            <w:tcW w:w="6570" w:type="dxa"/>
            <w:vAlign w:val="center"/>
          </w:tcPr>
          <w:p w14:paraId="192BE02C" w14:textId="77777777" w:rsidR="00D31CB1" w:rsidRDefault="00D31CB1" w:rsidP="007E1303">
            <w:r>
              <w:t>Click appropriate sample type for the specimen you want to add.</w:t>
            </w:r>
          </w:p>
        </w:tc>
      </w:tr>
      <w:tr w:rsidR="00D31CB1" w14:paraId="5545D38A" w14:textId="77777777" w:rsidTr="007E1303">
        <w:trPr>
          <w:cantSplit/>
          <w:trHeight w:val="288"/>
        </w:trPr>
        <w:tc>
          <w:tcPr>
            <w:tcW w:w="3240" w:type="dxa"/>
            <w:vAlign w:val="center"/>
          </w:tcPr>
          <w:p w14:paraId="18AAC1CC" w14:textId="77777777" w:rsidR="00D31CB1" w:rsidRDefault="00D31CB1" w:rsidP="007E1303">
            <w:pPr>
              <w:rPr>
                <w:b/>
              </w:rPr>
            </w:pPr>
            <w:r>
              <w:rPr>
                <w:b/>
              </w:rPr>
              <w:t>Container Type</w:t>
            </w:r>
            <w:r w:rsidRPr="006744E4">
              <w:rPr>
                <w:color w:val="FF0000"/>
              </w:rPr>
              <w:t>*</w:t>
            </w:r>
          </w:p>
        </w:tc>
        <w:tc>
          <w:tcPr>
            <w:tcW w:w="6570" w:type="dxa"/>
            <w:vAlign w:val="center"/>
          </w:tcPr>
          <w:p w14:paraId="69D96D5F" w14:textId="77777777" w:rsidR="00D31CB1" w:rsidRDefault="00D31CB1" w:rsidP="007E1303">
            <w:r>
              <w:t>Click appropriate container type for the specimen you want to add.</w:t>
            </w:r>
          </w:p>
        </w:tc>
      </w:tr>
      <w:tr w:rsidR="00D31CB1" w14:paraId="517C0466" w14:textId="77777777" w:rsidTr="007E1303">
        <w:trPr>
          <w:cantSplit/>
          <w:trHeight w:val="288"/>
        </w:trPr>
        <w:tc>
          <w:tcPr>
            <w:tcW w:w="3240" w:type="dxa"/>
            <w:vAlign w:val="center"/>
          </w:tcPr>
          <w:p w14:paraId="72D142E6" w14:textId="77777777" w:rsidR="00D31CB1" w:rsidRDefault="00D31CB1" w:rsidP="007E1303">
            <w:pPr>
              <w:rPr>
                <w:b/>
              </w:rPr>
            </w:pPr>
            <w:r>
              <w:rPr>
                <w:b/>
              </w:rPr>
              <w:t>Sample Collection Date</w:t>
            </w:r>
          </w:p>
        </w:tc>
        <w:tc>
          <w:tcPr>
            <w:tcW w:w="6570" w:type="dxa"/>
            <w:vAlign w:val="center"/>
          </w:tcPr>
          <w:p w14:paraId="610075BA" w14:textId="77777777" w:rsidR="00D31CB1" w:rsidRDefault="00D31CB1" w:rsidP="007E1303">
            <w:r>
              <w:t>Click the calendar and select the collection date of the specimen you want to add.</w:t>
            </w:r>
          </w:p>
          <w:p w14:paraId="69B14A4B" w14:textId="77777777" w:rsidR="00D31CB1" w:rsidRDefault="00D31CB1" w:rsidP="007E1303">
            <w:r>
              <w:t xml:space="preserve">Then click the up or down arrow icon </w:t>
            </w:r>
            <w:r>
              <w:rPr>
                <w:noProof/>
              </w:rPr>
              <w:drawing>
                <wp:inline distT="0" distB="0" distL="0" distR="0" wp14:anchorId="31F6D138" wp14:editId="64C52244">
                  <wp:extent cx="199390" cy="357505"/>
                  <wp:effectExtent l="0" t="0" r="0" b="4445"/>
                  <wp:docPr id="9309" name="Picture 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6">
                            <a:extLst>
                              <a:ext uri="{28A0092B-C50C-407E-A947-70E740481C1C}">
                                <a14:useLocalDpi xmlns:a14="http://schemas.microsoft.com/office/drawing/2010/main" val="0"/>
                              </a:ext>
                            </a:extLst>
                          </a:blip>
                          <a:srcRect l="57886" t="32840" r="40445" b="62962"/>
                          <a:stretch>
                            <a:fillRect/>
                          </a:stretch>
                        </pic:blipFill>
                        <pic:spPr bwMode="auto">
                          <a:xfrm>
                            <a:off x="0" y="0"/>
                            <a:ext cx="199390" cy="357505"/>
                          </a:xfrm>
                          <a:prstGeom prst="rect">
                            <a:avLst/>
                          </a:prstGeom>
                          <a:noFill/>
                          <a:ln>
                            <a:noFill/>
                          </a:ln>
                        </pic:spPr>
                      </pic:pic>
                    </a:graphicData>
                  </a:graphic>
                </wp:inline>
              </w:drawing>
            </w:r>
            <w:r>
              <w:t>to specify the time when the biospecimen was collected.</w:t>
            </w:r>
          </w:p>
        </w:tc>
      </w:tr>
    </w:tbl>
    <w:p w14:paraId="1DC19F23" w14:textId="77777777" w:rsidR="00D31CB1" w:rsidRDefault="00D31CB1" w:rsidP="00D31CB1">
      <w:pPr>
        <w:ind w:left="720"/>
      </w:pPr>
    </w:p>
    <w:p w14:paraId="2802D2A4" w14:textId="77777777" w:rsidR="00D31CB1" w:rsidRDefault="00D31CB1" w:rsidP="00D31CB1">
      <w:pPr>
        <w:numPr>
          <w:ilvl w:val="0"/>
          <w:numId w:val="361"/>
        </w:numPr>
      </w:pPr>
      <w:r>
        <w:t xml:space="preserve">Click </w:t>
      </w:r>
      <w:r>
        <w:rPr>
          <w:b/>
        </w:rPr>
        <w:t>CREATE</w:t>
      </w:r>
      <w:r>
        <w:t xml:space="preserve">. </w:t>
      </w:r>
    </w:p>
    <w:p w14:paraId="0F5797A7" w14:textId="77777777" w:rsidR="00D31CB1" w:rsidRDefault="00D31CB1" w:rsidP="00D31CB1">
      <w:pPr>
        <w:ind w:left="720"/>
      </w:pPr>
      <w:r>
        <w:t xml:space="preserve">The tree view on the LHS of the page refreshes to show the new non kit item under the </w:t>
      </w:r>
      <w:r w:rsidRPr="00F33585">
        <w:rPr>
          <w:b/>
        </w:rPr>
        <w:t xml:space="preserve">Non Kit Items </w:t>
      </w:r>
      <w:r>
        <w:t>node for the respective Collection Event.</w:t>
      </w:r>
    </w:p>
    <w:p w14:paraId="2E618C61" w14:textId="77777777" w:rsidR="00D31CB1" w:rsidRPr="00E4655D" w:rsidRDefault="00D31CB1" w:rsidP="00D31CB1">
      <w:pPr>
        <w:pStyle w:val="Heading3"/>
      </w:pPr>
      <w:r>
        <w:br w:type="page"/>
      </w:r>
      <w:bookmarkStart w:id="3715" w:name="ViewSubjectKit"/>
      <w:bookmarkStart w:id="3716" w:name="CollectSpecimen"/>
      <w:bookmarkEnd w:id="3715"/>
      <w:bookmarkEnd w:id="3716"/>
    </w:p>
    <w:p w14:paraId="6F532D3E" w14:textId="77777777" w:rsidR="00D31CB1" w:rsidRDefault="00D31CB1" w:rsidP="00D31CB1">
      <w:pPr>
        <w:pStyle w:val="Caption"/>
        <w:ind w:firstLine="720"/>
      </w:pPr>
      <w:r w:rsidRPr="00E4655D">
        <w:lastRenderedPageBreak/>
        <w:t xml:space="preserve"> </w:t>
      </w:r>
      <w:bookmarkStart w:id="3717" w:name="ViewForm"/>
      <w:bookmarkStart w:id="3718" w:name="_Toc452553488"/>
      <w:bookmarkEnd w:id="3717"/>
    </w:p>
    <w:p w14:paraId="64FB92B7" w14:textId="77777777" w:rsidR="00D31CB1" w:rsidRDefault="00D31CB1" w:rsidP="00D31CB1">
      <w:pPr>
        <w:pStyle w:val="Heading3"/>
      </w:pPr>
      <w:bookmarkStart w:id="3719" w:name="_Toc507164335"/>
      <w:r>
        <w:t>Viewing the Form Details</w:t>
      </w:r>
      <w:bookmarkEnd w:id="3718"/>
      <w:bookmarkEnd w:id="3719"/>
    </w:p>
    <w:p w14:paraId="2238659A" w14:textId="77777777" w:rsidR="00D31CB1" w:rsidRDefault="00D31CB1" w:rsidP="00D31CB1">
      <w:r>
        <w:t xml:space="preserve"> </w:t>
      </w:r>
    </w:p>
    <w:p w14:paraId="689E86BB" w14:textId="77777777" w:rsidR="00D31CB1" w:rsidRDefault="00D31CB1" w:rsidP="00D31CB1">
      <w:r>
        <w:t>To view the details of a clinical form, consent form or a specimen collection form associated with a subject:</w:t>
      </w:r>
    </w:p>
    <w:p w14:paraId="24A3A035" w14:textId="77777777" w:rsidR="00D31CB1" w:rsidRDefault="00D31CB1" w:rsidP="00D31CB1"/>
    <w:p w14:paraId="3445D6CA" w14:textId="2B534AC3" w:rsidR="00D31CB1" w:rsidRDefault="00D31CB1" w:rsidP="00D31CB1">
      <w:pPr>
        <w:numPr>
          <w:ilvl w:val="0"/>
          <w:numId w:val="365"/>
        </w:numPr>
        <w:ind w:right="540"/>
      </w:pPr>
      <w:del w:id="3720" w:author="Sayali Dev" w:date="2018-01-31T17:54:00Z">
        <w:r w:rsidDel="009A119E">
          <w:delText>Log on</w:delText>
        </w:r>
      </w:del>
      <w:ins w:id="3721" w:author="Sayali Dev" w:date="2018-01-31T17:54:00Z">
        <w:r w:rsidR="009A119E">
          <w:t>Log in</w:t>
        </w:r>
      </w:ins>
      <w:r>
        <w:t xml:space="preserve"> to the application using your </w:t>
      </w:r>
      <w:del w:id="3722" w:author="Sayali Dev" w:date="2018-01-31T17:55:00Z">
        <w:r w:rsidDel="00A62626">
          <w:delText>logon</w:delText>
        </w:r>
      </w:del>
      <w:ins w:id="3723" w:author="Sayali Dev" w:date="2018-01-31T17:55:00Z">
        <w:r w:rsidR="00A62626">
          <w:t>log in</w:t>
        </w:r>
      </w:ins>
      <w:r>
        <w:t xml:space="preserve"> credentials. </w:t>
      </w:r>
    </w:p>
    <w:p w14:paraId="764DCC6F" w14:textId="77777777" w:rsidR="00D31CB1" w:rsidRDefault="00D31CB1" w:rsidP="00D31CB1">
      <w:pPr>
        <w:ind w:left="720" w:right="540"/>
      </w:pPr>
      <w:r>
        <w:t xml:space="preserve">The CIRRASPEC home page appears. </w:t>
      </w:r>
    </w:p>
    <w:p w14:paraId="21A8C25A" w14:textId="77777777" w:rsidR="00D31CB1" w:rsidRDefault="00D31CB1" w:rsidP="00D31CB1">
      <w:pPr>
        <w:ind w:left="720" w:right="540"/>
      </w:pPr>
    </w:p>
    <w:p w14:paraId="6234AC44" w14:textId="77777777" w:rsidR="00D31CB1" w:rsidRPr="007051E5" w:rsidRDefault="00D31CB1" w:rsidP="00D31CB1">
      <w:pPr>
        <w:numPr>
          <w:ilvl w:val="0"/>
          <w:numId w:val="365"/>
        </w:numPr>
        <w:ind w:right="540"/>
      </w:pPr>
      <w:r>
        <w:t xml:space="preserve">Point to the arrow of the </w:t>
      </w:r>
      <w:r>
        <w:rPr>
          <w:b/>
        </w:rPr>
        <w:t xml:space="preserve">CIMS </w:t>
      </w:r>
      <w:r w:rsidRPr="007051E5">
        <w:t>tab, and then click</w:t>
      </w:r>
      <w:r>
        <w:rPr>
          <w:b/>
        </w:rPr>
        <w:t xml:space="preserve"> Subject Centric View</w:t>
      </w:r>
      <w:r w:rsidRPr="007051E5">
        <w:t>.</w:t>
      </w:r>
    </w:p>
    <w:p w14:paraId="19C1A80A" w14:textId="77777777" w:rsidR="00D31CB1" w:rsidRDefault="00D31CB1" w:rsidP="00D31CB1">
      <w:pPr>
        <w:ind w:left="720" w:right="540"/>
      </w:pPr>
      <w:r w:rsidRPr="007051E5">
        <w:t xml:space="preserve">The </w:t>
      </w:r>
      <w:r>
        <w:rPr>
          <w:b/>
        </w:rPr>
        <w:t>S</w:t>
      </w:r>
      <w:r w:rsidRPr="00BC7615">
        <w:rPr>
          <w:b/>
        </w:rPr>
        <w:t xml:space="preserve">ubject </w:t>
      </w:r>
      <w:r>
        <w:rPr>
          <w:b/>
        </w:rPr>
        <w:t>S</w:t>
      </w:r>
      <w:r w:rsidRPr="00BC7615">
        <w:rPr>
          <w:b/>
        </w:rPr>
        <w:t>earch</w:t>
      </w:r>
      <w:r w:rsidRPr="007051E5">
        <w:t xml:space="preserve"> page appears.</w:t>
      </w:r>
    </w:p>
    <w:p w14:paraId="35583A5C" w14:textId="77777777" w:rsidR="00D31CB1" w:rsidRDefault="00D31CB1" w:rsidP="00D31CB1">
      <w:pPr>
        <w:ind w:left="720" w:right="540"/>
      </w:pPr>
    </w:p>
    <w:p w14:paraId="14C3B424" w14:textId="77777777" w:rsidR="00D31CB1" w:rsidRPr="007051E5" w:rsidRDefault="00D31CB1" w:rsidP="00D31CB1">
      <w:pPr>
        <w:numPr>
          <w:ilvl w:val="0"/>
          <w:numId w:val="365"/>
        </w:numPr>
        <w:ind w:right="540"/>
      </w:pPr>
      <w:r w:rsidRPr="007051E5">
        <w:t>Click</w:t>
      </w:r>
      <w:r>
        <w:rPr>
          <w:b/>
        </w:rPr>
        <w:t xml:space="preserve"> SEARCH</w:t>
      </w:r>
      <w:r w:rsidRPr="007051E5">
        <w:t>.</w:t>
      </w:r>
      <w:r>
        <w:rPr>
          <w:b/>
        </w:rPr>
        <w:t xml:space="preserve"> </w:t>
      </w:r>
    </w:p>
    <w:p w14:paraId="32E27EF4" w14:textId="77777777" w:rsidR="00D31CB1" w:rsidRDefault="00D31CB1" w:rsidP="00D31CB1">
      <w:pPr>
        <w:ind w:left="720" w:right="540"/>
      </w:pPr>
      <w:r w:rsidRPr="007051E5">
        <w:t>The</w:t>
      </w:r>
      <w:r>
        <w:rPr>
          <w:b/>
        </w:rPr>
        <w:t xml:space="preserve"> </w:t>
      </w:r>
      <w:r w:rsidRPr="00090DF5">
        <w:rPr>
          <w:b/>
        </w:rPr>
        <w:t>Subject Search</w:t>
      </w:r>
      <w:r w:rsidRPr="007051E5">
        <w:t xml:space="preserve"> page</w:t>
      </w:r>
      <w:r>
        <w:t xml:space="preserve"> displays a list of subjects.</w:t>
      </w:r>
    </w:p>
    <w:p w14:paraId="362D211F" w14:textId="77777777" w:rsidR="00D31CB1" w:rsidRDefault="00D31CB1" w:rsidP="00D31CB1">
      <w:pPr>
        <w:ind w:left="720" w:right="540"/>
      </w:pPr>
    </w:p>
    <w:p w14:paraId="7C5C6ADD" w14:textId="77777777" w:rsidR="00D31CB1" w:rsidRDefault="00D31CB1" w:rsidP="00D31CB1">
      <w:pPr>
        <w:numPr>
          <w:ilvl w:val="0"/>
          <w:numId w:val="365"/>
        </w:numPr>
        <w:ind w:right="540"/>
      </w:pPr>
      <w:r>
        <w:t xml:space="preserve">Click the row of the appropriate subject. </w:t>
      </w:r>
    </w:p>
    <w:p w14:paraId="007CA0DE" w14:textId="77777777" w:rsidR="00D31CB1" w:rsidRDefault="00D31CB1" w:rsidP="00D31CB1">
      <w:pPr>
        <w:ind w:left="720"/>
      </w:pPr>
      <w:r w:rsidRPr="00DC6CD1">
        <w:t xml:space="preserve">The </w:t>
      </w:r>
      <w:r w:rsidRPr="00DC6CD1">
        <w:rPr>
          <w:b/>
        </w:rPr>
        <w:t>Subject View</w:t>
      </w:r>
      <w:r w:rsidRPr="00DC6CD1">
        <w:t xml:space="preserve"> page appears.</w:t>
      </w:r>
    </w:p>
    <w:p w14:paraId="48340C6F" w14:textId="77777777" w:rsidR="00D31CB1" w:rsidRDefault="00D31CB1" w:rsidP="00D31CB1">
      <w:pPr>
        <w:ind w:left="720"/>
      </w:pPr>
    </w:p>
    <w:p w14:paraId="0FCDE97A" w14:textId="77777777" w:rsidR="00D31CB1" w:rsidRDefault="00D31CB1" w:rsidP="00D31CB1">
      <w:pPr>
        <w:numPr>
          <w:ilvl w:val="0"/>
          <w:numId w:val="365"/>
        </w:numPr>
      </w:pPr>
      <w:r>
        <w:t xml:space="preserve">From the </w:t>
      </w:r>
      <w:r w:rsidRPr="00A06927">
        <w:rPr>
          <w:b/>
        </w:rPr>
        <w:t>Subject Homepage</w:t>
      </w:r>
      <w:r>
        <w:t xml:space="preserve"> on the right side of the page, under the </w:t>
      </w:r>
      <w:r w:rsidRPr="007973E7">
        <w:rPr>
          <w:b/>
        </w:rPr>
        <w:t>Enrollment</w:t>
      </w:r>
      <w:r>
        <w:t xml:space="preserve"> section, click the link of the form section that you want to view.</w:t>
      </w:r>
    </w:p>
    <w:p w14:paraId="6982A284" w14:textId="77777777" w:rsidR="00D31CB1" w:rsidRDefault="00D31CB1" w:rsidP="00D31CB1">
      <w:pPr>
        <w:ind w:left="720"/>
      </w:pPr>
      <w:r>
        <w:t>OR</w:t>
      </w:r>
    </w:p>
    <w:p w14:paraId="53A1A0CE" w14:textId="77777777" w:rsidR="00D31CB1" w:rsidRDefault="00D31CB1" w:rsidP="00D31CB1">
      <w:pPr>
        <w:ind w:left="720"/>
      </w:pPr>
      <w:r>
        <w:t xml:space="preserve">In the hierarchy tree structure on the left side of the page, click the form section node for which you want to view the details. </w:t>
      </w:r>
    </w:p>
    <w:p w14:paraId="7AA2EC87" w14:textId="77777777" w:rsidR="00D31CB1" w:rsidRDefault="00D31CB1" w:rsidP="00D31CB1">
      <w:pPr>
        <w:ind w:left="720"/>
      </w:pPr>
    </w:p>
    <w:p w14:paraId="5758F43F" w14:textId="77777777" w:rsidR="00D31CB1" w:rsidRDefault="00D31CB1" w:rsidP="00D31CB1">
      <w:pPr>
        <w:ind w:left="720"/>
      </w:pPr>
      <w:r>
        <w:t>The name of the selected form section and the form section data appear on the RHS of the page.</w:t>
      </w:r>
      <w:r>
        <w:br/>
      </w:r>
      <w:r>
        <w:br/>
      </w:r>
      <w:r>
        <w:rPr>
          <w:noProof/>
        </w:rPr>
        <w:drawing>
          <wp:inline distT="0" distB="0" distL="0" distR="0" wp14:anchorId="79C06B22" wp14:editId="65DAEEC9">
            <wp:extent cx="6324600" cy="2958507"/>
            <wp:effectExtent l="19050" t="19050" r="19050" b="13335"/>
            <wp:docPr id="9313" name="Picture 9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334996" cy="2963370"/>
                    </a:xfrm>
                    <a:prstGeom prst="rect">
                      <a:avLst/>
                    </a:prstGeom>
                    <a:ln w="3175">
                      <a:solidFill>
                        <a:schemeClr val="tx1"/>
                      </a:solidFill>
                    </a:ln>
                  </pic:spPr>
                </pic:pic>
              </a:graphicData>
            </a:graphic>
          </wp:inline>
        </w:drawing>
      </w:r>
    </w:p>
    <w:p w14:paraId="0A9F02CF" w14:textId="77777777" w:rsidR="00D31CB1" w:rsidRDefault="00D31CB1" w:rsidP="00D31CB1">
      <w:pPr>
        <w:pStyle w:val="Figure"/>
        <w:tabs>
          <w:tab w:val="clear" w:pos="1080"/>
          <w:tab w:val="clear" w:pos="1710"/>
          <w:tab w:val="clear" w:pos="1980"/>
        </w:tabs>
        <w:ind w:left="1800" w:hanging="1080"/>
      </w:pPr>
      <w:r>
        <w:t>Data collection form</w:t>
      </w:r>
    </w:p>
    <w:p w14:paraId="113B8496" w14:textId="77777777" w:rsidR="00D31CB1" w:rsidRDefault="00D31CB1" w:rsidP="00D31CB1"/>
    <w:p w14:paraId="335A299D" w14:textId="77777777" w:rsidR="00D31CB1" w:rsidRDefault="00D31CB1" w:rsidP="00D31CB1">
      <w:pPr>
        <w:pStyle w:val="BodyText"/>
        <w:ind w:left="720" w:right="720"/>
        <w:rPr>
          <w:b/>
        </w:rPr>
      </w:pPr>
    </w:p>
    <w:p w14:paraId="24FB2B94" w14:textId="77777777" w:rsidR="00D31CB1" w:rsidRDefault="00D31CB1" w:rsidP="00D31CB1">
      <w:pPr>
        <w:pStyle w:val="BodyText"/>
        <w:ind w:left="720" w:right="720"/>
      </w:pPr>
      <w:r w:rsidRPr="00734AE4">
        <w:rPr>
          <w:b/>
        </w:rPr>
        <w:t>Note:</w:t>
      </w:r>
      <w:r>
        <w:t xml:space="preserve"> PHI questions (if any) in the form section will be marked with a hash sign (#).</w:t>
      </w:r>
    </w:p>
    <w:p w14:paraId="52C38170" w14:textId="77777777" w:rsidR="00D31CB1" w:rsidRDefault="00D31CB1" w:rsidP="00D31CB1">
      <w:pPr>
        <w:pStyle w:val="BodyText"/>
        <w:numPr>
          <w:ilvl w:val="0"/>
          <w:numId w:val="227"/>
        </w:numPr>
        <w:ind w:right="720"/>
      </w:pPr>
      <w:r>
        <w:t>If the form section contains PHI questions, then the answers (if already filled up) for these are displayed differently for PHI authorized and Non-PHI authorized users.</w:t>
      </w:r>
    </w:p>
    <w:p w14:paraId="31499A21" w14:textId="77777777" w:rsidR="00D31CB1" w:rsidRDefault="00D31CB1" w:rsidP="00D31CB1">
      <w:pPr>
        <w:pStyle w:val="BodyText"/>
        <w:numPr>
          <w:ilvl w:val="1"/>
          <w:numId w:val="227"/>
        </w:numPr>
        <w:ind w:right="720"/>
      </w:pPr>
      <w:r>
        <w:lastRenderedPageBreak/>
        <w:t>The PHI authorized users are allowed to answer PHI as well as Non-PHI questions. Hence they can also view the answers (if already filled up) to all the questions.</w:t>
      </w:r>
    </w:p>
    <w:p w14:paraId="6FAAA1CD" w14:textId="77777777" w:rsidR="00D31CB1" w:rsidRPr="00734AE4" w:rsidRDefault="00D31CB1" w:rsidP="00D31CB1">
      <w:pPr>
        <w:pStyle w:val="BodyText"/>
        <w:numPr>
          <w:ilvl w:val="1"/>
          <w:numId w:val="227"/>
        </w:numPr>
        <w:ind w:right="720"/>
      </w:pPr>
      <w:r>
        <w:t>However, the Non-PHI authorized users are allowed to answer only the Non-PHI questions. If answers to PHI questions have already been filled up by some PHI user, then these are shown as hashed out (in case of textboxes) and blanked out (in case of radio buttons, dropdowns and checkboxes) to the Non-PHI authorized users.</w:t>
      </w:r>
    </w:p>
    <w:p w14:paraId="000E300F" w14:textId="77777777" w:rsidR="00D31CB1" w:rsidRDefault="00D31CB1" w:rsidP="00D31CB1">
      <w:pPr>
        <w:ind w:left="720"/>
      </w:pPr>
    </w:p>
    <w:p w14:paraId="3B566938" w14:textId="77777777" w:rsidR="00D31CB1" w:rsidRDefault="00D31CB1" w:rsidP="00D31CB1">
      <w:pPr>
        <w:numPr>
          <w:ilvl w:val="0"/>
          <w:numId w:val="365"/>
        </w:numPr>
      </w:pPr>
      <w:r>
        <w:t xml:space="preserve">To view a PDF image of the actual form section, click the </w:t>
      </w:r>
      <w:r w:rsidRPr="00011D50">
        <w:rPr>
          <w:b/>
        </w:rPr>
        <w:t>print icon</w:t>
      </w:r>
      <w:r w:rsidRPr="00BB267B">
        <w:rPr>
          <w:noProof/>
        </w:rPr>
        <w:t xml:space="preserve"> </w:t>
      </w:r>
      <w:r w:rsidRPr="004D6084">
        <w:rPr>
          <w:noProof/>
        </w:rPr>
        <w:drawing>
          <wp:inline distT="0" distB="0" distL="0" distR="0" wp14:anchorId="1B07838B" wp14:editId="0A4E1BE7">
            <wp:extent cx="324485" cy="307340"/>
            <wp:effectExtent l="0" t="0" r="0" b="0"/>
            <wp:docPr id="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4485" cy="307340"/>
                    </a:xfrm>
                    <a:prstGeom prst="rect">
                      <a:avLst/>
                    </a:prstGeom>
                    <a:noFill/>
                    <a:ln>
                      <a:noFill/>
                    </a:ln>
                  </pic:spPr>
                </pic:pic>
              </a:graphicData>
            </a:graphic>
          </wp:inline>
        </w:drawing>
      </w:r>
      <w:r>
        <w:t>.</w:t>
      </w:r>
      <w:r>
        <w:br/>
        <w:t>The form section appears in a new window.</w:t>
      </w:r>
      <w:r>
        <w:br/>
      </w:r>
      <w:r w:rsidRPr="002128A4">
        <w:rPr>
          <w:b/>
        </w:rPr>
        <w:t>Note:</w:t>
      </w:r>
      <w:r>
        <w:t xml:space="preserve"> You can print the form section from this window.</w:t>
      </w:r>
    </w:p>
    <w:p w14:paraId="7D0F64E7" w14:textId="77777777" w:rsidR="00D31CB1" w:rsidRDefault="00D31CB1" w:rsidP="00D31CB1">
      <w:pPr>
        <w:ind w:left="720"/>
      </w:pPr>
    </w:p>
    <w:p w14:paraId="529EFE68" w14:textId="77777777" w:rsidR="00D31CB1" w:rsidRDefault="00D31CB1" w:rsidP="00D31CB1">
      <w:pPr>
        <w:pStyle w:val="Heading3"/>
        <w:pageBreakBefore/>
      </w:pPr>
      <w:bookmarkStart w:id="3724" w:name="ModifyingForm"/>
      <w:bookmarkStart w:id="3725" w:name="_Toc452553489"/>
      <w:bookmarkStart w:id="3726" w:name="_Toc507164336"/>
      <w:bookmarkEnd w:id="3724"/>
      <w:r>
        <w:lastRenderedPageBreak/>
        <w:t>Modifying the Form Details</w:t>
      </w:r>
      <w:bookmarkEnd w:id="3725"/>
      <w:bookmarkEnd w:id="3726"/>
    </w:p>
    <w:p w14:paraId="3892CBCD" w14:textId="77777777" w:rsidR="00D31CB1" w:rsidRDefault="00D31CB1" w:rsidP="00D31CB1"/>
    <w:p w14:paraId="72A14026" w14:textId="77777777" w:rsidR="00D31CB1" w:rsidRDefault="00D31CB1" w:rsidP="00D31CB1">
      <w:r w:rsidRPr="00C50291">
        <w:rPr>
          <w:b/>
        </w:rPr>
        <w:t>Note</w:t>
      </w:r>
      <w:r w:rsidRPr="00A64A31">
        <w:rPr>
          <w:b/>
        </w:rPr>
        <w:t xml:space="preserve">: </w:t>
      </w:r>
      <w:r>
        <w:t xml:space="preserve">You cannot modify a form with the status as </w:t>
      </w:r>
      <w:r w:rsidRPr="003A15D8">
        <w:rPr>
          <w:b/>
        </w:rPr>
        <w:t xml:space="preserve">Data Entry </w:t>
      </w:r>
      <w:r>
        <w:rPr>
          <w:b/>
        </w:rPr>
        <w:t xml:space="preserve">Completed </w:t>
      </w:r>
      <w:r w:rsidRPr="00197DC9">
        <w:t>or</w:t>
      </w:r>
      <w:r>
        <w:rPr>
          <w:b/>
        </w:rPr>
        <w:t xml:space="preserve"> Approved</w:t>
      </w:r>
      <w:r>
        <w:t>.</w:t>
      </w:r>
    </w:p>
    <w:p w14:paraId="2F26F95A" w14:textId="77777777" w:rsidR="00D31CB1" w:rsidRPr="003C46FF" w:rsidRDefault="00D31CB1" w:rsidP="00D31CB1">
      <w:r>
        <w:t xml:space="preserve">If the form status is </w:t>
      </w:r>
      <w:r w:rsidRPr="003C46FF">
        <w:rPr>
          <w:b/>
        </w:rPr>
        <w:t>Data Entry Completed</w:t>
      </w:r>
      <w:r>
        <w:t xml:space="preserve"> or</w:t>
      </w:r>
      <w:r w:rsidRPr="003C46FF">
        <w:rPr>
          <w:b/>
        </w:rPr>
        <w:t xml:space="preserve"> Approved</w:t>
      </w:r>
      <w:r>
        <w:t xml:space="preserve">, and you want to modify the form, see </w:t>
      </w:r>
      <w:hyperlink w:anchor="ChangeStatus" w:history="1">
        <w:r w:rsidRPr="003A15D8">
          <w:rPr>
            <w:rStyle w:val="Hyperlink"/>
            <w:b/>
          </w:rPr>
          <w:t>Changing the Status of a Form</w:t>
        </w:r>
      </w:hyperlink>
      <w:r w:rsidRPr="003C46FF">
        <w:t>.</w:t>
      </w:r>
    </w:p>
    <w:p w14:paraId="0538BBCE" w14:textId="77777777" w:rsidR="00D31CB1" w:rsidRDefault="00D31CB1" w:rsidP="00D31CB1">
      <w:pPr>
        <w:rPr>
          <w:b/>
        </w:rPr>
      </w:pPr>
      <w:r>
        <w:br/>
        <w:t xml:space="preserve">To modify the form details: </w:t>
      </w:r>
      <w:r>
        <w:br/>
      </w:r>
    </w:p>
    <w:p w14:paraId="6C897399" w14:textId="3567DF1A" w:rsidR="00D31CB1" w:rsidRDefault="00D31CB1" w:rsidP="00D31CB1">
      <w:pPr>
        <w:numPr>
          <w:ilvl w:val="0"/>
          <w:numId w:val="367"/>
        </w:numPr>
        <w:ind w:right="540"/>
      </w:pPr>
      <w:del w:id="3727" w:author="Sayali Dev" w:date="2018-01-31T17:54:00Z">
        <w:r w:rsidDel="009A119E">
          <w:delText>Log on</w:delText>
        </w:r>
      </w:del>
      <w:ins w:id="3728" w:author="Sayali Dev" w:date="2018-01-31T17:54:00Z">
        <w:r w:rsidR="009A119E">
          <w:t>Log in</w:t>
        </w:r>
      </w:ins>
      <w:r>
        <w:t xml:space="preserve"> to the application using your </w:t>
      </w:r>
      <w:del w:id="3729" w:author="Sayali Dev" w:date="2018-01-31T17:55:00Z">
        <w:r w:rsidDel="00A62626">
          <w:delText>logon</w:delText>
        </w:r>
      </w:del>
      <w:ins w:id="3730" w:author="Sayali Dev" w:date="2018-01-31T17:55:00Z">
        <w:r w:rsidR="00A62626">
          <w:t>log in</w:t>
        </w:r>
      </w:ins>
      <w:r>
        <w:t xml:space="preserve"> credentials. </w:t>
      </w:r>
    </w:p>
    <w:p w14:paraId="7024A366" w14:textId="77777777" w:rsidR="00D31CB1" w:rsidRDefault="00D31CB1" w:rsidP="00D31CB1">
      <w:pPr>
        <w:ind w:left="720"/>
      </w:pPr>
      <w:r>
        <w:t xml:space="preserve">The CIRRASPEC home page appears. </w:t>
      </w:r>
    </w:p>
    <w:p w14:paraId="489D72C5" w14:textId="77777777" w:rsidR="00D31CB1" w:rsidRDefault="00D31CB1" w:rsidP="00D31CB1">
      <w:pPr>
        <w:ind w:left="720" w:right="540"/>
      </w:pPr>
    </w:p>
    <w:p w14:paraId="5B48CD00" w14:textId="77777777" w:rsidR="00D31CB1" w:rsidRPr="007051E5" w:rsidRDefault="00D31CB1" w:rsidP="00D31CB1">
      <w:pPr>
        <w:numPr>
          <w:ilvl w:val="0"/>
          <w:numId w:val="367"/>
        </w:numPr>
        <w:ind w:right="540"/>
      </w:pPr>
      <w:r>
        <w:t xml:space="preserve">Point to the arrow of the </w:t>
      </w:r>
      <w:r>
        <w:rPr>
          <w:b/>
        </w:rPr>
        <w:t xml:space="preserve">CIMS </w:t>
      </w:r>
      <w:r w:rsidRPr="007051E5">
        <w:t>tab, and then click</w:t>
      </w:r>
      <w:r>
        <w:rPr>
          <w:b/>
        </w:rPr>
        <w:t xml:space="preserve"> Subject Centric View</w:t>
      </w:r>
      <w:r w:rsidRPr="007051E5">
        <w:t>.</w:t>
      </w:r>
    </w:p>
    <w:p w14:paraId="12ED6640" w14:textId="77777777" w:rsidR="00D31CB1" w:rsidRDefault="00D31CB1" w:rsidP="00D31CB1">
      <w:pPr>
        <w:ind w:left="720"/>
      </w:pPr>
      <w:r w:rsidRPr="007051E5">
        <w:t xml:space="preserve">The </w:t>
      </w:r>
      <w:r>
        <w:rPr>
          <w:b/>
        </w:rPr>
        <w:t>S</w:t>
      </w:r>
      <w:r w:rsidRPr="008C7750">
        <w:rPr>
          <w:b/>
        </w:rPr>
        <w:t xml:space="preserve">ubject </w:t>
      </w:r>
      <w:r>
        <w:rPr>
          <w:b/>
        </w:rPr>
        <w:t>S</w:t>
      </w:r>
      <w:r w:rsidRPr="008C7750">
        <w:rPr>
          <w:b/>
        </w:rPr>
        <w:t>earch</w:t>
      </w:r>
      <w:r w:rsidRPr="007051E5">
        <w:t xml:space="preserve"> page appears.</w:t>
      </w:r>
    </w:p>
    <w:p w14:paraId="38785248" w14:textId="77777777" w:rsidR="00D31CB1" w:rsidRDefault="00D31CB1" w:rsidP="00D31CB1">
      <w:pPr>
        <w:ind w:left="720" w:right="540"/>
      </w:pPr>
    </w:p>
    <w:p w14:paraId="7AF9745C" w14:textId="77777777" w:rsidR="00D31CB1" w:rsidRPr="007051E5" w:rsidRDefault="00D31CB1" w:rsidP="00D31CB1">
      <w:pPr>
        <w:numPr>
          <w:ilvl w:val="0"/>
          <w:numId w:val="367"/>
        </w:numPr>
        <w:ind w:right="540"/>
      </w:pPr>
      <w:r w:rsidRPr="007051E5">
        <w:t>Click</w:t>
      </w:r>
      <w:r>
        <w:rPr>
          <w:b/>
        </w:rPr>
        <w:t xml:space="preserve"> SEARCH</w:t>
      </w:r>
      <w:r w:rsidRPr="007051E5">
        <w:t>.</w:t>
      </w:r>
      <w:r>
        <w:rPr>
          <w:b/>
        </w:rPr>
        <w:t xml:space="preserve"> </w:t>
      </w:r>
    </w:p>
    <w:p w14:paraId="4EF1F651" w14:textId="77777777" w:rsidR="00D31CB1" w:rsidRDefault="00D31CB1" w:rsidP="00D31CB1">
      <w:pPr>
        <w:ind w:left="720"/>
      </w:pPr>
      <w:r w:rsidRPr="007051E5">
        <w:t>The</w:t>
      </w:r>
      <w:r>
        <w:rPr>
          <w:b/>
        </w:rPr>
        <w:t xml:space="preserve"> </w:t>
      </w:r>
      <w:r w:rsidRPr="00197DC9">
        <w:rPr>
          <w:b/>
        </w:rPr>
        <w:t>Subject Search</w:t>
      </w:r>
      <w:r w:rsidRPr="007051E5">
        <w:t xml:space="preserve"> page</w:t>
      </w:r>
      <w:r>
        <w:t xml:space="preserve"> displays a list of subjects.</w:t>
      </w:r>
    </w:p>
    <w:p w14:paraId="338355DF" w14:textId="77777777" w:rsidR="00D31CB1" w:rsidRDefault="00D31CB1" w:rsidP="00D31CB1">
      <w:pPr>
        <w:ind w:left="720" w:right="540"/>
      </w:pPr>
    </w:p>
    <w:p w14:paraId="50821AB0" w14:textId="77777777" w:rsidR="00D31CB1" w:rsidRDefault="00D31CB1" w:rsidP="00D31CB1">
      <w:pPr>
        <w:numPr>
          <w:ilvl w:val="0"/>
          <w:numId w:val="367"/>
        </w:numPr>
        <w:ind w:right="540"/>
      </w:pPr>
      <w:r>
        <w:t xml:space="preserve">Click the row of the appropriate subject. </w:t>
      </w:r>
    </w:p>
    <w:p w14:paraId="2A46A123" w14:textId="77777777" w:rsidR="00D31CB1" w:rsidRDefault="00D31CB1" w:rsidP="00D31CB1">
      <w:pPr>
        <w:ind w:left="720"/>
      </w:pPr>
      <w:r w:rsidRPr="00DC6CD1">
        <w:t xml:space="preserve">The </w:t>
      </w:r>
      <w:r w:rsidRPr="00197DC9">
        <w:rPr>
          <w:b/>
        </w:rPr>
        <w:t>Subject View</w:t>
      </w:r>
      <w:r w:rsidRPr="00DC6CD1">
        <w:t xml:space="preserve"> page appears.</w:t>
      </w:r>
    </w:p>
    <w:p w14:paraId="72A09554" w14:textId="77777777" w:rsidR="00D31CB1" w:rsidRDefault="00D31CB1" w:rsidP="00D31CB1">
      <w:pPr>
        <w:ind w:left="720"/>
      </w:pPr>
    </w:p>
    <w:p w14:paraId="158D9AA6" w14:textId="77777777" w:rsidR="00D31CB1" w:rsidRDefault="00D31CB1" w:rsidP="00D31CB1">
      <w:pPr>
        <w:numPr>
          <w:ilvl w:val="0"/>
          <w:numId w:val="367"/>
        </w:numPr>
      </w:pPr>
      <w:r>
        <w:t xml:space="preserve">From the </w:t>
      </w:r>
      <w:r w:rsidRPr="00A06927">
        <w:rPr>
          <w:b/>
        </w:rPr>
        <w:t>Subject Homepage</w:t>
      </w:r>
      <w:r>
        <w:t xml:space="preserve"> on the right side of the page, under the </w:t>
      </w:r>
      <w:r w:rsidRPr="007973E7">
        <w:rPr>
          <w:b/>
        </w:rPr>
        <w:t>Enrollment</w:t>
      </w:r>
      <w:r>
        <w:t xml:space="preserve"> section, click the link of the form section that you want to modify.</w:t>
      </w:r>
    </w:p>
    <w:p w14:paraId="747291C4" w14:textId="77777777" w:rsidR="00D31CB1" w:rsidRDefault="00D31CB1" w:rsidP="00D31CB1">
      <w:pPr>
        <w:ind w:left="720"/>
      </w:pPr>
      <w:r>
        <w:t>OR</w:t>
      </w:r>
    </w:p>
    <w:p w14:paraId="6A4F06A2" w14:textId="77777777" w:rsidR="00D31CB1" w:rsidRDefault="00D31CB1" w:rsidP="00D31CB1">
      <w:pPr>
        <w:ind w:left="720"/>
      </w:pPr>
      <w:r>
        <w:t xml:space="preserve">In the hierarchy tree structure on the left side of the page, click the form section node for which you want to modify details. </w:t>
      </w:r>
    </w:p>
    <w:p w14:paraId="74BE6D8F" w14:textId="77777777" w:rsidR="00D31CB1" w:rsidRDefault="00D31CB1" w:rsidP="00D31CB1">
      <w:pPr>
        <w:ind w:left="720"/>
      </w:pPr>
    </w:p>
    <w:p w14:paraId="487DF8B1" w14:textId="77777777" w:rsidR="00D31CB1" w:rsidRDefault="00D31CB1" w:rsidP="00D31CB1">
      <w:pPr>
        <w:ind w:left="720"/>
      </w:pPr>
      <w:r>
        <w:t>The name of the selected form section and the form section data appear on the RHS of the page.</w:t>
      </w:r>
      <w:r>
        <w:br/>
      </w:r>
    </w:p>
    <w:p w14:paraId="23BA6DF4" w14:textId="77777777" w:rsidR="00D31CB1" w:rsidRDefault="00D31CB1" w:rsidP="00D31CB1">
      <w:pPr>
        <w:numPr>
          <w:ilvl w:val="0"/>
          <w:numId w:val="367"/>
        </w:numPr>
      </w:pPr>
      <w:r>
        <w:t xml:space="preserve">Click </w:t>
      </w:r>
      <w:r w:rsidRPr="0088736F">
        <w:rPr>
          <w:b/>
        </w:rPr>
        <w:t>MODIFY</w:t>
      </w:r>
      <w:r>
        <w:t>.</w:t>
      </w:r>
    </w:p>
    <w:p w14:paraId="4218E057" w14:textId="77777777" w:rsidR="00D31CB1" w:rsidRDefault="00D31CB1" w:rsidP="00D31CB1">
      <w:pPr>
        <w:ind w:left="720"/>
      </w:pPr>
      <w:r>
        <w:t xml:space="preserve">The form section data fields appear in modify mode. </w:t>
      </w:r>
    </w:p>
    <w:p w14:paraId="4F633402" w14:textId="77777777" w:rsidR="00D31CB1" w:rsidRDefault="00D31CB1" w:rsidP="00D31CB1"/>
    <w:p w14:paraId="2BCF18BB" w14:textId="77777777" w:rsidR="00D31CB1" w:rsidRDefault="00D31CB1" w:rsidP="00D31CB1">
      <w:pPr>
        <w:ind w:left="720"/>
      </w:pPr>
      <w:r>
        <w:rPr>
          <w:noProof/>
        </w:rPr>
        <w:drawing>
          <wp:inline distT="0" distB="0" distL="0" distR="0" wp14:anchorId="71912D6E" wp14:editId="6988BDDC">
            <wp:extent cx="6226771" cy="2912745"/>
            <wp:effectExtent l="19050" t="19050" r="22225" b="20955"/>
            <wp:docPr id="9315" name="Picture 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33848" cy="2916055"/>
                    </a:xfrm>
                    <a:prstGeom prst="rect">
                      <a:avLst/>
                    </a:prstGeom>
                    <a:ln w="3175">
                      <a:solidFill>
                        <a:schemeClr val="tx1"/>
                      </a:solidFill>
                    </a:ln>
                  </pic:spPr>
                </pic:pic>
              </a:graphicData>
            </a:graphic>
          </wp:inline>
        </w:drawing>
      </w:r>
    </w:p>
    <w:p w14:paraId="42F475E8" w14:textId="77777777" w:rsidR="00D31CB1" w:rsidRDefault="00D31CB1" w:rsidP="00D31CB1">
      <w:pPr>
        <w:pStyle w:val="Figure"/>
        <w:tabs>
          <w:tab w:val="clear" w:pos="1080"/>
          <w:tab w:val="clear" w:pos="1710"/>
          <w:tab w:val="clear" w:pos="1980"/>
        </w:tabs>
        <w:ind w:left="1800" w:hanging="1080"/>
      </w:pPr>
      <w:r>
        <w:t>Form data – modify mode</w:t>
      </w:r>
    </w:p>
    <w:p w14:paraId="375C130F" w14:textId="77777777" w:rsidR="00D31CB1" w:rsidRDefault="00D31CB1" w:rsidP="00D31CB1">
      <w:pPr>
        <w:ind w:left="720"/>
      </w:pPr>
    </w:p>
    <w:p w14:paraId="6253EEC1" w14:textId="77777777" w:rsidR="00D31CB1" w:rsidRDefault="00D31CB1" w:rsidP="00D31CB1"/>
    <w:p w14:paraId="48FB46D1" w14:textId="77777777" w:rsidR="00D31CB1" w:rsidRDefault="00D31CB1" w:rsidP="00D31CB1">
      <w:pPr>
        <w:numPr>
          <w:ilvl w:val="0"/>
          <w:numId w:val="367"/>
        </w:numPr>
      </w:pPr>
      <w:r>
        <w:t xml:space="preserve">Modify the form section data by entering new values in the appropriate fields, and then click </w:t>
      </w:r>
      <w:r w:rsidRPr="006B6BF0">
        <w:rPr>
          <w:b/>
        </w:rPr>
        <w:t>SAVE</w:t>
      </w:r>
      <w:r>
        <w:t>.</w:t>
      </w:r>
    </w:p>
    <w:p w14:paraId="6AD89E8F" w14:textId="77777777" w:rsidR="00D31CB1" w:rsidRDefault="00D31CB1" w:rsidP="00D31CB1">
      <w:pPr>
        <w:ind w:left="720"/>
      </w:pPr>
      <w:r>
        <w:t xml:space="preserve">The form section is modified and the status appears as </w:t>
      </w:r>
      <w:r>
        <w:rPr>
          <w:b/>
        </w:rPr>
        <w:t xml:space="preserve">Data Entry </w:t>
      </w:r>
      <w:r w:rsidRPr="006B6BF0">
        <w:rPr>
          <w:b/>
        </w:rPr>
        <w:t>Started</w:t>
      </w:r>
      <w:r>
        <w:t xml:space="preserve">. </w:t>
      </w:r>
    </w:p>
    <w:p w14:paraId="1347BD9A" w14:textId="77777777" w:rsidR="00D31CB1" w:rsidRDefault="00D31CB1" w:rsidP="00D31CB1">
      <w:pPr>
        <w:pStyle w:val="BodyText"/>
        <w:ind w:left="720" w:right="720"/>
      </w:pPr>
      <w:r w:rsidRPr="005743D2">
        <w:rPr>
          <w:b/>
        </w:rPr>
        <w:t>Note:</w:t>
      </w:r>
      <w:r>
        <w:t xml:space="preserve"> PHI questions (if any) in the form section will be marked with a hash sign (#).</w:t>
      </w:r>
    </w:p>
    <w:p w14:paraId="424174EB" w14:textId="77777777" w:rsidR="00D31CB1" w:rsidRDefault="00D31CB1" w:rsidP="00D31CB1">
      <w:pPr>
        <w:pStyle w:val="BodyText"/>
        <w:numPr>
          <w:ilvl w:val="0"/>
          <w:numId w:val="236"/>
        </w:numPr>
        <w:ind w:right="720"/>
      </w:pPr>
      <w:r>
        <w:t>If the form contains PHI questions, then the input fields for these are displayed differently for PHI authorized and Non-PHI authorized users.</w:t>
      </w:r>
    </w:p>
    <w:p w14:paraId="642F2925" w14:textId="77777777" w:rsidR="00D31CB1" w:rsidRDefault="00D31CB1" w:rsidP="00D31CB1">
      <w:pPr>
        <w:pStyle w:val="BodyText"/>
        <w:numPr>
          <w:ilvl w:val="1"/>
          <w:numId w:val="236"/>
        </w:numPr>
        <w:ind w:right="720"/>
      </w:pPr>
      <w:r>
        <w:t>The PHI authorized users are allowed to answer PHI as well as Non-PHI questions. Hence all input fields are displayed in an active mode to these users.</w:t>
      </w:r>
    </w:p>
    <w:p w14:paraId="004A5F1D" w14:textId="77777777" w:rsidR="00D31CB1" w:rsidRPr="00D460E0" w:rsidRDefault="00D31CB1" w:rsidP="00D31CB1">
      <w:pPr>
        <w:pStyle w:val="BodyText"/>
        <w:ind w:left="2160" w:right="720"/>
        <w:rPr>
          <w:b/>
        </w:rPr>
      </w:pPr>
      <w:r>
        <w:t>They can also view the answers (if already filled up) to all the questions.</w:t>
      </w:r>
    </w:p>
    <w:p w14:paraId="402F99E0" w14:textId="77777777" w:rsidR="00D31CB1" w:rsidRPr="00D460E0" w:rsidRDefault="00D31CB1" w:rsidP="00D31CB1">
      <w:pPr>
        <w:pStyle w:val="BodyText"/>
        <w:numPr>
          <w:ilvl w:val="1"/>
          <w:numId w:val="236"/>
        </w:numPr>
        <w:ind w:right="720"/>
        <w:rPr>
          <w:b/>
        </w:rPr>
      </w:pPr>
      <w:r>
        <w:t>However, the Non-PHI authorized users are allowed to answer only the Non-PHI questions. Hence input fields for PHI questions appear in a greyed out mode for such users. The input fields for Non-PHI questions are displayed in an active mode.</w:t>
      </w:r>
      <w:r w:rsidRPr="00D460E0">
        <w:t xml:space="preserve"> </w:t>
      </w:r>
      <w:r>
        <w:t>If answers to PHI questions have already been filled up by some PHI user, then these are shown as hashed out (in case of textboxes) and blanked out (in case of radio buttons, dropdowns and checkboxes) to the Non-PHI authorized users.</w:t>
      </w:r>
    </w:p>
    <w:p w14:paraId="7D2F0502" w14:textId="77777777" w:rsidR="00D31CB1" w:rsidRDefault="00D31CB1" w:rsidP="00D31CB1">
      <w:pPr>
        <w:ind w:left="720"/>
      </w:pPr>
    </w:p>
    <w:p w14:paraId="0FE015C4" w14:textId="77777777" w:rsidR="00D31CB1" w:rsidRDefault="00D31CB1" w:rsidP="00D31CB1">
      <w:pPr>
        <w:pStyle w:val="BodyText"/>
        <w:numPr>
          <w:ilvl w:val="0"/>
          <w:numId w:val="367"/>
        </w:numPr>
        <w:ind w:right="720"/>
      </w:pPr>
      <w:r>
        <w:t xml:space="preserve">Make the necessary changes to the form and click </w:t>
      </w:r>
      <w:r w:rsidRPr="00D67FEB">
        <w:rPr>
          <w:b/>
        </w:rPr>
        <w:t>SAVE.</w:t>
      </w:r>
      <w:r>
        <w:br/>
        <w:t xml:space="preserve">For form sections whose data entry had not started yet, changes are saved and the form status now appears as </w:t>
      </w:r>
      <w:r w:rsidRPr="004A6ECA">
        <w:rPr>
          <w:b/>
        </w:rPr>
        <w:t>Data Entry</w:t>
      </w:r>
      <w:r>
        <w:rPr>
          <w:b/>
        </w:rPr>
        <w:t xml:space="preserve"> </w:t>
      </w:r>
      <w:r w:rsidRPr="004A6ECA">
        <w:rPr>
          <w:b/>
        </w:rPr>
        <w:t>Started</w:t>
      </w:r>
      <w:r>
        <w:t>.</w:t>
      </w:r>
    </w:p>
    <w:p w14:paraId="22AFB362" w14:textId="77777777" w:rsidR="00D31CB1" w:rsidRDefault="00D31CB1" w:rsidP="00D31CB1">
      <w:pPr>
        <w:ind w:left="720"/>
      </w:pPr>
      <w:r>
        <w:t xml:space="preserve">There is no change in the status of the forms sections which already had the </w:t>
      </w:r>
      <w:r w:rsidRPr="006B1DD1">
        <w:rPr>
          <w:b/>
        </w:rPr>
        <w:t>Data Entry Started</w:t>
      </w:r>
      <w:r>
        <w:t xml:space="preserve"> status.</w:t>
      </w:r>
    </w:p>
    <w:p w14:paraId="49816C66" w14:textId="77777777" w:rsidR="00D31CB1" w:rsidRDefault="00D31CB1" w:rsidP="00D31CB1">
      <w:pPr>
        <w:ind w:left="720"/>
      </w:pPr>
    </w:p>
    <w:p w14:paraId="05286EEF" w14:textId="77777777" w:rsidR="00D31CB1" w:rsidRDefault="00D31CB1" w:rsidP="00D31CB1">
      <w:pPr>
        <w:numPr>
          <w:ilvl w:val="0"/>
          <w:numId w:val="367"/>
        </w:numPr>
      </w:pPr>
      <w:r>
        <w:t xml:space="preserve">User can click </w:t>
      </w:r>
      <w:r>
        <w:rPr>
          <w:b/>
        </w:rPr>
        <w:t>CANC</w:t>
      </w:r>
      <w:r w:rsidRPr="00E01E30">
        <w:rPr>
          <w:b/>
        </w:rPr>
        <w:t>EL</w:t>
      </w:r>
      <w:r>
        <w:t xml:space="preserve"> to exit the ‘modify’ mode.</w:t>
      </w:r>
      <w:r>
        <w:br/>
        <w:t xml:space="preserve">The status of the form remains </w:t>
      </w:r>
      <w:r w:rsidRPr="00695D62">
        <w:rPr>
          <w:b/>
        </w:rPr>
        <w:t>Data Entry Started</w:t>
      </w:r>
      <w:r>
        <w:t>.</w:t>
      </w:r>
      <w:r>
        <w:br/>
        <w:t>OR</w:t>
      </w:r>
      <w:r>
        <w:br/>
        <w:t>If the form is complete, do the following:</w:t>
      </w:r>
    </w:p>
    <w:p w14:paraId="7B346D2F" w14:textId="77777777" w:rsidR="00D31CB1" w:rsidRDefault="00D31CB1" w:rsidP="00D31CB1">
      <w:pPr>
        <w:numPr>
          <w:ilvl w:val="0"/>
          <w:numId w:val="366"/>
        </w:numPr>
        <w:ind w:left="1440"/>
      </w:pPr>
      <w:r>
        <w:t xml:space="preserve">Click </w:t>
      </w:r>
      <w:r w:rsidRPr="00E01E30">
        <w:rPr>
          <w:b/>
        </w:rPr>
        <w:t>DATA ENTRY COMPLETED</w:t>
      </w:r>
      <w:r>
        <w:t>.</w:t>
      </w:r>
    </w:p>
    <w:p w14:paraId="254DA447" w14:textId="77777777" w:rsidR="00D31CB1" w:rsidRDefault="00D31CB1" w:rsidP="00D31CB1">
      <w:pPr>
        <w:ind w:left="1440"/>
      </w:pPr>
      <w:r>
        <w:t xml:space="preserve">The status of the form appears as </w:t>
      </w:r>
      <w:r>
        <w:rPr>
          <w:b/>
        </w:rPr>
        <w:t>Data Entry Completed</w:t>
      </w:r>
      <w:r>
        <w:t>.</w:t>
      </w:r>
    </w:p>
    <w:p w14:paraId="2EA4098B" w14:textId="77777777" w:rsidR="00D31CB1" w:rsidRDefault="00D31CB1" w:rsidP="00D31CB1">
      <w:pPr>
        <w:pStyle w:val="BodyText"/>
        <w:ind w:left="1440" w:right="720"/>
      </w:pPr>
      <w:r w:rsidRPr="005743D2">
        <w:rPr>
          <w:b/>
        </w:rPr>
        <w:t>Note:</w:t>
      </w:r>
      <w:r>
        <w:t xml:space="preserve"> In case of forms with one or more PHI questions, this button is displayed only for the PHI authorized users.</w:t>
      </w:r>
      <w:r>
        <w:br/>
        <w:t xml:space="preserve"> </w:t>
      </w:r>
    </w:p>
    <w:p w14:paraId="660ED37D" w14:textId="77777777" w:rsidR="00D31CB1" w:rsidRDefault="00D31CB1" w:rsidP="00D31CB1">
      <w:pPr>
        <w:numPr>
          <w:ilvl w:val="0"/>
          <w:numId w:val="366"/>
        </w:numPr>
        <w:tabs>
          <w:tab w:val="left" w:pos="1080"/>
        </w:tabs>
        <w:ind w:left="1440"/>
      </w:pPr>
      <w:r>
        <w:t xml:space="preserve">Click </w:t>
      </w:r>
      <w:r w:rsidRPr="006B6BF0">
        <w:rPr>
          <w:b/>
        </w:rPr>
        <w:t>APPROVE</w:t>
      </w:r>
      <w:r>
        <w:t>.</w:t>
      </w:r>
    </w:p>
    <w:p w14:paraId="61D452E0" w14:textId="77777777" w:rsidR="00D31CB1" w:rsidRDefault="00D31CB1" w:rsidP="00D31CB1">
      <w:pPr>
        <w:tabs>
          <w:tab w:val="left" w:pos="1080"/>
        </w:tabs>
        <w:ind w:left="1440"/>
      </w:pPr>
      <w:r>
        <w:t xml:space="preserve">The status of the form appears as </w:t>
      </w:r>
      <w:r>
        <w:rPr>
          <w:b/>
        </w:rPr>
        <w:t>Approved</w:t>
      </w:r>
      <w:r>
        <w:t>.</w:t>
      </w:r>
    </w:p>
    <w:p w14:paraId="297C4DDE" w14:textId="77777777" w:rsidR="00D31CB1" w:rsidRDefault="00D31CB1" w:rsidP="00D31CB1">
      <w:pPr>
        <w:tabs>
          <w:tab w:val="left" w:pos="1080"/>
        </w:tabs>
        <w:ind w:left="1440"/>
      </w:pPr>
      <w:r w:rsidRPr="005743D2">
        <w:rPr>
          <w:b/>
        </w:rPr>
        <w:t>Note:</w:t>
      </w:r>
      <w:r>
        <w:t xml:space="preserve"> In case of forms with one or more PHI questions, this button is displayed only for the PHI authorized users.</w:t>
      </w:r>
    </w:p>
    <w:p w14:paraId="20C4061B" w14:textId="77777777" w:rsidR="00D31CB1" w:rsidRDefault="00D31CB1" w:rsidP="00D31CB1">
      <w:pPr>
        <w:tabs>
          <w:tab w:val="left" w:pos="1080"/>
        </w:tabs>
        <w:ind w:left="1440"/>
      </w:pPr>
    </w:p>
    <w:p w14:paraId="1B2B0617" w14:textId="77777777" w:rsidR="00D31CB1" w:rsidRPr="00F3736E" w:rsidRDefault="00D31CB1" w:rsidP="00D31CB1">
      <w:pPr>
        <w:pStyle w:val="Heading3"/>
      </w:pPr>
      <w:r>
        <w:br w:type="page"/>
      </w:r>
      <w:bookmarkStart w:id="3731" w:name="ChangeStatus"/>
      <w:bookmarkStart w:id="3732" w:name="_Toc452553490"/>
      <w:bookmarkStart w:id="3733" w:name="_Toc507164337"/>
      <w:bookmarkEnd w:id="3731"/>
      <w:r w:rsidRPr="00F3736E">
        <w:lastRenderedPageBreak/>
        <w:t>Changing the Status of a Form</w:t>
      </w:r>
      <w:bookmarkEnd w:id="3732"/>
      <w:bookmarkEnd w:id="3733"/>
    </w:p>
    <w:p w14:paraId="5C955062" w14:textId="77777777" w:rsidR="00D31CB1" w:rsidRDefault="00D31CB1" w:rsidP="00D31CB1"/>
    <w:p w14:paraId="6739A9FF" w14:textId="0A547F15" w:rsidR="00D31CB1" w:rsidRDefault="00D31CB1" w:rsidP="00D31CB1">
      <w:r>
        <w:t xml:space="preserve">To modify a clinical, consent or specimen collection form associated with a subject with the status as </w:t>
      </w:r>
      <w:r w:rsidRPr="00EC2E8D">
        <w:rPr>
          <w:b/>
        </w:rPr>
        <w:t xml:space="preserve">Data Entry </w:t>
      </w:r>
      <w:r>
        <w:rPr>
          <w:b/>
        </w:rPr>
        <w:t>Complet</w:t>
      </w:r>
      <w:r w:rsidRPr="00EC2E8D">
        <w:rPr>
          <w:b/>
        </w:rPr>
        <w:t>ed</w:t>
      </w:r>
      <w:r>
        <w:rPr>
          <w:b/>
        </w:rPr>
        <w:t xml:space="preserve"> or Approved</w:t>
      </w:r>
      <w:r>
        <w:t>, you must fi</w:t>
      </w:r>
      <w:ins w:id="3734" w:author="Sayali Dev" w:date="2018-02-08T19:13:00Z">
        <w:r w:rsidR="00DC45BC">
          <w:t>r</w:t>
        </w:r>
      </w:ins>
      <w:r>
        <w:t xml:space="preserve">st change the status back to </w:t>
      </w:r>
      <w:r w:rsidRPr="00411E32">
        <w:rPr>
          <w:b/>
        </w:rPr>
        <w:t>Data Entry Started</w:t>
      </w:r>
      <w:r>
        <w:t xml:space="preserve">. </w:t>
      </w:r>
      <w:r>
        <w:br/>
      </w:r>
    </w:p>
    <w:p w14:paraId="2A3B9925" w14:textId="77777777" w:rsidR="00D31CB1" w:rsidRDefault="00D31CB1" w:rsidP="00D31CB1">
      <w:r>
        <w:t xml:space="preserve">To change the status from </w:t>
      </w:r>
      <w:r w:rsidRPr="003A15D8">
        <w:rPr>
          <w:b/>
        </w:rPr>
        <w:t>Data Entry Completed</w:t>
      </w:r>
      <w:r>
        <w:t xml:space="preserve"> to </w:t>
      </w:r>
      <w:r>
        <w:rPr>
          <w:b/>
        </w:rPr>
        <w:t>D</w:t>
      </w:r>
      <w:r w:rsidRPr="003A15D8">
        <w:rPr>
          <w:b/>
        </w:rPr>
        <w:t>ate Entry Started</w:t>
      </w:r>
      <w:r>
        <w:t>:</w:t>
      </w:r>
    </w:p>
    <w:p w14:paraId="4B6EDD6F" w14:textId="77777777" w:rsidR="00D31CB1" w:rsidRDefault="00D31CB1" w:rsidP="00D31CB1"/>
    <w:p w14:paraId="7731BF9E" w14:textId="6CE6AE20" w:rsidR="00D31CB1" w:rsidRDefault="00D31CB1" w:rsidP="00D31CB1">
      <w:pPr>
        <w:numPr>
          <w:ilvl w:val="0"/>
          <w:numId w:val="368"/>
        </w:numPr>
        <w:ind w:right="540"/>
      </w:pPr>
      <w:del w:id="3735" w:author="Sayali Dev" w:date="2018-01-31T17:54:00Z">
        <w:r w:rsidDel="009A119E">
          <w:delText>Log on</w:delText>
        </w:r>
      </w:del>
      <w:ins w:id="3736" w:author="Sayali Dev" w:date="2018-01-31T17:54:00Z">
        <w:r w:rsidR="009A119E">
          <w:t>Log in</w:t>
        </w:r>
      </w:ins>
      <w:r>
        <w:t xml:space="preserve"> to the application using your </w:t>
      </w:r>
      <w:del w:id="3737" w:author="Sayali Dev" w:date="2018-01-31T17:55:00Z">
        <w:r w:rsidDel="00A62626">
          <w:delText>logon</w:delText>
        </w:r>
      </w:del>
      <w:ins w:id="3738" w:author="Sayali Dev" w:date="2018-01-31T17:55:00Z">
        <w:r w:rsidR="00A62626">
          <w:t>log in</w:t>
        </w:r>
      </w:ins>
      <w:r>
        <w:t xml:space="preserve"> credentials. </w:t>
      </w:r>
    </w:p>
    <w:p w14:paraId="4A90F780" w14:textId="77777777" w:rsidR="00D31CB1" w:rsidRDefault="00D31CB1" w:rsidP="00D31CB1">
      <w:pPr>
        <w:ind w:left="720"/>
      </w:pPr>
      <w:r>
        <w:t xml:space="preserve">The CIRRASPEC home page appears. </w:t>
      </w:r>
    </w:p>
    <w:p w14:paraId="3673C0F1" w14:textId="77777777" w:rsidR="00D31CB1" w:rsidRDefault="00D31CB1" w:rsidP="00D31CB1">
      <w:pPr>
        <w:ind w:left="720" w:right="540"/>
      </w:pPr>
    </w:p>
    <w:p w14:paraId="11BDB66B" w14:textId="77777777" w:rsidR="00D31CB1" w:rsidRPr="007051E5" w:rsidRDefault="00D31CB1" w:rsidP="00D31CB1">
      <w:pPr>
        <w:numPr>
          <w:ilvl w:val="0"/>
          <w:numId w:val="368"/>
        </w:numPr>
        <w:ind w:right="540"/>
      </w:pPr>
      <w:r>
        <w:t xml:space="preserve">Point to the arrow of the </w:t>
      </w:r>
      <w:r>
        <w:rPr>
          <w:b/>
        </w:rPr>
        <w:t xml:space="preserve">CIMS </w:t>
      </w:r>
      <w:r w:rsidRPr="007051E5">
        <w:t>tab, and then click</w:t>
      </w:r>
      <w:r>
        <w:rPr>
          <w:b/>
        </w:rPr>
        <w:t xml:space="preserve"> Subject Centric View</w:t>
      </w:r>
      <w:r w:rsidRPr="007051E5">
        <w:t>.</w:t>
      </w:r>
    </w:p>
    <w:p w14:paraId="360BEAAF" w14:textId="77777777" w:rsidR="00D31CB1" w:rsidRDefault="00D31CB1" w:rsidP="00D31CB1">
      <w:pPr>
        <w:ind w:left="720"/>
      </w:pPr>
      <w:r w:rsidRPr="007051E5">
        <w:t xml:space="preserve">The </w:t>
      </w:r>
      <w:r>
        <w:rPr>
          <w:b/>
        </w:rPr>
        <w:t>S</w:t>
      </w:r>
      <w:r w:rsidRPr="008C7750">
        <w:rPr>
          <w:b/>
        </w:rPr>
        <w:t xml:space="preserve">ubject </w:t>
      </w:r>
      <w:r>
        <w:rPr>
          <w:b/>
        </w:rPr>
        <w:t>S</w:t>
      </w:r>
      <w:r w:rsidRPr="008C7750">
        <w:rPr>
          <w:b/>
        </w:rPr>
        <w:t>earch</w:t>
      </w:r>
      <w:r w:rsidRPr="007051E5">
        <w:t xml:space="preserve"> page appears.</w:t>
      </w:r>
    </w:p>
    <w:p w14:paraId="0236FDD1" w14:textId="77777777" w:rsidR="00D31CB1" w:rsidRDefault="00D31CB1" w:rsidP="00D31CB1">
      <w:pPr>
        <w:ind w:left="720" w:right="540"/>
      </w:pPr>
    </w:p>
    <w:p w14:paraId="12B3DDEC" w14:textId="77777777" w:rsidR="00D31CB1" w:rsidRPr="007051E5" w:rsidRDefault="00D31CB1" w:rsidP="00D31CB1">
      <w:pPr>
        <w:numPr>
          <w:ilvl w:val="0"/>
          <w:numId w:val="368"/>
        </w:numPr>
        <w:ind w:right="540"/>
      </w:pPr>
      <w:r w:rsidRPr="007051E5">
        <w:t>Click</w:t>
      </w:r>
      <w:r>
        <w:rPr>
          <w:b/>
        </w:rPr>
        <w:t xml:space="preserve"> SEARCH</w:t>
      </w:r>
      <w:r w:rsidRPr="007051E5">
        <w:t>.</w:t>
      </w:r>
      <w:r>
        <w:rPr>
          <w:b/>
        </w:rPr>
        <w:t xml:space="preserve"> </w:t>
      </w:r>
    </w:p>
    <w:p w14:paraId="1955538C" w14:textId="77777777" w:rsidR="00D31CB1" w:rsidRDefault="00D31CB1" w:rsidP="00D31CB1">
      <w:pPr>
        <w:ind w:left="720"/>
      </w:pPr>
      <w:r w:rsidRPr="007051E5">
        <w:t>The</w:t>
      </w:r>
      <w:r>
        <w:rPr>
          <w:b/>
        </w:rPr>
        <w:t xml:space="preserve"> </w:t>
      </w:r>
      <w:r w:rsidRPr="00BA6300">
        <w:rPr>
          <w:b/>
        </w:rPr>
        <w:t>Subject Search</w:t>
      </w:r>
      <w:r w:rsidRPr="007051E5">
        <w:t xml:space="preserve"> page</w:t>
      </w:r>
      <w:r>
        <w:t xml:space="preserve"> displays a list of subjects.</w:t>
      </w:r>
    </w:p>
    <w:p w14:paraId="7972DDCD" w14:textId="77777777" w:rsidR="00D31CB1" w:rsidRDefault="00D31CB1" w:rsidP="00D31CB1">
      <w:pPr>
        <w:ind w:left="720" w:right="540"/>
      </w:pPr>
    </w:p>
    <w:p w14:paraId="46B3E74D" w14:textId="77777777" w:rsidR="00D31CB1" w:rsidRDefault="00D31CB1" w:rsidP="00D31CB1">
      <w:pPr>
        <w:numPr>
          <w:ilvl w:val="0"/>
          <w:numId w:val="368"/>
        </w:numPr>
        <w:ind w:right="540"/>
      </w:pPr>
      <w:r>
        <w:t xml:space="preserve">Click the row of the appropriate subject. </w:t>
      </w:r>
    </w:p>
    <w:p w14:paraId="7EBD491D" w14:textId="77777777" w:rsidR="00D31CB1" w:rsidRDefault="00D31CB1" w:rsidP="00D31CB1">
      <w:pPr>
        <w:ind w:left="720"/>
      </w:pPr>
      <w:r w:rsidRPr="00DC6CD1">
        <w:t xml:space="preserve">The </w:t>
      </w:r>
      <w:r w:rsidRPr="00BA6300">
        <w:rPr>
          <w:b/>
        </w:rPr>
        <w:t>Subject View</w:t>
      </w:r>
      <w:r w:rsidRPr="00DC6CD1">
        <w:t xml:space="preserve"> page appears.</w:t>
      </w:r>
    </w:p>
    <w:p w14:paraId="3EAADD10" w14:textId="77777777" w:rsidR="00D31CB1" w:rsidRDefault="00D31CB1" w:rsidP="00D31CB1">
      <w:pPr>
        <w:ind w:left="720"/>
      </w:pPr>
    </w:p>
    <w:p w14:paraId="3BEF8EA5" w14:textId="77777777" w:rsidR="00D31CB1" w:rsidRDefault="00D31CB1" w:rsidP="00D31CB1">
      <w:pPr>
        <w:numPr>
          <w:ilvl w:val="0"/>
          <w:numId w:val="368"/>
        </w:numPr>
      </w:pPr>
      <w:r>
        <w:t>From the Subject Homepage on the right side of the page, under the Enrollment section, click the link of the form section whose status you want to change.</w:t>
      </w:r>
    </w:p>
    <w:p w14:paraId="704035FE" w14:textId="77777777" w:rsidR="00D31CB1" w:rsidRDefault="00D31CB1" w:rsidP="00D31CB1">
      <w:pPr>
        <w:ind w:left="720"/>
      </w:pPr>
      <w:r>
        <w:t>OR</w:t>
      </w:r>
    </w:p>
    <w:p w14:paraId="6A643A3F" w14:textId="77777777" w:rsidR="00D31CB1" w:rsidRDefault="00D31CB1" w:rsidP="00D31CB1">
      <w:pPr>
        <w:ind w:left="720"/>
      </w:pPr>
      <w:r>
        <w:t xml:space="preserve">In the hierarchy tree structure on the left side of the page, click the form section node for which you want to change the status. </w:t>
      </w:r>
    </w:p>
    <w:p w14:paraId="221B6F29" w14:textId="77777777" w:rsidR="00D31CB1" w:rsidRDefault="00D31CB1" w:rsidP="00D31CB1">
      <w:pPr>
        <w:ind w:left="720"/>
      </w:pPr>
    </w:p>
    <w:p w14:paraId="11843D6E" w14:textId="77777777" w:rsidR="00D31CB1" w:rsidRDefault="00D31CB1" w:rsidP="00D31CB1">
      <w:pPr>
        <w:ind w:left="720"/>
      </w:pPr>
      <w:r>
        <w:t>The name of the selected form section and the form section data appear on the RHS of the page.</w:t>
      </w:r>
    </w:p>
    <w:p w14:paraId="19356E05" w14:textId="77777777" w:rsidR="00D31CB1" w:rsidRDefault="00D31CB1" w:rsidP="00D31CB1">
      <w:pPr>
        <w:ind w:left="720"/>
      </w:pPr>
    </w:p>
    <w:p w14:paraId="31CA6D1D" w14:textId="77777777" w:rsidR="00D31CB1" w:rsidRDefault="00D31CB1" w:rsidP="00D31CB1">
      <w:pPr>
        <w:numPr>
          <w:ilvl w:val="0"/>
          <w:numId w:val="368"/>
        </w:numPr>
      </w:pPr>
      <w:r>
        <w:t xml:space="preserve">Click </w:t>
      </w:r>
      <w:r>
        <w:rPr>
          <w:b/>
        </w:rPr>
        <w:t>DATA ENTRY NOT COMPLETED.</w:t>
      </w:r>
    </w:p>
    <w:p w14:paraId="3DC8CD53" w14:textId="77777777" w:rsidR="00D31CB1" w:rsidRDefault="00D31CB1" w:rsidP="00D31CB1">
      <w:pPr>
        <w:ind w:left="720"/>
      </w:pPr>
      <w:r>
        <w:t xml:space="preserve">The form status is changed to </w:t>
      </w:r>
      <w:r w:rsidRPr="005139AA">
        <w:rPr>
          <w:b/>
        </w:rPr>
        <w:t>D</w:t>
      </w:r>
      <w:r>
        <w:rPr>
          <w:b/>
        </w:rPr>
        <w:t>ata Entry Started</w:t>
      </w:r>
      <w:r>
        <w:t>.</w:t>
      </w:r>
    </w:p>
    <w:p w14:paraId="5B79B02F" w14:textId="77777777" w:rsidR="00D31CB1" w:rsidRDefault="00D31CB1" w:rsidP="00D31CB1">
      <w:pPr>
        <w:pStyle w:val="BodyText"/>
        <w:ind w:left="720" w:right="720"/>
      </w:pPr>
      <w:r>
        <w:rPr>
          <w:b/>
        </w:rPr>
        <w:t xml:space="preserve">Note: </w:t>
      </w:r>
      <w:r w:rsidRPr="003C4A15">
        <w:t>I</w:t>
      </w:r>
      <w:r>
        <w:t>n case of forms with one or more PHI questions, this button is displayed only for the PHI authorized users.</w:t>
      </w:r>
    </w:p>
    <w:p w14:paraId="6668DC67" w14:textId="77777777" w:rsidR="00D31CB1" w:rsidRDefault="00D31CB1" w:rsidP="00D31CB1"/>
    <w:p w14:paraId="5FDC59BF" w14:textId="77777777" w:rsidR="00D31CB1" w:rsidRDefault="00D31CB1" w:rsidP="00D31CB1"/>
    <w:p w14:paraId="236BD7AB" w14:textId="77777777" w:rsidR="00D31CB1" w:rsidRDefault="00D31CB1" w:rsidP="00D31CB1">
      <w:r>
        <w:t xml:space="preserve">To change the status from </w:t>
      </w:r>
      <w:r w:rsidRPr="003A15D8">
        <w:rPr>
          <w:b/>
        </w:rPr>
        <w:t>Approve</w:t>
      </w:r>
      <w:r>
        <w:rPr>
          <w:b/>
        </w:rPr>
        <w:t>d</w:t>
      </w:r>
      <w:r w:rsidRPr="003A15D8">
        <w:t xml:space="preserve"> to</w:t>
      </w:r>
      <w:r>
        <w:rPr>
          <w:b/>
        </w:rPr>
        <w:t xml:space="preserve"> Data Entry Started:</w:t>
      </w:r>
    </w:p>
    <w:p w14:paraId="7B3D8872" w14:textId="77777777" w:rsidR="00D31CB1" w:rsidRDefault="00D31CB1" w:rsidP="00D31CB1"/>
    <w:p w14:paraId="02A868A4" w14:textId="68B2FEFA" w:rsidR="00D31CB1" w:rsidRDefault="00D31CB1" w:rsidP="00D31CB1">
      <w:pPr>
        <w:numPr>
          <w:ilvl w:val="0"/>
          <w:numId w:val="369"/>
        </w:numPr>
        <w:ind w:right="540"/>
      </w:pPr>
      <w:del w:id="3739" w:author="Sayali Dev" w:date="2018-01-31T17:54:00Z">
        <w:r w:rsidDel="009A119E">
          <w:delText>Log on</w:delText>
        </w:r>
      </w:del>
      <w:ins w:id="3740" w:author="Sayali Dev" w:date="2018-01-31T17:54:00Z">
        <w:r w:rsidR="009A119E">
          <w:t>Log in</w:t>
        </w:r>
      </w:ins>
      <w:r>
        <w:t xml:space="preserve"> to the application using your </w:t>
      </w:r>
      <w:del w:id="3741" w:author="Sayali Dev" w:date="2018-01-31T17:55:00Z">
        <w:r w:rsidDel="00A62626">
          <w:delText>logon</w:delText>
        </w:r>
      </w:del>
      <w:ins w:id="3742" w:author="Sayali Dev" w:date="2018-01-31T17:55:00Z">
        <w:r w:rsidR="00A62626">
          <w:t>log in</w:t>
        </w:r>
      </w:ins>
      <w:r>
        <w:t xml:space="preserve"> credentials. </w:t>
      </w:r>
    </w:p>
    <w:p w14:paraId="11C30C5C" w14:textId="77777777" w:rsidR="00D31CB1" w:rsidRDefault="00D31CB1" w:rsidP="00D31CB1">
      <w:pPr>
        <w:ind w:left="720"/>
      </w:pPr>
      <w:r>
        <w:t xml:space="preserve">The CIRRASPEC home page appears. </w:t>
      </w:r>
    </w:p>
    <w:p w14:paraId="02BDE26B" w14:textId="77777777" w:rsidR="00D31CB1" w:rsidRDefault="00D31CB1" w:rsidP="00D31CB1">
      <w:pPr>
        <w:ind w:left="720" w:right="540"/>
      </w:pPr>
    </w:p>
    <w:p w14:paraId="49A3E7CE" w14:textId="77777777" w:rsidR="00D31CB1" w:rsidRPr="007051E5" w:rsidRDefault="00D31CB1" w:rsidP="00D31CB1">
      <w:pPr>
        <w:numPr>
          <w:ilvl w:val="0"/>
          <w:numId w:val="369"/>
        </w:numPr>
        <w:ind w:right="540"/>
      </w:pPr>
      <w:r>
        <w:t xml:space="preserve">Point to the arrow of the </w:t>
      </w:r>
      <w:r>
        <w:rPr>
          <w:b/>
        </w:rPr>
        <w:t xml:space="preserve">CIMS </w:t>
      </w:r>
      <w:r w:rsidRPr="007051E5">
        <w:t>tab, and then click</w:t>
      </w:r>
      <w:r>
        <w:rPr>
          <w:b/>
        </w:rPr>
        <w:t xml:space="preserve"> Subject Centric View</w:t>
      </w:r>
      <w:r w:rsidRPr="007051E5">
        <w:t>.</w:t>
      </w:r>
    </w:p>
    <w:p w14:paraId="3000A7E0" w14:textId="77777777" w:rsidR="00D31CB1" w:rsidRDefault="00D31CB1" w:rsidP="00D31CB1">
      <w:pPr>
        <w:ind w:left="720"/>
      </w:pPr>
      <w:r w:rsidRPr="007051E5">
        <w:t xml:space="preserve">The </w:t>
      </w:r>
      <w:r>
        <w:rPr>
          <w:b/>
        </w:rPr>
        <w:t>S</w:t>
      </w:r>
      <w:r w:rsidRPr="008C7750">
        <w:rPr>
          <w:b/>
        </w:rPr>
        <w:t xml:space="preserve">ubject </w:t>
      </w:r>
      <w:r>
        <w:rPr>
          <w:b/>
        </w:rPr>
        <w:t>S</w:t>
      </w:r>
      <w:r w:rsidRPr="008C7750">
        <w:rPr>
          <w:b/>
        </w:rPr>
        <w:t>earch</w:t>
      </w:r>
      <w:r w:rsidRPr="007051E5">
        <w:t xml:space="preserve"> page appears.</w:t>
      </w:r>
    </w:p>
    <w:p w14:paraId="24350548" w14:textId="77777777" w:rsidR="00D31CB1" w:rsidRDefault="00D31CB1" w:rsidP="00D31CB1">
      <w:pPr>
        <w:ind w:left="720" w:right="540"/>
      </w:pPr>
    </w:p>
    <w:p w14:paraId="21186AE2" w14:textId="77777777" w:rsidR="00D31CB1" w:rsidRPr="007051E5" w:rsidRDefault="00D31CB1" w:rsidP="00D31CB1">
      <w:pPr>
        <w:numPr>
          <w:ilvl w:val="0"/>
          <w:numId w:val="369"/>
        </w:numPr>
        <w:ind w:right="540"/>
      </w:pPr>
      <w:r w:rsidRPr="007051E5">
        <w:t>Click</w:t>
      </w:r>
      <w:r>
        <w:rPr>
          <w:b/>
        </w:rPr>
        <w:t xml:space="preserve"> SEARCH</w:t>
      </w:r>
      <w:r w:rsidRPr="007051E5">
        <w:t>.</w:t>
      </w:r>
      <w:r>
        <w:rPr>
          <w:b/>
        </w:rPr>
        <w:t xml:space="preserve"> </w:t>
      </w:r>
    </w:p>
    <w:p w14:paraId="40C91DC5" w14:textId="77777777" w:rsidR="00D31CB1" w:rsidRDefault="00D31CB1" w:rsidP="00D31CB1">
      <w:pPr>
        <w:ind w:left="720"/>
      </w:pPr>
      <w:r w:rsidRPr="007051E5">
        <w:t>The</w:t>
      </w:r>
      <w:r>
        <w:rPr>
          <w:b/>
        </w:rPr>
        <w:t xml:space="preserve"> </w:t>
      </w:r>
      <w:r w:rsidRPr="00F05742">
        <w:rPr>
          <w:b/>
        </w:rPr>
        <w:t>Subject Search</w:t>
      </w:r>
      <w:r w:rsidRPr="007051E5">
        <w:t xml:space="preserve"> page</w:t>
      </w:r>
      <w:r>
        <w:t xml:space="preserve"> displays a list of subjects.</w:t>
      </w:r>
    </w:p>
    <w:p w14:paraId="7E87D4D8" w14:textId="77777777" w:rsidR="00D31CB1" w:rsidRDefault="00D31CB1" w:rsidP="00D31CB1">
      <w:pPr>
        <w:ind w:left="720" w:right="540"/>
      </w:pPr>
    </w:p>
    <w:p w14:paraId="3BFD7135" w14:textId="77777777" w:rsidR="00D31CB1" w:rsidRDefault="00D31CB1" w:rsidP="00D31CB1">
      <w:pPr>
        <w:numPr>
          <w:ilvl w:val="0"/>
          <w:numId w:val="369"/>
        </w:numPr>
        <w:ind w:right="540"/>
      </w:pPr>
      <w:r>
        <w:t xml:space="preserve">Click the row of the appropriate subject. </w:t>
      </w:r>
    </w:p>
    <w:p w14:paraId="04ECD925" w14:textId="77777777" w:rsidR="00D31CB1" w:rsidRDefault="00D31CB1" w:rsidP="00D31CB1">
      <w:pPr>
        <w:ind w:left="720"/>
      </w:pPr>
      <w:r w:rsidRPr="00DC6CD1">
        <w:t xml:space="preserve">The </w:t>
      </w:r>
      <w:r w:rsidRPr="00F05742">
        <w:rPr>
          <w:b/>
        </w:rPr>
        <w:t>Subject Centric View</w:t>
      </w:r>
      <w:r w:rsidRPr="00DC6CD1">
        <w:t xml:space="preserve"> page appears.</w:t>
      </w:r>
    </w:p>
    <w:p w14:paraId="0D532095" w14:textId="77777777" w:rsidR="00D31CB1" w:rsidRDefault="00D31CB1" w:rsidP="00D31CB1">
      <w:pPr>
        <w:ind w:left="720"/>
      </w:pPr>
    </w:p>
    <w:p w14:paraId="4915BA30" w14:textId="77777777" w:rsidR="00D31CB1" w:rsidRDefault="00D31CB1" w:rsidP="00D31CB1">
      <w:pPr>
        <w:numPr>
          <w:ilvl w:val="0"/>
          <w:numId w:val="369"/>
        </w:numPr>
      </w:pPr>
      <w:r>
        <w:t>From the Subject Homepage on the right side of the page, under the Enrollment section, click the link of the form section whose status you want to change.</w:t>
      </w:r>
    </w:p>
    <w:p w14:paraId="619496E8" w14:textId="77777777" w:rsidR="00D31CB1" w:rsidRDefault="00D31CB1" w:rsidP="00D31CB1">
      <w:pPr>
        <w:ind w:left="720"/>
      </w:pPr>
      <w:r>
        <w:t>OR</w:t>
      </w:r>
    </w:p>
    <w:p w14:paraId="1C6E2976" w14:textId="77777777" w:rsidR="00D31CB1" w:rsidRDefault="00D31CB1" w:rsidP="00D31CB1">
      <w:pPr>
        <w:ind w:left="720"/>
      </w:pPr>
      <w:r>
        <w:t xml:space="preserve">In the hierarchy tree structure on the left side of the page, click the form section node for which you want to change the status. </w:t>
      </w:r>
    </w:p>
    <w:p w14:paraId="49394BEA" w14:textId="77777777" w:rsidR="00D31CB1" w:rsidRDefault="00D31CB1" w:rsidP="00D31CB1">
      <w:pPr>
        <w:ind w:left="720"/>
      </w:pPr>
    </w:p>
    <w:p w14:paraId="362224C1" w14:textId="77777777" w:rsidR="00D31CB1" w:rsidRDefault="00D31CB1" w:rsidP="00D31CB1">
      <w:pPr>
        <w:ind w:left="720"/>
      </w:pPr>
      <w:r>
        <w:t>The name of the selected form section and the form section data appear on the RHS of the page.</w:t>
      </w:r>
    </w:p>
    <w:p w14:paraId="56E8C44C" w14:textId="77777777" w:rsidR="00D31CB1" w:rsidRDefault="00D31CB1" w:rsidP="00D31CB1">
      <w:pPr>
        <w:ind w:left="720"/>
      </w:pPr>
    </w:p>
    <w:p w14:paraId="3ABF7CB0" w14:textId="77777777" w:rsidR="00D31CB1" w:rsidRDefault="00D31CB1" w:rsidP="00D31CB1">
      <w:pPr>
        <w:numPr>
          <w:ilvl w:val="0"/>
          <w:numId w:val="369"/>
        </w:numPr>
      </w:pPr>
      <w:r>
        <w:t xml:space="preserve">Click </w:t>
      </w:r>
      <w:r w:rsidRPr="00F05742">
        <w:rPr>
          <w:b/>
        </w:rPr>
        <w:t>REMOVE APPROVAL</w:t>
      </w:r>
      <w:r>
        <w:rPr>
          <w:b/>
        </w:rPr>
        <w:t>.</w:t>
      </w:r>
    </w:p>
    <w:p w14:paraId="5F1F470C" w14:textId="77777777" w:rsidR="00D31CB1" w:rsidRDefault="00D31CB1" w:rsidP="00D31CB1">
      <w:pPr>
        <w:ind w:left="720"/>
      </w:pPr>
      <w:r>
        <w:t xml:space="preserve">The </w:t>
      </w:r>
      <w:r w:rsidRPr="006B6BF0">
        <w:rPr>
          <w:b/>
        </w:rPr>
        <w:t>Electronic Signature</w:t>
      </w:r>
      <w:r>
        <w:t xml:space="preserve"> window appears.</w:t>
      </w:r>
    </w:p>
    <w:p w14:paraId="4DF592C4" w14:textId="77777777" w:rsidR="00D31CB1" w:rsidRDefault="00D31CB1" w:rsidP="00D31CB1">
      <w:pPr>
        <w:ind w:left="720"/>
      </w:pPr>
    </w:p>
    <w:p w14:paraId="610C4942" w14:textId="77777777" w:rsidR="00D31CB1" w:rsidRDefault="00D31CB1" w:rsidP="00D31CB1">
      <w:pPr>
        <w:ind w:left="720"/>
      </w:pPr>
      <w:r>
        <w:rPr>
          <w:noProof/>
        </w:rPr>
        <w:drawing>
          <wp:inline distT="0" distB="0" distL="0" distR="0" wp14:anchorId="3DE88627" wp14:editId="1C6F48DB">
            <wp:extent cx="3626094" cy="1866900"/>
            <wp:effectExtent l="19050" t="19050" r="12700" b="19050"/>
            <wp:docPr id="9316" name="Picture 9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34770" cy="1871367"/>
                    </a:xfrm>
                    <a:prstGeom prst="rect">
                      <a:avLst/>
                    </a:prstGeom>
                    <a:ln w="3175">
                      <a:solidFill>
                        <a:schemeClr val="tx1"/>
                      </a:solidFill>
                    </a:ln>
                  </pic:spPr>
                </pic:pic>
              </a:graphicData>
            </a:graphic>
          </wp:inline>
        </w:drawing>
      </w:r>
    </w:p>
    <w:p w14:paraId="2F6363EF" w14:textId="77777777" w:rsidR="00D31CB1" w:rsidRDefault="00D31CB1" w:rsidP="00D31CB1">
      <w:pPr>
        <w:pStyle w:val="Figure"/>
        <w:tabs>
          <w:tab w:val="clear" w:pos="1080"/>
          <w:tab w:val="clear" w:pos="1710"/>
          <w:tab w:val="clear" w:pos="1980"/>
        </w:tabs>
        <w:ind w:left="1800" w:hanging="1080"/>
        <w:rPr>
          <w:rFonts w:ascii="Arial" w:hAnsi="Arial"/>
          <w:b w:val="0"/>
          <w:i w:val="0"/>
          <w:sz w:val="22"/>
        </w:rPr>
      </w:pPr>
      <w:r>
        <w:t>Electronic Signature window</w:t>
      </w:r>
      <w:r>
        <w:br/>
      </w:r>
    </w:p>
    <w:p w14:paraId="12FDA470" w14:textId="77777777" w:rsidR="00D31CB1" w:rsidRPr="00F05742" w:rsidRDefault="00D31CB1" w:rsidP="00D31CB1">
      <w:pPr>
        <w:ind w:left="720"/>
      </w:pPr>
      <w:r w:rsidRPr="00F05742">
        <w:rPr>
          <w:b/>
        </w:rPr>
        <w:t>Note</w:t>
      </w:r>
      <w:r w:rsidRPr="00F05742">
        <w:t xml:space="preserve">: In case of forms with one or more PHI questions, the </w:t>
      </w:r>
      <w:r w:rsidRPr="00F05742">
        <w:rPr>
          <w:b/>
        </w:rPr>
        <w:t>REMOVE APPROVAL</w:t>
      </w:r>
      <w:r w:rsidRPr="00F05742">
        <w:t xml:space="preserve"> button is displayed only for the PHI authorized users.</w:t>
      </w:r>
    </w:p>
    <w:p w14:paraId="279A23A5" w14:textId="77777777" w:rsidR="00D31CB1" w:rsidRDefault="00D31CB1" w:rsidP="00D31CB1">
      <w:pPr>
        <w:ind w:left="720"/>
      </w:pPr>
    </w:p>
    <w:p w14:paraId="5F564B4E" w14:textId="77777777" w:rsidR="00D31CB1" w:rsidRDefault="00D31CB1" w:rsidP="00D31CB1">
      <w:pPr>
        <w:numPr>
          <w:ilvl w:val="0"/>
          <w:numId w:val="369"/>
        </w:numPr>
      </w:pPr>
      <w:r>
        <w:t xml:space="preserve">Enter appropriate information in each field. Following table lists each field and its description. </w:t>
      </w:r>
    </w:p>
    <w:p w14:paraId="0C93CB6D" w14:textId="77777777" w:rsidR="00D31CB1" w:rsidRDefault="00D31CB1" w:rsidP="00D31CB1">
      <w:pPr>
        <w:pStyle w:val="BodyText"/>
        <w:ind w:left="720" w:right="270"/>
      </w:pPr>
      <w:r w:rsidRPr="006744E4">
        <w:rPr>
          <w:b/>
        </w:rPr>
        <w:t>Note:</w:t>
      </w:r>
      <w:r>
        <w:rPr>
          <w:b/>
        </w:rPr>
        <w:t xml:space="preserve"> </w:t>
      </w:r>
      <w:r w:rsidRPr="006744E4">
        <w:t>Fields that are marked with the red asterisk (</w:t>
      </w:r>
      <w:r w:rsidRPr="006744E4">
        <w:rPr>
          <w:color w:val="FF0000"/>
        </w:rPr>
        <w:t>*</w:t>
      </w:r>
      <w:r w:rsidRPr="006744E4">
        <w:t>) are ma</w:t>
      </w:r>
      <w:r>
        <w:t>n</w:t>
      </w:r>
      <w:r w:rsidRPr="006744E4">
        <w:t>datory.</w:t>
      </w:r>
    </w:p>
    <w:p w14:paraId="1CEFD124" w14:textId="77777777" w:rsidR="00D31CB1" w:rsidRDefault="00D31CB1" w:rsidP="00D31CB1">
      <w:pPr>
        <w:ind w:left="720"/>
      </w:pPr>
    </w:p>
    <w:p w14:paraId="373722ED" w14:textId="7B7B25B5" w:rsidR="00D31CB1" w:rsidRDefault="00D31CB1" w:rsidP="00D31CB1">
      <w:pPr>
        <w:pStyle w:val="Caption"/>
        <w:ind w:firstLine="720"/>
      </w:pPr>
      <w:r>
        <w:t xml:space="preserve">Table </w:t>
      </w:r>
      <w:r w:rsidR="00653CE2">
        <w:fldChar w:fldCharType="begin"/>
      </w:r>
      <w:r w:rsidR="00653CE2">
        <w:instrText xml:space="preserve"> SEQ Figure \* ARABIC </w:instrText>
      </w:r>
      <w:r w:rsidR="00653CE2">
        <w:fldChar w:fldCharType="separate"/>
      </w:r>
      <w:ins w:id="3743" w:author="Sayali Dev" w:date="2018-02-02T13:47:00Z">
        <w:r w:rsidR="00EB76E3">
          <w:rPr>
            <w:noProof/>
          </w:rPr>
          <w:t>42</w:t>
        </w:r>
      </w:ins>
      <w:del w:id="3744" w:author="Sayali Dev" w:date="2018-02-02T13:47:00Z">
        <w:r w:rsidDel="00EB76E3">
          <w:rPr>
            <w:noProof/>
          </w:rPr>
          <w:delText>7</w:delText>
        </w:r>
      </w:del>
      <w:r w:rsidR="00653CE2">
        <w:rPr>
          <w:noProof/>
        </w:rPr>
        <w:fldChar w:fldCharType="end"/>
      </w:r>
      <w:r>
        <w:t xml:space="preserve">: Modifying a form </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40"/>
        <w:gridCol w:w="6570"/>
      </w:tblGrid>
      <w:tr w:rsidR="00D31CB1" w:rsidRPr="007A152E" w14:paraId="2F7C16DC" w14:textId="77777777" w:rsidTr="007E1303">
        <w:trPr>
          <w:cantSplit/>
          <w:trHeight w:val="288"/>
          <w:tblHeader/>
        </w:trPr>
        <w:tc>
          <w:tcPr>
            <w:tcW w:w="3240" w:type="dxa"/>
            <w:shd w:val="clear" w:color="auto" w:fill="BFBFBF"/>
            <w:vAlign w:val="center"/>
          </w:tcPr>
          <w:p w14:paraId="5943B790" w14:textId="77777777" w:rsidR="00D31CB1" w:rsidRPr="007A152E" w:rsidRDefault="00D31CB1" w:rsidP="007E1303">
            <w:pPr>
              <w:rPr>
                <w:b/>
              </w:rPr>
            </w:pPr>
            <w:r>
              <w:rPr>
                <w:b/>
              </w:rPr>
              <w:t>Field</w:t>
            </w:r>
          </w:p>
        </w:tc>
        <w:tc>
          <w:tcPr>
            <w:tcW w:w="6570" w:type="dxa"/>
            <w:shd w:val="clear" w:color="auto" w:fill="BFBFBF"/>
            <w:vAlign w:val="center"/>
          </w:tcPr>
          <w:p w14:paraId="15E5E482" w14:textId="77777777" w:rsidR="00D31CB1" w:rsidRPr="007A152E" w:rsidRDefault="00D31CB1" w:rsidP="007E1303">
            <w:pPr>
              <w:rPr>
                <w:b/>
              </w:rPr>
            </w:pPr>
            <w:r w:rsidRPr="007A152E">
              <w:rPr>
                <w:b/>
              </w:rPr>
              <w:t>Description</w:t>
            </w:r>
          </w:p>
        </w:tc>
      </w:tr>
      <w:tr w:rsidR="00D31CB1" w14:paraId="47422FA9" w14:textId="77777777" w:rsidTr="007E1303">
        <w:trPr>
          <w:cantSplit/>
          <w:trHeight w:val="288"/>
        </w:trPr>
        <w:tc>
          <w:tcPr>
            <w:tcW w:w="3240" w:type="dxa"/>
            <w:vAlign w:val="center"/>
          </w:tcPr>
          <w:p w14:paraId="4685C246" w14:textId="77777777" w:rsidR="00D31CB1" w:rsidRPr="007A152E" w:rsidRDefault="00D31CB1" w:rsidP="007E1303">
            <w:pPr>
              <w:rPr>
                <w:b/>
              </w:rPr>
            </w:pPr>
            <w:r>
              <w:rPr>
                <w:b/>
              </w:rPr>
              <w:t>Username</w:t>
            </w:r>
            <w:r w:rsidRPr="006744E4">
              <w:rPr>
                <w:color w:val="FF0000"/>
              </w:rPr>
              <w:t>*</w:t>
            </w:r>
          </w:p>
        </w:tc>
        <w:tc>
          <w:tcPr>
            <w:tcW w:w="6570" w:type="dxa"/>
            <w:vAlign w:val="center"/>
          </w:tcPr>
          <w:p w14:paraId="147AD4CB" w14:textId="787BCCC6" w:rsidR="00D31CB1" w:rsidRDefault="00D31CB1" w:rsidP="007E1303">
            <w:r>
              <w:t>Type your user</w:t>
            </w:r>
            <w:ins w:id="3745" w:author="Sayali Dev" w:date="2018-02-08T19:14:00Z">
              <w:r w:rsidR="00DC45BC">
                <w:t>name for</w:t>
              </w:r>
            </w:ins>
            <w:r>
              <w:t xml:space="preserve"> </w:t>
            </w:r>
            <w:del w:id="3746" w:author="Sayali Dev" w:date="2018-01-31T17:55:00Z">
              <w:r w:rsidDel="00A62626">
                <w:delText>logon</w:delText>
              </w:r>
            </w:del>
            <w:ins w:id="3747" w:author="Sayali Dev" w:date="2018-01-31T17:55:00Z">
              <w:r w:rsidR="00DC45BC">
                <w:t>log</w:t>
              </w:r>
              <w:r w:rsidR="00A62626">
                <w:t>in</w:t>
              </w:r>
            </w:ins>
            <w:del w:id="3748" w:author="Sayali Dev" w:date="2018-02-08T19:14:00Z">
              <w:r w:rsidDel="00DC45BC">
                <w:delText xml:space="preserve"> ID</w:delText>
              </w:r>
            </w:del>
            <w:r>
              <w:t>.</w:t>
            </w:r>
          </w:p>
        </w:tc>
      </w:tr>
      <w:tr w:rsidR="00D31CB1" w14:paraId="3D737560" w14:textId="77777777" w:rsidTr="007E1303">
        <w:trPr>
          <w:cantSplit/>
          <w:trHeight w:val="288"/>
        </w:trPr>
        <w:tc>
          <w:tcPr>
            <w:tcW w:w="3240" w:type="dxa"/>
            <w:vAlign w:val="center"/>
          </w:tcPr>
          <w:p w14:paraId="512B3DE9" w14:textId="77777777" w:rsidR="00D31CB1" w:rsidRPr="007A152E" w:rsidRDefault="00D31CB1" w:rsidP="007E1303">
            <w:pPr>
              <w:rPr>
                <w:b/>
              </w:rPr>
            </w:pPr>
            <w:r>
              <w:rPr>
                <w:b/>
              </w:rPr>
              <w:t>Password</w:t>
            </w:r>
            <w:r w:rsidRPr="006744E4">
              <w:rPr>
                <w:color w:val="FF0000"/>
              </w:rPr>
              <w:t>*</w:t>
            </w:r>
          </w:p>
        </w:tc>
        <w:tc>
          <w:tcPr>
            <w:tcW w:w="6570" w:type="dxa"/>
            <w:vAlign w:val="center"/>
          </w:tcPr>
          <w:p w14:paraId="02F2F37B" w14:textId="77777777" w:rsidR="00D31CB1" w:rsidRDefault="00D31CB1" w:rsidP="007E1303">
            <w:r>
              <w:t xml:space="preserve">Type your password. </w:t>
            </w:r>
          </w:p>
        </w:tc>
      </w:tr>
      <w:tr w:rsidR="00D31CB1" w14:paraId="696ADABF" w14:textId="77777777" w:rsidTr="007E1303">
        <w:trPr>
          <w:cantSplit/>
          <w:trHeight w:val="288"/>
        </w:trPr>
        <w:tc>
          <w:tcPr>
            <w:tcW w:w="3240" w:type="dxa"/>
            <w:vAlign w:val="center"/>
          </w:tcPr>
          <w:p w14:paraId="116AA67E" w14:textId="77777777" w:rsidR="00D31CB1" w:rsidRDefault="00D31CB1" w:rsidP="007E1303">
            <w:pPr>
              <w:rPr>
                <w:b/>
              </w:rPr>
            </w:pPr>
            <w:r>
              <w:rPr>
                <w:b/>
              </w:rPr>
              <w:t>Reason</w:t>
            </w:r>
            <w:r w:rsidRPr="006744E4">
              <w:rPr>
                <w:color w:val="FF0000"/>
              </w:rPr>
              <w:t>*</w:t>
            </w:r>
          </w:p>
        </w:tc>
        <w:tc>
          <w:tcPr>
            <w:tcW w:w="6570" w:type="dxa"/>
            <w:vAlign w:val="center"/>
          </w:tcPr>
          <w:p w14:paraId="4381E63F" w14:textId="77777777" w:rsidR="00D31CB1" w:rsidRDefault="00D31CB1" w:rsidP="007E1303">
            <w:r>
              <w:t xml:space="preserve">Type a reason for this action. </w:t>
            </w:r>
          </w:p>
        </w:tc>
      </w:tr>
    </w:tbl>
    <w:p w14:paraId="4356C5C0" w14:textId="77777777" w:rsidR="00D31CB1" w:rsidRDefault="00D31CB1" w:rsidP="00D31CB1">
      <w:pPr>
        <w:ind w:left="720"/>
      </w:pPr>
    </w:p>
    <w:p w14:paraId="72ED33F5" w14:textId="77777777" w:rsidR="00D31CB1" w:rsidRPr="00F304AB" w:rsidRDefault="00D31CB1" w:rsidP="00D31CB1">
      <w:pPr>
        <w:numPr>
          <w:ilvl w:val="0"/>
          <w:numId w:val="369"/>
        </w:numPr>
      </w:pPr>
      <w:r>
        <w:t xml:space="preserve">Click </w:t>
      </w:r>
      <w:r w:rsidRPr="001B27F9">
        <w:rPr>
          <w:b/>
        </w:rPr>
        <w:t>SIGN</w:t>
      </w:r>
      <w:r>
        <w:t>.</w:t>
      </w:r>
      <w:r>
        <w:br/>
        <w:t xml:space="preserve">The form status is changed to </w:t>
      </w:r>
      <w:r>
        <w:rPr>
          <w:b/>
        </w:rPr>
        <w:t>DATA ENTRY COMPLETED.</w:t>
      </w:r>
    </w:p>
    <w:p w14:paraId="10EF3CB6" w14:textId="77777777" w:rsidR="00D31CB1" w:rsidRDefault="00D31CB1" w:rsidP="00D31CB1">
      <w:pPr>
        <w:ind w:left="1080"/>
      </w:pPr>
    </w:p>
    <w:p w14:paraId="44F8CB96" w14:textId="77777777" w:rsidR="00D31CB1" w:rsidRDefault="00D31CB1" w:rsidP="00D31CB1">
      <w:pPr>
        <w:numPr>
          <w:ilvl w:val="0"/>
          <w:numId w:val="369"/>
        </w:numPr>
      </w:pPr>
      <w:r>
        <w:t xml:space="preserve">Click </w:t>
      </w:r>
      <w:r>
        <w:rPr>
          <w:b/>
        </w:rPr>
        <w:t>DATA ENTRY NOT COMPLETED.</w:t>
      </w:r>
    </w:p>
    <w:p w14:paraId="17A71F8C" w14:textId="77777777" w:rsidR="00D31CB1" w:rsidRDefault="00D31CB1" w:rsidP="00D31CB1">
      <w:pPr>
        <w:ind w:left="720"/>
      </w:pPr>
      <w:r>
        <w:t xml:space="preserve">The form status is changed to </w:t>
      </w:r>
      <w:r>
        <w:rPr>
          <w:b/>
        </w:rPr>
        <w:t>Data Entry Started</w:t>
      </w:r>
      <w:r>
        <w:t>.</w:t>
      </w:r>
    </w:p>
    <w:p w14:paraId="0172007A" w14:textId="77777777" w:rsidR="00D31CB1" w:rsidRDefault="00D31CB1" w:rsidP="00D31CB1">
      <w:pPr>
        <w:ind w:left="720"/>
      </w:pPr>
      <w:r>
        <w:rPr>
          <w:b/>
        </w:rPr>
        <w:t xml:space="preserve">Note: </w:t>
      </w:r>
      <w:r>
        <w:t>In case of forms with one or more PHI questions, this button is displayed only for the PHI authorized users.</w:t>
      </w:r>
    </w:p>
    <w:p w14:paraId="0D88E7CB" w14:textId="77777777" w:rsidR="00D31CB1" w:rsidRDefault="00D31CB1" w:rsidP="00D31CB1">
      <w:pPr>
        <w:ind w:left="720"/>
      </w:pPr>
    </w:p>
    <w:p w14:paraId="58311550" w14:textId="77777777" w:rsidR="00D31CB1" w:rsidRDefault="00D31CB1" w:rsidP="00D31CB1">
      <w:pPr>
        <w:pStyle w:val="Heading3"/>
      </w:pPr>
      <w:r>
        <w:br w:type="page"/>
      </w:r>
      <w:bookmarkStart w:id="3749" w:name="PrintingForm"/>
      <w:bookmarkStart w:id="3750" w:name="_Toc452553491"/>
      <w:bookmarkStart w:id="3751" w:name="_Toc507164338"/>
      <w:bookmarkEnd w:id="3749"/>
      <w:r>
        <w:lastRenderedPageBreak/>
        <w:t>Printing a Form</w:t>
      </w:r>
      <w:bookmarkEnd w:id="3750"/>
      <w:bookmarkEnd w:id="3751"/>
    </w:p>
    <w:p w14:paraId="6E0B76BD" w14:textId="77777777" w:rsidR="00D31CB1" w:rsidRDefault="00D31CB1" w:rsidP="00D31CB1"/>
    <w:p w14:paraId="48D71C8F" w14:textId="77777777" w:rsidR="00D31CB1" w:rsidRDefault="00D31CB1" w:rsidP="00D31CB1">
      <w:r>
        <w:t>To print a clinical, consent or specimen collection form associated with a subject:</w:t>
      </w:r>
    </w:p>
    <w:p w14:paraId="7F6F6300" w14:textId="77777777" w:rsidR="00D31CB1" w:rsidRDefault="00D31CB1" w:rsidP="00D31CB1"/>
    <w:p w14:paraId="6F35FB05" w14:textId="5575A85A" w:rsidR="00D31CB1" w:rsidRDefault="00D31CB1" w:rsidP="00D31CB1">
      <w:pPr>
        <w:numPr>
          <w:ilvl w:val="0"/>
          <w:numId w:val="370"/>
        </w:numPr>
        <w:ind w:right="540"/>
      </w:pPr>
      <w:del w:id="3752" w:author="Sayali Dev" w:date="2018-01-31T17:54:00Z">
        <w:r w:rsidDel="009A119E">
          <w:delText>Log on</w:delText>
        </w:r>
      </w:del>
      <w:ins w:id="3753" w:author="Sayali Dev" w:date="2018-01-31T17:54:00Z">
        <w:r w:rsidR="009A119E">
          <w:t>Log in</w:t>
        </w:r>
      </w:ins>
      <w:r>
        <w:t xml:space="preserve"> to the application using your </w:t>
      </w:r>
      <w:del w:id="3754" w:author="Sayali Dev" w:date="2018-01-31T17:55:00Z">
        <w:r w:rsidDel="00A62626">
          <w:delText>logon</w:delText>
        </w:r>
      </w:del>
      <w:ins w:id="3755" w:author="Sayali Dev" w:date="2018-01-31T17:55:00Z">
        <w:r w:rsidR="00A62626">
          <w:t>log in</w:t>
        </w:r>
      </w:ins>
      <w:r>
        <w:t xml:space="preserve"> credentials. </w:t>
      </w:r>
    </w:p>
    <w:p w14:paraId="04EBF11F" w14:textId="77777777" w:rsidR="00D31CB1" w:rsidRDefault="00D31CB1" w:rsidP="00D31CB1">
      <w:pPr>
        <w:ind w:left="720" w:right="540"/>
      </w:pPr>
      <w:r>
        <w:t xml:space="preserve">The CIRRASPEC home page appears. </w:t>
      </w:r>
    </w:p>
    <w:p w14:paraId="6A8DE0F1" w14:textId="77777777" w:rsidR="00D31CB1" w:rsidRDefault="00D31CB1" w:rsidP="00D31CB1">
      <w:pPr>
        <w:ind w:left="720" w:right="540"/>
      </w:pPr>
    </w:p>
    <w:p w14:paraId="5FFB5D9B" w14:textId="77777777" w:rsidR="00D31CB1" w:rsidRPr="007051E5" w:rsidRDefault="00D31CB1" w:rsidP="00D31CB1">
      <w:pPr>
        <w:numPr>
          <w:ilvl w:val="0"/>
          <w:numId w:val="370"/>
        </w:numPr>
        <w:ind w:right="540"/>
      </w:pPr>
      <w:r>
        <w:t xml:space="preserve">Point to the arrow of the </w:t>
      </w:r>
      <w:r>
        <w:rPr>
          <w:b/>
        </w:rPr>
        <w:t xml:space="preserve">CIMS </w:t>
      </w:r>
      <w:r w:rsidRPr="007051E5">
        <w:t>tab, and then click</w:t>
      </w:r>
      <w:r>
        <w:rPr>
          <w:b/>
        </w:rPr>
        <w:t xml:space="preserve"> Subject Centric View</w:t>
      </w:r>
      <w:r w:rsidRPr="007051E5">
        <w:t>.</w:t>
      </w:r>
    </w:p>
    <w:p w14:paraId="4942FE44" w14:textId="77777777" w:rsidR="00D31CB1" w:rsidRDefault="00D31CB1" w:rsidP="00D31CB1">
      <w:pPr>
        <w:ind w:left="720" w:right="540"/>
      </w:pPr>
      <w:r w:rsidRPr="007051E5">
        <w:t xml:space="preserve">The </w:t>
      </w:r>
      <w:r>
        <w:rPr>
          <w:b/>
        </w:rPr>
        <w:t>S</w:t>
      </w:r>
      <w:r w:rsidRPr="00BC7615">
        <w:rPr>
          <w:b/>
        </w:rPr>
        <w:t xml:space="preserve">ubject </w:t>
      </w:r>
      <w:r>
        <w:rPr>
          <w:b/>
        </w:rPr>
        <w:t>S</w:t>
      </w:r>
      <w:r w:rsidRPr="00BC7615">
        <w:rPr>
          <w:b/>
        </w:rPr>
        <w:t>earch</w:t>
      </w:r>
      <w:r w:rsidRPr="007051E5">
        <w:t xml:space="preserve"> page appears.</w:t>
      </w:r>
    </w:p>
    <w:p w14:paraId="2A215351" w14:textId="77777777" w:rsidR="00D31CB1" w:rsidRDefault="00D31CB1" w:rsidP="00D31CB1">
      <w:pPr>
        <w:ind w:left="720" w:right="540"/>
      </w:pPr>
    </w:p>
    <w:p w14:paraId="5B861162" w14:textId="77777777" w:rsidR="00D31CB1" w:rsidRPr="007051E5" w:rsidRDefault="00D31CB1" w:rsidP="00D31CB1">
      <w:pPr>
        <w:numPr>
          <w:ilvl w:val="0"/>
          <w:numId w:val="370"/>
        </w:numPr>
        <w:ind w:right="540"/>
      </w:pPr>
      <w:r w:rsidRPr="007051E5">
        <w:t>Click</w:t>
      </w:r>
      <w:r>
        <w:rPr>
          <w:b/>
        </w:rPr>
        <w:t xml:space="preserve"> SEARCH</w:t>
      </w:r>
      <w:r w:rsidRPr="007051E5">
        <w:t>.</w:t>
      </w:r>
      <w:r>
        <w:rPr>
          <w:b/>
        </w:rPr>
        <w:t xml:space="preserve"> </w:t>
      </w:r>
    </w:p>
    <w:p w14:paraId="4155B6F7" w14:textId="77777777" w:rsidR="00D31CB1" w:rsidRDefault="00D31CB1" w:rsidP="00D31CB1">
      <w:pPr>
        <w:ind w:left="720" w:right="540"/>
      </w:pPr>
      <w:r w:rsidRPr="007051E5">
        <w:t>The</w:t>
      </w:r>
      <w:r>
        <w:rPr>
          <w:b/>
        </w:rPr>
        <w:t xml:space="preserve"> </w:t>
      </w:r>
      <w:r w:rsidRPr="001551D8">
        <w:rPr>
          <w:b/>
        </w:rPr>
        <w:t>Subject Search</w:t>
      </w:r>
      <w:r w:rsidRPr="007051E5">
        <w:t xml:space="preserve"> page</w:t>
      </w:r>
      <w:r>
        <w:t xml:space="preserve"> displays a list of subjects.</w:t>
      </w:r>
    </w:p>
    <w:p w14:paraId="1058FDD2" w14:textId="77777777" w:rsidR="00D31CB1" w:rsidRDefault="00D31CB1" w:rsidP="00D31CB1">
      <w:pPr>
        <w:ind w:left="720" w:right="540"/>
      </w:pPr>
    </w:p>
    <w:p w14:paraId="410E1DD5" w14:textId="77777777" w:rsidR="00D31CB1" w:rsidRDefault="00D31CB1" w:rsidP="00D31CB1">
      <w:pPr>
        <w:numPr>
          <w:ilvl w:val="0"/>
          <w:numId w:val="370"/>
        </w:numPr>
        <w:ind w:right="540"/>
      </w:pPr>
      <w:r>
        <w:t xml:space="preserve">Click the row of the appropriate subject. </w:t>
      </w:r>
    </w:p>
    <w:p w14:paraId="559B453A" w14:textId="77777777" w:rsidR="00D31CB1" w:rsidRDefault="00D31CB1" w:rsidP="00D31CB1">
      <w:pPr>
        <w:ind w:left="720"/>
      </w:pPr>
      <w:r w:rsidRPr="00DC6CD1">
        <w:t xml:space="preserve">The </w:t>
      </w:r>
      <w:r w:rsidRPr="00DC6CD1">
        <w:rPr>
          <w:b/>
        </w:rPr>
        <w:t>Subject View</w:t>
      </w:r>
      <w:r w:rsidRPr="00DC6CD1">
        <w:t xml:space="preserve"> page appears.</w:t>
      </w:r>
    </w:p>
    <w:p w14:paraId="40BB9B89" w14:textId="77777777" w:rsidR="00D31CB1" w:rsidRDefault="00D31CB1" w:rsidP="00D31CB1">
      <w:pPr>
        <w:ind w:left="720"/>
      </w:pPr>
    </w:p>
    <w:p w14:paraId="784AABF6" w14:textId="77777777" w:rsidR="00D31CB1" w:rsidRDefault="00D31CB1" w:rsidP="00D31CB1">
      <w:pPr>
        <w:numPr>
          <w:ilvl w:val="0"/>
          <w:numId w:val="370"/>
        </w:numPr>
      </w:pPr>
      <w:r>
        <w:t xml:space="preserve">From the </w:t>
      </w:r>
      <w:r w:rsidRPr="009E093D">
        <w:rPr>
          <w:b/>
        </w:rPr>
        <w:t>Subject Homepage</w:t>
      </w:r>
      <w:r>
        <w:t xml:space="preserve"> on the right side of the page, under the </w:t>
      </w:r>
      <w:r>
        <w:rPr>
          <w:b/>
        </w:rPr>
        <w:t>Forms</w:t>
      </w:r>
      <w:r>
        <w:t xml:space="preserve"> section, click the link of the form section which you want to print.</w:t>
      </w:r>
    </w:p>
    <w:p w14:paraId="63B3EA5C" w14:textId="77777777" w:rsidR="00D31CB1" w:rsidRDefault="00D31CB1" w:rsidP="00D31CB1">
      <w:pPr>
        <w:ind w:left="720"/>
      </w:pPr>
      <w:r>
        <w:t>OR</w:t>
      </w:r>
    </w:p>
    <w:p w14:paraId="0832BE24" w14:textId="77777777" w:rsidR="00D31CB1" w:rsidRDefault="00D31CB1" w:rsidP="00D31CB1">
      <w:pPr>
        <w:ind w:left="720"/>
      </w:pPr>
      <w:r>
        <w:t xml:space="preserve">In the hierarchy tree structure on the left side of the page, click the form section node which you want to print. </w:t>
      </w:r>
    </w:p>
    <w:p w14:paraId="1DB52214" w14:textId="77777777" w:rsidR="00D31CB1" w:rsidRDefault="00D31CB1" w:rsidP="00D31CB1">
      <w:pPr>
        <w:ind w:left="720"/>
      </w:pPr>
    </w:p>
    <w:p w14:paraId="48E9192E" w14:textId="77777777" w:rsidR="00D31CB1" w:rsidRDefault="00D31CB1" w:rsidP="00D31CB1">
      <w:pPr>
        <w:ind w:left="720"/>
      </w:pPr>
      <w:r>
        <w:t>The name of the selected form section and the form section data appear on the RHS of the page.</w:t>
      </w:r>
    </w:p>
    <w:p w14:paraId="3177D13A" w14:textId="77777777" w:rsidR="00D31CB1" w:rsidRDefault="00D31CB1" w:rsidP="00D31CB1">
      <w:pPr>
        <w:ind w:left="720"/>
      </w:pPr>
      <w:r>
        <w:t xml:space="preserve">Click the </w:t>
      </w:r>
      <w:r w:rsidRPr="001551D8">
        <w:t>print icon</w:t>
      </w:r>
      <w:r>
        <w:t xml:space="preserve"> </w:t>
      </w:r>
      <w:r w:rsidRPr="004D6084">
        <w:rPr>
          <w:noProof/>
        </w:rPr>
        <w:drawing>
          <wp:inline distT="0" distB="0" distL="0" distR="0" wp14:anchorId="744AC65B" wp14:editId="73A8983A">
            <wp:extent cx="324485" cy="307340"/>
            <wp:effectExtent l="0" t="0" r="0" b="0"/>
            <wp:docPr id="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4485" cy="307340"/>
                    </a:xfrm>
                    <a:prstGeom prst="rect">
                      <a:avLst/>
                    </a:prstGeom>
                    <a:noFill/>
                    <a:ln>
                      <a:noFill/>
                    </a:ln>
                  </pic:spPr>
                </pic:pic>
              </a:graphicData>
            </a:graphic>
          </wp:inline>
        </w:drawing>
      </w:r>
      <w:r>
        <w:t>.</w:t>
      </w:r>
      <w:r>
        <w:br/>
        <w:t>The form section appears in a new window.</w:t>
      </w:r>
      <w:r>
        <w:br/>
      </w:r>
      <w:r>
        <w:lastRenderedPageBreak/>
        <w:br/>
      </w:r>
      <w:r>
        <w:rPr>
          <w:noProof/>
        </w:rPr>
        <w:drawing>
          <wp:inline distT="0" distB="0" distL="0" distR="0" wp14:anchorId="25E4DCFC" wp14:editId="57FE8962">
            <wp:extent cx="4359058" cy="4419600"/>
            <wp:effectExtent l="19050" t="19050" r="22860" b="19050"/>
            <wp:docPr id="9318" name="Picture 9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63947" cy="4424557"/>
                    </a:xfrm>
                    <a:prstGeom prst="rect">
                      <a:avLst/>
                    </a:prstGeom>
                    <a:noFill/>
                    <a:ln w="3175">
                      <a:solidFill>
                        <a:schemeClr val="tx1"/>
                      </a:solidFill>
                    </a:ln>
                  </pic:spPr>
                </pic:pic>
              </a:graphicData>
            </a:graphic>
          </wp:inline>
        </w:drawing>
      </w:r>
    </w:p>
    <w:p w14:paraId="5CA27DE7" w14:textId="77777777" w:rsidR="00D31CB1" w:rsidRPr="0050159A" w:rsidRDefault="00D31CB1" w:rsidP="00D31CB1">
      <w:pPr>
        <w:pStyle w:val="Figure"/>
        <w:tabs>
          <w:tab w:val="clear" w:pos="1080"/>
          <w:tab w:val="clear" w:pos="1710"/>
          <w:tab w:val="clear" w:pos="1980"/>
        </w:tabs>
        <w:ind w:left="1800" w:hanging="1080"/>
        <w:rPr>
          <w:rFonts w:ascii="Arial" w:hAnsi="Arial"/>
          <w:b w:val="0"/>
          <w:i w:val="0"/>
          <w:sz w:val="22"/>
        </w:rPr>
      </w:pPr>
      <w:r>
        <w:t>Print Form window</w:t>
      </w:r>
      <w:r>
        <w:br/>
      </w:r>
    </w:p>
    <w:p w14:paraId="60C4ECF8" w14:textId="77777777" w:rsidR="00D31CB1" w:rsidRDefault="00D31CB1" w:rsidP="00D31CB1">
      <w:pPr>
        <w:numPr>
          <w:ilvl w:val="0"/>
          <w:numId w:val="370"/>
        </w:numPr>
      </w:pPr>
      <w:r>
        <w:t>User can print the form section from this window.</w:t>
      </w:r>
    </w:p>
    <w:p w14:paraId="0334B312" w14:textId="77777777" w:rsidR="00D31CB1" w:rsidRPr="00D31CB1" w:rsidRDefault="00D31CB1" w:rsidP="00D31CB1">
      <w:pPr>
        <w:rPr>
          <w:lang w:val="x-none" w:eastAsia="x-none"/>
        </w:rPr>
      </w:pPr>
    </w:p>
    <w:p w14:paraId="792579B1" w14:textId="77777777" w:rsidR="00E9623A" w:rsidRDefault="00E9623A" w:rsidP="00E9623A">
      <w:pPr>
        <w:pStyle w:val="Heading1"/>
      </w:pPr>
    </w:p>
    <w:p w14:paraId="74A09861" w14:textId="77777777" w:rsidR="00E9623A" w:rsidRDefault="00E9623A" w:rsidP="00E9623A">
      <w:pPr>
        <w:pStyle w:val="Heading1"/>
      </w:pPr>
    </w:p>
    <w:p w14:paraId="2AA68197" w14:textId="77777777" w:rsidR="00E9623A" w:rsidRDefault="00E9623A" w:rsidP="00E9623A">
      <w:pPr>
        <w:pStyle w:val="Heading1"/>
      </w:pPr>
    </w:p>
    <w:p w14:paraId="2423D265" w14:textId="77777777" w:rsidR="00E9623A" w:rsidRDefault="00E9623A" w:rsidP="00E9623A">
      <w:pPr>
        <w:pStyle w:val="Heading1"/>
      </w:pPr>
    </w:p>
    <w:p w14:paraId="349E3CCC" w14:textId="77777777" w:rsidR="00E9623A" w:rsidRDefault="00E9623A" w:rsidP="00E9623A">
      <w:pPr>
        <w:pStyle w:val="Heading1"/>
      </w:pPr>
    </w:p>
    <w:p w14:paraId="25BA782F" w14:textId="77777777" w:rsidR="00E9623A" w:rsidRDefault="00E9623A" w:rsidP="00E9623A">
      <w:pPr>
        <w:pStyle w:val="Heading1"/>
      </w:pPr>
    </w:p>
    <w:p w14:paraId="0B190C5C" w14:textId="77777777" w:rsidR="00E9623A" w:rsidRDefault="00E9623A" w:rsidP="00E9623A">
      <w:pPr>
        <w:pStyle w:val="Heading1"/>
      </w:pPr>
    </w:p>
    <w:p w14:paraId="47EBD21F" w14:textId="77777777" w:rsidR="00E9623A" w:rsidRDefault="00E9623A" w:rsidP="00E9623A">
      <w:pPr>
        <w:pStyle w:val="Heading1"/>
      </w:pPr>
    </w:p>
    <w:p w14:paraId="0CF62BB3" w14:textId="77777777" w:rsidR="00E9623A" w:rsidRDefault="00E9623A" w:rsidP="00E9623A">
      <w:pPr>
        <w:pStyle w:val="Heading1"/>
      </w:pPr>
    </w:p>
    <w:p w14:paraId="66AB106C" w14:textId="3A472EE4" w:rsidR="00D31CB1" w:rsidRPr="00D31CB1" w:rsidRDefault="00D31CB1" w:rsidP="00E9623A">
      <w:pPr>
        <w:pStyle w:val="Heading1"/>
        <w:rPr>
          <w:lang w:val="en-US"/>
        </w:rPr>
      </w:pPr>
      <w:bookmarkStart w:id="3756" w:name="_Toc507164339"/>
      <w:r>
        <w:rPr>
          <w:lang w:val="en-US"/>
        </w:rPr>
        <w:lastRenderedPageBreak/>
        <w:t>Other Tasks:</w:t>
      </w:r>
      <w:bookmarkEnd w:id="3756"/>
    </w:p>
    <w:p w14:paraId="5967CCD8" w14:textId="5D5906B3" w:rsidR="00E9623A" w:rsidRPr="00E9623A" w:rsidRDefault="00E9623A" w:rsidP="00E9623A">
      <w:pPr>
        <w:pStyle w:val="Heading1"/>
      </w:pPr>
      <w:del w:id="3757" w:author="Sayali Dev" w:date="2018-02-08T19:17:00Z">
        <w:r w:rsidDel="00AC5392">
          <w:delText xml:space="preserve">Create Biospecimens Worklists and </w:delText>
        </w:r>
      </w:del>
      <w:bookmarkStart w:id="3758" w:name="_Toc507164340"/>
      <w:r>
        <w:t>Perform Redistribution shipments</w:t>
      </w:r>
      <w:bookmarkEnd w:id="3758"/>
    </w:p>
    <w:bookmarkEnd w:id="2722"/>
    <w:bookmarkEnd w:id="2723"/>
    <w:p w14:paraId="04680724" w14:textId="443E13BF" w:rsidR="00F2232B" w:rsidRDefault="00F2232B" w:rsidP="00E9623A">
      <w:pPr>
        <w:pStyle w:val="Heading3"/>
      </w:pPr>
    </w:p>
    <w:p w14:paraId="1C8868D8" w14:textId="7A381C7D" w:rsidR="00E9623A" w:rsidDel="001B36C8" w:rsidRDefault="00E9623A" w:rsidP="00E9623A">
      <w:pPr>
        <w:pStyle w:val="Heading3"/>
        <w:rPr>
          <w:del w:id="3759" w:author="Sayali Dev" w:date="2018-02-08T19:24:00Z"/>
        </w:rPr>
      </w:pPr>
      <w:del w:id="3760" w:author="Sayali Dev" w:date="2018-02-08T19:24:00Z">
        <w:r w:rsidDel="001B36C8">
          <w:delText>Adding a Biospecimens Shipment to a Worklist:</w:delText>
        </w:r>
      </w:del>
    </w:p>
    <w:p w14:paraId="3F061FC4" w14:textId="6EDD09BF" w:rsidR="00E9623A" w:rsidDel="001B36C8" w:rsidRDefault="00E9623A" w:rsidP="00F2232B">
      <w:pPr>
        <w:pStyle w:val="ListParagraph"/>
        <w:ind w:left="0" w:right="360"/>
        <w:rPr>
          <w:del w:id="3761" w:author="Sayali Dev" w:date="2018-02-08T19:24:00Z"/>
        </w:rPr>
      </w:pPr>
    </w:p>
    <w:p w14:paraId="25E6A727" w14:textId="180D7231" w:rsidR="00F2232B" w:rsidDel="001B36C8" w:rsidRDefault="00F2232B" w:rsidP="00F2232B">
      <w:pPr>
        <w:pStyle w:val="ListParagraph"/>
        <w:ind w:left="0" w:right="360"/>
        <w:rPr>
          <w:del w:id="3762" w:author="Sayali Dev" w:date="2018-02-08T19:24:00Z"/>
        </w:rPr>
      </w:pPr>
      <w:del w:id="3763" w:author="Sayali Dev" w:date="2018-02-08T19:24:00Z">
        <w:r w:rsidDel="001B36C8">
          <w:delText xml:space="preserve">You can add a shipment biospecimen to an existing worklist or a new worklist. </w:delText>
        </w:r>
      </w:del>
    </w:p>
    <w:p w14:paraId="1CA74A0D" w14:textId="56E271E7" w:rsidR="00F2232B" w:rsidDel="001B36C8" w:rsidRDefault="00F2232B" w:rsidP="00F2232B">
      <w:pPr>
        <w:pStyle w:val="ListParagraph"/>
        <w:ind w:left="0" w:right="360"/>
        <w:rPr>
          <w:del w:id="3764" w:author="Sayali Dev" w:date="2018-02-08T19:24:00Z"/>
        </w:rPr>
      </w:pPr>
    </w:p>
    <w:p w14:paraId="58D0A81E" w14:textId="48389C49" w:rsidR="00F2232B" w:rsidRPr="00442B77" w:rsidDel="001B36C8" w:rsidRDefault="00F2232B" w:rsidP="00F2232B">
      <w:pPr>
        <w:pStyle w:val="ListParagraph"/>
        <w:ind w:left="0" w:right="360"/>
        <w:rPr>
          <w:del w:id="3765" w:author="Sayali Dev" w:date="2018-02-08T19:24:00Z"/>
          <w:b/>
        </w:rPr>
      </w:pPr>
      <w:del w:id="3766" w:author="Sayali Dev" w:date="2018-02-08T19:24:00Z">
        <w:r w:rsidRPr="00442B77" w:rsidDel="001B36C8">
          <w:rPr>
            <w:b/>
          </w:rPr>
          <w:delText xml:space="preserve">Note: </w:delText>
        </w:r>
      </w:del>
    </w:p>
    <w:p w14:paraId="57CE671B" w14:textId="3ED06F8A" w:rsidR="00F2232B" w:rsidDel="001B36C8" w:rsidRDefault="00F2232B" w:rsidP="00E55723">
      <w:pPr>
        <w:pStyle w:val="ListParagraph"/>
        <w:numPr>
          <w:ilvl w:val="0"/>
          <w:numId w:val="90"/>
        </w:numPr>
        <w:ind w:right="360"/>
        <w:rPr>
          <w:del w:id="3767" w:author="Sayali Dev" w:date="2018-02-08T19:24:00Z"/>
        </w:rPr>
      </w:pPr>
      <w:del w:id="3768" w:author="Sayali Dev" w:date="2018-02-08T19:24:00Z">
        <w:r w:rsidDel="001B36C8">
          <w:delText>Only a Biobank user can add a shipment biospecimen to a worklist.</w:delText>
        </w:r>
      </w:del>
    </w:p>
    <w:p w14:paraId="24565957" w14:textId="7A99FC0C" w:rsidR="00F2232B" w:rsidDel="001B36C8" w:rsidRDefault="00F2232B" w:rsidP="00E55723">
      <w:pPr>
        <w:pStyle w:val="ListParagraph"/>
        <w:numPr>
          <w:ilvl w:val="0"/>
          <w:numId w:val="90"/>
        </w:numPr>
        <w:ind w:right="360"/>
        <w:rPr>
          <w:del w:id="3769" w:author="Sayali Dev" w:date="2018-02-08T19:24:00Z"/>
        </w:rPr>
      </w:pPr>
      <w:del w:id="3770" w:author="Sayali Dev" w:date="2018-02-08T19:24:00Z">
        <w:r w:rsidDel="001B36C8">
          <w:delText xml:space="preserve">The shipment must have the </w:delText>
        </w:r>
        <w:r w:rsidRPr="00BD1D6C" w:rsidDel="001B36C8">
          <w:rPr>
            <w:b/>
          </w:rPr>
          <w:delText>Awaiting Samples Check-in</w:delText>
        </w:r>
        <w:r w:rsidDel="001B36C8">
          <w:delText xml:space="preserve"> or </w:delText>
        </w:r>
        <w:r w:rsidRPr="00425C67" w:rsidDel="001B36C8">
          <w:rPr>
            <w:b/>
          </w:rPr>
          <w:delText xml:space="preserve">Completed </w:delText>
        </w:r>
        <w:r w:rsidDel="001B36C8">
          <w:delText xml:space="preserve">status, and the biospecimens to be added to a worklist must have the </w:delText>
        </w:r>
        <w:r w:rsidRPr="00293144" w:rsidDel="001B36C8">
          <w:rPr>
            <w:b/>
          </w:rPr>
          <w:delText>In Inventory</w:delText>
        </w:r>
        <w:r w:rsidDel="001B36C8">
          <w:delText xml:space="preserve"> status. </w:delText>
        </w:r>
      </w:del>
    </w:p>
    <w:p w14:paraId="1FAE32FA" w14:textId="0067533F" w:rsidR="00F2232B" w:rsidDel="001B36C8" w:rsidRDefault="00F2232B" w:rsidP="00F2232B">
      <w:pPr>
        <w:pStyle w:val="ListParagraph"/>
        <w:ind w:right="360"/>
        <w:rPr>
          <w:del w:id="3771" w:author="Sayali Dev" w:date="2018-02-08T19:24:00Z"/>
        </w:rPr>
      </w:pPr>
    </w:p>
    <w:p w14:paraId="78E66886" w14:textId="69E84662" w:rsidR="00F2232B" w:rsidDel="001B36C8" w:rsidRDefault="00F2232B" w:rsidP="00F2232B">
      <w:pPr>
        <w:pStyle w:val="BodyText"/>
        <w:rPr>
          <w:del w:id="3772" w:author="Sayali Dev" w:date="2018-02-08T19:24:00Z"/>
          <w:lang w:val="en-US"/>
        </w:rPr>
      </w:pPr>
      <w:del w:id="3773" w:author="Sayali Dev" w:date="2018-02-08T19:24:00Z">
        <w:r w:rsidRPr="00AA26F9" w:rsidDel="001B36C8">
          <w:delText xml:space="preserve">To </w:delText>
        </w:r>
        <w:r w:rsidDel="001B36C8">
          <w:delText>add a shipment biospecimen to a worklist:</w:delText>
        </w:r>
      </w:del>
    </w:p>
    <w:p w14:paraId="3A44D65D" w14:textId="0EE10049" w:rsidR="00F2232B" w:rsidRPr="007A18EF" w:rsidDel="001B36C8" w:rsidRDefault="00F2232B" w:rsidP="00F2232B">
      <w:pPr>
        <w:pStyle w:val="BodyText"/>
        <w:rPr>
          <w:del w:id="3774" w:author="Sayali Dev" w:date="2018-02-08T19:24:00Z"/>
          <w:lang w:val="en-US"/>
        </w:rPr>
      </w:pPr>
    </w:p>
    <w:p w14:paraId="7DE08705" w14:textId="1848DB95" w:rsidR="00F2232B" w:rsidDel="001B36C8" w:rsidRDefault="00F2232B" w:rsidP="00C9791D">
      <w:pPr>
        <w:numPr>
          <w:ilvl w:val="0"/>
          <w:numId w:val="112"/>
        </w:numPr>
        <w:ind w:left="720"/>
        <w:rPr>
          <w:del w:id="3775" w:author="Sayali Dev" w:date="2018-02-08T19:24:00Z"/>
        </w:rPr>
      </w:pPr>
      <w:del w:id="3776" w:author="Sayali Dev" w:date="2018-02-08T19:24:00Z">
        <w:r w:rsidRPr="00AA26F9" w:rsidDel="001B36C8">
          <w:delText xml:space="preserve"> </w:delText>
        </w:r>
      </w:del>
      <w:del w:id="3777" w:author="Sayali Dev" w:date="2018-01-31T17:54:00Z">
        <w:r w:rsidDel="009A119E">
          <w:delText>Log on</w:delText>
        </w:r>
      </w:del>
      <w:del w:id="3778" w:author="Sayali Dev" w:date="2018-02-08T19:24:00Z">
        <w:r w:rsidDel="001B36C8">
          <w:delText xml:space="preserve"> to the application using your </w:delText>
        </w:r>
      </w:del>
      <w:del w:id="3779" w:author="Sayali Dev" w:date="2018-01-31T17:55:00Z">
        <w:r w:rsidDel="00A62626">
          <w:delText>logon</w:delText>
        </w:r>
      </w:del>
      <w:del w:id="3780" w:author="Sayali Dev" w:date="2018-02-08T19:24:00Z">
        <w:r w:rsidDel="001B36C8">
          <w:delText xml:space="preserve"> credentials. </w:delText>
        </w:r>
      </w:del>
    </w:p>
    <w:p w14:paraId="29A8D7D5" w14:textId="3E1C9482" w:rsidR="00F2232B" w:rsidDel="001B36C8" w:rsidRDefault="00F2232B" w:rsidP="00F2232B">
      <w:pPr>
        <w:ind w:left="720"/>
        <w:rPr>
          <w:del w:id="3781" w:author="Sayali Dev" w:date="2018-02-08T19:24:00Z"/>
        </w:rPr>
      </w:pPr>
      <w:del w:id="3782" w:author="Sayali Dev" w:date="2018-02-08T19:24:00Z">
        <w:r w:rsidDel="001B36C8">
          <w:delText xml:space="preserve">The home page appears. </w:delText>
        </w:r>
      </w:del>
    </w:p>
    <w:p w14:paraId="4D6CDA86" w14:textId="697A0D99" w:rsidR="00F2232B" w:rsidDel="001B36C8" w:rsidRDefault="00F2232B" w:rsidP="00F2232B">
      <w:pPr>
        <w:ind w:left="720" w:hanging="360"/>
        <w:rPr>
          <w:del w:id="3783" w:author="Sayali Dev" w:date="2018-02-08T19:24:00Z"/>
        </w:rPr>
      </w:pPr>
    </w:p>
    <w:p w14:paraId="64081FD8" w14:textId="1DD1DD2B" w:rsidR="00F2232B" w:rsidDel="001B36C8" w:rsidRDefault="00F2232B" w:rsidP="00C9791D">
      <w:pPr>
        <w:numPr>
          <w:ilvl w:val="0"/>
          <w:numId w:val="112"/>
        </w:numPr>
        <w:ind w:left="720"/>
        <w:rPr>
          <w:del w:id="3784" w:author="Sayali Dev" w:date="2018-02-08T19:24:00Z"/>
        </w:rPr>
      </w:pPr>
      <w:del w:id="3785" w:author="Sayali Dev" w:date="2018-02-08T19:24:00Z">
        <w:r w:rsidDel="001B36C8">
          <w:delText xml:space="preserve">Point to the arrow of the </w:delText>
        </w:r>
        <w:r w:rsidRPr="00F2157D" w:rsidDel="001B36C8">
          <w:rPr>
            <w:b/>
          </w:rPr>
          <w:delText>BMS</w:delText>
        </w:r>
        <w:r w:rsidDel="001B36C8">
          <w:delText xml:space="preserve"> tab, and then click </w:delText>
        </w:r>
        <w:r w:rsidRPr="00FF2F16" w:rsidDel="001B36C8">
          <w:rPr>
            <w:b/>
          </w:rPr>
          <w:delText>Shipments</w:delText>
        </w:r>
        <w:r w:rsidRPr="00FF2F16" w:rsidDel="001B36C8">
          <w:delText xml:space="preserve">. </w:delText>
        </w:r>
      </w:del>
    </w:p>
    <w:p w14:paraId="26BA8127" w14:textId="26F30C91" w:rsidR="00F2232B" w:rsidDel="001B36C8" w:rsidRDefault="00F2232B" w:rsidP="00F2232B">
      <w:pPr>
        <w:pStyle w:val="BodyText"/>
        <w:ind w:left="720" w:right="720"/>
        <w:rPr>
          <w:del w:id="3786" w:author="Sayali Dev" w:date="2018-02-08T19:24:00Z"/>
        </w:rPr>
      </w:pPr>
      <w:del w:id="3787" w:author="Sayali Dev" w:date="2018-02-08T19:24:00Z">
        <w:r w:rsidDel="001B36C8">
          <w:delText xml:space="preserve">The </w:delText>
        </w:r>
        <w:r w:rsidDel="001B36C8">
          <w:rPr>
            <w:b/>
            <w:lang w:val="en-US"/>
          </w:rPr>
          <w:delText>S</w:delText>
        </w:r>
        <w:r w:rsidRPr="00CC2020" w:rsidDel="001B36C8">
          <w:rPr>
            <w:b/>
          </w:rPr>
          <w:delText xml:space="preserve">hipment </w:delText>
        </w:r>
        <w:r w:rsidDel="001B36C8">
          <w:rPr>
            <w:b/>
            <w:lang w:val="en-US"/>
          </w:rPr>
          <w:delText>S</w:delText>
        </w:r>
        <w:r w:rsidRPr="00CC2020" w:rsidDel="001B36C8">
          <w:rPr>
            <w:b/>
          </w:rPr>
          <w:delText>earch</w:delText>
        </w:r>
        <w:r w:rsidDel="001B36C8">
          <w:delText xml:space="preserve"> page appears.</w:delText>
        </w:r>
      </w:del>
    </w:p>
    <w:p w14:paraId="5BF98D48" w14:textId="5535E041" w:rsidR="00F2232B" w:rsidDel="001B36C8" w:rsidRDefault="00F2232B" w:rsidP="00F2232B">
      <w:pPr>
        <w:pStyle w:val="BodyText"/>
        <w:ind w:left="720" w:right="720" w:hanging="360"/>
        <w:rPr>
          <w:del w:id="3788" w:author="Sayali Dev" w:date="2018-02-08T19:24:00Z"/>
        </w:rPr>
      </w:pPr>
    </w:p>
    <w:p w14:paraId="0FADF460" w14:textId="794C3763" w:rsidR="00F2232B" w:rsidRPr="00FF2F16" w:rsidDel="001B36C8" w:rsidRDefault="00F2232B" w:rsidP="00C9791D">
      <w:pPr>
        <w:numPr>
          <w:ilvl w:val="0"/>
          <w:numId w:val="112"/>
        </w:numPr>
        <w:ind w:left="720"/>
        <w:rPr>
          <w:del w:id="3789" w:author="Sayali Dev" w:date="2018-02-08T19:24:00Z"/>
        </w:rPr>
      </w:pPr>
      <w:del w:id="3790" w:author="Sayali Dev" w:date="2018-02-08T19:24:00Z">
        <w:r w:rsidRPr="00FF2F16" w:rsidDel="001B36C8">
          <w:delText xml:space="preserve">Click </w:delText>
        </w:r>
        <w:r w:rsidRPr="0064347F" w:rsidDel="001B36C8">
          <w:rPr>
            <w:b/>
          </w:rPr>
          <w:delText>SEARCH</w:delText>
        </w:r>
        <w:r w:rsidRPr="00FF2F16" w:rsidDel="001B36C8">
          <w:delText xml:space="preserve">. </w:delText>
        </w:r>
      </w:del>
    </w:p>
    <w:p w14:paraId="1F84CBF6" w14:textId="424EEFDE" w:rsidR="00F2232B" w:rsidRPr="0064347F" w:rsidDel="001B36C8" w:rsidRDefault="00F2232B" w:rsidP="00F2232B">
      <w:pPr>
        <w:pStyle w:val="BodyText"/>
        <w:ind w:left="720"/>
        <w:rPr>
          <w:del w:id="3791" w:author="Sayali Dev" w:date="2018-02-08T19:24:00Z"/>
        </w:rPr>
      </w:pPr>
      <w:del w:id="3792" w:author="Sayali Dev" w:date="2018-02-08T19:24:00Z">
        <w:r w:rsidRPr="0064347F" w:rsidDel="001B36C8">
          <w:delText>The shipment search page displays a list of shipments</w:delText>
        </w:r>
        <w:r w:rsidRPr="00372F84" w:rsidDel="001B36C8">
          <w:delText xml:space="preserve"> that are accessible based on your login location</w:delText>
        </w:r>
        <w:r w:rsidRPr="0064347F" w:rsidDel="001B36C8">
          <w:delText xml:space="preserve">. </w:delText>
        </w:r>
      </w:del>
    </w:p>
    <w:p w14:paraId="449161FA" w14:textId="6954E712" w:rsidR="00F2232B" w:rsidRPr="0064347F" w:rsidDel="001B36C8" w:rsidRDefault="00F2232B" w:rsidP="00F2232B">
      <w:pPr>
        <w:pStyle w:val="BodyText"/>
        <w:ind w:left="720" w:hanging="360"/>
        <w:rPr>
          <w:del w:id="3793" w:author="Sayali Dev" w:date="2018-02-08T19:24:00Z"/>
        </w:rPr>
      </w:pPr>
    </w:p>
    <w:p w14:paraId="186883D9" w14:textId="2F56B163" w:rsidR="00F2232B" w:rsidRPr="0064347F" w:rsidDel="001B36C8" w:rsidRDefault="00F2232B" w:rsidP="00C9791D">
      <w:pPr>
        <w:pStyle w:val="BodyText"/>
        <w:numPr>
          <w:ilvl w:val="0"/>
          <w:numId w:val="112"/>
        </w:numPr>
        <w:ind w:left="720"/>
        <w:rPr>
          <w:del w:id="3794" w:author="Sayali Dev" w:date="2018-02-08T19:24:00Z"/>
        </w:rPr>
      </w:pPr>
      <w:del w:id="3795" w:author="Sayali Dev" w:date="2018-02-08T19:24:00Z">
        <w:r w:rsidRPr="0064347F" w:rsidDel="001B36C8">
          <w:delText xml:space="preserve">Click </w:delText>
        </w:r>
        <w:r w:rsidDel="001B36C8">
          <w:delText xml:space="preserve">the row of the shipment for which you want to </w:delText>
        </w:r>
        <w:r w:rsidDel="001B36C8">
          <w:rPr>
            <w:lang w:val="en-US"/>
          </w:rPr>
          <w:delText>add biospecimens to a worklist</w:delText>
        </w:r>
        <w:r w:rsidDel="001B36C8">
          <w:delText xml:space="preserve">. </w:delText>
        </w:r>
      </w:del>
    </w:p>
    <w:p w14:paraId="7C96CF01" w14:textId="373EC441" w:rsidR="00F2232B" w:rsidRPr="00330939" w:rsidDel="001B36C8" w:rsidRDefault="00F2232B" w:rsidP="00F2232B">
      <w:pPr>
        <w:pStyle w:val="BodyText"/>
        <w:ind w:left="720" w:right="720"/>
        <w:rPr>
          <w:del w:id="3796" w:author="Sayali Dev" w:date="2018-02-08T19:24:00Z"/>
          <w:lang w:val="en-US"/>
        </w:rPr>
      </w:pPr>
      <w:del w:id="3797" w:author="Sayali Dev" w:date="2018-02-08T19:24:00Z">
        <w:r w:rsidRPr="0064347F" w:rsidDel="001B36C8">
          <w:delText xml:space="preserve">The </w:delText>
        </w:r>
        <w:r w:rsidRPr="0064347F" w:rsidDel="001B36C8">
          <w:rPr>
            <w:b/>
          </w:rPr>
          <w:delText>View Shipment</w:delText>
        </w:r>
        <w:r w:rsidRPr="0064347F" w:rsidDel="001B36C8">
          <w:delText xml:space="preserve"> page appears.</w:delText>
        </w:r>
        <w:r w:rsidRPr="00FB0108" w:rsidDel="001B36C8">
          <w:rPr>
            <w:b/>
          </w:rPr>
          <w:br/>
        </w:r>
      </w:del>
    </w:p>
    <w:p w14:paraId="40905BE3" w14:textId="6E4AAC2D" w:rsidR="00F2232B" w:rsidDel="001B36C8" w:rsidRDefault="00F2232B" w:rsidP="00C9791D">
      <w:pPr>
        <w:pStyle w:val="ListParagraph"/>
        <w:numPr>
          <w:ilvl w:val="0"/>
          <w:numId w:val="112"/>
        </w:numPr>
        <w:ind w:left="720" w:right="360"/>
        <w:rPr>
          <w:del w:id="3798" w:author="Sayali Dev" w:date="2018-02-08T19:24:00Z"/>
        </w:rPr>
      </w:pPr>
      <w:del w:id="3799" w:author="Sayali Dev" w:date="2018-02-08T19:24:00Z">
        <w:r w:rsidRPr="00AA26F9" w:rsidDel="001B36C8">
          <w:delText xml:space="preserve">Click </w:delText>
        </w:r>
        <w:r w:rsidDel="001B36C8">
          <w:rPr>
            <w:b/>
            <w:caps/>
          </w:rPr>
          <w:delText>Add to WORKLIST</w:delText>
        </w:r>
        <w:r w:rsidRPr="00AA26F9" w:rsidDel="001B36C8">
          <w:delText xml:space="preserve">. </w:delText>
        </w:r>
        <w:r w:rsidDel="001B36C8">
          <w:br/>
          <w:delText xml:space="preserve">A confirmation window appears indicating that only biospecimens with a status as </w:delText>
        </w:r>
        <w:r w:rsidRPr="00A65789" w:rsidDel="001B36C8">
          <w:rPr>
            <w:b/>
          </w:rPr>
          <w:delText>In Inventory</w:delText>
        </w:r>
        <w:r w:rsidDel="001B36C8">
          <w:delText xml:space="preserve"> can be added to a worklist.</w:delText>
        </w:r>
        <w:r w:rsidDel="001B36C8">
          <w:br/>
        </w:r>
      </w:del>
    </w:p>
    <w:p w14:paraId="7D21FD7C" w14:textId="1CC19771" w:rsidR="00F2232B" w:rsidRPr="00B5216F" w:rsidDel="001B36C8" w:rsidRDefault="00F2232B" w:rsidP="00C9791D">
      <w:pPr>
        <w:pStyle w:val="ListParagraph"/>
        <w:numPr>
          <w:ilvl w:val="0"/>
          <w:numId w:val="112"/>
        </w:numPr>
        <w:ind w:left="720" w:right="360"/>
        <w:rPr>
          <w:del w:id="3800" w:author="Sayali Dev" w:date="2018-02-08T19:24:00Z"/>
        </w:rPr>
      </w:pPr>
      <w:del w:id="3801" w:author="Sayali Dev" w:date="2018-02-08T19:24:00Z">
        <w:r w:rsidDel="001B36C8">
          <w:delText xml:space="preserve">Click </w:delText>
        </w:r>
        <w:r w:rsidRPr="00A65789" w:rsidDel="001B36C8">
          <w:rPr>
            <w:b/>
          </w:rPr>
          <w:delText xml:space="preserve">OK </w:delText>
        </w:r>
        <w:r w:rsidDel="001B36C8">
          <w:delText>in confirmation window.</w:delText>
        </w:r>
      </w:del>
    </w:p>
    <w:p w14:paraId="1C067F13" w14:textId="53BBD3CA" w:rsidR="00F2232B" w:rsidDel="001B36C8" w:rsidRDefault="00F2232B" w:rsidP="00F2232B">
      <w:pPr>
        <w:pStyle w:val="ListParagraph"/>
        <w:ind w:right="360"/>
        <w:rPr>
          <w:del w:id="3802" w:author="Sayali Dev" w:date="2018-02-08T19:24:00Z"/>
        </w:rPr>
      </w:pPr>
      <w:del w:id="3803" w:author="Sayali Dev" w:date="2018-02-08T19:24:00Z">
        <w:r w:rsidRPr="00AA26F9" w:rsidDel="001B36C8">
          <w:delText xml:space="preserve">The </w:delText>
        </w:r>
        <w:r w:rsidDel="001B36C8">
          <w:rPr>
            <w:b/>
          </w:rPr>
          <w:delText>Create/Modify W</w:delText>
        </w:r>
        <w:r w:rsidRPr="00442B77" w:rsidDel="001B36C8">
          <w:rPr>
            <w:b/>
          </w:rPr>
          <w:delText>orklist</w:delText>
        </w:r>
        <w:r w:rsidDel="001B36C8">
          <w:delText xml:space="preserve"> page appears with the eligible shipment biospecimens listed.</w:delText>
        </w:r>
      </w:del>
    </w:p>
    <w:p w14:paraId="4045CDA6" w14:textId="6BE8F631" w:rsidR="00F2232B" w:rsidDel="001B36C8" w:rsidRDefault="00F2232B" w:rsidP="00F2232B">
      <w:pPr>
        <w:pStyle w:val="ListParagraph"/>
        <w:ind w:right="360"/>
        <w:rPr>
          <w:del w:id="3804" w:author="Sayali Dev" w:date="2018-02-08T19:24:00Z"/>
        </w:rPr>
      </w:pPr>
      <w:del w:id="3805" w:author="Sayali Dev" w:date="2018-02-08T19:24:00Z">
        <w:r w:rsidRPr="00A65789" w:rsidDel="001B36C8">
          <w:rPr>
            <w:b/>
          </w:rPr>
          <w:delText>Note:</w:delText>
        </w:r>
        <w:r w:rsidDel="001B36C8">
          <w:delText xml:space="preserve"> If some biospecimens in the shipment cart have a status other than </w:delText>
        </w:r>
        <w:r w:rsidRPr="00A65789" w:rsidDel="001B36C8">
          <w:rPr>
            <w:b/>
          </w:rPr>
          <w:delText>In Inventory</w:delText>
        </w:r>
        <w:r w:rsidDel="001B36C8">
          <w:delText xml:space="preserve">, only the </w:delText>
        </w:r>
        <w:r w:rsidRPr="007A18EF" w:rsidDel="001B36C8">
          <w:rPr>
            <w:b/>
          </w:rPr>
          <w:delText>In Inventory</w:delText>
        </w:r>
        <w:r w:rsidDel="001B36C8">
          <w:delText xml:space="preserve"> biospecimens are transferred to the </w:delText>
        </w:r>
        <w:r w:rsidRPr="007A18EF" w:rsidDel="001B36C8">
          <w:rPr>
            <w:b/>
          </w:rPr>
          <w:delText>Create</w:delText>
        </w:r>
        <w:r w:rsidDel="001B36C8">
          <w:rPr>
            <w:b/>
          </w:rPr>
          <w:delText>/Modify</w:delText>
        </w:r>
        <w:r w:rsidRPr="007A18EF" w:rsidDel="001B36C8">
          <w:rPr>
            <w:b/>
          </w:rPr>
          <w:delText xml:space="preserve"> Worklist</w:delText>
        </w:r>
        <w:r w:rsidDel="001B36C8">
          <w:delText xml:space="preserve"> page.</w:delText>
        </w:r>
        <w:r w:rsidDel="001B36C8">
          <w:br/>
        </w:r>
      </w:del>
    </w:p>
    <w:p w14:paraId="50EF39A9" w14:textId="201D13AA" w:rsidR="00F2232B" w:rsidDel="001B36C8" w:rsidRDefault="00F2232B" w:rsidP="00F2232B">
      <w:pPr>
        <w:rPr>
          <w:del w:id="3806" w:author="Sayali Dev" w:date="2018-02-08T19:24:00Z"/>
        </w:rPr>
      </w:pPr>
      <w:del w:id="3807" w:author="Sayali Dev" w:date="2018-02-08T19:24:00Z">
        <w:r w:rsidDel="001B36C8">
          <w:tab/>
        </w:r>
        <w:r w:rsidRPr="00691675" w:rsidDel="001B36C8">
          <w:rPr>
            <w:noProof/>
          </w:rPr>
          <w:drawing>
            <wp:inline distT="0" distB="0" distL="0" distR="0" wp14:anchorId="568A5377" wp14:editId="13B0D493">
              <wp:extent cx="6608445" cy="5893435"/>
              <wp:effectExtent l="19050" t="19050" r="20955" b="12065"/>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08445" cy="5893435"/>
                      </a:xfrm>
                      <a:prstGeom prst="rect">
                        <a:avLst/>
                      </a:prstGeom>
                      <a:noFill/>
                      <a:ln w="3175">
                        <a:solidFill>
                          <a:schemeClr val="tx1"/>
                        </a:solidFill>
                      </a:ln>
                    </pic:spPr>
                  </pic:pic>
                </a:graphicData>
              </a:graphic>
            </wp:inline>
          </w:drawing>
        </w:r>
      </w:del>
    </w:p>
    <w:p w14:paraId="0483F8DE" w14:textId="0262FC34" w:rsidR="00F2232B" w:rsidDel="001B36C8" w:rsidRDefault="00F2232B" w:rsidP="00F2232B">
      <w:pPr>
        <w:pStyle w:val="Figure"/>
        <w:tabs>
          <w:tab w:val="clear" w:pos="1710"/>
          <w:tab w:val="num" w:pos="1800"/>
        </w:tabs>
        <w:ind w:left="1152" w:hanging="432"/>
        <w:rPr>
          <w:del w:id="3808" w:author="Sayali Dev" w:date="2018-02-08T19:24:00Z"/>
        </w:rPr>
      </w:pPr>
      <w:del w:id="3809" w:author="Sayali Dev" w:date="2018-02-08T19:24:00Z">
        <w:r w:rsidDel="001B36C8">
          <w:delText xml:space="preserve"> Create/Modify Worklist page</w:delText>
        </w:r>
      </w:del>
    </w:p>
    <w:p w14:paraId="55EF0269" w14:textId="2A71F5C3" w:rsidR="00F2232B" w:rsidDel="001B36C8" w:rsidRDefault="00F2232B" w:rsidP="00F2232B">
      <w:pPr>
        <w:pStyle w:val="BodyText"/>
        <w:ind w:left="720" w:right="540"/>
        <w:rPr>
          <w:del w:id="3810" w:author="Sayali Dev" w:date="2018-02-08T19:24:00Z"/>
        </w:rPr>
      </w:pPr>
    </w:p>
    <w:p w14:paraId="4D3C64F7" w14:textId="378CA03A" w:rsidR="00F2232B" w:rsidDel="001B36C8" w:rsidRDefault="00F2232B" w:rsidP="00C9791D">
      <w:pPr>
        <w:pStyle w:val="BodyText"/>
        <w:numPr>
          <w:ilvl w:val="0"/>
          <w:numId w:val="112"/>
        </w:numPr>
        <w:ind w:left="720" w:right="270"/>
        <w:rPr>
          <w:del w:id="3811" w:author="Sayali Dev" w:date="2018-02-08T19:24:00Z"/>
        </w:rPr>
      </w:pPr>
      <w:del w:id="3812" w:author="Sayali Dev" w:date="2018-02-08T19:24:00Z">
        <w:r w:rsidDel="001B36C8">
          <w:delText>Enter</w:delText>
        </w:r>
        <w:r w:rsidRPr="008B0550" w:rsidDel="001B36C8">
          <w:delText xml:space="preserve"> appropriate</w:delText>
        </w:r>
        <w:r w:rsidDel="001B36C8">
          <w:delText xml:space="preserve"> information in each field. </w:delText>
        </w:r>
        <w:r w:rsidDel="001B36C8">
          <w:rPr>
            <w:lang w:val="en-US"/>
          </w:rPr>
          <w:delText>F</w:delText>
        </w:r>
        <w:r w:rsidDel="001B36C8">
          <w:delText xml:space="preserve">ollowing table lists each field and its description. </w:delText>
        </w:r>
        <w:r w:rsidDel="001B36C8">
          <w:br/>
        </w:r>
        <w:r w:rsidRPr="006744E4" w:rsidDel="001B36C8">
          <w:rPr>
            <w:b/>
          </w:rPr>
          <w:delText>Note:</w:delText>
        </w:r>
        <w:r w:rsidDel="001B36C8">
          <w:rPr>
            <w:b/>
          </w:rPr>
          <w:delText xml:space="preserve"> </w:delText>
        </w:r>
        <w:r w:rsidRPr="006744E4" w:rsidDel="001B36C8">
          <w:delText>Fields that are marked with the red asterisk (</w:delText>
        </w:r>
        <w:r w:rsidRPr="006744E4" w:rsidDel="001B36C8">
          <w:rPr>
            <w:color w:val="FF0000"/>
          </w:rPr>
          <w:delText>*</w:delText>
        </w:r>
        <w:r w:rsidRPr="006744E4" w:rsidDel="001B36C8">
          <w:delText>) are mandatory.</w:delText>
        </w:r>
      </w:del>
    </w:p>
    <w:p w14:paraId="20FA2402" w14:textId="28EBADC2" w:rsidR="00F2232B" w:rsidDel="001B36C8" w:rsidRDefault="00F2232B" w:rsidP="00F2232B">
      <w:pPr>
        <w:pStyle w:val="BodyText"/>
        <w:ind w:left="720" w:right="270"/>
        <w:rPr>
          <w:del w:id="3813" w:author="Sayali Dev" w:date="2018-02-08T19:24:00Z"/>
        </w:rPr>
      </w:pPr>
    </w:p>
    <w:p w14:paraId="3744371F" w14:textId="5F77A9D4" w:rsidR="00F2232B" w:rsidDel="001B36C8" w:rsidRDefault="00F2232B" w:rsidP="00F2232B">
      <w:pPr>
        <w:pStyle w:val="Caption"/>
        <w:ind w:firstLine="720"/>
        <w:rPr>
          <w:del w:id="3814" w:author="Sayali Dev" w:date="2018-02-08T19:24:00Z"/>
        </w:rPr>
      </w:pPr>
      <w:del w:id="3815" w:author="Sayali Dev" w:date="2018-02-08T19:24:00Z">
        <w:r w:rsidDel="001B36C8">
          <w:delText xml:space="preserve">Table </w:delText>
        </w:r>
        <w:r w:rsidR="00F60220" w:rsidDel="001B36C8">
          <w:fldChar w:fldCharType="begin"/>
        </w:r>
        <w:r w:rsidR="00F60220" w:rsidDel="001B36C8">
          <w:delInstrText xml:space="preserve"> SEQ Figure \* ARABIC </w:delInstrText>
        </w:r>
        <w:r w:rsidR="00F60220" w:rsidDel="001B36C8">
          <w:fldChar w:fldCharType="separate"/>
        </w:r>
      </w:del>
      <w:del w:id="3816" w:author="Sayali Dev" w:date="2018-02-02T13:47:00Z">
        <w:r w:rsidDel="00EB76E3">
          <w:rPr>
            <w:noProof/>
          </w:rPr>
          <w:delText>27</w:delText>
        </w:r>
      </w:del>
      <w:del w:id="3817" w:author="Sayali Dev" w:date="2018-02-08T19:24:00Z">
        <w:r w:rsidR="00F60220" w:rsidDel="001B36C8">
          <w:rPr>
            <w:noProof/>
          </w:rPr>
          <w:fldChar w:fldCharType="end"/>
        </w:r>
        <w:r w:rsidDel="001B36C8">
          <w:delText>: Adding shipment biospecimens to a worklist</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0"/>
        <w:gridCol w:w="7920"/>
      </w:tblGrid>
      <w:tr w:rsidR="00F2232B" w:rsidRPr="007A152E" w:rsidDel="001B36C8" w14:paraId="32103F1B" w14:textId="04095D39" w:rsidTr="00F2232B">
        <w:trPr>
          <w:cantSplit/>
          <w:trHeight w:val="288"/>
          <w:tblHeader/>
          <w:del w:id="3818" w:author="Sayali Dev" w:date="2018-02-08T19:24:00Z"/>
        </w:trPr>
        <w:tc>
          <w:tcPr>
            <w:tcW w:w="1890" w:type="dxa"/>
            <w:shd w:val="clear" w:color="auto" w:fill="BFBFBF"/>
            <w:vAlign w:val="center"/>
          </w:tcPr>
          <w:p w14:paraId="4F03644C" w14:textId="7D05C06F" w:rsidR="00F2232B" w:rsidRPr="007A152E" w:rsidDel="001B36C8" w:rsidRDefault="00F2232B" w:rsidP="00F2232B">
            <w:pPr>
              <w:rPr>
                <w:del w:id="3819" w:author="Sayali Dev" w:date="2018-02-08T19:24:00Z"/>
                <w:b/>
              </w:rPr>
            </w:pPr>
            <w:del w:id="3820" w:author="Sayali Dev" w:date="2018-02-08T19:24:00Z">
              <w:r w:rsidDel="001B36C8">
                <w:rPr>
                  <w:b/>
                </w:rPr>
                <w:delText>Field</w:delText>
              </w:r>
            </w:del>
          </w:p>
        </w:tc>
        <w:tc>
          <w:tcPr>
            <w:tcW w:w="7920" w:type="dxa"/>
            <w:shd w:val="clear" w:color="auto" w:fill="BFBFBF"/>
            <w:vAlign w:val="center"/>
          </w:tcPr>
          <w:p w14:paraId="502B8EC0" w14:textId="60B46812" w:rsidR="00F2232B" w:rsidRPr="007A152E" w:rsidDel="001B36C8" w:rsidRDefault="00F2232B" w:rsidP="00F2232B">
            <w:pPr>
              <w:rPr>
                <w:del w:id="3821" w:author="Sayali Dev" w:date="2018-02-08T19:24:00Z"/>
                <w:b/>
              </w:rPr>
            </w:pPr>
            <w:del w:id="3822" w:author="Sayali Dev" w:date="2018-02-08T19:24:00Z">
              <w:r w:rsidRPr="007A152E" w:rsidDel="001B36C8">
                <w:rPr>
                  <w:b/>
                </w:rPr>
                <w:delText>Description</w:delText>
              </w:r>
            </w:del>
          </w:p>
        </w:tc>
      </w:tr>
      <w:tr w:rsidR="00F2232B" w:rsidDel="001B36C8" w14:paraId="5CAD094D" w14:textId="2CE1AD59" w:rsidTr="00F2232B">
        <w:trPr>
          <w:cantSplit/>
          <w:trHeight w:val="288"/>
          <w:del w:id="3823" w:author="Sayali Dev" w:date="2018-02-08T19:24:00Z"/>
        </w:trPr>
        <w:tc>
          <w:tcPr>
            <w:tcW w:w="1890" w:type="dxa"/>
            <w:vAlign w:val="center"/>
          </w:tcPr>
          <w:p w14:paraId="3451C31B" w14:textId="12473923" w:rsidR="00F2232B" w:rsidRPr="007A152E" w:rsidDel="001B36C8" w:rsidRDefault="00F2232B" w:rsidP="00F2232B">
            <w:pPr>
              <w:rPr>
                <w:del w:id="3824" w:author="Sayali Dev" w:date="2018-02-08T19:24:00Z"/>
                <w:b/>
              </w:rPr>
            </w:pPr>
            <w:del w:id="3825" w:author="Sayali Dev" w:date="2018-02-08T19:24:00Z">
              <w:r w:rsidDel="001B36C8">
                <w:rPr>
                  <w:b/>
                </w:rPr>
                <w:delText>Add to Existing Worklist</w:delText>
              </w:r>
            </w:del>
          </w:p>
        </w:tc>
        <w:tc>
          <w:tcPr>
            <w:tcW w:w="7920" w:type="dxa"/>
            <w:vAlign w:val="center"/>
          </w:tcPr>
          <w:p w14:paraId="3FB6A38C" w14:textId="3516204B" w:rsidR="00F2232B" w:rsidRPr="00281C20" w:rsidDel="001B36C8" w:rsidRDefault="00F2232B" w:rsidP="00F2232B">
            <w:pPr>
              <w:rPr>
                <w:del w:id="3826" w:author="Sayali Dev" w:date="2018-02-08T19:24:00Z"/>
              </w:rPr>
            </w:pPr>
            <w:del w:id="3827" w:author="Sayali Dev" w:date="2018-02-08T19:24:00Z">
              <w:r w:rsidDel="001B36C8">
                <w:delText>If you want to add these</w:delText>
              </w:r>
              <w:r w:rsidRPr="00281C20" w:rsidDel="001B36C8">
                <w:delText xml:space="preserve"> </w:delText>
              </w:r>
              <w:r w:rsidDel="001B36C8">
                <w:delText>biospecimens</w:delText>
              </w:r>
              <w:r w:rsidRPr="00281C20" w:rsidDel="001B36C8">
                <w:delText xml:space="preserve"> to an exist</w:delText>
              </w:r>
              <w:r w:rsidDel="001B36C8">
                <w:delText>ing worklist, select this check</w:delText>
              </w:r>
              <w:r w:rsidRPr="00281C20" w:rsidDel="001B36C8">
                <w:delText>box.</w:delText>
              </w:r>
            </w:del>
          </w:p>
        </w:tc>
      </w:tr>
      <w:tr w:rsidR="00F2232B" w:rsidDel="001B36C8" w14:paraId="2D17D4E6" w14:textId="4550A121" w:rsidTr="00F2232B">
        <w:trPr>
          <w:cantSplit/>
          <w:trHeight w:val="288"/>
          <w:del w:id="3828" w:author="Sayali Dev" w:date="2018-02-08T19:24:00Z"/>
        </w:trPr>
        <w:tc>
          <w:tcPr>
            <w:tcW w:w="1890" w:type="dxa"/>
            <w:vAlign w:val="center"/>
          </w:tcPr>
          <w:p w14:paraId="754AA7D6" w14:textId="500044AB" w:rsidR="00F2232B" w:rsidRPr="007A152E" w:rsidDel="001B36C8" w:rsidRDefault="00F2232B" w:rsidP="00F2232B">
            <w:pPr>
              <w:rPr>
                <w:del w:id="3829" w:author="Sayali Dev" w:date="2018-02-08T19:24:00Z"/>
                <w:b/>
              </w:rPr>
            </w:pPr>
            <w:del w:id="3830" w:author="Sayali Dev" w:date="2018-02-08T19:24:00Z">
              <w:r w:rsidDel="001B36C8">
                <w:rPr>
                  <w:b/>
                </w:rPr>
                <w:delText>Worklist Name</w:delText>
              </w:r>
              <w:r w:rsidRPr="006744E4" w:rsidDel="001B36C8">
                <w:rPr>
                  <w:color w:val="FF0000"/>
                </w:rPr>
                <w:delText>*</w:delText>
              </w:r>
            </w:del>
          </w:p>
        </w:tc>
        <w:tc>
          <w:tcPr>
            <w:tcW w:w="7920" w:type="dxa"/>
            <w:vAlign w:val="center"/>
          </w:tcPr>
          <w:p w14:paraId="4C15A6EA" w14:textId="3A64F666" w:rsidR="00F2232B" w:rsidRPr="00C819DF" w:rsidDel="001B36C8" w:rsidRDefault="00F2232B" w:rsidP="00C9791D">
            <w:pPr>
              <w:pStyle w:val="CommentText"/>
              <w:numPr>
                <w:ilvl w:val="0"/>
                <w:numId w:val="117"/>
              </w:numPr>
              <w:ind w:left="252" w:hanging="252"/>
              <w:rPr>
                <w:del w:id="3831" w:author="Sayali Dev" w:date="2018-02-08T19:24:00Z"/>
                <w:sz w:val="22"/>
                <w:szCs w:val="22"/>
              </w:rPr>
            </w:pPr>
            <w:del w:id="3832" w:author="Sayali Dev" w:date="2018-02-08T19:24:00Z">
              <w:r w:rsidRPr="00281C20" w:rsidDel="001B36C8">
                <w:rPr>
                  <w:sz w:val="22"/>
                  <w:szCs w:val="22"/>
                </w:rPr>
                <w:delText xml:space="preserve">If </w:delText>
              </w:r>
              <w:r w:rsidDel="001B36C8">
                <w:rPr>
                  <w:sz w:val="22"/>
                  <w:szCs w:val="22"/>
                </w:rPr>
                <w:delText xml:space="preserve">you checked </w:delText>
              </w:r>
              <w:r w:rsidRPr="00281C20" w:rsidDel="001B36C8">
                <w:rPr>
                  <w:sz w:val="22"/>
                  <w:szCs w:val="22"/>
                </w:rPr>
                <w:delText>th</w:delText>
              </w:r>
              <w:r w:rsidDel="001B36C8">
                <w:rPr>
                  <w:sz w:val="22"/>
                  <w:szCs w:val="22"/>
                </w:rPr>
                <w:delText>e Add to Existing box</w:delText>
              </w:r>
              <w:r w:rsidRPr="00281C20" w:rsidDel="001B36C8">
                <w:rPr>
                  <w:sz w:val="22"/>
                  <w:szCs w:val="22"/>
                </w:rPr>
                <w:delText xml:space="preserve">, then </w:delText>
              </w:r>
              <w:r w:rsidDel="001B36C8">
                <w:rPr>
                  <w:sz w:val="22"/>
                  <w:szCs w:val="22"/>
                </w:rPr>
                <w:delText>type part or the entire</w:delText>
              </w:r>
              <w:r w:rsidRPr="00281C20" w:rsidDel="001B36C8">
                <w:rPr>
                  <w:sz w:val="22"/>
                  <w:szCs w:val="22"/>
                </w:rPr>
                <w:delText xml:space="preserve"> existing worklist </w:delText>
              </w:r>
              <w:r w:rsidDel="001B36C8">
                <w:rPr>
                  <w:sz w:val="22"/>
                  <w:szCs w:val="22"/>
                </w:rPr>
                <w:delText>name in this field.</w:delText>
              </w:r>
              <w:r w:rsidRPr="00281C20" w:rsidDel="001B36C8">
                <w:rPr>
                  <w:sz w:val="22"/>
                  <w:szCs w:val="22"/>
                </w:rPr>
                <w:delText xml:space="preserve"> </w:delText>
              </w:r>
              <w:r w:rsidDel="001B36C8">
                <w:rPr>
                  <w:sz w:val="22"/>
                  <w:szCs w:val="22"/>
                </w:rPr>
                <w:br/>
              </w:r>
              <w:r w:rsidRPr="00556EAD" w:rsidDel="001B36C8">
                <w:rPr>
                  <w:b/>
                  <w:sz w:val="22"/>
                  <w:szCs w:val="22"/>
                </w:rPr>
                <w:delText>Note:</w:delText>
              </w:r>
              <w:r w:rsidDel="001B36C8">
                <w:rPr>
                  <w:sz w:val="22"/>
                  <w:szCs w:val="22"/>
                </w:rPr>
                <w:delText xml:space="preserve"> As you type part of an existing name, a dropdown list appears with existing worklist names that you </w:delText>
              </w:r>
              <w:r w:rsidRPr="00281C20" w:rsidDel="001B36C8">
                <w:rPr>
                  <w:sz w:val="22"/>
                  <w:szCs w:val="22"/>
                </w:rPr>
                <w:delText>can select</w:delText>
              </w:r>
              <w:r w:rsidDel="001B36C8">
                <w:rPr>
                  <w:sz w:val="22"/>
                  <w:szCs w:val="22"/>
                </w:rPr>
                <w:delText xml:space="preserve"> for this field.</w:delText>
              </w:r>
            </w:del>
          </w:p>
          <w:p w14:paraId="75B147AE" w14:textId="069CB822" w:rsidR="00F2232B" w:rsidRPr="00281C20" w:rsidDel="001B36C8" w:rsidRDefault="00F2232B" w:rsidP="00C9791D">
            <w:pPr>
              <w:pStyle w:val="CommentText"/>
              <w:numPr>
                <w:ilvl w:val="0"/>
                <w:numId w:val="117"/>
              </w:numPr>
              <w:ind w:left="252" w:hanging="252"/>
              <w:rPr>
                <w:del w:id="3833" w:author="Sayali Dev" w:date="2018-02-08T19:24:00Z"/>
                <w:sz w:val="22"/>
                <w:szCs w:val="22"/>
              </w:rPr>
            </w:pPr>
            <w:del w:id="3834" w:author="Sayali Dev" w:date="2018-02-08T19:24:00Z">
              <w:r w:rsidRPr="00281C20" w:rsidDel="001B36C8">
                <w:rPr>
                  <w:sz w:val="22"/>
                  <w:szCs w:val="22"/>
                </w:rPr>
                <w:delText>If you want to add th</w:delText>
              </w:r>
              <w:r w:rsidDel="001B36C8">
                <w:rPr>
                  <w:sz w:val="22"/>
                  <w:szCs w:val="22"/>
                </w:rPr>
                <w:delText>ese</w:delText>
              </w:r>
              <w:r w:rsidRPr="00281C20" w:rsidDel="001B36C8">
                <w:rPr>
                  <w:sz w:val="22"/>
                  <w:szCs w:val="22"/>
                </w:rPr>
                <w:delText xml:space="preserve"> </w:delText>
              </w:r>
              <w:r w:rsidDel="001B36C8">
                <w:rPr>
                  <w:sz w:val="22"/>
                  <w:szCs w:val="22"/>
                </w:rPr>
                <w:delText>biospecimens</w:delText>
              </w:r>
              <w:r w:rsidRPr="00281C20" w:rsidDel="001B36C8">
                <w:rPr>
                  <w:sz w:val="22"/>
                  <w:szCs w:val="22"/>
                </w:rPr>
                <w:delText xml:space="preserve"> to a new worklist, type a name for the worklist.</w:delText>
              </w:r>
            </w:del>
          </w:p>
        </w:tc>
      </w:tr>
      <w:tr w:rsidR="00F2232B" w:rsidDel="001B36C8" w14:paraId="5CC158DE" w14:textId="245FC091" w:rsidTr="00F2232B">
        <w:trPr>
          <w:cantSplit/>
          <w:trHeight w:val="288"/>
          <w:del w:id="3835" w:author="Sayali Dev" w:date="2018-02-08T19:24:00Z"/>
        </w:trPr>
        <w:tc>
          <w:tcPr>
            <w:tcW w:w="1890" w:type="dxa"/>
            <w:vAlign w:val="center"/>
          </w:tcPr>
          <w:p w14:paraId="064F4A9C" w14:textId="31BEC771" w:rsidR="00F2232B" w:rsidRPr="007A152E" w:rsidDel="001B36C8" w:rsidRDefault="00F2232B" w:rsidP="00F2232B">
            <w:pPr>
              <w:rPr>
                <w:del w:id="3836" w:author="Sayali Dev" w:date="2018-02-08T19:24:00Z"/>
                <w:b/>
              </w:rPr>
            </w:pPr>
            <w:del w:id="3837" w:author="Sayali Dev" w:date="2018-02-08T19:24:00Z">
              <w:r w:rsidDel="001B36C8">
                <w:rPr>
                  <w:b/>
                </w:rPr>
                <w:delText>Security</w:delText>
              </w:r>
              <w:r w:rsidRPr="006744E4" w:rsidDel="001B36C8">
                <w:rPr>
                  <w:color w:val="FF0000"/>
                </w:rPr>
                <w:delText>*</w:delText>
              </w:r>
            </w:del>
          </w:p>
        </w:tc>
        <w:tc>
          <w:tcPr>
            <w:tcW w:w="7920" w:type="dxa"/>
            <w:vAlign w:val="center"/>
          </w:tcPr>
          <w:p w14:paraId="2AEDE7FD" w14:textId="053A1A40" w:rsidR="00F2232B" w:rsidRPr="007811EB" w:rsidDel="001B36C8" w:rsidRDefault="00F2232B" w:rsidP="00F2232B">
            <w:pPr>
              <w:pStyle w:val="BodyText"/>
              <w:ind w:right="540"/>
              <w:rPr>
                <w:del w:id="3838" w:author="Sayali Dev" w:date="2018-02-08T19:24:00Z"/>
                <w:lang w:val="en-US"/>
              </w:rPr>
            </w:pPr>
            <w:del w:id="3839" w:author="Sayali Dev" w:date="2018-02-08T19:24:00Z">
              <w:r w:rsidDel="001B36C8">
                <w:rPr>
                  <w:lang w:val="en-US"/>
                </w:rPr>
                <w:delText>If you want to add these biospecimens to a new worklist, c</w:delText>
              </w:r>
              <w:r w:rsidDel="001B36C8">
                <w:delText xml:space="preserve">lick on the </w:delText>
              </w:r>
              <w:r w:rsidDel="001B36C8">
                <w:rPr>
                  <w:lang w:val="en-US"/>
                </w:rPr>
                <w:delText xml:space="preserve">appropriate </w:delText>
              </w:r>
              <w:r w:rsidRPr="00B051F9" w:rsidDel="001B36C8">
                <w:rPr>
                  <w:b/>
                </w:rPr>
                <w:delText>Security</w:delText>
              </w:r>
              <w:r w:rsidDel="001B36C8">
                <w:rPr>
                  <w:b/>
                  <w:lang w:val="en-US"/>
                </w:rPr>
                <w:delText xml:space="preserve"> </w:delText>
              </w:r>
              <w:r w:rsidRPr="007811EB" w:rsidDel="001B36C8">
                <w:rPr>
                  <w:lang w:val="en-US"/>
                </w:rPr>
                <w:delText>v</w:delText>
              </w:r>
              <w:r w:rsidRPr="007811EB" w:rsidDel="001B36C8">
                <w:delText>alue</w:delText>
              </w:r>
              <w:r w:rsidDel="001B36C8">
                <w:rPr>
                  <w:lang w:val="en-US"/>
                </w:rPr>
                <w:delText xml:space="preserve"> for the new worklist</w:delText>
              </w:r>
              <w:r w:rsidRPr="007811EB" w:rsidDel="001B36C8">
                <w:delText>.</w:delText>
              </w:r>
              <w:r w:rsidDel="001B36C8">
                <w:rPr>
                  <w:i/>
                </w:rPr>
                <w:delText xml:space="preserve"> </w:delText>
              </w:r>
            </w:del>
          </w:p>
          <w:p w14:paraId="03E999EC" w14:textId="284D0EE4" w:rsidR="00F2232B" w:rsidDel="001B36C8" w:rsidRDefault="00F2232B" w:rsidP="00C9791D">
            <w:pPr>
              <w:pStyle w:val="BodyText"/>
              <w:numPr>
                <w:ilvl w:val="0"/>
                <w:numId w:val="146"/>
              </w:numPr>
              <w:ind w:right="540"/>
              <w:rPr>
                <w:del w:id="3840" w:author="Sayali Dev" w:date="2018-02-08T19:24:00Z"/>
              </w:rPr>
            </w:pPr>
            <w:del w:id="3841" w:author="Sayali Dev" w:date="2018-02-08T19:24:00Z">
              <w:r w:rsidRPr="0036215D" w:rsidDel="001B36C8">
                <w:rPr>
                  <w:b/>
                </w:rPr>
                <w:delText>Private</w:delText>
              </w:r>
              <w:r w:rsidDel="001B36C8">
                <w:delText>: Can be viewed, modified or deleted only by the creator of the worklist. Cannot be viewed by other users.</w:delText>
              </w:r>
            </w:del>
          </w:p>
          <w:p w14:paraId="33C2B160" w14:textId="67779A81" w:rsidR="00F2232B" w:rsidDel="001B36C8" w:rsidRDefault="00F2232B" w:rsidP="00C9791D">
            <w:pPr>
              <w:pStyle w:val="BodyText"/>
              <w:numPr>
                <w:ilvl w:val="0"/>
                <w:numId w:val="146"/>
              </w:numPr>
              <w:ind w:right="540"/>
              <w:rPr>
                <w:del w:id="3842" w:author="Sayali Dev" w:date="2018-02-08T19:24:00Z"/>
              </w:rPr>
            </w:pPr>
            <w:del w:id="3843" w:author="Sayali Dev" w:date="2018-02-08T19:24:00Z">
              <w:r w:rsidRPr="0036215D" w:rsidDel="001B36C8">
                <w:rPr>
                  <w:b/>
                </w:rPr>
                <w:delText>Shared – Read-Only</w:delText>
              </w:r>
              <w:r w:rsidDel="001B36C8">
                <w:delText>: Can be viewed and used by any other authorized users within the organization. Can be viewed, modified or deleted only by the creator of the worklist.</w:delText>
              </w:r>
            </w:del>
          </w:p>
          <w:p w14:paraId="4F1B8405" w14:textId="3222E78E" w:rsidR="00F2232B" w:rsidDel="001B36C8" w:rsidRDefault="00F2232B" w:rsidP="00C9791D">
            <w:pPr>
              <w:pStyle w:val="BodyText"/>
              <w:numPr>
                <w:ilvl w:val="0"/>
                <w:numId w:val="146"/>
              </w:numPr>
              <w:ind w:right="540"/>
              <w:rPr>
                <w:del w:id="3844" w:author="Sayali Dev" w:date="2018-02-08T19:24:00Z"/>
              </w:rPr>
            </w:pPr>
            <w:del w:id="3845" w:author="Sayali Dev" w:date="2018-02-08T19:24:00Z">
              <w:r w:rsidRPr="0036215D" w:rsidDel="001B36C8">
                <w:rPr>
                  <w:b/>
                </w:rPr>
                <w:delText>Shared – Read-Write</w:delText>
              </w:r>
              <w:r w:rsidDel="001B36C8">
                <w:delText>: Can be viewed or modified by any authorized user within the organization. Only the creator of the worklist can change the security level or delete the worklist.</w:delText>
              </w:r>
            </w:del>
          </w:p>
          <w:p w14:paraId="6DA48CFB" w14:textId="43D38345" w:rsidR="00F2232B" w:rsidRPr="007811EB" w:rsidDel="001B36C8" w:rsidRDefault="00F2232B" w:rsidP="00F2232B">
            <w:pPr>
              <w:pStyle w:val="BodyText"/>
              <w:ind w:right="540"/>
              <w:rPr>
                <w:del w:id="3846" w:author="Sayali Dev" w:date="2018-02-08T19:24:00Z"/>
                <w:rFonts w:cs="Arial"/>
              </w:rPr>
            </w:pPr>
            <w:del w:id="3847" w:author="Sayali Dev" w:date="2018-02-08T19:24:00Z">
              <w:r w:rsidRPr="00CD7C08" w:rsidDel="001B36C8">
                <w:rPr>
                  <w:b/>
                </w:rPr>
                <w:delText>Note:</w:delText>
              </w:r>
              <w:r w:rsidDel="001B36C8">
                <w:delText xml:space="preserve"> This field is disabled if the </w:delText>
              </w:r>
              <w:r w:rsidDel="001B36C8">
                <w:rPr>
                  <w:b/>
                </w:rPr>
                <w:delText xml:space="preserve">Add to </w:delText>
              </w:r>
              <w:r w:rsidDel="001B36C8">
                <w:rPr>
                  <w:b/>
                  <w:lang w:val="en-US"/>
                </w:rPr>
                <w:delText>E</w:delText>
              </w:r>
              <w:r w:rsidRPr="00CD7C08" w:rsidDel="001B36C8">
                <w:rPr>
                  <w:b/>
                </w:rPr>
                <w:delText>xisting Worklist</w:delText>
              </w:r>
              <w:r w:rsidDel="001B36C8">
                <w:delText xml:space="preserve"> box is checked.</w:delText>
              </w:r>
            </w:del>
          </w:p>
        </w:tc>
      </w:tr>
      <w:tr w:rsidR="00F2232B" w:rsidDel="001B36C8" w14:paraId="5449646D" w14:textId="183756E0" w:rsidTr="00F2232B">
        <w:trPr>
          <w:cantSplit/>
          <w:trHeight w:val="1316"/>
          <w:del w:id="3848" w:author="Sayali Dev" w:date="2018-02-08T19:24:00Z"/>
        </w:trPr>
        <w:tc>
          <w:tcPr>
            <w:tcW w:w="1890" w:type="dxa"/>
            <w:vAlign w:val="center"/>
          </w:tcPr>
          <w:p w14:paraId="007B14D8" w14:textId="086B2DA1" w:rsidR="00F2232B" w:rsidDel="001B36C8" w:rsidRDefault="00F2232B" w:rsidP="00F2232B">
            <w:pPr>
              <w:rPr>
                <w:del w:id="3849" w:author="Sayali Dev" w:date="2018-02-08T19:24:00Z"/>
                <w:b/>
              </w:rPr>
            </w:pPr>
            <w:del w:id="3850" w:author="Sayali Dev" w:date="2018-02-08T19:24:00Z">
              <w:r w:rsidDel="001B36C8">
                <w:rPr>
                  <w:b/>
                </w:rPr>
                <w:delText>Identifier</w:delText>
              </w:r>
            </w:del>
          </w:p>
        </w:tc>
        <w:tc>
          <w:tcPr>
            <w:tcW w:w="7920" w:type="dxa"/>
            <w:vAlign w:val="center"/>
          </w:tcPr>
          <w:p w14:paraId="0CDB4DEE" w14:textId="2E79F84C" w:rsidR="00F2232B" w:rsidRPr="00C819DF" w:rsidDel="001B36C8" w:rsidRDefault="00F2232B" w:rsidP="00F2232B">
            <w:pPr>
              <w:pStyle w:val="BodyText"/>
              <w:ind w:right="540"/>
              <w:rPr>
                <w:del w:id="3851" w:author="Sayali Dev" w:date="2018-02-08T19:24:00Z"/>
                <w:lang w:val="en-US"/>
              </w:rPr>
            </w:pPr>
            <w:del w:id="3852" w:author="Sayali Dev" w:date="2018-02-08T19:24:00Z">
              <w:r w:rsidDel="001B36C8">
                <w:delText xml:space="preserve">To </w:delText>
              </w:r>
              <w:r w:rsidDel="001B36C8">
                <w:rPr>
                  <w:lang w:val="en-US"/>
                </w:rPr>
                <w:delText xml:space="preserve">manually </w:delText>
              </w:r>
              <w:r w:rsidDel="001B36C8">
                <w:delText xml:space="preserve">add </w:delText>
              </w:r>
              <w:r w:rsidDel="001B36C8">
                <w:rPr>
                  <w:lang w:val="en-US"/>
                </w:rPr>
                <w:delText xml:space="preserve">a known </w:delText>
              </w:r>
              <w:r w:rsidDel="001B36C8">
                <w:delText xml:space="preserve">biospecimen </w:delText>
              </w:r>
              <w:r w:rsidDel="001B36C8">
                <w:rPr>
                  <w:lang w:val="en-US"/>
                </w:rPr>
                <w:delText>that is not part of the shipment to the worklist</w:delText>
              </w:r>
              <w:r w:rsidDel="001B36C8">
                <w:delText xml:space="preserve">, input or scan </w:delText>
              </w:r>
              <w:r w:rsidDel="001B36C8">
                <w:rPr>
                  <w:lang w:val="en-US"/>
                </w:rPr>
                <w:delText>that item’s</w:delText>
              </w:r>
              <w:r w:rsidDel="001B36C8">
                <w:delText xml:space="preserve"> Kit or Sample Identifier in the </w:delText>
              </w:r>
              <w:r w:rsidRPr="00AA3BA5" w:rsidDel="001B36C8">
                <w:rPr>
                  <w:b/>
                </w:rPr>
                <w:delText>S</w:delText>
              </w:r>
              <w:r w:rsidRPr="00A9769F" w:rsidDel="001B36C8">
                <w:rPr>
                  <w:b/>
                </w:rPr>
                <w:delText>ource Identifier</w:delText>
              </w:r>
              <w:r w:rsidRPr="00142B1B" w:rsidDel="001B36C8">
                <w:delText xml:space="preserve"> </w:delText>
              </w:r>
              <w:r w:rsidDel="001B36C8">
                <w:delText xml:space="preserve">textbox and click on the </w:delText>
              </w:r>
              <w:r w:rsidRPr="00C12366" w:rsidDel="001B36C8">
                <w:rPr>
                  <w:b/>
                </w:rPr>
                <w:delText>A</w:delText>
              </w:r>
              <w:r w:rsidRPr="00A9769F" w:rsidDel="001B36C8">
                <w:rPr>
                  <w:b/>
                </w:rPr>
                <w:delText>DD</w:delText>
              </w:r>
              <w:r w:rsidRPr="00142B1B" w:rsidDel="001B36C8">
                <w:delText xml:space="preserve"> </w:delText>
              </w:r>
              <w:r w:rsidDel="001B36C8">
                <w:delText xml:space="preserve">button. </w:delText>
              </w:r>
              <w:r w:rsidDel="001B36C8">
                <w:rPr>
                  <w:lang w:val="en-US"/>
                </w:rPr>
                <w:br/>
                <w:delText xml:space="preserve">The </w:delText>
              </w:r>
              <w:r w:rsidDel="001B36C8">
                <w:delText xml:space="preserve">biospecimen </w:delText>
              </w:r>
              <w:r w:rsidDel="001B36C8">
                <w:rPr>
                  <w:lang w:val="en-US"/>
                </w:rPr>
                <w:delText xml:space="preserve">appears on the </w:delText>
              </w:r>
              <w:r w:rsidDel="001B36C8">
                <w:delText xml:space="preserve">list </w:delText>
              </w:r>
              <w:r w:rsidDel="001B36C8">
                <w:rPr>
                  <w:lang w:val="en-US"/>
                </w:rPr>
                <w:delText>below</w:delText>
              </w:r>
              <w:r w:rsidDel="001B36C8">
                <w:delText>.</w:delText>
              </w:r>
              <w:r w:rsidDel="001B36C8">
                <w:rPr>
                  <w:lang w:val="en-US"/>
                </w:rPr>
                <w:br/>
              </w:r>
              <w:r w:rsidRPr="00C819DF" w:rsidDel="001B36C8">
                <w:rPr>
                  <w:b/>
                  <w:lang w:val="en-US"/>
                </w:rPr>
                <w:delText>Note:</w:delText>
              </w:r>
              <w:r w:rsidDel="001B36C8">
                <w:rPr>
                  <w:lang w:val="en-US"/>
                </w:rPr>
                <w:delText xml:space="preserve"> </w:delText>
              </w:r>
              <w:r w:rsidRPr="00C819DF" w:rsidDel="001B36C8">
                <w:delText xml:space="preserve">You can add multiple </w:delText>
              </w:r>
              <w:r w:rsidDel="001B36C8">
                <w:rPr>
                  <w:lang w:val="en-US"/>
                </w:rPr>
                <w:delText>biospecimen</w:delText>
              </w:r>
              <w:r w:rsidRPr="00C819DF" w:rsidDel="001B36C8">
                <w:delText>s to the worklist</w:delText>
              </w:r>
              <w:r w:rsidDel="001B36C8">
                <w:rPr>
                  <w:lang w:val="en-US"/>
                </w:rPr>
                <w:delText xml:space="preserve"> using this field</w:delText>
              </w:r>
              <w:r w:rsidRPr="00C819DF" w:rsidDel="001B36C8">
                <w:delText>.</w:delText>
              </w:r>
            </w:del>
          </w:p>
        </w:tc>
      </w:tr>
    </w:tbl>
    <w:p w14:paraId="1E9E7B16" w14:textId="1E0C8BFF" w:rsidR="00F2232B" w:rsidDel="001B36C8" w:rsidRDefault="00F2232B" w:rsidP="00F2232B">
      <w:pPr>
        <w:pStyle w:val="BodyText"/>
        <w:ind w:left="720" w:right="540"/>
        <w:rPr>
          <w:del w:id="3853" w:author="Sayali Dev" w:date="2018-02-08T19:24:00Z"/>
        </w:rPr>
      </w:pPr>
    </w:p>
    <w:p w14:paraId="40E4AFBE" w14:textId="15FD8B91" w:rsidR="00F2232B" w:rsidRPr="0096544F" w:rsidDel="001B36C8" w:rsidRDefault="00F2232B" w:rsidP="00C9791D">
      <w:pPr>
        <w:pStyle w:val="BodyText"/>
        <w:numPr>
          <w:ilvl w:val="0"/>
          <w:numId w:val="112"/>
        </w:numPr>
        <w:ind w:left="720" w:right="540"/>
        <w:rPr>
          <w:del w:id="3854" w:author="Sayali Dev" w:date="2018-02-08T19:24:00Z"/>
          <w:lang w:val="en-US"/>
        </w:rPr>
      </w:pPr>
      <w:del w:id="3855" w:author="Sayali Dev" w:date="2018-02-08T19:24:00Z">
        <w:r w:rsidDel="001B36C8">
          <w:delText xml:space="preserve">To </w:delText>
        </w:r>
        <w:r w:rsidRPr="0096544F" w:rsidDel="001B36C8">
          <w:rPr>
            <w:lang w:val="en-US"/>
          </w:rPr>
          <w:delText xml:space="preserve">search and </w:delText>
        </w:r>
        <w:r w:rsidDel="001B36C8">
          <w:delText xml:space="preserve">select additional </w:delText>
        </w:r>
        <w:r w:rsidRPr="0096544F" w:rsidDel="001B36C8">
          <w:rPr>
            <w:lang w:val="en-US"/>
          </w:rPr>
          <w:delText>biospecimen</w:delText>
        </w:r>
        <w:r w:rsidDel="001B36C8">
          <w:delText>s</w:delText>
        </w:r>
        <w:r w:rsidRPr="0096544F" w:rsidDel="001B36C8">
          <w:rPr>
            <w:lang w:val="en-US"/>
          </w:rPr>
          <w:delText xml:space="preserve"> by Identifier, Collection, Sample Type, Specimen Type, </w:delText>
        </w:r>
        <w:r w:rsidDel="001B36C8">
          <w:rPr>
            <w:lang w:val="en-US"/>
          </w:rPr>
          <w:delText xml:space="preserve">or </w:delText>
        </w:r>
        <w:r w:rsidRPr="0096544F" w:rsidDel="001B36C8">
          <w:rPr>
            <w:lang w:val="en-US"/>
          </w:rPr>
          <w:delText>LIMS workflow type</w:delText>
        </w:r>
        <w:r w:rsidDel="001B36C8">
          <w:delText>:</w:delText>
        </w:r>
      </w:del>
    </w:p>
    <w:p w14:paraId="2036E112" w14:textId="44913AEA" w:rsidR="00F2232B" w:rsidRPr="0096544F" w:rsidDel="001B36C8" w:rsidRDefault="00F2232B" w:rsidP="00C9791D">
      <w:pPr>
        <w:pStyle w:val="BodyText"/>
        <w:numPr>
          <w:ilvl w:val="0"/>
          <w:numId w:val="114"/>
        </w:numPr>
        <w:tabs>
          <w:tab w:val="left" w:pos="1440"/>
        </w:tabs>
        <w:ind w:left="1440" w:right="540"/>
        <w:rPr>
          <w:del w:id="3856" w:author="Sayali Dev" w:date="2018-02-08T19:24:00Z"/>
        </w:rPr>
      </w:pPr>
      <w:del w:id="3857" w:author="Sayali Dev" w:date="2018-02-08T19:24:00Z">
        <w:r w:rsidDel="001B36C8">
          <w:rPr>
            <w:lang w:val="en-US"/>
          </w:rPr>
          <w:delText>C</w:delText>
        </w:r>
        <w:r w:rsidRPr="00FF2F16" w:rsidDel="001B36C8">
          <w:delText xml:space="preserve">lick the </w:delText>
        </w:r>
        <w:r w:rsidRPr="0096544F" w:rsidDel="001B36C8">
          <w:rPr>
            <w:b/>
          </w:rPr>
          <w:delText>Search Inventory</w:delText>
        </w:r>
        <w:r w:rsidDel="001B36C8">
          <w:delText xml:space="preserve"> link.</w:delText>
        </w:r>
        <w:r w:rsidDel="001B36C8">
          <w:rPr>
            <w:lang w:val="en-US"/>
          </w:rPr>
          <w:br/>
        </w:r>
        <w:r w:rsidDel="001B36C8">
          <w:delText xml:space="preserve">The </w:delText>
        </w:r>
        <w:r w:rsidRPr="0096544F" w:rsidDel="001B36C8">
          <w:rPr>
            <w:b/>
          </w:rPr>
          <w:delText xml:space="preserve">Search Samples and Worklists </w:delText>
        </w:r>
        <w:r w:rsidDel="001B36C8">
          <w:delText>page appears</w:delText>
        </w:r>
        <w:r w:rsidDel="001B36C8">
          <w:rPr>
            <w:lang w:val="en-US"/>
          </w:rPr>
          <w:delText>.</w:delText>
        </w:r>
        <w:r w:rsidDel="001B36C8">
          <w:rPr>
            <w:lang w:val="en-US"/>
          </w:rPr>
          <w:br/>
        </w:r>
      </w:del>
    </w:p>
    <w:p w14:paraId="7465293B" w14:textId="0066874B" w:rsidR="00F2232B" w:rsidRPr="0096544F" w:rsidDel="001B36C8" w:rsidRDefault="00F2232B" w:rsidP="00C9791D">
      <w:pPr>
        <w:pStyle w:val="BodyText"/>
        <w:numPr>
          <w:ilvl w:val="0"/>
          <w:numId w:val="114"/>
        </w:numPr>
        <w:tabs>
          <w:tab w:val="left" w:pos="1440"/>
        </w:tabs>
        <w:ind w:left="1440" w:right="540"/>
        <w:rPr>
          <w:del w:id="3858" w:author="Sayali Dev" w:date="2018-02-08T19:24:00Z"/>
        </w:rPr>
      </w:pPr>
      <w:del w:id="3859" w:author="Sayali Dev" w:date="2018-02-08T19:24:00Z">
        <w:r w:rsidDel="001B36C8">
          <w:delText>Select the appropriate checkbox</w:delText>
        </w:r>
        <w:r w:rsidDel="001B36C8">
          <w:rPr>
            <w:lang w:val="en-US"/>
          </w:rPr>
          <w:delText xml:space="preserve"> to display the Basic, Inventory or LIMS search fields</w:delText>
        </w:r>
        <w:r w:rsidDel="001B36C8">
          <w:delText>.</w:delText>
        </w:r>
        <w:r w:rsidRPr="0096544F" w:rsidDel="001B36C8">
          <w:rPr>
            <w:lang w:val="en-US"/>
          </w:rPr>
          <w:br/>
        </w:r>
        <w:r w:rsidRPr="0096544F" w:rsidDel="001B36C8">
          <w:rPr>
            <w:b/>
          </w:rPr>
          <w:delText xml:space="preserve">Note: </w:delText>
        </w:r>
        <w:r w:rsidDel="001B36C8">
          <w:delText xml:space="preserve">You can select more than one checkbox. </w:delText>
        </w:r>
        <w:r w:rsidRPr="0096544F" w:rsidDel="001B36C8">
          <w:rPr>
            <w:lang w:val="en-US"/>
          </w:rPr>
          <w:br/>
        </w:r>
        <w:r w:rsidDel="001B36C8">
          <w:delText xml:space="preserve">The search fields </w:delText>
        </w:r>
        <w:r w:rsidRPr="0096544F" w:rsidDel="001B36C8">
          <w:rPr>
            <w:lang w:val="en-US"/>
          </w:rPr>
          <w:delText xml:space="preserve">associated with your selection </w:delText>
        </w:r>
        <w:r w:rsidDel="001B36C8">
          <w:delText>appear.</w:delText>
        </w:r>
        <w:r w:rsidRPr="0096544F" w:rsidDel="001B36C8">
          <w:rPr>
            <w:lang w:val="en-US"/>
          </w:rPr>
          <w:br/>
        </w:r>
      </w:del>
    </w:p>
    <w:p w14:paraId="67EBB764" w14:textId="3DC50170" w:rsidR="00F2232B" w:rsidDel="001B36C8" w:rsidRDefault="00F2232B" w:rsidP="00F2232B">
      <w:pPr>
        <w:pStyle w:val="BodyText"/>
        <w:ind w:left="1350" w:right="540"/>
        <w:rPr>
          <w:del w:id="3860" w:author="Sayali Dev" w:date="2018-02-08T19:24:00Z"/>
        </w:rPr>
      </w:pPr>
      <w:del w:id="3861" w:author="Sayali Dev" w:date="2018-02-08T19:24:00Z">
        <w:r w:rsidRPr="000206FB" w:rsidDel="001B36C8">
          <w:rPr>
            <w:noProof/>
          </w:rPr>
          <w:drawing>
            <wp:inline distT="0" distB="0" distL="0" distR="0" wp14:anchorId="01D7C4CD" wp14:editId="4DA5A531">
              <wp:extent cx="5935345" cy="2626995"/>
              <wp:effectExtent l="19050" t="19050" r="27305" b="20955"/>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5345" cy="2626995"/>
                      </a:xfrm>
                      <a:prstGeom prst="rect">
                        <a:avLst/>
                      </a:prstGeom>
                      <a:noFill/>
                      <a:ln w="3175">
                        <a:solidFill>
                          <a:schemeClr val="tx1"/>
                        </a:solidFill>
                      </a:ln>
                    </pic:spPr>
                  </pic:pic>
                </a:graphicData>
              </a:graphic>
            </wp:inline>
          </w:drawing>
        </w:r>
      </w:del>
    </w:p>
    <w:p w14:paraId="58E75403" w14:textId="4A8328B8" w:rsidR="00F2232B" w:rsidDel="001B36C8" w:rsidRDefault="00F2232B" w:rsidP="00F2232B">
      <w:pPr>
        <w:pStyle w:val="Figure"/>
        <w:tabs>
          <w:tab w:val="clear" w:pos="1710"/>
          <w:tab w:val="clear" w:pos="1980"/>
          <w:tab w:val="num" w:pos="1800"/>
          <w:tab w:val="num" w:pos="2250"/>
        </w:tabs>
        <w:ind w:left="1620" w:hanging="432"/>
        <w:rPr>
          <w:del w:id="3862" w:author="Sayali Dev" w:date="2018-02-08T19:24:00Z"/>
        </w:rPr>
      </w:pPr>
      <w:del w:id="3863" w:author="Sayali Dev" w:date="2018-02-08T19:24:00Z">
        <w:r w:rsidDel="001B36C8">
          <w:delText>Figure Search Samples window – search fields</w:delText>
        </w:r>
      </w:del>
    </w:p>
    <w:p w14:paraId="3D8EEB61" w14:textId="24BE05FE" w:rsidR="00F2232B" w:rsidRPr="009B2B67" w:rsidDel="001B36C8" w:rsidRDefault="00F2232B" w:rsidP="00F2232B">
      <w:pPr>
        <w:rPr>
          <w:del w:id="3864" w:author="Sayali Dev" w:date="2018-02-08T19:24:00Z"/>
        </w:rPr>
      </w:pPr>
    </w:p>
    <w:p w14:paraId="2EE8BE7B" w14:textId="0D9FA9C9" w:rsidR="00F2232B" w:rsidDel="001B36C8" w:rsidRDefault="00F2232B" w:rsidP="00C9791D">
      <w:pPr>
        <w:pStyle w:val="BodyText"/>
        <w:numPr>
          <w:ilvl w:val="0"/>
          <w:numId w:val="114"/>
        </w:numPr>
        <w:ind w:left="1440" w:right="270"/>
        <w:rPr>
          <w:del w:id="3865" w:author="Sayali Dev" w:date="2018-02-08T19:24:00Z"/>
        </w:rPr>
      </w:pPr>
      <w:del w:id="3866" w:author="Sayali Dev" w:date="2018-02-08T19:24:00Z">
        <w:r w:rsidDel="001B36C8">
          <w:delText>Enter</w:delText>
        </w:r>
        <w:r w:rsidRPr="008B0550" w:rsidDel="001B36C8">
          <w:delText xml:space="preserve"> appropriate</w:delText>
        </w:r>
        <w:r w:rsidDel="001B36C8">
          <w:delText xml:space="preserve"> information in each field. </w:delText>
        </w:r>
        <w:r w:rsidDel="001B36C8">
          <w:rPr>
            <w:lang w:val="en-US"/>
          </w:rPr>
          <w:delText>F</w:delText>
        </w:r>
        <w:r w:rsidDel="001B36C8">
          <w:delText xml:space="preserve">ollowing table lists each field and its description. </w:delText>
        </w:r>
        <w:r w:rsidDel="001B36C8">
          <w:rPr>
            <w:lang w:val="en-US"/>
          </w:rPr>
          <w:br/>
        </w:r>
        <w:r w:rsidRPr="002D106A" w:rsidDel="001B36C8">
          <w:rPr>
            <w:b/>
          </w:rPr>
          <w:delText xml:space="preserve">Note: </w:delText>
        </w:r>
        <w:r w:rsidDel="001B36C8">
          <w:delText xml:space="preserve">You can specify multiple search criteria. </w:delText>
        </w:r>
      </w:del>
    </w:p>
    <w:p w14:paraId="31E05125" w14:textId="414137F2" w:rsidR="00F2232B" w:rsidDel="001B36C8" w:rsidRDefault="00F2232B" w:rsidP="00F2232B">
      <w:pPr>
        <w:pStyle w:val="BodyText"/>
        <w:ind w:left="720" w:right="270"/>
        <w:rPr>
          <w:del w:id="3867" w:author="Sayali Dev" w:date="2018-02-08T19:24:00Z"/>
        </w:rPr>
      </w:pPr>
    </w:p>
    <w:p w14:paraId="0595D7D4" w14:textId="059C7911" w:rsidR="00F2232B" w:rsidDel="001B36C8" w:rsidRDefault="00F2232B" w:rsidP="00F2232B">
      <w:pPr>
        <w:pStyle w:val="Caption"/>
        <w:ind w:left="1440"/>
        <w:rPr>
          <w:del w:id="3868" w:author="Sayali Dev" w:date="2018-02-08T19:24:00Z"/>
        </w:rPr>
      </w:pPr>
      <w:del w:id="3869" w:author="Sayali Dev" w:date="2018-02-08T19:24:00Z">
        <w:r w:rsidDel="001B36C8">
          <w:delText xml:space="preserve">Table </w:delText>
        </w:r>
        <w:r w:rsidR="00F60220" w:rsidDel="001B36C8">
          <w:fldChar w:fldCharType="begin"/>
        </w:r>
        <w:r w:rsidR="00F60220" w:rsidDel="001B36C8">
          <w:delInstrText xml:space="preserve"> SEQ Figure \* ARABIC </w:delInstrText>
        </w:r>
        <w:r w:rsidR="00F60220" w:rsidDel="001B36C8">
          <w:fldChar w:fldCharType="separate"/>
        </w:r>
      </w:del>
      <w:del w:id="3870" w:author="Sayali Dev" w:date="2018-02-02T13:47:00Z">
        <w:r w:rsidDel="00EB76E3">
          <w:rPr>
            <w:noProof/>
          </w:rPr>
          <w:delText>28</w:delText>
        </w:r>
      </w:del>
      <w:del w:id="3871" w:author="Sayali Dev" w:date="2018-02-08T19:24:00Z">
        <w:r w:rsidR="00F60220" w:rsidDel="001B36C8">
          <w:rPr>
            <w:noProof/>
          </w:rPr>
          <w:fldChar w:fldCharType="end"/>
        </w:r>
        <w:r w:rsidDel="001B36C8">
          <w:delText>: Selecting additional biospecimens</w:delText>
        </w:r>
      </w:del>
    </w:p>
    <w:tbl>
      <w:tblPr>
        <w:tblW w:w="0" w:type="auto"/>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6300"/>
      </w:tblGrid>
      <w:tr w:rsidR="00F2232B" w:rsidRPr="007A152E" w:rsidDel="001B36C8" w14:paraId="23C9C603" w14:textId="47AC8B1A" w:rsidTr="00F2232B">
        <w:trPr>
          <w:cantSplit/>
          <w:trHeight w:val="288"/>
          <w:tblHeader/>
          <w:del w:id="3872" w:author="Sayali Dev" w:date="2018-02-08T19:24:00Z"/>
        </w:trPr>
        <w:tc>
          <w:tcPr>
            <w:tcW w:w="2430" w:type="dxa"/>
            <w:shd w:val="clear" w:color="auto" w:fill="BFBFBF"/>
            <w:vAlign w:val="center"/>
          </w:tcPr>
          <w:p w14:paraId="60859C42" w14:textId="6902C7C6" w:rsidR="00F2232B" w:rsidRPr="007A152E" w:rsidDel="001B36C8" w:rsidRDefault="00F2232B" w:rsidP="00F2232B">
            <w:pPr>
              <w:rPr>
                <w:del w:id="3873" w:author="Sayali Dev" w:date="2018-02-08T19:24:00Z"/>
                <w:b/>
              </w:rPr>
            </w:pPr>
            <w:del w:id="3874" w:author="Sayali Dev" w:date="2018-02-08T19:24:00Z">
              <w:r w:rsidDel="001B36C8">
                <w:rPr>
                  <w:b/>
                </w:rPr>
                <w:delText>Field</w:delText>
              </w:r>
            </w:del>
          </w:p>
        </w:tc>
        <w:tc>
          <w:tcPr>
            <w:tcW w:w="6300" w:type="dxa"/>
            <w:shd w:val="clear" w:color="auto" w:fill="BFBFBF"/>
            <w:vAlign w:val="center"/>
          </w:tcPr>
          <w:p w14:paraId="00C86B51" w14:textId="2AB6F39D" w:rsidR="00F2232B" w:rsidRPr="007A152E" w:rsidDel="001B36C8" w:rsidRDefault="00F2232B" w:rsidP="00F2232B">
            <w:pPr>
              <w:rPr>
                <w:del w:id="3875" w:author="Sayali Dev" w:date="2018-02-08T19:24:00Z"/>
                <w:b/>
              </w:rPr>
            </w:pPr>
            <w:del w:id="3876" w:author="Sayali Dev" w:date="2018-02-08T19:24:00Z">
              <w:r w:rsidRPr="007A152E" w:rsidDel="001B36C8">
                <w:rPr>
                  <w:b/>
                </w:rPr>
                <w:delText>Description</w:delText>
              </w:r>
            </w:del>
          </w:p>
        </w:tc>
      </w:tr>
      <w:tr w:rsidR="00F2232B" w:rsidDel="001B36C8" w14:paraId="31FBE43D" w14:textId="0ADB351E" w:rsidTr="00F2232B">
        <w:trPr>
          <w:cantSplit/>
          <w:trHeight w:val="288"/>
          <w:del w:id="3877" w:author="Sayali Dev" w:date="2018-02-08T19:24:00Z"/>
        </w:trPr>
        <w:tc>
          <w:tcPr>
            <w:tcW w:w="8730" w:type="dxa"/>
            <w:gridSpan w:val="2"/>
            <w:shd w:val="clear" w:color="auto" w:fill="BFBFBF"/>
            <w:vAlign w:val="center"/>
          </w:tcPr>
          <w:p w14:paraId="0EBE34CA" w14:textId="4AD5E5BC" w:rsidR="00F2232B" w:rsidDel="001B36C8" w:rsidRDefault="00F2232B" w:rsidP="00F2232B">
            <w:pPr>
              <w:rPr>
                <w:del w:id="3878" w:author="Sayali Dev" w:date="2018-02-08T19:24:00Z"/>
              </w:rPr>
            </w:pPr>
            <w:del w:id="3879" w:author="Sayali Dev" w:date="2018-02-08T19:24:00Z">
              <w:r w:rsidRPr="005C22E1" w:rsidDel="001B36C8">
                <w:rPr>
                  <w:b/>
                </w:rPr>
                <w:delText>Basic</w:delText>
              </w:r>
              <w:r w:rsidDel="001B36C8">
                <w:delText xml:space="preserve"> search fields</w:delText>
              </w:r>
            </w:del>
          </w:p>
        </w:tc>
      </w:tr>
      <w:tr w:rsidR="00F2232B" w:rsidDel="001B36C8" w14:paraId="72D547DE" w14:textId="0C5531D0" w:rsidTr="00F2232B">
        <w:trPr>
          <w:cantSplit/>
          <w:trHeight w:val="288"/>
          <w:del w:id="3880" w:author="Sayali Dev" w:date="2018-02-08T19:24:00Z"/>
        </w:trPr>
        <w:tc>
          <w:tcPr>
            <w:tcW w:w="2430" w:type="dxa"/>
            <w:vAlign w:val="center"/>
          </w:tcPr>
          <w:p w14:paraId="276FD8DB" w14:textId="16916EE2" w:rsidR="00F2232B" w:rsidDel="001B36C8" w:rsidRDefault="00F2232B" w:rsidP="00F2232B">
            <w:pPr>
              <w:rPr>
                <w:del w:id="3881" w:author="Sayali Dev" w:date="2018-02-08T19:24:00Z"/>
                <w:b/>
              </w:rPr>
            </w:pPr>
            <w:del w:id="3882" w:author="Sayali Dev" w:date="2018-02-08T19:24:00Z">
              <w:r w:rsidDel="001B36C8">
                <w:rPr>
                  <w:b/>
                </w:rPr>
                <w:delText>Identifier</w:delText>
              </w:r>
            </w:del>
          </w:p>
        </w:tc>
        <w:tc>
          <w:tcPr>
            <w:tcW w:w="6300" w:type="dxa"/>
            <w:vAlign w:val="center"/>
          </w:tcPr>
          <w:p w14:paraId="08DF1FD8" w14:textId="6457834E" w:rsidR="00F2232B" w:rsidDel="001B36C8" w:rsidRDefault="00F2232B" w:rsidP="00F2232B">
            <w:pPr>
              <w:rPr>
                <w:del w:id="3883" w:author="Sayali Dev" w:date="2018-02-08T19:24:00Z"/>
              </w:rPr>
            </w:pPr>
            <w:del w:id="3884" w:author="Sayali Dev" w:date="2018-02-08T19:24:00Z">
              <w:r w:rsidDel="001B36C8">
                <w:delText xml:space="preserve">Type a biospecimen identifier to search for a specific biospecimen. </w:delText>
              </w:r>
            </w:del>
          </w:p>
        </w:tc>
      </w:tr>
      <w:tr w:rsidR="00F2232B" w:rsidDel="001B36C8" w14:paraId="1AA7B8F5" w14:textId="25C8435B" w:rsidTr="00F2232B">
        <w:trPr>
          <w:cantSplit/>
          <w:trHeight w:val="288"/>
          <w:del w:id="3885" w:author="Sayali Dev" w:date="2018-02-08T19:24:00Z"/>
        </w:trPr>
        <w:tc>
          <w:tcPr>
            <w:tcW w:w="2430" w:type="dxa"/>
            <w:vAlign w:val="center"/>
          </w:tcPr>
          <w:p w14:paraId="7B330026" w14:textId="3B64B04F" w:rsidR="00F2232B" w:rsidDel="001B36C8" w:rsidRDefault="00F2232B" w:rsidP="00F2232B">
            <w:pPr>
              <w:rPr>
                <w:del w:id="3886" w:author="Sayali Dev" w:date="2018-02-08T19:24:00Z"/>
                <w:b/>
              </w:rPr>
            </w:pPr>
            <w:del w:id="3887" w:author="Sayali Dev" w:date="2018-02-08T19:24:00Z">
              <w:r w:rsidDel="001B36C8">
                <w:rPr>
                  <w:b/>
                </w:rPr>
                <w:delText>Identifier Type</w:delText>
              </w:r>
            </w:del>
          </w:p>
        </w:tc>
        <w:tc>
          <w:tcPr>
            <w:tcW w:w="6300" w:type="dxa"/>
            <w:vAlign w:val="center"/>
          </w:tcPr>
          <w:p w14:paraId="6E99BAFF" w14:textId="6606967E" w:rsidR="00F2232B" w:rsidDel="001B36C8" w:rsidRDefault="00F2232B" w:rsidP="00F2232B">
            <w:pPr>
              <w:rPr>
                <w:del w:id="3888" w:author="Sayali Dev" w:date="2018-02-08T19:24:00Z"/>
              </w:rPr>
            </w:pPr>
            <w:del w:id="3889" w:author="Sayali Dev" w:date="2018-02-08T19:24:00Z">
              <w:r w:rsidDel="001B36C8">
                <w:delText>Click one or more identifier types to search for all biospecimens with that identifier type.</w:delText>
              </w:r>
            </w:del>
          </w:p>
        </w:tc>
      </w:tr>
      <w:tr w:rsidR="00F2232B" w:rsidDel="001B36C8" w14:paraId="40A51EB4" w14:textId="0540BE08" w:rsidTr="00F2232B">
        <w:trPr>
          <w:cantSplit/>
          <w:trHeight w:val="288"/>
          <w:del w:id="3890" w:author="Sayali Dev" w:date="2018-02-08T19:24:00Z"/>
        </w:trPr>
        <w:tc>
          <w:tcPr>
            <w:tcW w:w="2430" w:type="dxa"/>
            <w:vAlign w:val="center"/>
          </w:tcPr>
          <w:p w14:paraId="2F6F4D45" w14:textId="0ECCBCE6" w:rsidR="00F2232B" w:rsidDel="001B36C8" w:rsidRDefault="00F2232B" w:rsidP="00F2232B">
            <w:pPr>
              <w:rPr>
                <w:del w:id="3891" w:author="Sayali Dev" w:date="2018-02-08T19:24:00Z"/>
                <w:b/>
              </w:rPr>
            </w:pPr>
            <w:del w:id="3892" w:author="Sayali Dev" w:date="2018-02-08T19:24:00Z">
              <w:r w:rsidDel="001B36C8">
                <w:rPr>
                  <w:b/>
                </w:rPr>
                <w:delText>Project</w:delText>
              </w:r>
            </w:del>
          </w:p>
        </w:tc>
        <w:tc>
          <w:tcPr>
            <w:tcW w:w="6300" w:type="dxa"/>
            <w:vAlign w:val="center"/>
          </w:tcPr>
          <w:p w14:paraId="5BF427BB" w14:textId="5F7777EE" w:rsidR="00F2232B" w:rsidDel="001B36C8" w:rsidRDefault="00F2232B" w:rsidP="00F2232B">
            <w:pPr>
              <w:rPr>
                <w:del w:id="3893" w:author="Sayali Dev" w:date="2018-02-08T19:24:00Z"/>
              </w:rPr>
            </w:pPr>
            <w:del w:id="3894" w:author="Sayali Dev" w:date="2018-02-08T19:24:00Z">
              <w:r w:rsidDel="001B36C8">
                <w:delText>Click the appropriate Project to search for all biospecimens associated with that Project.</w:delText>
              </w:r>
            </w:del>
          </w:p>
        </w:tc>
      </w:tr>
      <w:tr w:rsidR="00F2232B" w:rsidDel="001B36C8" w14:paraId="204E7768" w14:textId="164ACCA9" w:rsidTr="00F2232B">
        <w:trPr>
          <w:cantSplit/>
          <w:trHeight w:val="288"/>
          <w:del w:id="3895" w:author="Sayali Dev" w:date="2018-02-08T19:24:00Z"/>
        </w:trPr>
        <w:tc>
          <w:tcPr>
            <w:tcW w:w="2430" w:type="dxa"/>
            <w:vAlign w:val="center"/>
          </w:tcPr>
          <w:p w14:paraId="1997BD34" w14:textId="1FC6E0D8" w:rsidR="00F2232B" w:rsidDel="001B36C8" w:rsidRDefault="00F2232B" w:rsidP="00F2232B">
            <w:pPr>
              <w:rPr>
                <w:del w:id="3896" w:author="Sayali Dev" w:date="2018-02-08T19:24:00Z"/>
                <w:b/>
              </w:rPr>
            </w:pPr>
            <w:del w:id="3897" w:author="Sayali Dev" w:date="2018-02-08T19:24:00Z">
              <w:r w:rsidDel="001B36C8">
                <w:rPr>
                  <w:b/>
                </w:rPr>
                <w:delText>Collection</w:delText>
              </w:r>
            </w:del>
          </w:p>
        </w:tc>
        <w:tc>
          <w:tcPr>
            <w:tcW w:w="6300" w:type="dxa"/>
            <w:vAlign w:val="center"/>
          </w:tcPr>
          <w:p w14:paraId="6D423740" w14:textId="2BAC9131" w:rsidR="00F2232B" w:rsidDel="001B36C8" w:rsidRDefault="00F2232B" w:rsidP="00F2232B">
            <w:pPr>
              <w:rPr>
                <w:del w:id="3898" w:author="Sayali Dev" w:date="2018-02-08T19:24:00Z"/>
              </w:rPr>
            </w:pPr>
            <w:del w:id="3899" w:author="Sayali Dev" w:date="2018-02-08T19:24:00Z">
              <w:r w:rsidDel="001B36C8">
                <w:delText>Click the appropriate Collection to search for all biospecimens associated with that Collection.</w:delText>
              </w:r>
            </w:del>
          </w:p>
        </w:tc>
      </w:tr>
      <w:tr w:rsidR="00F2232B" w:rsidDel="001B36C8" w14:paraId="3CEB9B2A" w14:textId="5D348423" w:rsidTr="00F2232B">
        <w:trPr>
          <w:cantSplit/>
          <w:trHeight w:val="288"/>
          <w:del w:id="3900" w:author="Sayali Dev" w:date="2018-02-08T19:24:00Z"/>
        </w:trPr>
        <w:tc>
          <w:tcPr>
            <w:tcW w:w="8730" w:type="dxa"/>
            <w:gridSpan w:val="2"/>
            <w:shd w:val="clear" w:color="auto" w:fill="BFBFBF"/>
            <w:vAlign w:val="center"/>
          </w:tcPr>
          <w:p w14:paraId="7D478CA5" w14:textId="0B5529E2" w:rsidR="00F2232B" w:rsidDel="001B36C8" w:rsidRDefault="00F2232B" w:rsidP="00F2232B">
            <w:pPr>
              <w:rPr>
                <w:del w:id="3901" w:author="Sayali Dev" w:date="2018-02-08T19:24:00Z"/>
              </w:rPr>
            </w:pPr>
            <w:del w:id="3902" w:author="Sayali Dev" w:date="2018-02-08T19:24:00Z">
              <w:r w:rsidRPr="005C22E1" w:rsidDel="001B36C8">
                <w:rPr>
                  <w:b/>
                </w:rPr>
                <w:delText>Inventory</w:delText>
              </w:r>
              <w:r w:rsidDel="001B36C8">
                <w:delText xml:space="preserve"> search fields</w:delText>
              </w:r>
            </w:del>
          </w:p>
        </w:tc>
      </w:tr>
      <w:tr w:rsidR="00F2232B" w:rsidDel="001B36C8" w14:paraId="4A18E3B0" w14:textId="25C7E132" w:rsidTr="00F2232B">
        <w:trPr>
          <w:cantSplit/>
          <w:trHeight w:val="288"/>
          <w:del w:id="3903" w:author="Sayali Dev" w:date="2018-02-08T19:24:00Z"/>
        </w:trPr>
        <w:tc>
          <w:tcPr>
            <w:tcW w:w="2430" w:type="dxa"/>
            <w:vAlign w:val="center"/>
          </w:tcPr>
          <w:p w14:paraId="35AC7299" w14:textId="42BE2608" w:rsidR="00F2232B" w:rsidDel="001B36C8" w:rsidRDefault="00F2232B" w:rsidP="00F2232B">
            <w:pPr>
              <w:rPr>
                <w:del w:id="3904" w:author="Sayali Dev" w:date="2018-02-08T19:24:00Z"/>
                <w:b/>
              </w:rPr>
            </w:pPr>
            <w:del w:id="3905" w:author="Sayali Dev" w:date="2018-02-08T19:24:00Z">
              <w:r w:rsidDel="001B36C8">
                <w:rPr>
                  <w:b/>
                </w:rPr>
                <w:delText>Sample Status</w:delText>
              </w:r>
            </w:del>
          </w:p>
        </w:tc>
        <w:tc>
          <w:tcPr>
            <w:tcW w:w="6300" w:type="dxa"/>
            <w:vAlign w:val="center"/>
          </w:tcPr>
          <w:p w14:paraId="33B53757" w14:textId="13C5C94A" w:rsidR="00F2232B" w:rsidDel="001B36C8" w:rsidRDefault="00F2232B" w:rsidP="00F2232B">
            <w:pPr>
              <w:rPr>
                <w:del w:id="3906" w:author="Sayali Dev" w:date="2018-02-08T19:24:00Z"/>
              </w:rPr>
            </w:pPr>
            <w:del w:id="3907" w:author="Sayali Dev" w:date="2018-02-08T19:24:00Z">
              <w:r w:rsidDel="001B36C8">
                <w:delText>Click one or more biospecimen statuses to search for all biospecimens with that status.</w:delText>
              </w:r>
            </w:del>
          </w:p>
        </w:tc>
      </w:tr>
      <w:tr w:rsidR="00F2232B" w:rsidDel="001B36C8" w14:paraId="4D469205" w14:textId="76DAB8A7" w:rsidTr="00F2232B">
        <w:trPr>
          <w:cantSplit/>
          <w:trHeight w:val="288"/>
          <w:del w:id="3908" w:author="Sayali Dev" w:date="2018-02-08T19:24:00Z"/>
        </w:trPr>
        <w:tc>
          <w:tcPr>
            <w:tcW w:w="2430" w:type="dxa"/>
            <w:vAlign w:val="center"/>
          </w:tcPr>
          <w:p w14:paraId="37E3C409" w14:textId="0016EF52" w:rsidR="00F2232B" w:rsidDel="001B36C8" w:rsidRDefault="00F2232B" w:rsidP="00F2232B">
            <w:pPr>
              <w:rPr>
                <w:del w:id="3909" w:author="Sayali Dev" w:date="2018-02-08T19:24:00Z"/>
                <w:b/>
              </w:rPr>
            </w:pPr>
            <w:del w:id="3910" w:author="Sayali Dev" w:date="2018-02-08T19:24:00Z">
              <w:r w:rsidDel="001B36C8">
                <w:rPr>
                  <w:b/>
                </w:rPr>
                <w:delText>Specimen Type</w:delText>
              </w:r>
            </w:del>
          </w:p>
        </w:tc>
        <w:tc>
          <w:tcPr>
            <w:tcW w:w="6300" w:type="dxa"/>
            <w:vAlign w:val="center"/>
          </w:tcPr>
          <w:p w14:paraId="37E452BB" w14:textId="0AE7BA17" w:rsidR="00F2232B" w:rsidDel="001B36C8" w:rsidRDefault="00F2232B" w:rsidP="00F2232B">
            <w:pPr>
              <w:rPr>
                <w:del w:id="3911" w:author="Sayali Dev" w:date="2018-02-08T19:24:00Z"/>
              </w:rPr>
            </w:pPr>
            <w:del w:id="3912" w:author="Sayali Dev" w:date="2018-02-08T19:24:00Z">
              <w:r w:rsidDel="001B36C8">
                <w:delText>Click one or more specimen types to search for all biospecimens with that specimen type.</w:delText>
              </w:r>
            </w:del>
          </w:p>
        </w:tc>
      </w:tr>
      <w:tr w:rsidR="00F2232B" w:rsidDel="001B36C8" w14:paraId="2DE3EC31" w14:textId="08F3A9EB" w:rsidTr="00F2232B">
        <w:trPr>
          <w:cantSplit/>
          <w:trHeight w:val="288"/>
          <w:del w:id="3913" w:author="Sayali Dev" w:date="2018-02-08T19:24:00Z"/>
        </w:trPr>
        <w:tc>
          <w:tcPr>
            <w:tcW w:w="2430" w:type="dxa"/>
            <w:vAlign w:val="center"/>
          </w:tcPr>
          <w:p w14:paraId="275CAB9A" w14:textId="3FEAE449" w:rsidR="00F2232B" w:rsidDel="001B36C8" w:rsidRDefault="00F2232B" w:rsidP="00F2232B">
            <w:pPr>
              <w:rPr>
                <w:del w:id="3914" w:author="Sayali Dev" w:date="2018-02-08T19:24:00Z"/>
                <w:b/>
              </w:rPr>
            </w:pPr>
            <w:del w:id="3915" w:author="Sayali Dev" w:date="2018-02-08T19:24:00Z">
              <w:r w:rsidDel="001B36C8">
                <w:rPr>
                  <w:b/>
                </w:rPr>
                <w:delText>Sample Type</w:delText>
              </w:r>
            </w:del>
          </w:p>
        </w:tc>
        <w:tc>
          <w:tcPr>
            <w:tcW w:w="6300" w:type="dxa"/>
            <w:vAlign w:val="center"/>
          </w:tcPr>
          <w:p w14:paraId="292FE7FF" w14:textId="2E8D9757" w:rsidR="00F2232B" w:rsidDel="001B36C8" w:rsidRDefault="00F2232B" w:rsidP="00F2232B">
            <w:pPr>
              <w:rPr>
                <w:del w:id="3916" w:author="Sayali Dev" w:date="2018-02-08T19:24:00Z"/>
              </w:rPr>
            </w:pPr>
            <w:del w:id="3917" w:author="Sayali Dev" w:date="2018-02-08T19:24:00Z">
              <w:r w:rsidDel="001B36C8">
                <w:delText>Click one or more sample types to search for all biospecimens with that sample type.</w:delText>
              </w:r>
            </w:del>
          </w:p>
        </w:tc>
      </w:tr>
      <w:tr w:rsidR="00F2232B" w:rsidDel="001B36C8" w14:paraId="34D68B9F" w14:textId="38012C45" w:rsidTr="00F2232B">
        <w:trPr>
          <w:cantSplit/>
          <w:trHeight w:val="288"/>
          <w:del w:id="3918" w:author="Sayali Dev" w:date="2018-02-08T19:24:00Z"/>
        </w:trPr>
        <w:tc>
          <w:tcPr>
            <w:tcW w:w="2430" w:type="dxa"/>
            <w:vAlign w:val="center"/>
          </w:tcPr>
          <w:p w14:paraId="1BE8E361" w14:textId="06CA5086" w:rsidR="00F2232B" w:rsidDel="001B36C8" w:rsidRDefault="00F2232B" w:rsidP="00F2232B">
            <w:pPr>
              <w:rPr>
                <w:del w:id="3919" w:author="Sayali Dev" w:date="2018-02-08T19:24:00Z"/>
                <w:b/>
              </w:rPr>
            </w:pPr>
            <w:del w:id="3920" w:author="Sayali Dev" w:date="2018-02-08T19:24:00Z">
              <w:r w:rsidDel="001B36C8">
                <w:rPr>
                  <w:b/>
                </w:rPr>
                <w:delText>Container Type</w:delText>
              </w:r>
            </w:del>
          </w:p>
        </w:tc>
        <w:tc>
          <w:tcPr>
            <w:tcW w:w="6300" w:type="dxa"/>
            <w:vAlign w:val="center"/>
          </w:tcPr>
          <w:p w14:paraId="5067AFF8" w14:textId="1A7FE858" w:rsidR="00F2232B" w:rsidDel="001B36C8" w:rsidRDefault="00F2232B" w:rsidP="00F2232B">
            <w:pPr>
              <w:rPr>
                <w:del w:id="3921" w:author="Sayali Dev" w:date="2018-02-08T19:24:00Z"/>
              </w:rPr>
            </w:pPr>
            <w:del w:id="3922" w:author="Sayali Dev" w:date="2018-02-08T19:24:00Z">
              <w:r w:rsidDel="001B36C8">
                <w:delText>Click one or more container types to search for all biospecimens with that container type.</w:delText>
              </w:r>
            </w:del>
          </w:p>
        </w:tc>
      </w:tr>
      <w:tr w:rsidR="00F2232B" w:rsidDel="001B36C8" w14:paraId="2D4297A7" w14:textId="2361970F" w:rsidTr="00F2232B">
        <w:trPr>
          <w:cantSplit/>
          <w:trHeight w:val="288"/>
          <w:del w:id="3923" w:author="Sayali Dev" w:date="2018-02-08T19:24:00Z"/>
        </w:trPr>
        <w:tc>
          <w:tcPr>
            <w:tcW w:w="2430" w:type="dxa"/>
            <w:vAlign w:val="center"/>
          </w:tcPr>
          <w:p w14:paraId="25B71407" w14:textId="200C24AA" w:rsidR="00F2232B" w:rsidDel="001B36C8" w:rsidRDefault="00F2232B" w:rsidP="00F2232B">
            <w:pPr>
              <w:rPr>
                <w:del w:id="3924" w:author="Sayali Dev" w:date="2018-02-08T19:24:00Z"/>
                <w:b/>
              </w:rPr>
            </w:pPr>
            <w:del w:id="3925" w:author="Sayali Dev" w:date="2018-02-08T19:24:00Z">
              <w:r w:rsidDel="001B36C8">
                <w:rPr>
                  <w:b/>
                </w:rPr>
                <w:delText>Storage Location</w:delText>
              </w:r>
            </w:del>
          </w:p>
        </w:tc>
        <w:tc>
          <w:tcPr>
            <w:tcW w:w="6300" w:type="dxa"/>
            <w:vAlign w:val="center"/>
          </w:tcPr>
          <w:p w14:paraId="7B880C08" w14:textId="0CE7602F" w:rsidR="00F2232B" w:rsidDel="001B36C8" w:rsidRDefault="00F2232B" w:rsidP="00F2232B">
            <w:pPr>
              <w:rPr>
                <w:del w:id="3926" w:author="Sayali Dev" w:date="2018-02-08T19:24:00Z"/>
              </w:rPr>
            </w:pPr>
            <w:del w:id="3927" w:author="Sayali Dev" w:date="2018-02-08T19:24:00Z">
              <w:r w:rsidDel="001B36C8">
                <w:delText>Type a storage location to search for all biospecimens stored in that location.</w:delText>
              </w:r>
            </w:del>
          </w:p>
        </w:tc>
      </w:tr>
      <w:tr w:rsidR="00F2232B" w:rsidDel="001B36C8" w14:paraId="629E0827" w14:textId="032039C9" w:rsidTr="00F2232B">
        <w:trPr>
          <w:cantSplit/>
          <w:trHeight w:val="288"/>
          <w:del w:id="3928" w:author="Sayali Dev" w:date="2018-02-08T19:24:00Z"/>
        </w:trPr>
        <w:tc>
          <w:tcPr>
            <w:tcW w:w="2430" w:type="dxa"/>
            <w:vAlign w:val="center"/>
          </w:tcPr>
          <w:p w14:paraId="6EC0A82C" w14:textId="71ECE5D3" w:rsidR="00F2232B" w:rsidDel="001B36C8" w:rsidRDefault="00F2232B" w:rsidP="00F2232B">
            <w:pPr>
              <w:rPr>
                <w:del w:id="3929" w:author="Sayali Dev" w:date="2018-02-08T19:24:00Z"/>
                <w:b/>
              </w:rPr>
            </w:pPr>
            <w:del w:id="3930" w:author="Sayali Dev" w:date="2018-02-08T19:24:00Z">
              <w:r w:rsidDel="001B36C8">
                <w:rPr>
                  <w:b/>
                </w:rPr>
                <w:delText>Storage Type</w:delText>
              </w:r>
            </w:del>
          </w:p>
        </w:tc>
        <w:tc>
          <w:tcPr>
            <w:tcW w:w="6300" w:type="dxa"/>
            <w:vAlign w:val="center"/>
          </w:tcPr>
          <w:p w14:paraId="70009D43" w14:textId="4B5B2827" w:rsidR="00F2232B" w:rsidDel="001B36C8" w:rsidRDefault="00F2232B" w:rsidP="00F2232B">
            <w:pPr>
              <w:rPr>
                <w:del w:id="3931" w:author="Sayali Dev" w:date="2018-02-08T19:24:00Z"/>
              </w:rPr>
            </w:pPr>
            <w:del w:id="3932" w:author="Sayali Dev" w:date="2018-02-08T19:24:00Z">
              <w:r w:rsidDel="001B36C8">
                <w:delText>Click one or more storage types to search for all biospecimens with that storage type.</w:delText>
              </w:r>
            </w:del>
          </w:p>
        </w:tc>
      </w:tr>
      <w:tr w:rsidR="00F2232B" w:rsidRPr="005C22E1" w:rsidDel="001B36C8" w14:paraId="4A488480" w14:textId="05CA0E8D" w:rsidTr="00F2232B">
        <w:trPr>
          <w:cantSplit/>
          <w:trHeight w:val="288"/>
          <w:del w:id="3933" w:author="Sayali Dev" w:date="2018-02-08T19:24:00Z"/>
        </w:trPr>
        <w:tc>
          <w:tcPr>
            <w:tcW w:w="8730" w:type="dxa"/>
            <w:gridSpan w:val="2"/>
            <w:shd w:val="clear" w:color="auto" w:fill="BFBFBF"/>
          </w:tcPr>
          <w:p w14:paraId="63ABA0E6" w14:textId="70E11406" w:rsidR="00F2232B" w:rsidRPr="005C22E1" w:rsidDel="001B36C8" w:rsidRDefault="00F2232B" w:rsidP="00F2232B">
            <w:pPr>
              <w:rPr>
                <w:del w:id="3934" w:author="Sayali Dev" w:date="2018-02-08T19:24:00Z"/>
                <w:b/>
              </w:rPr>
            </w:pPr>
            <w:del w:id="3935" w:author="Sayali Dev" w:date="2018-02-08T19:24:00Z">
              <w:r w:rsidRPr="005C22E1" w:rsidDel="001B36C8">
                <w:rPr>
                  <w:b/>
                </w:rPr>
                <w:delText xml:space="preserve">LIMS </w:delText>
              </w:r>
              <w:r w:rsidRPr="005C22E1" w:rsidDel="001B36C8">
                <w:delText>search fields</w:delText>
              </w:r>
            </w:del>
          </w:p>
        </w:tc>
      </w:tr>
      <w:tr w:rsidR="00F2232B" w:rsidDel="001B36C8" w14:paraId="5D713E47" w14:textId="18E77122" w:rsidTr="00F2232B">
        <w:trPr>
          <w:cantSplit/>
          <w:trHeight w:val="288"/>
          <w:del w:id="3936" w:author="Sayali Dev" w:date="2018-02-08T19:24:00Z"/>
        </w:trPr>
        <w:tc>
          <w:tcPr>
            <w:tcW w:w="2430" w:type="dxa"/>
            <w:vAlign w:val="center"/>
          </w:tcPr>
          <w:p w14:paraId="5B100062" w14:textId="339CE35B" w:rsidR="00F2232B" w:rsidDel="001B36C8" w:rsidRDefault="00F2232B" w:rsidP="00F2232B">
            <w:pPr>
              <w:rPr>
                <w:del w:id="3937" w:author="Sayali Dev" w:date="2018-02-08T19:24:00Z"/>
                <w:b/>
              </w:rPr>
            </w:pPr>
            <w:del w:id="3938" w:author="Sayali Dev" w:date="2018-02-08T19:24:00Z">
              <w:r w:rsidDel="001B36C8">
                <w:rPr>
                  <w:b/>
                </w:rPr>
                <w:delText>Quantity</w:delText>
              </w:r>
            </w:del>
          </w:p>
        </w:tc>
        <w:tc>
          <w:tcPr>
            <w:tcW w:w="6300" w:type="dxa"/>
            <w:vAlign w:val="center"/>
          </w:tcPr>
          <w:p w14:paraId="0FEBA04C" w14:textId="24CAF360" w:rsidR="00F2232B" w:rsidDel="001B36C8" w:rsidRDefault="00F2232B" w:rsidP="00F2232B">
            <w:pPr>
              <w:rPr>
                <w:del w:id="3939" w:author="Sayali Dev" w:date="2018-02-08T19:24:00Z"/>
              </w:rPr>
            </w:pPr>
            <w:del w:id="3940" w:author="Sayali Dev" w:date="2018-02-08T19:24:00Z">
              <w:r w:rsidDel="001B36C8">
                <w:delText>Type a quantity to search for all biospecimens of that quantity.</w:delText>
              </w:r>
            </w:del>
          </w:p>
        </w:tc>
      </w:tr>
      <w:tr w:rsidR="00F2232B" w:rsidDel="001B36C8" w14:paraId="482C927F" w14:textId="29E4EB98" w:rsidTr="00F2232B">
        <w:trPr>
          <w:cantSplit/>
          <w:trHeight w:val="288"/>
          <w:del w:id="3941" w:author="Sayali Dev" w:date="2018-02-08T19:24:00Z"/>
        </w:trPr>
        <w:tc>
          <w:tcPr>
            <w:tcW w:w="2430" w:type="dxa"/>
            <w:vAlign w:val="center"/>
          </w:tcPr>
          <w:p w14:paraId="5C6F0C3F" w14:textId="01EBF53B" w:rsidR="00F2232B" w:rsidDel="001B36C8" w:rsidRDefault="00F2232B" w:rsidP="00F2232B">
            <w:pPr>
              <w:rPr>
                <w:del w:id="3942" w:author="Sayali Dev" w:date="2018-02-08T19:24:00Z"/>
                <w:b/>
              </w:rPr>
            </w:pPr>
            <w:del w:id="3943" w:author="Sayali Dev" w:date="2018-02-08T19:24:00Z">
              <w:r w:rsidDel="001B36C8">
                <w:rPr>
                  <w:b/>
                </w:rPr>
                <w:delText>Quantity Unit</w:delText>
              </w:r>
            </w:del>
          </w:p>
        </w:tc>
        <w:tc>
          <w:tcPr>
            <w:tcW w:w="6300" w:type="dxa"/>
            <w:vAlign w:val="center"/>
          </w:tcPr>
          <w:p w14:paraId="2B35C0A7" w14:textId="238113E5" w:rsidR="00F2232B" w:rsidDel="001B36C8" w:rsidRDefault="00F2232B" w:rsidP="00F2232B">
            <w:pPr>
              <w:rPr>
                <w:del w:id="3944" w:author="Sayali Dev" w:date="2018-02-08T19:24:00Z"/>
              </w:rPr>
            </w:pPr>
            <w:del w:id="3945" w:author="Sayali Dev" w:date="2018-02-08T19:24:00Z">
              <w:r w:rsidDel="001B36C8">
                <w:delText>Click the appropriate unit of measure to search for all biospecimens using that quantity unit of measure.</w:delText>
              </w:r>
            </w:del>
          </w:p>
        </w:tc>
      </w:tr>
      <w:tr w:rsidR="00F2232B" w:rsidDel="001B36C8" w14:paraId="16D95860" w14:textId="3E681DBD" w:rsidTr="00F2232B">
        <w:trPr>
          <w:cantSplit/>
          <w:trHeight w:val="288"/>
          <w:del w:id="3946" w:author="Sayali Dev" w:date="2018-02-08T19:24:00Z"/>
        </w:trPr>
        <w:tc>
          <w:tcPr>
            <w:tcW w:w="2430" w:type="dxa"/>
            <w:vAlign w:val="center"/>
          </w:tcPr>
          <w:p w14:paraId="70FCE514" w14:textId="4E2EF0EC" w:rsidR="00F2232B" w:rsidDel="001B36C8" w:rsidRDefault="00F2232B" w:rsidP="00F2232B">
            <w:pPr>
              <w:rPr>
                <w:del w:id="3947" w:author="Sayali Dev" w:date="2018-02-08T19:24:00Z"/>
                <w:b/>
              </w:rPr>
            </w:pPr>
            <w:del w:id="3948" w:author="Sayali Dev" w:date="2018-02-08T19:24:00Z">
              <w:r w:rsidDel="001B36C8">
                <w:rPr>
                  <w:b/>
                </w:rPr>
                <w:delText>Concentration</w:delText>
              </w:r>
            </w:del>
          </w:p>
        </w:tc>
        <w:tc>
          <w:tcPr>
            <w:tcW w:w="6300" w:type="dxa"/>
            <w:vAlign w:val="center"/>
          </w:tcPr>
          <w:p w14:paraId="30ED3364" w14:textId="79DD6B3E" w:rsidR="00F2232B" w:rsidDel="001B36C8" w:rsidRDefault="00F2232B" w:rsidP="00F2232B">
            <w:pPr>
              <w:rPr>
                <w:del w:id="3949" w:author="Sayali Dev" w:date="2018-02-08T19:24:00Z"/>
              </w:rPr>
            </w:pPr>
            <w:del w:id="3950" w:author="Sayali Dev" w:date="2018-02-08T19:24:00Z">
              <w:r w:rsidDel="001B36C8">
                <w:delText>Type a concentration to search for all biospecimens of that concentration.</w:delText>
              </w:r>
            </w:del>
          </w:p>
        </w:tc>
      </w:tr>
      <w:tr w:rsidR="00F2232B" w:rsidDel="001B36C8" w14:paraId="14929877" w14:textId="5F2DEAB6" w:rsidTr="00F2232B">
        <w:trPr>
          <w:cantSplit/>
          <w:trHeight w:val="288"/>
          <w:del w:id="3951" w:author="Sayali Dev" w:date="2018-02-08T19:24:00Z"/>
        </w:trPr>
        <w:tc>
          <w:tcPr>
            <w:tcW w:w="2430" w:type="dxa"/>
            <w:vAlign w:val="center"/>
          </w:tcPr>
          <w:p w14:paraId="2B201492" w14:textId="3B49AB03" w:rsidR="00F2232B" w:rsidDel="001B36C8" w:rsidRDefault="00F2232B" w:rsidP="00F2232B">
            <w:pPr>
              <w:rPr>
                <w:del w:id="3952" w:author="Sayali Dev" w:date="2018-02-08T19:24:00Z"/>
                <w:b/>
              </w:rPr>
            </w:pPr>
            <w:del w:id="3953" w:author="Sayali Dev" w:date="2018-02-08T19:24:00Z">
              <w:r w:rsidDel="001B36C8">
                <w:rPr>
                  <w:b/>
                </w:rPr>
                <w:delText>Concentration Unit</w:delText>
              </w:r>
            </w:del>
          </w:p>
        </w:tc>
        <w:tc>
          <w:tcPr>
            <w:tcW w:w="6300" w:type="dxa"/>
            <w:vAlign w:val="center"/>
          </w:tcPr>
          <w:p w14:paraId="08C1F9A3" w14:textId="69B1A5AE" w:rsidR="00F2232B" w:rsidDel="001B36C8" w:rsidRDefault="00F2232B" w:rsidP="00F2232B">
            <w:pPr>
              <w:rPr>
                <w:del w:id="3954" w:author="Sayali Dev" w:date="2018-02-08T19:24:00Z"/>
              </w:rPr>
            </w:pPr>
            <w:del w:id="3955" w:author="Sayali Dev" w:date="2018-02-08T19:24:00Z">
              <w:r w:rsidDel="001B36C8">
                <w:delText>Click the appropriate unit of measure to search for all biospecimens using that concentration unit of measure.</w:delText>
              </w:r>
            </w:del>
          </w:p>
        </w:tc>
      </w:tr>
    </w:tbl>
    <w:p w14:paraId="56EFD430" w14:textId="7F923489" w:rsidR="00F2232B" w:rsidDel="001B36C8" w:rsidRDefault="00F2232B" w:rsidP="00F2232B">
      <w:pPr>
        <w:ind w:left="1800" w:right="270"/>
        <w:rPr>
          <w:del w:id="3956" w:author="Sayali Dev" w:date="2018-02-08T19:24:00Z"/>
          <w:b/>
        </w:rPr>
      </w:pPr>
    </w:p>
    <w:p w14:paraId="49AC0FCD" w14:textId="0BC91203" w:rsidR="00F2232B" w:rsidRPr="00237E68" w:rsidDel="001B36C8" w:rsidRDefault="00F2232B" w:rsidP="00C9791D">
      <w:pPr>
        <w:numPr>
          <w:ilvl w:val="0"/>
          <w:numId w:val="114"/>
        </w:numPr>
        <w:tabs>
          <w:tab w:val="left" w:pos="1440"/>
        </w:tabs>
        <w:ind w:left="1440" w:right="270"/>
        <w:rPr>
          <w:del w:id="3957" w:author="Sayali Dev" w:date="2018-02-08T19:24:00Z"/>
          <w:i/>
          <w:u w:val="single"/>
        </w:rPr>
      </w:pPr>
      <w:del w:id="3958" w:author="Sayali Dev" w:date="2018-02-08T19:24:00Z">
        <w:r w:rsidDel="001B36C8">
          <w:delText xml:space="preserve">Click </w:delText>
        </w:r>
        <w:r w:rsidRPr="005C22E1" w:rsidDel="001B36C8">
          <w:rPr>
            <w:b/>
          </w:rPr>
          <w:delText>SEARCH</w:delText>
        </w:r>
        <w:r w:rsidDel="001B36C8">
          <w:delText>.</w:delText>
        </w:r>
      </w:del>
    </w:p>
    <w:p w14:paraId="68E7078F" w14:textId="09F6D10E" w:rsidR="00F2232B" w:rsidRPr="00264DC5" w:rsidDel="001B36C8" w:rsidRDefault="00F2232B" w:rsidP="00F2232B">
      <w:pPr>
        <w:pStyle w:val="BodyText"/>
        <w:tabs>
          <w:tab w:val="left" w:pos="1440"/>
        </w:tabs>
        <w:ind w:left="1440" w:right="360"/>
        <w:rPr>
          <w:del w:id="3959" w:author="Sayali Dev" w:date="2018-02-08T19:24:00Z"/>
          <w:lang w:val="en-US"/>
        </w:rPr>
      </w:pPr>
      <w:del w:id="3960" w:author="Sayali Dev" w:date="2018-02-08T19:24:00Z">
        <w:r w:rsidDel="001B36C8">
          <w:delText>A list of biospecimens that match your search criteria appear</w:delText>
        </w:r>
        <w:r w:rsidDel="001B36C8">
          <w:rPr>
            <w:lang w:val="en-US"/>
          </w:rPr>
          <w:delText>s</w:delText>
        </w:r>
        <w:r w:rsidDel="001B36C8">
          <w:delText xml:space="preserve">. </w:delText>
        </w:r>
        <w:r w:rsidDel="001B36C8">
          <w:rPr>
            <w:lang w:val="en-US"/>
          </w:rPr>
          <w:br/>
        </w:r>
      </w:del>
    </w:p>
    <w:p w14:paraId="0219DBDC" w14:textId="3EBD5BBE" w:rsidR="00F2232B" w:rsidDel="001B36C8" w:rsidRDefault="00F2232B" w:rsidP="00C9791D">
      <w:pPr>
        <w:pStyle w:val="BodyText"/>
        <w:numPr>
          <w:ilvl w:val="0"/>
          <w:numId w:val="114"/>
        </w:numPr>
        <w:tabs>
          <w:tab w:val="left" w:pos="1440"/>
        </w:tabs>
        <w:ind w:left="1440" w:right="360"/>
        <w:rPr>
          <w:del w:id="3961" w:author="Sayali Dev" w:date="2018-02-08T19:24:00Z"/>
        </w:rPr>
      </w:pPr>
      <w:del w:id="3962" w:author="Sayali Dev" w:date="2018-02-08T19:24:00Z">
        <w:r w:rsidDel="001B36C8">
          <w:delText xml:space="preserve">Click </w:delText>
        </w:r>
        <w:r w:rsidDel="001B36C8">
          <w:rPr>
            <w:lang w:val="en-US"/>
          </w:rPr>
          <w:delText xml:space="preserve">each </w:delText>
        </w:r>
        <w:r w:rsidDel="001B36C8">
          <w:delText>biospecimen that you want to add</w:delText>
        </w:r>
        <w:r w:rsidDel="001B36C8">
          <w:rPr>
            <w:lang w:val="en-US"/>
          </w:rPr>
          <w:delText xml:space="preserve"> to the worklist</w:delText>
        </w:r>
        <w:r w:rsidDel="001B36C8">
          <w:delText xml:space="preserve">. </w:delText>
        </w:r>
      </w:del>
    </w:p>
    <w:p w14:paraId="35143168" w14:textId="26C5F099" w:rsidR="00F2232B" w:rsidRPr="00264DC5" w:rsidDel="001B36C8" w:rsidRDefault="00F2232B" w:rsidP="00F2232B">
      <w:pPr>
        <w:pStyle w:val="BodyText"/>
        <w:tabs>
          <w:tab w:val="left" w:pos="1440"/>
        </w:tabs>
        <w:ind w:left="1440" w:right="360"/>
        <w:rPr>
          <w:del w:id="3963" w:author="Sayali Dev" w:date="2018-02-08T19:24:00Z"/>
          <w:lang w:val="en-US"/>
        </w:rPr>
      </w:pPr>
      <w:del w:id="3964" w:author="Sayali Dev" w:date="2018-02-08T19:24:00Z">
        <w:r w:rsidDel="001B36C8">
          <w:delText>The biospecimen</w:delText>
        </w:r>
        <w:r w:rsidDel="001B36C8">
          <w:rPr>
            <w:lang w:val="en-US"/>
          </w:rPr>
          <w:delText xml:space="preserve"> identifiers</w:delText>
        </w:r>
        <w:r w:rsidDel="001B36C8">
          <w:delText xml:space="preserve"> appear in the list below. </w:delText>
        </w:r>
        <w:r w:rsidDel="001B36C8">
          <w:rPr>
            <w:lang w:val="en-US"/>
          </w:rPr>
          <w:br/>
        </w:r>
      </w:del>
    </w:p>
    <w:p w14:paraId="62B83C3F" w14:textId="63CDC5C4" w:rsidR="00F2232B" w:rsidDel="001B36C8" w:rsidRDefault="00F2232B" w:rsidP="00C9791D">
      <w:pPr>
        <w:pStyle w:val="BodyText"/>
        <w:numPr>
          <w:ilvl w:val="0"/>
          <w:numId w:val="114"/>
        </w:numPr>
        <w:tabs>
          <w:tab w:val="left" w:pos="1440"/>
        </w:tabs>
        <w:ind w:left="1440" w:right="360"/>
        <w:rPr>
          <w:del w:id="3965" w:author="Sayali Dev" w:date="2018-02-08T19:24:00Z"/>
        </w:rPr>
      </w:pPr>
      <w:del w:id="3966" w:author="Sayali Dev" w:date="2018-02-08T19:24:00Z">
        <w:r w:rsidDel="001B36C8">
          <w:delText xml:space="preserve">Click </w:delText>
        </w:r>
        <w:r w:rsidRPr="00CA71E6" w:rsidDel="001B36C8">
          <w:rPr>
            <w:b/>
          </w:rPr>
          <w:delText>ADD</w:delText>
        </w:r>
        <w:r w:rsidDel="001B36C8">
          <w:delText>.</w:delText>
        </w:r>
      </w:del>
    </w:p>
    <w:p w14:paraId="50EC2915" w14:textId="06D5B132" w:rsidR="00F2232B" w:rsidDel="001B36C8" w:rsidRDefault="00F2232B" w:rsidP="00F2232B">
      <w:pPr>
        <w:pStyle w:val="BodyText"/>
        <w:tabs>
          <w:tab w:val="left" w:pos="1440"/>
        </w:tabs>
        <w:ind w:left="1440" w:right="360"/>
        <w:rPr>
          <w:del w:id="3967" w:author="Sayali Dev" w:date="2018-02-08T19:24:00Z"/>
        </w:rPr>
      </w:pPr>
      <w:del w:id="3968" w:author="Sayali Dev" w:date="2018-02-08T19:24:00Z">
        <w:r w:rsidDel="001B36C8">
          <w:delText xml:space="preserve">The </w:delText>
        </w:r>
        <w:r w:rsidDel="001B36C8">
          <w:rPr>
            <w:lang w:val="en-US"/>
          </w:rPr>
          <w:delText xml:space="preserve">search window closes and the </w:delText>
        </w:r>
        <w:r w:rsidDel="001B36C8">
          <w:delText>biospecimen</w:delText>
        </w:r>
        <w:r w:rsidDel="001B36C8">
          <w:rPr>
            <w:lang w:val="en-US"/>
          </w:rPr>
          <w:delText xml:space="preserve"> identifier</w:delText>
        </w:r>
        <w:r w:rsidDel="001B36C8">
          <w:delText xml:space="preserve">s appear on the </w:delText>
        </w:r>
        <w:r w:rsidRPr="00CA71E6" w:rsidDel="001B36C8">
          <w:rPr>
            <w:b/>
          </w:rPr>
          <w:delText>Create/Modify Worklist</w:delText>
        </w:r>
        <w:r w:rsidDel="001B36C8">
          <w:delText xml:space="preserve"> page. </w:delText>
        </w:r>
      </w:del>
    </w:p>
    <w:p w14:paraId="0EF0EF90" w14:textId="4EFB89E1" w:rsidR="00F2232B" w:rsidDel="001B36C8" w:rsidRDefault="00F2232B" w:rsidP="00F2232B">
      <w:pPr>
        <w:pStyle w:val="ListParagraph"/>
        <w:rPr>
          <w:del w:id="3969" w:author="Sayali Dev" w:date="2018-02-08T19:24:00Z"/>
        </w:rPr>
      </w:pPr>
    </w:p>
    <w:p w14:paraId="4C230E20" w14:textId="04F25A12" w:rsidR="00F2232B" w:rsidRPr="0096544F" w:rsidDel="001B36C8" w:rsidRDefault="00F2232B" w:rsidP="00C9791D">
      <w:pPr>
        <w:pStyle w:val="BodyText"/>
        <w:numPr>
          <w:ilvl w:val="0"/>
          <w:numId w:val="191"/>
        </w:numPr>
        <w:ind w:left="720" w:right="540"/>
        <w:rPr>
          <w:del w:id="3970" w:author="Sayali Dev" w:date="2018-02-08T19:24:00Z"/>
        </w:rPr>
      </w:pPr>
      <w:del w:id="3971" w:author="Sayali Dev" w:date="2018-02-08T19:24:00Z">
        <w:r w:rsidDel="001B36C8">
          <w:rPr>
            <w:lang w:val="en-US"/>
          </w:rPr>
          <w:delText>T</w:delText>
        </w:r>
        <w:r w:rsidDel="001B36C8">
          <w:delText xml:space="preserve">o </w:delText>
        </w:r>
        <w:r w:rsidDel="001B36C8">
          <w:rPr>
            <w:lang w:val="en-US"/>
          </w:rPr>
          <w:delText xml:space="preserve">search and </w:delText>
        </w:r>
        <w:r w:rsidDel="001B36C8">
          <w:delText xml:space="preserve">select </w:delText>
        </w:r>
        <w:r w:rsidDel="001B36C8">
          <w:rPr>
            <w:lang w:val="en-US"/>
          </w:rPr>
          <w:delText>additional biospecimen</w:delText>
        </w:r>
        <w:r w:rsidDel="001B36C8">
          <w:delText>s that are associated with a</w:delText>
        </w:r>
        <w:r w:rsidDel="001B36C8">
          <w:rPr>
            <w:lang w:val="en-US"/>
          </w:rPr>
          <w:delText>nother</w:delText>
        </w:r>
        <w:r w:rsidDel="001B36C8">
          <w:delText xml:space="preserve"> worklist: </w:delText>
        </w:r>
      </w:del>
    </w:p>
    <w:p w14:paraId="77E1BEE8" w14:textId="2AA09815" w:rsidR="00F2232B" w:rsidRPr="0096544F" w:rsidDel="001B36C8" w:rsidRDefault="00F2232B" w:rsidP="00C9791D">
      <w:pPr>
        <w:pStyle w:val="BodyText"/>
        <w:numPr>
          <w:ilvl w:val="0"/>
          <w:numId w:val="115"/>
        </w:numPr>
        <w:ind w:left="1440"/>
        <w:rPr>
          <w:del w:id="3972" w:author="Sayali Dev" w:date="2018-02-08T19:24:00Z"/>
        </w:rPr>
      </w:pPr>
      <w:del w:id="3973" w:author="Sayali Dev" w:date="2018-02-08T19:24:00Z">
        <w:r w:rsidDel="001B36C8">
          <w:rPr>
            <w:lang w:val="en-US"/>
          </w:rPr>
          <w:delText>C</w:delText>
        </w:r>
        <w:r w:rsidRPr="00FF2F16" w:rsidDel="001B36C8">
          <w:delText xml:space="preserve">lick the </w:delText>
        </w:r>
        <w:r w:rsidRPr="0096544F" w:rsidDel="001B36C8">
          <w:rPr>
            <w:b/>
          </w:rPr>
          <w:delText>Search Inventory</w:delText>
        </w:r>
        <w:r w:rsidDel="001B36C8">
          <w:delText xml:space="preserve"> link.</w:delText>
        </w:r>
        <w:r w:rsidDel="001B36C8">
          <w:rPr>
            <w:lang w:val="en-US"/>
          </w:rPr>
          <w:br/>
        </w:r>
        <w:r w:rsidDel="001B36C8">
          <w:delText xml:space="preserve">The </w:delText>
        </w:r>
        <w:r w:rsidRPr="0096544F" w:rsidDel="001B36C8">
          <w:rPr>
            <w:b/>
          </w:rPr>
          <w:delText xml:space="preserve">Search Samples and Worklists </w:delText>
        </w:r>
        <w:r w:rsidDel="001B36C8">
          <w:delText>page appears</w:delText>
        </w:r>
        <w:r w:rsidDel="001B36C8">
          <w:rPr>
            <w:lang w:val="en-US"/>
          </w:rPr>
          <w:delText>.</w:delText>
        </w:r>
        <w:r w:rsidDel="001B36C8">
          <w:rPr>
            <w:lang w:val="en-US"/>
          </w:rPr>
          <w:br/>
        </w:r>
      </w:del>
    </w:p>
    <w:p w14:paraId="2A65CFF4" w14:textId="15648FDB" w:rsidR="00F2232B" w:rsidDel="001B36C8" w:rsidRDefault="00F2232B" w:rsidP="00C9791D">
      <w:pPr>
        <w:pStyle w:val="BodyText"/>
        <w:numPr>
          <w:ilvl w:val="0"/>
          <w:numId w:val="115"/>
        </w:numPr>
        <w:ind w:left="1440"/>
        <w:rPr>
          <w:del w:id="3974" w:author="Sayali Dev" w:date="2018-02-08T19:24:00Z"/>
        </w:rPr>
      </w:pPr>
      <w:del w:id="3975" w:author="Sayali Dev" w:date="2018-02-08T19:24:00Z">
        <w:r w:rsidDel="001B36C8">
          <w:delText xml:space="preserve">Click the </w:delText>
        </w:r>
        <w:r w:rsidRPr="007429D0" w:rsidDel="001B36C8">
          <w:rPr>
            <w:b/>
          </w:rPr>
          <w:delText>Search Worklist</w:delText>
        </w:r>
        <w:r w:rsidDel="001B36C8">
          <w:delText xml:space="preserve"> tab. </w:delText>
        </w:r>
        <w:r w:rsidDel="001B36C8">
          <w:rPr>
            <w:lang w:val="en-US"/>
          </w:rPr>
          <w:br/>
        </w:r>
      </w:del>
    </w:p>
    <w:p w14:paraId="1EE79F48" w14:textId="66247AD3" w:rsidR="00F2232B" w:rsidDel="001B36C8" w:rsidRDefault="00F2232B" w:rsidP="00C9791D">
      <w:pPr>
        <w:numPr>
          <w:ilvl w:val="0"/>
          <w:numId w:val="115"/>
        </w:numPr>
        <w:ind w:left="1440"/>
        <w:rPr>
          <w:del w:id="3976" w:author="Sayali Dev" w:date="2018-02-08T19:24:00Z"/>
        </w:rPr>
      </w:pPr>
      <w:del w:id="3977" w:author="Sayali Dev" w:date="2018-02-08T19:24:00Z">
        <w:r w:rsidDel="001B36C8">
          <w:delText xml:space="preserve">In the </w:delText>
        </w:r>
        <w:r w:rsidRPr="00C17608" w:rsidDel="001B36C8">
          <w:rPr>
            <w:b/>
          </w:rPr>
          <w:delText>Worklist Name</w:delText>
        </w:r>
        <w:r w:rsidDel="001B36C8">
          <w:delText xml:space="preserve"> box, type the name of the personal worklist, and click </w:delText>
        </w:r>
        <w:r w:rsidRPr="00C17608" w:rsidDel="001B36C8">
          <w:rPr>
            <w:b/>
          </w:rPr>
          <w:delText>Search</w:delText>
        </w:r>
        <w:r w:rsidDel="001B36C8">
          <w:delText xml:space="preserve">. </w:delText>
        </w:r>
        <w:r w:rsidDel="001B36C8">
          <w:rPr>
            <w:i/>
          </w:rPr>
          <w:br/>
        </w:r>
        <w:r w:rsidRPr="00C17608" w:rsidDel="001B36C8">
          <w:rPr>
            <w:b/>
          </w:rPr>
          <w:delText>Note:</w:delText>
        </w:r>
        <w:r w:rsidDel="001B36C8">
          <w:delText xml:space="preserve"> You can type a partial or full name of the worklist. </w:delText>
        </w:r>
        <w:r w:rsidDel="001B36C8">
          <w:br/>
          <w:delText>A list of worklists that match your search criteria appears.</w:delText>
        </w:r>
        <w:r w:rsidDel="001B36C8">
          <w:br/>
        </w:r>
      </w:del>
    </w:p>
    <w:p w14:paraId="36D64641" w14:textId="3AEF93E5" w:rsidR="00F2232B" w:rsidDel="001B36C8" w:rsidRDefault="00F2232B" w:rsidP="00C9791D">
      <w:pPr>
        <w:numPr>
          <w:ilvl w:val="0"/>
          <w:numId w:val="115"/>
        </w:numPr>
        <w:ind w:left="1440"/>
        <w:rPr>
          <w:del w:id="3978" w:author="Sayali Dev" w:date="2018-02-08T19:24:00Z"/>
        </w:rPr>
      </w:pPr>
      <w:del w:id="3979" w:author="Sayali Dev" w:date="2018-02-08T19:24:00Z">
        <w:r w:rsidDel="001B36C8">
          <w:delText xml:space="preserve">Click the appropriate worklist.  </w:delText>
        </w:r>
        <w:r w:rsidDel="001B36C8">
          <w:br/>
          <w:delText xml:space="preserve">The list of biospecimens that are associated with the worklist appears below. </w:delText>
        </w:r>
      </w:del>
    </w:p>
    <w:p w14:paraId="5551EED3" w14:textId="67C469FE" w:rsidR="00F2232B" w:rsidDel="001B36C8" w:rsidRDefault="00F2232B" w:rsidP="00F2232B">
      <w:pPr>
        <w:ind w:left="1440"/>
        <w:rPr>
          <w:del w:id="3980" w:author="Sayali Dev" w:date="2018-02-08T19:24:00Z"/>
        </w:rPr>
      </w:pPr>
      <w:del w:id="3981" w:author="Sayali Dev" w:date="2018-02-08T19:24:00Z">
        <w:r w:rsidDel="001B36C8">
          <w:br/>
        </w:r>
        <w:r w:rsidRPr="00691675" w:rsidDel="001B36C8">
          <w:rPr>
            <w:noProof/>
          </w:rPr>
          <w:drawing>
            <wp:inline distT="0" distB="0" distL="0" distR="0" wp14:anchorId="66BF35E6" wp14:editId="50839504">
              <wp:extent cx="5902325" cy="2618740"/>
              <wp:effectExtent l="19050" t="19050" r="22225" b="1016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02325" cy="2618740"/>
                      </a:xfrm>
                      <a:prstGeom prst="rect">
                        <a:avLst/>
                      </a:prstGeom>
                      <a:noFill/>
                      <a:ln w="3175">
                        <a:solidFill>
                          <a:schemeClr val="tx1"/>
                        </a:solidFill>
                      </a:ln>
                    </pic:spPr>
                  </pic:pic>
                </a:graphicData>
              </a:graphic>
            </wp:inline>
          </w:drawing>
        </w:r>
      </w:del>
    </w:p>
    <w:p w14:paraId="4343EBDE" w14:textId="05A203CC" w:rsidR="00F2232B" w:rsidDel="001B36C8" w:rsidRDefault="00F2232B" w:rsidP="00F2232B">
      <w:pPr>
        <w:pStyle w:val="Figure"/>
        <w:tabs>
          <w:tab w:val="clear" w:pos="1710"/>
          <w:tab w:val="num" w:pos="1800"/>
          <w:tab w:val="num" w:pos="2430"/>
        </w:tabs>
        <w:ind w:left="1800" w:hanging="432"/>
        <w:rPr>
          <w:del w:id="3982" w:author="Sayali Dev" w:date="2018-02-08T19:24:00Z"/>
        </w:rPr>
      </w:pPr>
      <w:del w:id="3983" w:author="Sayali Dev" w:date="2018-02-08T19:24:00Z">
        <w:r w:rsidDel="001B36C8">
          <w:delText>Search Worklist window</w:delText>
        </w:r>
        <w:r w:rsidDel="001B36C8">
          <w:br/>
        </w:r>
      </w:del>
    </w:p>
    <w:p w14:paraId="1FBC8DF9" w14:textId="4A708014" w:rsidR="00F2232B" w:rsidDel="001B36C8" w:rsidRDefault="00F2232B" w:rsidP="00C9791D">
      <w:pPr>
        <w:numPr>
          <w:ilvl w:val="0"/>
          <w:numId w:val="115"/>
        </w:numPr>
        <w:tabs>
          <w:tab w:val="left" w:pos="1440"/>
        </w:tabs>
        <w:ind w:left="1440"/>
        <w:rPr>
          <w:del w:id="3984" w:author="Sayali Dev" w:date="2018-02-08T19:24:00Z"/>
        </w:rPr>
      </w:pPr>
      <w:del w:id="3985" w:author="Sayali Dev" w:date="2018-02-08T19:24:00Z">
        <w:r w:rsidDel="001B36C8">
          <w:delText xml:space="preserve">Click </w:delText>
        </w:r>
        <w:r w:rsidRPr="00237E68" w:rsidDel="001B36C8">
          <w:rPr>
            <w:b/>
          </w:rPr>
          <w:delText>ADD</w:delText>
        </w:r>
        <w:r w:rsidDel="001B36C8">
          <w:delText xml:space="preserve">. </w:delText>
        </w:r>
      </w:del>
    </w:p>
    <w:p w14:paraId="1F9F59A2" w14:textId="24CD5624" w:rsidR="00F2232B" w:rsidDel="001B36C8" w:rsidRDefault="00F2232B" w:rsidP="00F2232B">
      <w:pPr>
        <w:tabs>
          <w:tab w:val="left" w:pos="1440"/>
        </w:tabs>
        <w:ind w:left="1440" w:hanging="360"/>
        <w:rPr>
          <w:del w:id="3986" w:author="Sayali Dev" w:date="2018-02-08T19:24:00Z"/>
        </w:rPr>
      </w:pPr>
      <w:del w:id="3987" w:author="Sayali Dev" w:date="2018-02-08T19:24:00Z">
        <w:r w:rsidDel="001B36C8">
          <w:tab/>
          <w:delText xml:space="preserve">The biospecimens associated with the worklist appear on the </w:delText>
        </w:r>
        <w:r w:rsidRPr="0030062C" w:rsidDel="001B36C8">
          <w:rPr>
            <w:b/>
          </w:rPr>
          <w:delText>Create/Modify Worklists</w:delText>
        </w:r>
        <w:r w:rsidDel="001B36C8">
          <w:delText xml:space="preserve"> page.</w:delText>
        </w:r>
      </w:del>
    </w:p>
    <w:p w14:paraId="3F3E5CF7" w14:textId="746E586D" w:rsidR="00F2232B" w:rsidDel="001B36C8" w:rsidRDefault="00F2232B" w:rsidP="00F2232B">
      <w:pPr>
        <w:tabs>
          <w:tab w:val="left" w:pos="1440"/>
        </w:tabs>
        <w:ind w:left="1440" w:right="270" w:hanging="360"/>
        <w:rPr>
          <w:del w:id="3988" w:author="Sayali Dev" w:date="2018-02-08T19:24:00Z"/>
        </w:rPr>
      </w:pPr>
    </w:p>
    <w:p w14:paraId="568143A6" w14:textId="48433406" w:rsidR="00F2232B" w:rsidDel="001B36C8" w:rsidRDefault="00F2232B" w:rsidP="00F2232B">
      <w:pPr>
        <w:pStyle w:val="BodyText"/>
        <w:ind w:left="720" w:right="360"/>
        <w:rPr>
          <w:del w:id="3989" w:author="Sayali Dev" w:date="2018-02-08T19:24:00Z"/>
        </w:rPr>
      </w:pPr>
    </w:p>
    <w:p w14:paraId="380D21EE" w14:textId="2CBE2C08" w:rsidR="00F2232B" w:rsidDel="001B36C8" w:rsidRDefault="00F2232B" w:rsidP="00C9791D">
      <w:pPr>
        <w:pStyle w:val="BodyText"/>
        <w:numPr>
          <w:ilvl w:val="0"/>
          <w:numId w:val="192"/>
        </w:numPr>
        <w:ind w:right="360"/>
        <w:rPr>
          <w:del w:id="3990" w:author="Sayali Dev" w:date="2018-02-08T19:24:00Z"/>
        </w:rPr>
      </w:pPr>
      <w:del w:id="3991" w:author="Sayali Dev" w:date="2018-02-08T19:24:00Z">
        <w:r w:rsidDel="001B36C8">
          <w:delText xml:space="preserve">To </w:delText>
        </w:r>
        <w:r w:rsidDel="001B36C8">
          <w:rPr>
            <w:lang w:val="en-US"/>
          </w:rPr>
          <w:delText>remove</w:delText>
        </w:r>
        <w:r w:rsidDel="001B36C8">
          <w:delText xml:space="preserve"> a biospecimen from the </w:delText>
        </w:r>
        <w:r w:rsidDel="001B36C8">
          <w:rPr>
            <w:lang w:val="en-US"/>
          </w:rPr>
          <w:delText xml:space="preserve">list on the </w:delText>
        </w:r>
        <w:r w:rsidRPr="00606AFD" w:rsidDel="001B36C8">
          <w:rPr>
            <w:b/>
          </w:rPr>
          <w:delText>Create/Modify Worklists</w:delText>
        </w:r>
        <w:r w:rsidDel="001B36C8">
          <w:delText xml:space="preserve"> page</w:delText>
        </w:r>
        <w:r w:rsidDel="001B36C8">
          <w:rPr>
            <w:lang w:val="en-US"/>
          </w:rPr>
          <w:delText>.</w:delText>
        </w:r>
      </w:del>
    </w:p>
    <w:p w14:paraId="6ADB6D24" w14:textId="7A1FECD8" w:rsidR="00F2232B" w:rsidDel="001B36C8" w:rsidRDefault="00F2232B" w:rsidP="00C9791D">
      <w:pPr>
        <w:pStyle w:val="BodyText"/>
        <w:numPr>
          <w:ilvl w:val="0"/>
          <w:numId w:val="116"/>
        </w:numPr>
        <w:tabs>
          <w:tab w:val="left" w:pos="1440"/>
        </w:tabs>
        <w:ind w:right="360" w:hanging="720"/>
        <w:rPr>
          <w:del w:id="3992" w:author="Sayali Dev" w:date="2018-02-08T19:24:00Z"/>
        </w:rPr>
      </w:pPr>
      <w:del w:id="3993" w:author="Sayali Dev" w:date="2018-02-08T19:24:00Z">
        <w:r w:rsidDel="001B36C8">
          <w:delText xml:space="preserve">Click the trash can icon </w:delText>
        </w:r>
        <w:r w:rsidDel="001B36C8">
          <w:rPr>
            <w:noProof/>
          </w:rPr>
          <w:drawing>
            <wp:inline distT="0" distB="0" distL="0" distR="0" wp14:anchorId="62F899D6" wp14:editId="76328958">
              <wp:extent cx="249555" cy="233045"/>
              <wp:effectExtent l="0" t="0" r="0" b="0"/>
              <wp:docPr id="97" name="Picture 97"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rash can ic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555" cy="233045"/>
                      </a:xfrm>
                      <a:prstGeom prst="rect">
                        <a:avLst/>
                      </a:prstGeom>
                      <a:noFill/>
                      <a:ln>
                        <a:noFill/>
                      </a:ln>
                    </pic:spPr>
                  </pic:pic>
                </a:graphicData>
              </a:graphic>
            </wp:inline>
          </w:drawing>
        </w:r>
        <w:r w:rsidDel="001B36C8">
          <w:delText xml:space="preserve"> next to the appropriate biospecimen</w:delText>
        </w:r>
        <w:r w:rsidDel="001B36C8">
          <w:rPr>
            <w:lang w:val="en-US"/>
          </w:rPr>
          <w:delText xml:space="preserve"> identifier</w:delText>
        </w:r>
        <w:r w:rsidDel="001B36C8">
          <w:delText>.</w:delText>
        </w:r>
      </w:del>
    </w:p>
    <w:p w14:paraId="7EF6FB6E" w14:textId="5E9AB3AB" w:rsidR="00F2232B" w:rsidDel="001B36C8" w:rsidRDefault="00F2232B" w:rsidP="00F2232B">
      <w:pPr>
        <w:pStyle w:val="BodyText"/>
        <w:tabs>
          <w:tab w:val="left" w:pos="1440"/>
        </w:tabs>
        <w:ind w:left="1440" w:right="360"/>
        <w:rPr>
          <w:del w:id="3994" w:author="Sayali Dev" w:date="2018-02-08T19:24:00Z"/>
        </w:rPr>
      </w:pPr>
      <w:del w:id="3995" w:author="Sayali Dev" w:date="2018-02-08T19:24:00Z">
        <w:r w:rsidRPr="00606AFD" w:rsidDel="001B36C8">
          <w:rPr>
            <w:b/>
          </w:rPr>
          <w:delText>Note:</w:delText>
        </w:r>
        <w:r w:rsidDel="001B36C8">
          <w:delText xml:space="preserve"> To </w:delText>
        </w:r>
        <w:r w:rsidDel="001B36C8">
          <w:rPr>
            <w:lang w:val="en-US"/>
          </w:rPr>
          <w:delText>remove</w:delText>
        </w:r>
        <w:r w:rsidDel="001B36C8">
          <w:delText xml:space="preserve"> all the biospecimens </w:delText>
        </w:r>
        <w:r w:rsidDel="001B36C8">
          <w:rPr>
            <w:lang w:val="en-US"/>
          </w:rPr>
          <w:delText xml:space="preserve">from </w:delText>
        </w:r>
        <w:r w:rsidDel="001B36C8">
          <w:delText xml:space="preserve">the list, click the trash can icon </w:delText>
        </w:r>
        <w:r w:rsidDel="001B36C8">
          <w:rPr>
            <w:noProof/>
          </w:rPr>
          <w:drawing>
            <wp:inline distT="0" distB="0" distL="0" distR="0" wp14:anchorId="0BCBF6AC" wp14:editId="2AC2E825">
              <wp:extent cx="249555" cy="233045"/>
              <wp:effectExtent l="0" t="0" r="0" b="0"/>
              <wp:docPr id="98" name="Picture 98"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rash can ic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555" cy="233045"/>
                      </a:xfrm>
                      <a:prstGeom prst="rect">
                        <a:avLst/>
                      </a:prstGeom>
                      <a:noFill/>
                      <a:ln>
                        <a:noFill/>
                      </a:ln>
                    </pic:spPr>
                  </pic:pic>
                </a:graphicData>
              </a:graphic>
            </wp:inline>
          </w:drawing>
        </w:r>
        <w:r w:rsidDel="001B36C8">
          <w:delText xml:space="preserve"> on the header. </w:delText>
        </w:r>
      </w:del>
    </w:p>
    <w:p w14:paraId="6418A6D1" w14:textId="00D2FDEE" w:rsidR="00F2232B" w:rsidDel="001B36C8" w:rsidRDefault="00F2232B" w:rsidP="00F2232B">
      <w:pPr>
        <w:pStyle w:val="BodyText"/>
        <w:ind w:left="1440" w:right="360"/>
        <w:rPr>
          <w:del w:id="3996" w:author="Sayali Dev" w:date="2018-02-08T19:24:00Z"/>
        </w:rPr>
      </w:pPr>
      <w:del w:id="3997" w:author="Sayali Dev" w:date="2018-02-08T19:24:00Z">
        <w:r w:rsidRPr="00EF52CA" w:rsidDel="001B36C8">
          <w:delText>A confirmation window appears.</w:delText>
        </w:r>
      </w:del>
    </w:p>
    <w:p w14:paraId="20C48382" w14:textId="0731B2A7" w:rsidR="00F2232B" w:rsidDel="001B36C8" w:rsidRDefault="00F2232B" w:rsidP="00C9791D">
      <w:pPr>
        <w:pStyle w:val="BodyText"/>
        <w:numPr>
          <w:ilvl w:val="0"/>
          <w:numId w:val="116"/>
        </w:numPr>
        <w:ind w:left="1440" w:right="360"/>
        <w:rPr>
          <w:del w:id="3998" w:author="Sayali Dev" w:date="2018-02-08T19:24:00Z"/>
        </w:rPr>
      </w:pPr>
      <w:del w:id="3999" w:author="Sayali Dev" w:date="2018-02-08T19:24:00Z">
        <w:r w:rsidDel="001B36C8">
          <w:delText xml:space="preserve">Click </w:delText>
        </w:r>
        <w:r w:rsidRPr="00EF52CA" w:rsidDel="001B36C8">
          <w:rPr>
            <w:b/>
          </w:rPr>
          <w:delText>OK</w:delText>
        </w:r>
        <w:r w:rsidDel="001B36C8">
          <w:delText xml:space="preserve">. </w:delText>
        </w:r>
      </w:del>
    </w:p>
    <w:p w14:paraId="2DF5D510" w14:textId="10AC178E" w:rsidR="00F2232B" w:rsidDel="001B36C8" w:rsidRDefault="00F2232B" w:rsidP="00F2232B">
      <w:pPr>
        <w:pStyle w:val="BodyText"/>
        <w:ind w:left="1440" w:right="360"/>
        <w:rPr>
          <w:del w:id="4000" w:author="Sayali Dev" w:date="2018-02-08T19:24:00Z"/>
        </w:rPr>
      </w:pPr>
      <w:del w:id="4001" w:author="Sayali Dev" w:date="2018-02-08T19:24:00Z">
        <w:r w:rsidDel="001B36C8">
          <w:delText xml:space="preserve">The biospecimen is </w:delText>
        </w:r>
        <w:r w:rsidDel="001B36C8">
          <w:rPr>
            <w:lang w:val="en-US"/>
          </w:rPr>
          <w:delText>remove</w:delText>
        </w:r>
        <w:r w:rsidDel="001B36C8">
          <w:delText>d</w:delText>
        </w:r>
        <w:r w:rsidDel="001B36C8">
          <w:rPr>
            <w:lang w:val="en-US"/>
          </w:rPr>
          <w:delText xml:space="preserve"> from the list</w:delText>
        </w:r>
        <w:r w:rsidDel="001B36C8">
          <w:delText xml:space="preserve">. </w:delText>
        </w:r>
      </w:del>
    </w:p>
    <w:p w14:paraId="4AFBA18D" w14:textId="35104EDF" w:rsidR="00F2232B" w:rsidRPr="00846E96" w:rsidDel="001B36C8" w:rsidRDefault="00F2232B" w:rsidP="00F2232B">
      <w:pPr>
        <w:pStyle w:val="BodyText"/>
        <w:ind w:right="360"/>
        <w:rPr>
          <w:del w:id="4002" w:author="Sayali Dev" w:date="2018-02-08T19:24:00Z"/>
        </w:rPr>
      </w:pPr>
    </w:p>
    <w:p w14:paraId="327176CA" w14:textId="154D5673" w:rsidR="00F2232B" w:rsidRPr="00846E96" w:rsidDel="001B36C8" w:rsidRDefault="00F2232B" w:rsidP="00C9791D">
      <w:pPr>
        <w:numPr>
          <w:ilvl w:val="0"/>
          <w:numId w:val="192"/>
        </w:numPr>
        <w:ind w:right="270"/>
        <w:rPr>
          <w:del w:id="4003" w:author="Sayali Dev" w:date="2018-02-08T19:24:00Z"/>
        </w:rPr>
      </w:pPr>
      <w:del w:id="4004" w:author="Sayali Dev" w:date="2018-02-08T19:24:00Z">
        <w:r w:rsidRPr="00846E96" w:rsidDel="001B36C8">
          <w:delText xml:space="preserve">To add a new identifier to a biospecimen: Click the identifier link for the appropriate biospecimen. The </w:delText>
        </w:r>
        <w:r w:rsidRPr="00846E96" w:rsidDel="001B36C8">
          <w:rPr>
            <w:b/>
          </w:rPr>
          <w:delText>Add Identifier(s)</w:delText>
        </w:r>
        <w:r w:rsidRPr="00846E96" w:rsidDel="001B36C8">
          <w:delText xml:space="preserve"> window appears.</w:delText>
        </w:r>
        <w:r w:rsidRPr="00846E96" w:rsidDel="001B36C8">
          <w:br/>
        </w:r>
      </w:del>
    </w:p>
    <w:p w14:paraId="45E6F1AF" w14:textId="65364ACC" w:rsidR="00F2232B" w:rsidRPr="00846E96" w:rsidDel="001B36C8" w:rsidRDefault="00F2232B" w:rsidP="00F2232B">
      <w:pPr>
        <w:ind w:left="900"/>
        <w:rPr>
          <w:del w:id="4005" w:author="Sayali Dev" w:date="2018-02-08T19:24:00Z"/>
        </w:rPr>
      </w:pPr>
      <w:del w:id="4006" w:author="Sayali Dev" w:date="2018-02-08T19:24:00Z">
        <w:r w:rsidDel="001B36C8">
          <w:rPr>
            <w:noProof/>
          </w:rPr>
          <w:drawing>
            <wp:inline distT="0" distB="0" distL="0" distR="0" wp14:anchorId="1250AE1C" wp14:editId="3C341368">
              <wp:extent cx="3041057" cy="2155594"/>
              <wp:effectExtent l="19050" t="19050" r="26035" b="16510"/>
              <wp:docPr id="9250" name="Picture 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55390" cy="2165754"/>
                      </a:xfrm>
                      <a:prstGeom prst="rect">
                        <a:avLst/>
                      </a:prstGeom>
                      <a:ln w="3175">
                        <a:solidFill>
                          <a:schemeClr val="tx1"/>
                        </a:solidFill>
                      </a:ln>
                    </pic:spPr>
                  </pic:pic>
                </a:graphicData>
              </a:graphic>
            </wp:inline>
          </w:drawing>
        </w:r>
      </w:del>
    </w:p>
    <w:p w14:paraId="47D2994B" w14:textId="784666CE" w:rsidR="00F2232B" w:rsidRPr="00846E96" w:rsidDel="001B36C8" w:rsidRDefault="00F2232B" w:rsidP="00F2232B">
      <w:pPr>
        <w:pStyle w:val="Figure"/>
        <w:tabs>
          <w:tab w:val="clear" w:pos="1710"/>
          <w:tab w:val="num" w:pos="1800"/>
          <w:tab w:val="num" w:pos="1890"/>
        </w:tabs>
        <w:ind w:left="1260" w:hanging="432"/>
        <w:rPr>
          <w:del w:id="4007" w:author="Sayali Dev" w:date="2018-02-08T19:24:00Z"/>
        </w:rPr>
      </w:pPr>
      <w:del w:id="4008" w:author="Sayali Dev" w:date="2018-02-08T19:24:00Z">
        <w:r w:rsidRPr="00846E96" w:rsidDel="001B36C8">
          <w:delText xml:space="preserve"> Add Identifier(s) window with identifier fields</w:delText>
        </w:r>
        <w:r w:rsidRPr="00846E96" w:rsidDel="001B36C8">
          <w:br/>
        </w:r>
      </w:del>
    </w:p>
    <w:p w14:paraId="754FC076" w14:textId="087221D0" w:rsidR="00F2232B" w:rsidRPr="00846E96" w:rsidDel="001B36C8" w:rsidRDefault="00F2232B" w:rsidP="00C9791D">
      <w:pPr>
        <w:pStyle w:val="BodyText"/>
        <w:numPr>
          <w:ilvl w:val="1"/>
          <w:numId w:val="113"/>
        </w:numPr>
        <w:ind w:right="360"/>
        <w:rPr>
          <w:del w:id="4009" w:author="Sayali Dev" w:date="2018-02-08T19:24:00Z"/>
        </w:rPr>
      </w:pPr>
      <w:del w:id="4010" w:author="Sayali Dev" w:date="2018-02-08T19:24:00Z">
        <w:r w:rsidRPr="00846E96" w:rsidDel="001B36C8">
          <w:delText xml:space="preserve">Click the add icon </w:delText>
        </w:r>
        <w:r w:rsidRPr="00846E96" w:rsidDel="001B36C8">
          <w:rPr>
            <w:noProof/>
          </w:rPr>
          <w:drawing>
            <wp:inline distT="0" distB="0" distL="0" distR="0" wp14:anchorId="34D94F34" wp14:editId="0FC0503D">
              <wp:extent cx="249555" cy="241300"/>
              <wp:effectExtent l="0" t="0" r="0" b="6350"/>
              <wp:docPr id="100" name="Picture 100" descr="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dd ic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9555" cy="241300"/>
                      </a:xfrm>
                      <a:prstGeom prst="rect">
                        <a:avLst/>
                      </a:prstGeom>
                      <a:noFill/>
                      <a:ln>
                        <a:noFill/>
                      </a:ln>
                    </pic:spPr>
                  </pic:pic>
                </a:graphicData>
              </a:graphic>
            </wp:inline>
          </w:drawing>
        </w:r>
        <w:r w:rsidRPr="00846E96" w:rsidDel="001B36C8">
          <w:delText>.</w:delText>
        </w:r>
      </w:del>
    </w:p>
    <w:p w14:paraId="0F97767E" w14:textId="4071A8E5" w:rsidR="00F2232B" w:rsidRPr="00846E96" w:rsidDel="001B36C8" w:rsidRDefault="00F2232B" w:rsidP="00F2232B">
      <w:pPr>
        <w:pStyle w:val="BodyText"/>
        <w:ind w:left="1440" w:right="360"/>
        <w:rPr>
          <w:del w:id="4011" w:author="Sayali Dev" w:date="2018-02-08T19:24:00Z"/>
          <w:lang w:val="en-US"/>
        </w:rPr>
      </w:pPr>
      <w:del w:id="4012" w:author="Sayali Dev" w:date="2018-02-08T19:24:00Z">
        <w:r w:rsidRPr="00846E96" w:rsidDel="001B36C8">
          <w:delText xml:space="preserve">The identifier fields appear. </w:delText>
        </w:r>
        <w:r w:rsidRPr="00846E96" w:rsidDel="001B36C8">
          <w:rPr>
            <w:lang w:val="en-US"/>
          </w:rPr>
          <w:br/>
        </w:r>
      </w:del>
    </w:p>
    <w:p w14:paraId="40A96A8F" w14:textId="49BF0B74" w:rsidR="00F2232B" w:rsidRPr="00846E96" w:rsidDel="001B36C8" w:rsidRDefault="00F2232B" w:rsidP="00C9791D">
      <w:pPr>
        <w:pStyle w:val="BodyText"/>
        <w:numPr>
          <w:ilvl w:val="1"/>
          <w:numId w:val="113"/>
        </w:numPr>
        <w:ind w:right="360"/>
        <w:rPr>
          <w:del w:id="4013" w:author="Sayali Dev" w:date="2018-02-08T19:24:00Z"/>
        </w:rPr>
      </w:pPr>
      <w:del w:id="4014" w:author="Sayali Dev" w:date="2018-02-08T19:24:00Z">
        <w:r w:rsidRPr="00846E96" w:rsidDel="001B36C8">
          <w:rPr>
            <w:lang w:val="en-US"/>
          </w:rPr>
          <w:delText>T</w:delText>
        </w:r>
        <w:r w:rsidRPr="00846E96" w:rsidDel="001B36C8">
          <w:delText>ype</w:delText>
        </w:r>
        <w:r w:rsidRPr="00846E96" w:rsidDel="001B36C8">
          <w:rPr>
            <w:lang w:val="en-US"/>
          </w:rPr>
          <w:delText xml:space="preserve"> the</w:delText>
        </w:r>
        <w:r w:rsidRPr="00846E96" w:rsidDel="001B36C8">
          <w:delText xml:space="preserve"> </w:delText>
        </w:r>
        <w:r w:rsidRPr="00846E96" w:rsidDel="001B36C8">
          <w:rPr>
            <w:b/>
          </w:rPr>
          <w:delText>Source Identifier</w:delText>
        </w:r>
        <w:r w:rsidRPr="00846E96" w:rsidDel="001B36C8">
          <w:delText xml:space="preserve"> </w:delText>
        </w:r>
        <w:r w:rsidRPr="00846E96" w:rsidDel="001B36C8">
          <w:rPr>
            <w:lang w:val="en-US"/>
          </w:rPr>
          <w:delText>to be assigned to the biospecimen.</w:delText>
        </w:r>
        <w:r w:rsidRPr="00846E96" w:rsidDel="001B36C8">
          <w:rPr>
            <w:lang w:val="en-US"/>
          </w:rPr>
          <w:br/>
        </w:r>
      </w:del>
    </w:p>
    <w:p w14:paraId="3E69BEED" w14:textId="7808C4DD" w:rsidR="00F2232B" w:rsidRPr="00846E96" w:rsidDel="001B36C8" w:rsidRDefault="00F2232B" w:rsidP="00C9791D">
      <w:pPr>
        <w:numPr>
          <w:ilvl w:val="1"/>
          <w:numId w:val="113"/>
        </w:numPr>
        <w:rPr>
          <w:del w:id="4015" w:author="Sayali Dev" w:date="2018-02-08T19:24:00Z"/>
        </w:rPr>
      </w:pPr>
      <w:del w:id="4016" w:author="Sayali Dev" w:date="2018-02-08T19:24:00Z">
        <w:r w:rsidRPr="00846E96" w:rsidDel="001B36C8">
          <w:delText xml:space="preserve">Click the appropriate </w:delText>
        </w:r>
        <w:r w:rsidRPr="00846E96" w:rsidDel="001B36C8">
          <w:rPr>
            <w:b/>
          </w:rPr>
          <w:delText>Identifier</w:delText>
        </w:r>
        <w:r w:rsidRPr="00846E96" w:rsidDel="001B36C8">
          <w:delText xml:space="preserve"> </w:delText>
        </w:r>
        <w:r w:rsidRPr="00846E96" w:rsidDel="001B36C8">
          <w:rPr>
            <w:b/>
          </w:rPr>
          <w:delText xml:space="preserve">Type </w:delText>
        </w:r>
        <w:r w:rsidRPr="00846E96" w:rsidDel="001B36C8">
          <w:delText>for the new identifier.</w:delText>
        </w:r>
        <w:r w:rsidRPr="00846E96" w:rsidDel="001B36C8">
          <w:br/>
        </w:r>
      </w:del>
    </w:p>
    <w:p w14:paraId="79CE4ECE" w14:textId="4B2A57C5" w:rsidR="00F2232B" w:rsidRPr="00846E96" w:rsidDel="001B36C8" w:rsidRDefault="00F2232B" w:rsidP="00C9791D">
      <w:pPr>
        <w:numPr>
          <w:ilvl w:val="1"/>
          <w:numId w:val="113"/>
        </w:numPr>
        <w:rPr>
          <w:del w:id="4017" w:author="Sayali Dev" w:date="2018-02-08T19:24:00Z"/>
        </w:rPr>
      </w:pPr>
      <w:del w:id="4018" w:author="Sayali Dev" w:date="2018-02-08T19:24:00Z">
        <w:r w:rsidRPr="00846E96" w:rsidDel="001B36C8">
          <w:delText xml:space="preserve">Click the check mark icon </w:delText>
        </w:r>
        <w:r w:rsidRPr="00846E96" w:rsidDel="001B36C8">
          <w:rPr>
            <w:noProof/>
          </w:rPr>
          <w:drawing>
            <wp:inline distT="0" distB="0" distL="0" distR="0" wp14:anchorId="5FD2FF89" wp14:editId="3CA220A2">
              <wp:extent cx="191135" cy="174625"/>
              <wp:effectExtent l="0" t="0" r="0" b="0"/>
              <wp:docPr id="101" name="Picture 101" descr="check 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heck mark ic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1135" cy="174625"/>
                      </a:xfrm>
                      <a:prstGeom prst="rect">
                        <a:avLst/>
                      </a:prstGeom>
                      <a:noFill/>
                      <a:ln>
                        <a:noFill/>
                      </a:ln>
                    </pic:spPr>
                  </pic:pic>
                </a:graphicData>
              </a:graphic>
            </wp:inline>
          </w:drawing>
        </w:r>
        <w:r w:rsidRPr="00846E96" w:rsidDel="001B36C8">
          <w:delText xml:space="preserve">. </w:delText>
        </w:r>
        <w:r w:rsidRPr="00846E96" w:rsidDel="001B36C8">
          <w:br/>
          <w:delText>The identifier and its type appear in the list below.</w:delText>
        </w:r>
        <w:r w:rsidRPr="00846E96" w:rsidDel="001B36C8">
          <w:br/>
        </w:r>
      </w:del>
    </w:p>
    <w:p w14:paraId="7AB22453" w14:textId="7B0AF474" w:rsidR="00F2232B" w:rsidRPr="00846E96" w:rsidDel="001B36C8" w:rsidRDefault="00F2232B" w:rsidP="00C9791D">
      <w:pPr>
        <w:numPr>
          <w:ilvl w:val="1"/>
          <w:numId w:val="113"/>
        </w:numPr>
        <w:rPr>
          <w:del w:id="4019" w:author="Sayali Dev" w:date="2018-02-08T19:24:00Z"/>
        </w:rPr>
      </w:pPr>
      <w:del w:id="4020" w:author="Sayali Dev" w:date="2018-02-08T19:24:00Z">
        <w:r w:rsidRPr="00846E96" w:rsidDel="001B36C8">
          <w:delText xml:space="preserve">Click </w:delText>
        </w:r>
        <w:r w:rsidRPr="00846E96" w:rsidDel="001B36C8">
          <w:rPr>
            <w:b/>
          </w:rPr>
          <w:delText>SAVE</w:delText>
        </w:r>
        <w:r w:rsidRPr="00846E96" w:rsidDel="001B36C8">
          <w:delText>.</w:delText>
        </w:r>
      </w:del>
    </w:p>
    <w:p w14:paraId="1F288F26" w14:textId="4C9061C3" w:rsidR="00F2232B" w:rsidRPr="00846E96" w:rsidDel="001B36C8" w:rsidRDefault="00F2232B" w:rsidP="00F2232B">
      <w:pPr>
        <w:ind w:left="1440"/>
        <w:rPr>
          <w:del w:id="4021" w:author="Sayali Dev" w:date="2018-02-08T19:24:00Z"/>
        </w:rPr>
      </w:pPr>
      <w:del w:id="4022" w:author="Sayali Dev" w:date="2018-02-08T19:24:00Z">
        <w:r w:rsidRPr="00846E96" w:rsidDel="001B36C8">
          <w:delText xml:space="preserve">The new identifier is assigned to the biospecimen and appears on the </w:delText>
        </w:r>
        <w:r w:rsidRPr="00846E96" w:rsidDel="001B36C8">
          <w:rPr>
            <w:b/>
          </w:rPr>
          <w:delText>Create/Modify Worklist</w:delText>
        </w:r>
        <w:r w:rsidRPr="00846E96" w:rsidDel="001B36C8">
          <w:delText xml:space="preserve"> page.</w:delText>
        </w:r>
      </w:del>
    </w:p>
    <w:p w14:paraId="7208562E" w14:textId="5A035021" w:rsidR="00F2232B" w:rsidRPr="00846E96" w:rsidDel="001B36C8" w:rsidRDefault="00F2232B" w:rsidP="00F2232B">
      <w:pPr>
        <w:ind w:left="1440" w:right="270" w:hanging="360"/>
        <w:rPr>
          <w:del w:id="4023" w:author="Sayali Dev" w:date="2018-02-08T19:24:00Z"/>
        </w:rPr>
      </w:pPr>
    </w:p>
    <w:p w14:paraId="44DF1773" w14:textId="16C5B12B" w:rsidR="00F2232B" w:rsidDel="001B36C8" w:rsidRDefault="00F2232B" w:rsidP="00F2232B">
      <w:pPr>
        <w:pStyle w:val="Heading3"/>
        <w:ind w:left="720"/>
        <w:rPr>
          <w:del w:id="4024" w:author="Sayali Dev" w:date="2018-02-08T19:24:00Z"/>
          <w:b w:val="0"/>
          <w:lang w:val="en-US"/>
        </w:rPr>
      </w:pPr>
      <w:bookmarkStart w:id="4025" w:name="_Toc452993619"/>
      <w:del w:id="4026" w:author="Sayali Dev" w:date="2018-02-08T19:24:00Z">
        <w:r w:rsidRPr="00915524" w:rsidDel="001B36C8">
          <w:rPr>
            <w:b w:val="0"/>
          </w:rPr>
          <w:delText xml:space="preserve">Click </w:delText>
        </w:r>
        <w:r w:rsidRPr="005514D3" w:rsidDel="001B36C8">
          <w:delText>SAVE</w:delText>
        </w:r>
        <w:r w:rsidRPr="00915524" w:rsidDel="001B36C8">
          <w:rPr>
            <w:b w:val="0"/>
          </w:rPr>
          <w:delText>.</w:delText>
        </w:r>
        <w:r w:rsidRPr="00915524" w:rsidDel="001B36C8">
          <w:rPr>
            <w:b w:val="0"/>
          </w:rPr>
          <w:br/>
          <w:delText xml:space="preserve">Worklist is created and new information appears on </w:delText>
        </w:r>
        <w:r w:rsidRPr="005514D3" w:rsidDel="001B36C8">
          <w:delText>View Worklist</w:delText>
        </w:r>
        <w:r w:rsidRPr="00915524" w:rsidDel="001B36C8">
          <w:rPr>
            <w:b w:val="0"/>
          </w:rPr>
          <w:delText xml:space="preserve"> page.</w:delText>
        </w:r>
        <w:bookmarkEnd w:id="4025"/>
      </w:del>
    </w:p>
    <w:p w14:paraId="3D93709E" w14:textId="77777777" w:rsidR="00F2232B" w:rsidDel="006164A7" w:rsidRDefault="00F2232B" w:rsidP="00F2232B">
      <w:pPr>
        <w:rPr>
          <w:del w:id="4027" w:author="Sayali Dev" w:date="2018-02-08T19:28:00Z"/>
          <w:lang w:eastAsia="x-none"/>
        </w:rPr>
      </w:pPr>
    </w:p>
    <w:p w14:paraId="7443DEAF" w14:textId="05EBF742" w:rsidR="00F2232B" w:rsidRPr="003D16A7" w:rsidRDefault="00F2232B" w:rsidP="003D16A7">
      <w:pPr>
        <w:pStyle w:val="Heading3"/>
      </w:pPr>
      <w:del w:id="4028" w:author="Sayali Dev" w:date="2018-02-08T19:28:00Z">
        <w:r w:rsidDel="006164A7">
          <w:br w:type="page"/>
        </w:r>
      </w:del>
      <w:bookmarkStart w:id="4029" w:name="_Creating_a_Redistribution_1"/>
      <w:bookmarkStart w:id="4030" w:name="CreatingRedistributiionShipment"/>
      <w:bookmarkStart w:id="4031" w:name="_Creating_a_Redistribution"/>
      <w:bookmarkStart w:id="4032" w:name="_Toc452993620"/>
      <w:bookmarkStart w:id="4033" w:name="_Toc507164341"/>
      <w:bookmarkStart w:id="4034" w:name="_Toc300125739"/>
      <w:bookmarkEnd w:id="4029"/>
      <w:bookmarkEnd w:id="4030"/>
      <w:bookmarkEnd w:id="4031"/>
      <w:r>
        <w:t>Creating a Redistribution Shipment</w:t>
      </w:r>
      <w:bookmarkEnd w:id="4032"/>
      <w:bookmarkEnd w:id="4033"/>
      <w:r>
        <w:t xml:space="preserve"> </w:t>
      </w:r>
      <w:bookmarkEnd w:id="4034"/>
      <w:r>
        <w:br/>
      </w:r>
    </w:p>
    <w:p w14:paraId="64D2478B" w14:textId="55C83E3E" w:rsidR="00F2232B" w:rsidRPr="00FF2F16" w:rsidRDefault="00F2232B" w:rsidP="003D16A7">
      <w:r w:rsidRPr="00B1762A">
        <w:rPr>
          <w:b/>
        </w:rPr>
        <w:t>Note:</w:t>
      </w:r>
      <w:r>
        <w:t xml:space="preserve"> Shipment identifiers for redistribution shipments begin with the letter </w:t>
      </w:r>
      <w:r w:rsidRPr="006B764E">
        <w:rPr>
          <w:b/>
        </w:rPr>
        <w:t>R</w:t>
      </w:r>
      <w:r>
        <w:t xml:space="preserve">. </w:t>
      </w:r>
    </w:p>
    <w:p w14:paraId="720F9641" w14:textId="77777777" w:rsidR="00F2232B" w:rsidRPr="00FF2F16" w:rsidRDefault="00F2232B" w:rsidP="00F2232B"/>
    <w:p w14:paraId="5B0437FE" w14:textId="77777777" w:rsidR="00F2232B" w:rsidRDefault="00F2232B" w:rsidP="00F2232B">
      <w:r>
        <w:t>To create a redistribution shipment:</w:t>
      </w:r>
    </w:p>
    <w:p w14:paraId="4BE4F931" w14:textId="77777777" w:rsidR="00F2232B" w:rsidRPr="00FF2F16" w:rsidRDefault="00F2232B" w:rsidP="00F2232B"/>
    <w:p w14:paraId="2A38B88D" w14:textId="4C235B5C" w:rsidR="00F2232B" w:rsidRDefault="00F2232B" w:rsidP="00E55723">
      <w:pPr>
        <w:numPr>
          <w:ilvl w:val="0"/>
          <w:numId w:val="82"/>
        </w:numPr>
      </w:pPr>
      <w:del w:id="4035" w:author="Sayali Dev" w:date="2018-01-31T17:54:00Z">
        <w:r w:rsidDel="009A119E">
          <w:delText>Log on</w:delText>
        </w:r>
      </w:del>
      <w:ins w:id="4036" w:author="Sayali Dev" w:date="2018-01-31T17:54:00Z">
        <w:r w:rsidR="009A119E">
          <w:t>Log in</w:t>
        </w:r>
      </w:ins>
      <w:r>
        <w:t xml:space="preserve"> to the application using your </w:t>
      </w:r>
      <w:del w:id="4037" w:author="Sayali Dev" w:date="2018-01-31T17:55:00Z">
        <w:r w:rsidDel="00A62626">
          <w:delText>logon</w:delText>
        </w:r>
      </w:del>
      <w:ins w:id="4038" w:author="Sayali Dev" w:date="2018-01-31T17:55:00Z">
        <w:r w:rsidR="00A62626">
          <w:t>log in</w:t>
        </w:r>
      </w:ins>
      <w:r>
        <w:t xml:space="preserve"> credentials. </w:t>
      </w:r>
    </w:p>
    <w:p w14:paraId="5D0CB457" w14:textId="77777777" w:rsidR="00F2232B" w:rsidRDefault="00F2232B" w:rsidP="00F2232B">
      <w:pPr>
        <w:ind w:left="720"/>
      </w:pPr>
      <w:r>
        <w:t xml:space="preserve">The home page appears. </w:t>
      </w:r>
    </w:p>
    <w:p w14:paraId="4B6F5382" w14:textId="77777777" w:rsidR="00F2232B" w:rsidRDefault="00F2232B" w:rsidP="00F2232B">
      <w:pPr>
        <w:ind w:left="720"/>
      </w:pPr>
    </w:p>
    <w:p w14:paraId="08E37D45" w14:textId="77777777" w:rsidR="00F2232B" w:rsidRDefault="00F2232B" w:rsidP="00E55723">
      <w:pPr>
        <w:numPr>
          <w:ilvl w:val="0"/>
          <w:numId w:val="82"/>
        </w:numPr>
      </w:pPr>
      <w:r>
        <w:t xml:space="preserve">Point to the arrow of the </w:t>
      </w:r>
      <w:r w:rsidRPr="00344175">
        <w:rPr>
          <w:b/>
        </w:rPr>
        <w:t>BMS</w:t>
      </w:r>
      <w:r>
        <w:t xml:space="preserve"> tab, and then click </w:t>
      </w:r>
      <w:r w:rsidRPr="00344175">
        <w:rPr>
          <w:b/>
        </w:rPr>
        <w:t>Shipments</w:t>
      </w:r>
      <w:r>
        <w:t>.</w:t>
      </w:r>
    </w:p>
    <w:p w14:paraId="1A4967C8" w14:textId="77777777" w:rsidR="00F2232B" w:rsidRDefault="00F2232B" w:rsidP="00F2232B">
      <w:pPr>
        <w:ind w:left="720"/>
      </w:pPr>
      <w:r>
        <w:t xml:space="preserve">The </w:t>
      </w:r>
      <w:r w:rsidRPr="00B506E9">
        <w:rPr>
          <w:b/>
        </w:rPr>
        <w:t>Shipment Search</w:t>
      </w:r>
      <w:r>
        <w:t xml:space="preserve"> page appears. </w:t>
      </w:r>
    </w:p>
    <w:p w14:paraId="0D1F217A" w14:textId="77777777" w:rsidR="00F2232B" w:rsidRDefault="00F2232B" w:rsidP="00F2232B">
      <w:pPr>
        <w:ind w:left="720"/>
      </w:pPr>
    </w:p>
    <w:p w14:paraId="7E53F32C" w14:textId="77777777" w:rsidR="00F2232B" w:rsidRPr="00FF2F16" w:rsidRDefault="00F2232B" w:rsidP="00E55723">
      <w:pPr>
        <w:numPr>
          <w:ilvl w:val="0"/>
          <w:numId w:val="82"/>
        </w:numPr>
      </w:pPr>
      <w:r w:rsidRPr="00FF2F16">
        <w:t xml:space="preserve">Click the </w:t>
      </w:r>
      <w:r w:rsidRPr="00FF2F16">
        <w:rPr>
          <w:b/>
        </w:rPr>
        <w:t xml:space="preserve">Create </w:t>
      </w:r>
      <w:r>
        <w:rPr>
          <w:b/>
        </w:rPr>
        <w:t xml:space="preserve">Redistribution Shipment </w:t>
      </w:r>
      <w:r>
        <w:t>link.</w:t>
      </w:r>
    </w:p>
    <w:p w14:paraId="75A4E57A" w14:textId="77777777" w:rsidR="00F2232B" w:rsidRPr="00E16EF2" w:rsidRDefault="00F2232B" w:rsidP="00F2232B">
      <w:pPr>
        <w:pStyle w:val="BodyText"/>
        <w:ind w:left="720" w:right="360"/>
        <w:rPr>
          <w:lang w:val="en-US"/>
        </w:rPr>
      </w:pPr>
      <w:r w:rsidRPr="00FF2F16">
        <w:t xml:space="preserve">The </w:t>
      </w:r>
      <w:r w:rsidRPr="00344175">
        <w:rPr>
          <w:b/>
        </w:rPr>
        <w:t>Create Shipment</w:t>
      </w:r>
      <w:r>
        <w:t xml:space="preserve"> page appears.</w:t>
      </w:r>
      <w:r>
        <w:rPr>
          <w:lang w:val="en-US"/>
        </w:rPr>
        <w:br/>
      </w:r>
      <w:r>
        <w:rPr>
          <w:lang w:val="en-US"/>
        </w:rPr>
        <w:br/>
      </w:r>
      <w:r w:rsidRPr="00235D11">
        <w:rPr>
          <w:noProof/>
          <w:lang w:val="en-US" w:eastAsia="en-US"/>
        </w:rPr>
        <w:drawing>
          <wp:inline distT="0" distB="0" distL="0" distR="0" wp14:anchorId="32CAB5FA" wp14:editId="25B40A78">
            <wp:extent cx="6268085" cy="5095875"/>
            <wp:effectExtent l="19050" t="19050" r="18415" b="28575"/>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268085" cy="5095875"/>
                    </a:xfrm>
                    <a:prstGeom prst="rect">
                      <a:avLst/>
                    </a:prstGeom>
                    <a:noFill/>
                    <a:ln w="3175">
                      <a:solidFill>
                        <a:schemeClr val="tx1"/>
                      </a:solidFill>
                    </a:ln>
                  </pic:spPr>
                </pic:pic>
              </a:graphicData>
            </a:graphic>
          </wp:inline>
        </w:drawing>
      </w:r>
    </w:p>
    <w:p w14:paraId="52047B52" w14:textId="77777777" w:rsidR="00F2232B" w:rsidRPr="00E16EF2" w:rsidRDefault="00F2232B" w:rsidP="00F2232B">
      <w:pPr>
        <w:pStyle w:val="Figure"/>
        <w:tabs>
          <w:tab w:val="clear" w:pos="1710"/>
          <w:tab w:val="num" w:pos="1800"/>
        </w:tabs>
        <w:ind w:left="1152" w:hanging="432"/>
      </w:pPr>
      <w:r w:rsidRPr="00E16EF2">
        <w:lastRenderedPageBreak/>
        <w:t>Create Shipment page – redistribution shipment</w:t>
      </w:r>
      <w:r>
        <w:br/>
      </w:r>
    </w:p>
    <w:p w14:paraId="10FBD853" w14:textId="77777777" w:rsidR="00F2232B" w:rsidRDefault="00F2232B" w:rsidP="00F2232B">
      <w:pPr>
        <w:pStyle w:val="Caption"/>
        <w:ind w:firstLine="720"/>
        <w:rPr>
          <w:b w:val="0"/>
        </w:rPr>
      </w:pPr>
    </w:p>
    <w:p w14:paraId="28A6B255" w14:textId="77777777" w:rsidR="00F2232B" w:rsidRDefault="00F2232B" w:rsidP="00C9791D">
      <w:pPr>
        <w:pStyle w:val="BodyText"/>
        <w:numPr>
          <w:ilvl w:val="0"/>
          <w:numId w:val="118"/>
        </w:numPr>
        <w:ind w:right="540"/>
      </w:pPr>
      <w:r>
        <w:t xml:space="preserve">Enter appropriate information in </w:t>
      </w:r>
      <w:r>
        <w:rPr>
          <w:lang w:val="en-US"/>
        </w:rPr>
        <w:t>each</w:t>
      </w:r>
      <w:r>
        <w:t xml:space="preserve"> field. </w:t>
      </w:r>
      <w:r>
        <w:rPr>
          <w:lang w:val="en-US"/>
        </w:rPr>
        <w:t>F</w:t>
      </w:r>
      <w:r>
        <w:t xml:space="preserve">ollowing table lists each field and its description. </w:t>
      </w:r>
    </w:p>
    <w:p w14:paraId="1E1439FA" w14:textId="77777777" w:rsidR="00F2232B" w:rsidRDefault="00F2232B" w:rsidP="00F2232B">
      <w:pPr>
        <w:pStyle w:val="BodyText"/>
        <w:ind w:left="720" w:right="540"/>
      </w:pPr>
      <w:r w:rsidRPr="00F9591B">
        <w:rPr>
          <w:b/>
        </w:rPr>
        <w:t>Note:</w:t>
      </w:r>
      <w:r w:rsidRPr="00F9591B">
        <w:t xml:space="preserve"> Fields that are marked with the red asterisk (</w:t>
      </w:r>
      <w:r w:rsidRPr="00F9591B">
        <w:rPr>
          <w:color w:val="FF0000"/>
        </w:rPr>
        <w:t>*</w:t>
      </w:r>
      <w:r w:rsidRPr="00F9591B">
        <w:t>) are ma</w:t>
      </w:r>
      <w:r>
        <w:t>n</w:t>
      </w:r>
      <w:r w:rsidRPr="00F9591B">
        <w:t>datory</w:t>
      </w:r>
      <w:r>
        <w:t>.</w:t>
      </w:r>
    </w:p>
    <w:p w14:paraId="0900F029" w14:textId="77777777" w:rsidR="00F2232B" w:rsidRPr="00E50924" w:rsidRDefault="00F2232B" w:rsidP="00F2232B">
      <w:pPr>
        <w:pStyle w:val="BodyText"/>
        <w:ind w:right="540"/>
        <w:rPr>
          <w:lang w:val="en-US"/>
        </w:rPr>
      </w:pPr>
    </w:p>
    <w:p w14:paraId="0409FB30" w14:textId="690DEC66" w:rsidR="00F2232B" w:rsidRPr="00E63C3C" w:rsidRDefault="00F2232B" w:rsidP="00F2232B">
      <w:pPr>
        <w:pStyle w:val="Caption"/>
        <w:ind w:firstLine="720"/>
      </w:pPr>
      <w:r>
        <w:t xml:space="preserve">Table </w:t>
      </w:r>
      <w:r w:rsidR="00653CE2">
        <w:fldChar w:fldCharType="begin"/>
      </w:r>
      <w:r w:rsidR="00653CE2">
        <w:instrText xml:space="preserve"> SEQ Figure \* ARABIC </w:instrText>
      </w:r>
      <w:r w:rsidR="00653CE2">
        <w:fldChar w:fldCharType="separate"/>
      </w:r>
      <w:ins w:id="4039" w:author="Sayali Dev" w:date="2018-02-02T13:47:00Z">
        <w:r w:rsidR="00EB76E3">
          <w:rPr>
            <w:noProof/>
          </w:rPr>
          <w:t>45</w:t>
        </w:r>
      </w:ins>
      <w:del w:id="4040" w:author="Sayali Dev" w:date="2018-02-02T13:47:00Z">
        <w:r w:rsidDel="00EB76E3">
          <w:rPr>
            <w:noProof/>
          </w:rPr>
          <w:delText>29</w:delText>
        </w:r>
      </w:del>
      <w:r w:rsidR="00653CE2">
        <w:rPr>
          <w:noProof/>
        </w:rPr>
        <w:fldChar w:fldCharType="end"/>
      </w:r>
      <w:r>
        <w:t>: Creating a redistribution shipment</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7380"/>
      </w:tblGrid>
      <w:tr w:rsidR="00F2232B" w:rsidRPr="007A152E" w14:paraId="56BF79C5" w14:textId="77777777" w:rsidTr="00F2232B">
        <w:trPr>
          <w:cantSplit/>
          <w:trHeight w:val="288"/>
          <w:tblHeader/>
        </w:trPr>
        <w:tc>
          <w:tcPr>
            <w:tcW w:w="2430" w:type="dxa"/>
            <w:shd w:val="clear" w:color="auto" w:fill="BFBFBF"/>
            <w:vAlign w:val="center"/>
          </w:tcPr>
          <w:p w14:paraId="0DF60CF3" w14:textId="77777777" w:rsidR="00F2232B" w:rsidRPr="007A152E" w:rsidRDefault="00F2232B" w:rsidP="00F2232B">
            <w:pPr>
              <w:rPr>
                <w:b/>
              </w:rPr>
            </w:pPr>
            <w:r>
              <w:rPr>
                <w:b/>
              </w:rPr>
              <w:t>Field</w:t>
            </w:r>
          </w:p>
        </w:tc>
        <w:tc>
          <w:tcPr>
            <w:tcW w:w="7380" w:type="dxa"/>
            <w:shd w:val="clear" w:color="auto" w:fill="BFBFBF"/>
            <w:vAlign w:val="center"/>
          </w:tcPr>
          <w:p w14:paraId="335B75B5" w14:textId="77777777" w:rsidR="00F2232B" w:rsidRPr="007A152E" w:rsidRDefault="00F2232B" w:rsidP="00F2232B">
            <w:pPr>
              <w:rPr>
                <w:b/>
              </w:rPr>
            </w:pPr>
            <w:r w:rsidRPr="007A152E">
              <w:rPr>
                <w:b/>
              </w:rPr>
              <w:t>Description</w:t>
            </w:r>
          </w:p>
        </w:tc>
      </w:tr>
      <w:tr w:rsidR="00F2232B" w14:paraId="26B1EE57" w14:textId="77777777" w:rsidTr="00F2232B">
        <w:trPr>
          <w:cantSplit/>
          <w:trHeight w:val="288"/>
        </w:trPr>
        <w:tc>
          <w:tcPr>
            <w:tcW w:w="2430" w:type="dxa"/>
            <w:vAlign w:val="center"/>
          </w:tcPr>
          <w:p w14:paraId="0AAF4C51" w14:textId="77777777" w:rsidR="00F2232B" w:rsidRDefault="00F2232B" w:rsidP="00F2232B">
            <w:pPr>
              <w:rPr>
                <w:b/>
              </w:rPr>
            </w:pPr>
            <w:r>
              <w:rPr>
                <w:b/>
              </w:rPr>
              <w:t>To Location</w:t>
            </w:r>
            <w:r w:rsidRPr="00F9591B">
              <w:rPr>
                <w:color w:val="FF0000"/>
              </w:rPr>
              <w:t>*</w:t>
            </w:r>
          </w:p>
        </w:tc>
        <w:tc>
          <w:tcPr>
            <w:tcW w:w="7380" w:type="dxa"/>
            <w:vAlign w:val="center"/>
          </w:tcPr>
          <w:p w14:paraId="020F796D" w14:textId="77777777" w:rsidR="00F2232B" w:rsidRDefault="00F2232B" w:rsidP="00F2232B">
            <w:r>
              <w:t>Click the location you want the shipment sent to.</w:t>
            </w:r>
          </w:p>
        </w:tc>
      </w:tr>
      <w:tr w:rsidR="00F2232B" w14:paraId="42A7B7B0" w14:textId="77777777" w:rsidTr="00F2232B">
        <w:trPr>
          <w:cantSplit/>
          <w:trHeight w:val="288"/>
        </w:trPr>
        <w:tc>
          <w:tcPr>
            <w:tcW w:w="2430" w:type="dxa"/>
            <w:vAlign w:val="center"/>
          </w:tcPr>
          <w:p w14:paraId="13114BBD" w14:textId="77777777" w:rsidR="00F2232B" w:rsidRPr="009C07F3" w:rsidRDefault="00F2232B" w:rsidP="00F2232B">
            <w:pPr>
              <w:rPr>
                <w:b/>
              </w:rPr>
            </w:pPr>
            <w:r>
              <w:rPr>
                <w:b/>
              </w:rPr>
              <w:t>External Location</w:t>
            </w:r>
          </w:p>
        </w:tc>
        <w:tc>
          <w:tcPr>
            <w:tcW w:w="7380" w:type="dxa"/>
            <w:vAlign w:val="center"/>
          </w:tcPr>
          <w:p w14:paraId="19934AC2" w14:textId="77777777" w:rsidR="00F2232B" w:rsidRDefault="00F2232B" w:rsidP="00F2232B">
            <w:r>
              <w:t xml:space="preserve">If Other External Location is selected as the To Location above, click the external location site.  </w:t>
            </w:r>
          </w:p>
        </w:tc>
      </w:tr>
      <w:tr w:rsidR="00F2232B" w14:paraId="4838448A" w14:textId="77777777" w:rsidTr="00F2232B">
        <w:trPr>
          <w:cantSplit/>
          <w:trHeight w:val="288"/>
        </w:trPr>
        <w:tc>
          <w:tcPr>
            <w:tcW w:w="2430" w:type="dxa"/>
            <w:vAlign w:val="center"/>
          </w:tcPr>
          <w:p w14:paraId="373EB228" w14:textId="77777777" w:rsidR="00F2232B" w:rsidRPr="009C07F3" w:rsidRDefault="00F2232B" w:rsidP="00F2232B">
            <w:pPr>
              <w:rPr>
                <w:b/>
              </w:rPr>
            </w:pPr>
            <w:r>
              <w:rPr>
                <w:b/>
              </w:rPr>
              <w:t>Contact Details</w:t>
            </w:r>
          </w:p>
        </w:tc>
        <w:tc>
          <w:tcPr>
            <w:tcW w:w="7380" w:type="dxa"/>
            <w:vAlign w:val="center"/>
          </w:tcPr>
          <w:p w14:paraId="7B456C7D" w14:textId="77777777" w:rsidR="00F2232B" w:rsidRDefault="00F2232B" w:rsidP="00F2232B">
            <w:pPr>
              <w:rPr>
                <w:b/>
              </w:rPr>
            </w:pPr>
            <w:r>
              <w:t>Click the appropriate contact.</w:t>
            </w:r>
          </w:p>
          <w:p w14:paraId="315FEDF3" w14:textId="77777777" w:rsidR="00F2232B" w:rsidRDefault="00F2232B" w:rsidP="00F2232B">
            <w:r w:rsidRPr="005C0B6C">
              <w:rPr>
                <w:b/>
              </w:rPr>
              <w:t>Note:</w:t>
            </w:r>
            <w:r>
              <w:t xml:space="preserve"> If you click a known contact, rest of the fields are populated with data related to this contact.</w:t>
            </w:r>
          </w:p>
        </w:tc>
      </w:tr>
      <w:tr w:rsidR="00F2232B" w14:paraId="35F9BAAE" w14:textId="77777777" w:rsidTr="00F2232B">
        <w:trPr>
          <w:cantSplit/>
          <w:trHeight w:val="288"/>
        </w:trPr>
        <w:tc>
          <w:tcPr>
            <w:tcW w:w="2430" w:type="dxa"/>
            <w:vAlign w:val="center"/>
          </w:tcPr>
          <w:p w14:paraId="31AA43FE" w14:textId="77777777" w:rsidR="00F2232B" w:rsidRDefault="00F2232B" w:rsidP="00F2232B">
            <w:pPr>
              <w:rPr>
                <w:b/>
              </w:rPr>
            </w:pPr>
            <w:r>
              <w:rPr>
                <w:b/>
              </w:rPr>
              <w:t>Organization Name</w:t>
            </w:r>
            <w:r w:rsidRPr="006744E4">
              <w:rPr>
                <w:color w:val="FF0000"/>
              </w:rPr>
              <w:t>*</w:t>
            </w:r>
          </w:p>
        </w:tc>
        <w:tc>
          <w:tcPr>
            <w:tcW w:w="7380" w:type="dxa"/>
            <w:vAlign w:val="center"/>
          </w:tcPr>
          <w:p w14:paraId="6BFF234A" w14:textId="77777777" w:rsidR="00F2232B" w:rsidRDefault="00F2232B" w:rsidP="00F2232B">
            <w:r>
              <w:t>Type name of the organization associated with the specified delivery location.</w:t>
            </w:r>
          </w:p>
        </w:tc>
      </w:tr>
      <w:tr w:rsidR="00F2232B" w14:paraId="1AFC4D84" w14:textId="77777777" w:rsidTr="00F2232B">
        <w:trPr>
          <w:cantSplit/>
          <w:trHeight w:val="288"/>
        </w:trPr>
        <w:tc>
          <w:tcPr>
            <w:tcW w:w="2430" w:type="dxa"/>
            <w:vAlign w:val="center"/>
          </w:tcPr>
          <w:p w14:paraId="487B7529" w14:textId="77777777" w:rsidR="00F2232B" w:rsidRDefault="00F2232B" w:rsidP="00F2232B">
            <w:pPr>
              <w:rPr>
                <w:b/>
              </w:rPr>
            </w:pPr>
            <w:r>
              <w:rPr>
                <w:b/>
              </w:rPr>
              <w:t>Contact Person</w:t>
            </w:r>
            <w:r w:rsidRPr="006744E4">
              <w:rPr>
                <w:color w:val="FF0000"/>
              </w:rPr>
              <w:t>*</w:t>
            </w:r>
          </w:p>
        </w:tc>
        <w:tc>
          <w:tcPr>
            <w:tcW w:w="7380" w:type="dxa"/>
            <w:vAlign w:val="center"/>
          </w:tcPr>
          <w:p w14:paraId="434A7877" w14:textId="77777777" w:rsidR="00F2232B" w:rsidRDefault="00F2232B" w:rsidP="00F2232B">
            <w:r>
              <w:t>Type name of the contact.</w:t>
            </w:r>
          </w:p>
        </w:tc>
      </w:tr>
      <w:tr w:rsidR="00F2232B" w14:paraId="7C19A063" w14:textId="77777777" w:rsidTr="00F2232B">
        <w:trPr>
          <w:cantSplit/>
          <w:trHeight w:val="288"/>
        </w:trPr>
        <w:tc>
          <w:tcPr>
            <w:tcW w:w="2430" w:type="dxa"/>
            <w:vAlign w:val="center"/>
          </w:tcPr>
          <w:p w14:paraId="5C368416" w14:textId="77777777" w:rsidR="00F2232B" w:rsidRDefault="00F2232B" w:rsidP="00F2232B">
            <w:pPr>
              <w:rPr>
                <w:b/>
              </w:rPr>
            </w:pPr>
            <w:r>
              <w:rPr>
                <w:b/>
              </w:rPr>
              <w:t>Street and Number</w:t>
            </w:r>
            <w:r w:rsidRPr="006744E4">
              <w:rPr>
                <w:color w:val="FF0000"/>
              </w:rPr>
              <w:t>*</w:t>
            </w:r>
          </w:p>
        </w:tc>
        <w:tc>
          <w:tcPr>
            <w:tcW w:w="7380" w:type="dxa"/>
            <w:vAlign w:val="center"/>
          </w:tcPr>
          <w:p w14:paraId="3276369B" w14:textId="77777777" w:rsidR="00F2232B" w:rsidRPr="00D515B3" w:rsidRDefault="00F2232B" w:rsidP="00F2232B">
            <w:r>
              <w:t>Type street address for the contact.</w:t>
            </w:r>
          </w:p>
        </w:tc>
      </w:tr>
      <w:tr w:rsidR="00F2232B" w14:paraId="658A063B" w14:textId="77777777" w:rsidTr="00F2232B">
        <w:trPr>
          <w:cantSplit/>
          <w:trHeight w:val="288"/>
        </w:trPr>
        <w:tc>
          <w:tcPr>
            <w:tcW w:w="2430" w:type="dxa"/>
            <w:vAlign w:val="center"/>
          </w:tcPr>
          <w:p w14:paraId="7E2AEC20" w14:textId="77777777" w:rsidR="00F2232B" w:rsidRDefault="00F2232B" w:rsidP="00F2232B">
            <w:pPr>
              <w:rPr>
                <w:b/>
              </w:rPr>
            </w:pPr>
            <w:r>
              <w:rPr>
                <w:b/>
              </w:rPr>
              <w:t>Office Box</w:t>
            </w:r>
          </w:p>
        </w:tc>
        <w:tc>
          <w:tcPr>
            <w:tcW w:w="7380" w:type="dxa"/>
            <w:vAlign w:val="center"/>
          </w:tcPr>
          <w:p w14:paraId="4FB172B2" w14:textId="77777777" w:rsidR="00F2232B" w:rsidRPr="00D515B3" w:rsidRDefault="00F2232B" w:rsidP="00F2232B">
            <w:r>
              <w:t>Type office box or mail stop for the contact’s mailing address, if applicable.</w:t>
            </w:r>
          </w:p>
        </w:tc>
      </w:tr>
      <w:tr w:rsidR="00F2232B" w14:paraId="18899100" w14:textId="77777777" w:rsidTr="00F2232B">
        <w:trPr>
          <w:cantSplit/>
          <w:trHeight w:val="288"/>
        </w:trPr>
        <w:tc>
          <w:tcPr>
            <w:tcW w:w="2430" w:type="dxa"/>
            <w:vAlign w:val="center"/>
          </w:tcPr>
          <w:p w14:paraId="7B1DF107" w14:textId="77777777" w:rsidR="00F2232B" w:rsidRDefault="00F2232B" w:rsidP="00F2232B">
            <w:pPr>
              <w:rPr>
                <w:b/>
              </w:rPr>
            </w:pPr>
            <w:r>
              <w:rPr>
                <w:b/>
              </w:rPr>
              <w:t>Town</w:t>
            </w:r>
          </w:p>
        </w:tc>
        <w:tc>
          <w:tcPr>
            <w:tcW w:w="7380" w:type="dxa"/>
            <w:vAlign w:val="center"/>
          </w:tcPr>
          <w:p w14:paraId="46B49374" w14:textId="77777777" w:rsidR="00F2232B" w:rsidRPr="00D515B3" w:rsidRDefault="00F2232B" w:rsidP="00F2232B">
            <w:r>
              <w:t>Type town or city of the contact’s mailing address.</w:t>
            </w:r>
          </w:p>
        </w:tc>
      </w:tr>
      <w:tr w:rsidR="00F2232B" w14:paraId="598751EA" w14:textId="77777777" w:rsidTr="00F2232B">
        <w:trPr>
          <w:cantSplit/>
          <w:trHeight w:val="288"/>
        </w:trPr>
        <w:tc>
          <w:tcPr>
            <w:tcW w:w="2430" w:type="dxa"/>
            <w:vAlign w:val="center"/>
          </w:tcPr>
          <w:p w14:paraId="708C67E4" w14:textId="77777777" w:rsidR="00F2232B" w:rsidRDefault="00F2232B" w:rsidP="00F2232B">
            <w:pPr>
              <w:rPr>
                <w:b/>
              </w:rPr>
            </w:pPr>
            <w:r>
              <w:rPr>
                <w:b/>
              </w:rPr>
              <w:t>State / Province</w:t>
            </w:r>
          </w:p>
        </w:tc>
        <w:tc>
          <w:tcPr>
            <w:tcW w:w="7380" w:type="dxa"/>
            <w:vAlign w:val="center"/>
          </w:tcPr>
          <w:p w14:paraId="557A8D30" w14:textId="77777777" w:rsidR="00F2232B" w:rsidRPr="00D515B3" w:rsidRDefault="00F2232B" w:rsidP="00F2232B">
            <w:r>
              <w:t>Type state or province of the contact’s mailing address.</w:t>
            </w:r>
          </w:p>
        </w:tc>
      </w:tr>
      <w:tr w:rsidR="00F2232B" w14:paraId="35EF0DE4" w14:textId="77777777" w:rsidTr="00F2232B">
        <w:trPr>
          <w:cantSplit/>
          <w:trHeight w:val="288"/>
        </w:trPr>
        <w:tc>
          <w:tcPr>
            <w:tcW w:w="2430" w:type="dxa"/>
            <w:vAlign w:val="center"/>
          </w:tcPr>
          <w:p w14:paraId="375E51EE" w14:textId="77777777" w:rsidR="00F2232B" w:rsidRDefault="00F2232B" w:rsidP="00F2232B">
            <w:pPr>
              <w:rPr>
                <w:b/>
              </w:rPr>
            </w:pPr>
            <w:r>
              <w:rPr>
                <w:b/>
              </w:rPr>
              <w:t>Zip / Postal Code</w:t>
            </w:r>
          </w:p>
        </w:tc>
        <w:tc>
          <w:tcPr>
            <w:tcW w:w="7380" w:type="dxa"/>
            <w:vAlign w:val="center"/>
          </w:tcPr>
          <w:p w14:paraId="3879DBB9" w14:textId="77777777" w:rsidR="00F2232B" w:rsidRPr="00D515B3" w:rsidRDefault="00F2232B" w:rsidP="00F2232B">
            <w:r>
              <w:t>Type postal code of the contact’s mailing address.</w:t>
            </w:r>
          </w:p>
        </w:tc>
      </w:tr>
      <w:tr w:rsidR="00F2232B" w14:paraId="5F25FF4A" w14:textId="77777777" w:rsidTr="00F2232B">
        <w:trPr>
          <w:cantSplit/>
          <w:trHeight w:val="288"/>
        </w:trPr>
        <w:tc>
          <w:tcPr>
            <w:tcW w:w="2430" w:type="dxa"/>
            <w:vAlign w:val="center"/>
          </w:tcPr>
          <w:p w14:paraId="2EF4BAD2" w14:textId="77777777" w:rsidR="00F2232B" w:rsidRDefault="00F2232B" w:rsidP="00F2232B">
            <w:pPr>
              <w:rPr>
                <w:b/>
              </w:rPr>
            </w:pPr>
            <w:r>
              <w:rPr>
                <w:b/>
              </w:rPr>
              <w:t>Country</w:t>
            </w:r>
          </w:p>
        </w:tc>
        <w:tc>
          <w:tcPr>
            <w:tcW w:w="7380" w:type="dxa"/>
            <w:vAlign w:val="center"/>
          </w:tcPr>
          <w:p w14:paraId="7DAFDFB4" w14:textId="77777777" w:rsidR="00F2232B" w:rsidRPr="00D515B3" w:rsidRDefault="00F2232B" w:rsidP="00F2232B">
            <w:r>
              <w:t>Type country of the contacts mailing address if other than USA.</w:t>
            </w:r>
          </w:p>
        </w:tc>
      </w:tr>
      <w:tr w:rsidR="00F2232B" w14:paraId="158B9BC3" w14:textId="77777777" w:rsidTr="00F2232B">
        <w:trPr>
          <w:cantSplit/>
          <w:trHeight w:val="288"/>
        </w:trPr>
        <w:tc>
          <w:tcPr>
            <w:tcW w:w="2430" w:type="dxa"/>
            <w:vAlign w:val="center"/>
          </w:tcPr>
          <w:p w14:paraId="4FBFA04F" w14:textId="77777777" w:rsidR="00F2232B" w:rsidRDefault="00F2232B" w:rsidP="00F2232B">
            <w:pPr>
              <w:rPr>
                <w:b/>
              </w:rPr>
            </w:pPr>
            <w:r>
              <w:rPr>
                <w:b/>
              </w:rPr>
              <w:t>Telephone Number</w:t>
            </w:r>
          </w:p>
        </w:tc>
        <w:tc>
          <w:tcPr>
            <w:tcW w:w="7380" w:type="dxa"/>
            <w:vAlign w:val="center"/>
          </w:tcPr>
          <w:p w14:paraId="0575DC28" w14:textId="77777777" w:rsidR="00F2232B" w:rsidRPr="00D515B3" w:rsidRDefault="00F2232B" w:rsidP="00F2232B">
            <w:r>
              <w:t>Type contact’s telephone number, if known.</w:t>
            </w:r>
          </w:p>
        </w:tc>
      </w:tr>
      <w:tr w:rsidR="00F2232B" w14:paraId="460D7B8E" w14:textId="77777777" w:rsidTr="00F2232B">
        <w:trPr>
          <w:cantSplit/>
          <w:trHeight w:val="288"/>
        </w:trPr>
        <w:tc>
          <w:tcPr>
            <w:tcW w:w="2430" w:type="dxa"/>
            <w:vAlign w:val="center"/>
          </w:tcPr>
          <w:p w14:paraId="27E34848" w14:textId="77777777" w:rsidR="00F2232B" w:rsidRDefault="00F2232B" w:rsidP="00F2232B">
            <w:pPr>
              <w:rPr>
                <w:b/>
              </w:rPr>
            </w:pPr>
            <w:r>
              <w:rPr>
                <w:b/>
              </w:rPr>
              <w:t>Contact Email</w:t>
            </w:r>
          </w:p>
        </w:tc>
        <w:tc>
          <w:tcPr>
            <w:tcW w:w="7380" w:type="dxa"/>
            <w:vAlign w:val="center"/>
          </w:tcPr>
          <w:p w14:paraId="5558ADB9" w14:textId="77777777" w:rsidR="00F2232B" w:rsidRPr="00D515B3" w:rsidRDefault="00F2232B" w:rsidP="00F2232B">
            <w:r>
              <w:t>Type contact’s email address, if known.</w:t>
            </w:r>
          </w:p>
        </w:tc>
      </w:tr>
      <w:tr w:rsidR="00F2232B" w14:paraId="797291CE" w14:textId="77777777" w:rsidTr="00F2232B">
        <w:trPr>
          <w:cantSplit/>
          <w:trHeight w:val="288"/>
        </w:trPr>
        <w:tc>
          <w:tcPr>
            <w:tcW w:w="2430" w:type="dxa"/>
            <w:vAlign w:val="center"/>
          </w:tcPr>
          <w:p w14:paraId="0E49DF44" w14:textId="77777777" w:rsidR="00F2232B" w:rsidRDefault="00F2232B" w:rsidP="00F2232B">
            <w:pPr>
              <w:rPr>
                <w:b/>
              </w:rPr>
            </w:pPr>
            <w:r>
              <w:rPr>
                <w:b/>
              </w:rPr>
              <w:t>Shipment Type</w:t>
            </w:r>
            <w:r w:rsidRPr="00F9591B">
              <w:rPr>
                <w:color w:val="FF0000"/>
              </w:rPr>
              <w:t>*</w:t>
            </w:r>
          </w:p>
        </w:tc>
        <w:tc>
          <w:tcPr>
            <w:tcW w:w="7380" w:type="dxa"/>
            <w:vAlign w:val="center"/>
          </w:tcPr>
          <w:p w14:paraId="4306DDAA" w14:textId="77777777" w:rsidR="00F2232B" w:rsidRDefault="00F2232B" w:rsidP="00F2232B">
            <w:r>
              <w:t xml:space="preserve">Click the appropriate shipment type. </w:t>
            </w:r>
          </w:p>
        </w:tc>
      </w:tr>
      <w:tr w:rsidR="00F2232B" w14:paraId="22F57522" w14:textId="77777777" w:rsidTr="00F2232B">
        <w:trPr>
          <w:cantSplit/>
          <w:trHeight w:val="288"/>
        </w:trPr>
        <w:tc>
          <w:tcPr>
            <w:tcW w:w="2430" w:type="dxa"/>
            <w:tcBorders>
              <w:top w:val="single" w:sz="4" w:space="0" w:color="000000"/>
              <w:left w:val="single" w:sz="4" w:space="0" w:color="000000"/>
              <w:bottom w:val="single" w:sz="4" w:space="0" w:color="000000"/>
              <w:right w:val="single" w:sz="4" w:space="0" w:color="000000"/>
            </w:tcBorders>
            <w:vAlign w:val="center"/>
          </w:tcPr>
          <w:p w14:paraId="3B507DE1" w14:textId="77777777" w:rsidR="00F2232B" w:rsidRDefault="00F2232B" w:rsidP="00F2232B">
            <w:pPr>
              <w:rPr>
                <w:b/>
              </w:rPr>
            </w:pPr>
            <w:r>
              <w:rPr>
                <w:b/>
              </w:rPr>
              <w:t xml:space="preserve">Shipment </w:t>
            </w:r>
            <w:r w:rsidRPr="009C07F3">
              <w:rPr>
                <w:b/>
              </w:rPr>
              <w:t>Comments</w:t>
            </w:r>
          </w:p>
        </w:tc>
        <w:tc>
          <w:tcPr>
            <w:tcW w:w="7380" w:type="dxa"/>
            <w:tcBorders>
              <w:top w:val="single" w:sz="4" w:space="0" w:color="000000"/>
              <w:left w:val="single" w:sz="4" w:space="0" w:color="000000"/>
              <w:bottom w:val="single" w:sz="4" w:space="0" w:color="000000"/>
              <w:right w:val="single" w:sz="4" w:space="0" w:color="000000"/>
            </w:tcBorders>
            <w:vAlign w:val="center"/>
          </w:tcPr>
          <w:p w14:paraId="19F9E5E6" w14:textId="77777777" w:rsidR="00F2232B" w:rsidRDefault="00F2232B" w:rsidP="00F2232B">
            <w:r>
              <w:t>Type comments, as needed.</w:t>
            </w:r>
          </w:p>
        </w:tc>
      </w:tr>
      <w:tr w:rsidR="00F2232B" w14:paraId="54257DD7" w14:textId="77777777" w:rsidTr="00F2232B">
        <w:trPr>
          <w:cantSplit/>
          <w:trHeight w:val="288"/>
        </w:trPr>
        <w:tc>
          <w:tcPr>
            <w:tcW w:w="2430" w:type="dxa"/>
            <w:tcBorders>
              <w:top w:val="single" w:sz="4" w:space="0" w:color="000000"/>
              <w:left w:val="single" w:sz="4" w:space="0" w:color="000000"/>
              <w:bottom w:val="single" w:sz="4" w:space="0" w:color="000000"/>
              <w:right w:val="single" w:sz="4" w:space="0" w:color="000000"/>
            </w:tcBorders>
            <w:vAlign w:val="center"/>
          </w:tcPr>
          <w:p w14:paraId="3D9B6541" w14:textId="77777777" w:rsidR="00F2232B" w:rsidRDefault="00F2232B" w:rsidP="00F2232B">
            <w:pPr>
              <w:rPr>
                <w:b/>
              </w:rPr>
            </w:pPr>
            <w:r>
              <w:rPr>
                <w:b/>
              </w:rPr>
              <w:t xml:space="preserve"> Identifier</w:t>
            </w:r>
            <w:r w:rsidRPr="0078353E">
              <w:rPr>
                <w:b/>
                <w:color w:val="FF0000"/>
              </w:rPr>
              <w:t>*</w:t>
            </w:r>
          </w:p>
        </w:tc>
        <w:tc>
          <w:tcPr>
            <w:tcW w:w="7380" w:type="dxa"/>
            <w:tcBorders>
              <w:top w:val="single" w:sz="4" w:space="0" w:color="000000"/>
              <w:left w:val="single" w:sz="4" w:space="0" w:color="000000"/>
              <w:bottom w:val="single" w:sz="4" w:space="0" w:color="000000"/>
              <w:right w:val="single" w:sz="4" w:space="0" w:color="000000"/>
            </w:tcBorders>
            <w:vAlign w:val="center"/>
          </w:tcPr>
          <w:p w14:paraId="0D884888" w14:textId="77777777" w:rsidR="00F2232B" w:rsidRDefault="00F2232B" w:rsidP="00F2232B">
            <w:r>
              <w:t xml:space="preserve">Type or scan the Identifier of the biospecimen you want to add to the redistribution shipment and click </w:t>
            </w:r>
            <w:r w:rsidRPr="00C554B0">
              <w:rPr>
                <w:b/>
              </w:rPr>
              <w:t>ADD</w:t>
            </w:r>
            <w:r w:rsidRPr="0078353E">
              <w:t xml:space="preserve">. </w:t>
            </w:r>
            <w:r w:rsidRPr="00FE17D2">
              <w:t>Repeat</w:t>
            </w:r>
            <w:r>
              <w:t xml:space="preserve"> for each biospecimen you want added to the redistribution shipment (one biospecimen at a time). </w:t>
            </w:r>
          </w:p>
          <w:p w14:paraId="40533BAF" w14:textId="77777777" w:rsidR="00F2232B" w:rsidRDefault="00F2232B" w:rsidP="00F2232B">
            <w:r>
              <w:t xml:space="preserve">The specified biospecimens appear in the shipment cart (right side). </w:t>
            </w:r>
          </w:p>
        </w:tc>
      </w:tr>
    </w:tbl>
    <w:p w14:paraId="3D599612" w14:textId="77777777" w:rsidR="00F2232B" w:rsidRDefault="00F2232B" w:rsidP="00F2232B">
      <w:pPr>
        <w:ind w:right="540"/>
      </w:pPr>
    </w:p>
    <w:p w14:paraId="30DEF8C5" w14:textId="77777777" w:rsidR="00F2232B" w:rsidRPr="001A5612" w:rsidRDefault="00F2232B" w:rsidP="00F2232B">
      <w:pPr>
        <w:ind w:right="540"/>
      </w:pPr>
    </w:p>
    <w:p w14:paraId="74FA7B4C" w14:textId="77777777" w:rsidR="00F2232B" w:rsidRPr="00C60C22" w:rsidRDefault="00F2232B" w:rsidP="00C9791D">
      <w:pPr>
        <w:numPr>
          <w:ilvl w:val="0"/>
          <w:numId w:val="118"/>
        </w:numPr>
      </w:pPr>
      <w:r w:rsidRPr="00C60C22">
        <w:t xml:space="preserve">To delete a </w:t>
      </w:r>
      <w:r>
        <w:t>biospecimen</w:t>
      </w:r>
      <w:r w:rsidRPr="00C60C22">
        <w:t xml:space="preserve"> from the </w:t>
      </w:r>
      <w:r w:rsidRPr="00253F4A">
        <w:t>shipment cart</w:t>
      </w:r>
      <w:r w:rsidRPr="00C60C22">
        <w:t>:</w:t>
      </w:r>
    </w:p>
    <w:p w14:paraId="48591BBA" w14:textId="77777777" w:rsidR="00F2232B" w:rsidRDefault="00F2232B" w:rsidP="00C9791D">
      <w:pPr>
        <w:numPr>
          <w:ilvl w:val="0"/>
          <w:numId w:val="119"/>
        </w:numPr>
      </w:pPr>
      <w:r w:rsidRPr="00C60C22">
        <w:t xml:space="preserve">Click the trash can icon </w:t>
      </w:r>
      <w:r w:rsidRPr="00C60C22">
        <w:rPr>
          <w:noProof/>
        </w:rPr>
        <w:drawing>
          <wp:inline distT="0" distB="0" distL="0" distR="0" wp14:anchorId="07025E7C" wp14:editId="00EF7A11">
            <wp:extent cx="241300" cy="224155"/>
            <wp:effectExtent l="0" t="0" r="6350" b="4445"/>
            <wp:docPr id="103" name="Picture 103"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rash can ic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300" cy="224155"/>
                    </a:xfrm>
                    <a:prstGeom prst="rect">
                      <a:avLst/>
                    </a:prstGeom>
                    <a:noFill/>
                    <a:ln>
                      <a:noFill/>
                    </a:ln>
                  </pic:spPr>
                </pic:pic>
              </a:graphicData>
            </a:graphic>
          </wp:inline>
        </w:drawing>
      </w:r>
      <w:r w:rsidRPr="00C60C22">
        <w:t xml:space="preserve"> for the appropriate </w:t>
      </w:r>
      <w:r>
        <w:t>biospecimen.</w:t>
      </w:r>
    </w:p>
    <w:p w14:paraId="1D8997FF" w14:textId="77777777" w:rsidR="00F2232B" w:rsidRDefault="00F2232B" w:rsidP="00F2232B">
      <w:r>
        <w:tab/>
      </w:r>
      <w:r>
        <w:tab/>
      </w:r>
      <w:r w:rsidRPr="00C60C22">
        <w:rPr>
          <w:b/>
        </w:rPr>
        <w:t>Note:</w:t>
      </w:r>
      <w:r w:rsidRPr="00C60C22">
        <w:t xml:space="preserve"> To delete all the </w:t>
      </w:r>
      <w:r>
        <w:t>biospecimen</w:t>
      </w:r>
      <w:r w:rsidRPr="00C60C22">
        <w:t xml:space="preserve">s, click the </w:t>
      </w:r>
      <w:r>
        <w:t xml:space="preserve">trash can icon </w:t>
      </w:r>
      <w:r w:rsidRPr="00C60C22">
        <w:rPr>
          <w:noProof/>
        </w:rPr>
        <w:drawing>
          <wp:inline distT="0" distB="0" distL="0" distR="0" wp14:anchorId="7E2A886F" wp14:editId="40C0F540">
            <wp:extent cx="241300" cy="224155"/>
            <wp:effectExtent l="0" t="0" r="6350" b="4445"/>
            <wp:docPr id="104" name="Picture 104"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trash can ic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300" cy="224155"/>
                    </a:xfrm>
                    <a:prstGeom prst="rect">
                      <a:avLst/>
                    </a:prstGeom>
                    <a:noFill/>
                    <a:ln>
                      <a:noFill/>
                    </a:ln>
                  </pic:spPr>
                </pic:pic>
              </a:graphicData>
            </a:graphic>
          </wp:inline>
        </w:drawing>
      </w:r>
      <w:r>
        <w:t xml:space="preserve"> on the blue bar.</w:t>
      </w:r>
    </w:p>
    <w:p w14:paraId="4298DAEB" w14:textId="77777777" w:rsidR="00F2232B" w:rsidRDefault="00F2232B" w:rsidP="00F2232B">
      <w:pPr>
        <w:pStyle w:val="ListParagraph"/>
        <w:ind w:left="1440" w:right="540"/>
      </w:pPr>
      <w:r>
        <w:t xml:space="preserve">A confirmation window appears. </w:t>
      </w:r>
    </w:p>
    <w:p w14:paraId="7D133592" w14:textId="77777777" w:rsidR="00F2232B" w:rsidRDefault="00F2232B" w:rsidP="00C9791D">
      <w:pPr>
        <w:numPr>
          <w:ilvl w:val="0"/>
          <w:numId w:val="119"/>
        </w:numPr>
      </w:pPr>
      <w:r>
        <w:t xml:space="preserve">Click </w:t>
      </w:r>
      <w:r w:rsidRPr="00C60C22">
        <w:rPr>
          <w:b/>
        </w:rPr>
        <w:t>OK</w:t>
      </w:r>
      <w:r>
        <w:t>.</w:t>
      </w:r>
    </w:p>
    <w:p w14:paraId="64FB17D3" w14:textId="77777777" w:rsidR="00F2232B" w:rsidRPr="00C60C22" w:rsidRDefault="00F2232B" w:rsidP="00F2232B">
      <w:pPr>
        <w:pStyle w:val="ListParagraph"/>
        <w:ind w:left="1440" w:right="540"/>
      </w:pPr>
      <w:r>
        <w:t xml:space="preserve">The biospecimen is deleted. </w:t>
      </w:r>
    </w:p>
    <w:p w14:paraId="0FCDE82D" w14:textId="77777777" w:rsidR="00F2232B" w:rsidRPr="00C60C22" w:rsidRDefault="00F2232B" w:rsidP="00F2232B">
      <w:pPr>
        <w:pStyle w:val="ListParagraph"/>
        <w:ind w:left="0"/>
      </w:pPr>
    </w:p>
    <w:p w14:paraId="6950B6C0" w14:textId="77777777" w:rsidR="00F2232B" w:rsidRDefault="00F2232B" w:rsidP="00C9791D">
      <w:pPr>
        <w:pStyle w:val="BodyText"/>
        <w:numPr>
          <w:ilvl w:val="0"/>
          <w:numId w:val="118"/>
        </w:numPr>
        <w:ind w:right="540"/>
      </w:pPr>
      <w:r w:rsidRPr="00C60C22">
        <w:t xml:space="preserve">To add </w:t>
      </w:r>
      <w:r>
        <w:t xml:space="preserve">a </w:t>
      </w:r>
      <w:r w:rsidRPr="00C60C22">
        <w:t xml:space="preserve">comment </w:t>
      </w:r>
      <w:r>
        <w:t>for</w:t>
      </w:r>
      <w:r w:rsidRPr="00C60C22">
        <w:t xml:space="preserve"> </w:t>
      </w:r>
      <w:r>
        <w:t xml:space="preserve">a biospecimen: </w:t>
      </w:r>
    </w:p>
    <w:p w14:paraId="587FCAA0" w14:textId="77777777" w:rsidR="00F2232B" w:rsidRDefault="00F2232B" w:rsidP="00C9791D">
      <w:pPr>
        <w:numPr>
          <w:ilvl w:val="0"/>
          <w:numId w:val="231"/>
        </w:numPr>
      </w:pPr>
      <w:r>
        <w:t xml:space="preserve">In the </w:t>
      </w:r>
      <w:r w:rsidRPr="00BF4B7D">
        <w:rPr>
          <w:b/>
        </w:rPr>
        <w:t>Total Items</w:t>
      </w:r>
      <w:r>
        <w:t xml:space="preserve"> area, c</w:t>
      </w:r>
      <w:r w:rsidRPr="00C60C22">
        <w:t xml:space="preserve">lick the comments icon </w:t>
      </w:r>
      <w:r>
        <w:rPr>
          <w:noProof/>
        </w:rPr>
        <w:drawing>
          <wp:inline distT="0" distB="0" distL="0" distR="0" wp14:anchorId="458D5F0F" wp14:editId="5B848EE0">
            <wp:extent cx="241300" cy="207645"/>
            <wp:effectExtent l="0" t="0" r="6350" b="1905"/>
            <wp:docPr id="105" name="Picture 105" descr="commen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omments ic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1300" cy="207645"/>
                    </a:xfrm>
                    <a:prstGeom prst="rect">
                      <a:avLst/>
                    </a:prstGeom>
                    <a:noFill/>
                    <a:ln>
                      <a:noFill/>
                    </a:ln>
                  </pic:spPr>
                </pic:pic>
              </a:graphicData>
            </a:graphic>
          </wp:inline>
        </w:drawing>
      </w:r>
      <w:r>
        <w:t xml:space="preserve"> for the appropriate biospecimen</w:t>
      </w:r>
      <w:r w:rsidRPr="00C60C22">
        <w:t>.</w:t>
      </w:r>
      <w:r w:rsidRPr="00C60C22">
        <w:br/>
      </w:r>
      <w:r>
        <w:t xml:space="preserve">The </w:t>
      </w:r>
      <w:r w:rsidRPr="00D956F7">
        <w:rPr>
          <w:b/>
        </w:rPr>
        <w:t>Comments</w:t>
      </w:r>
      <w:r>
        <w:t xml:space="preserve"> window appears. </w:t>
      </w:r>
    </w:p>
    <w:p w14:paraId="398D4506" w14:textId="77777777" w:rsidR="00F2232B" w:rsidRDefault="00F2232B" w:rsidP="00F2232B">
      <w:pPr>
        <w:ind w:left="720"/>
      </w:pPr>
    </w:p>
    <w:p w14:paraId="7B9DDC68" w14:textId="77777777" w:rsidR="00F2232B" w:rsidRDefault="00F2232B" w:rsidP="00F2232B">
      <w:pPr>
        <w:ind w:left="720" w:firstLine="720"/>
      </w:pPr>
      <w:r w:rsidRPr="00691675">
        <w:rPr>
          <w:noProof/>
        </w:rPr>
        <w:lastRenderedPageBreak/>
        <w:drawing>
          <wp:inline distT="0" distB="0" distL="0" distR="0" wp14:anchorId="076A0BB5" wp14:editId="0A4FDA8D">
            <wp:extent cx="5727700" cy="4671695"/>
            <wp:effectExtent l="19050" t="19050" r="25400" b="14605"/>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7700" cy="4671695"/>
                    </a:xfrm>
                    <a:prstGeom prst="rect">
                      <a:avLst/>
                    </a:prstGeom>
                    <a:noFill/>
                    <a:ln w="3175">
                      <a:solidFill>
                        <a:schemeClr val="tx1"/>
                      </a:solidFill>
                    </a:ln>
                  </pic:spPr>
                </pic:pic>
              </a:graphicData>
            </a:graphic>
          </wp:inline>
        </w:drawing>
      </w:r>
    </w:p>
    <w:p w14:paraId="721D6AD4" w14:textId="77777777" w:rsidR="00F2232B" w:rsidRDefault="00F2232B" w:rsidP="00F2232B">
      <w:pPr>
        <w:pStyle w:val="Figure"/>
        <w:tabs>
          <w:tab w:val="clear" w:pos="1710"/>
          <w:tab w:val="num" w:pos="1800"/>
          <w:tab w:val="num" w:pos="2430"/>
        </w:tabs>
        <w:ind w:left="1800" w:hanging="432"/>
      </w:pPr>
      <w:r>
        <w:t>Comments window</w:t>
      </w:r>
    </w:p>
    <w:p w14:paraId="6D983A54" w14:textId="77777777" w:rsidR="00F2232B" w:rsidRPr="00C60C22" w:rsidRDefault="00F2232B" w:rsidP="00F2232B">
      <w:pPr>
        <w:ind w:left="720" w:firstLine="720"/>
      </w:pPr>
    </w:p>
    <w:p w14:paraId="04029757" w14:textId="77777777" w:rsidR="00F2232B" w:rsidRDefault="00F2232B" w:rsidP="00C9791D">
      <w:pPr>
        <w:pStyle w:val="BodyText"/>
        <w:numPr>
          <w:ilvl w:val="0"/>
          <w:numId w:val="231"/>
        </w:numPr>
        <w:ind w:right="540"/>
      </w:pPr>
      <w:r>
        <w:t xml:space="preserve">In the </w:t>
      </w:r>
      <w:r w:rsidRPr="00D956F7">
        <w:rPr>
          <w:b/>
        </w:rPr>
        <w:t>Comments</w:t>
      </w:r>
      <w:r>
        <w:t xml:space="preserve"> box, type appropriate comments for this biospecimen. </w:t>
      </w:r>
    </w:p>
    <w:p w14:paraId="72748A97" w14:textId="77777777" w:rsidR="00F2232B" w:rsidRPr="00C60C22" w:rsidDel="00BF4B7D" w:rsidRDefault="00F2232B" w:rsidP="00C9791D">
      <w:pPr>
        <w:pStyle w:val="BodyText"/>
        <w:numPr>
          <w:ilvl w:val="0"/>
          <w:numId w:val="231"/>
        </w:numPr>
        <w:ind w:right="540"/>
      </w:pPr>
      <w:r>
        <w:t xml:space="preserve">Click </w:t>
      </w:r>
      <w:r w:rsidRPr="00BF4B7D">
        <w:rPr>
          <w:b/>
        </w:rPr>
        <w:t>SUBMIT</w:t>
      </w:r>
      <w:r>
        <w:t>.</w:t>
      </w:r>
    </w:p>
    <w:p w14:paraId="7BF5C693" w14:textId="77777777" w:rsidR="00F2232B" w:rsidRDefault="00F2232B" w:rsidP="00F2232B">
      <w:pPr>
        <w:pStyle w:val="BodyText"/>
        <w:ind w:left="1440" w:right="540"/>
      </w:pPr>
      <w:r>
        <w:t xml:space="preserve">The comment is saved. </w:t>
      </w:r>
    </w:p>
    <w:p w14:paraId="1ED00232" w14:textId="77777777" w:rsidR="00F2232B" w:rsidRDefault="00F2232B" w:rsidP="00F2232B">
      <w:pPr>
        <w:pStyle w:val="BodyText"/>
        <w:ind w:right="540"/>
      </w:pPr>
    </w:p>
    <w:p w14:paraId="2CF0F755" w14:textId="77777777" w:rsidR="00F2232B" w:rsidRDefault="00F2232B" w:rsidP="00C9791D">
      <w:pPr>
        <w:pStyle w:val="BodyText"/>
        <w:numPr>
          <w:ilvl w:val="0"/>
          <w:numId w:val="118"/>
        </w:numPr>
        <w:ind w:right="540"/>
      </w:pPr>
      <w:r>
        <w:t xml:space="preserve">Click </w:t>
      </w:r>
      <w:r w:rsidRPr="00174A1D">
        <w:rPr>
          <w:b/>
          <w:caps/>
        </w:rPr>
        <w:t>Save</w:t>
      </w:r>
      <w:r>
        <w:t>.</w:t>
      </w:r>
    </w:p>
    <w:p w14:paraId="1368E34A" w14:textId="77777777" w:rsidR="005119CA" w:rsidRDefault="00F2232B" w:rsidP="00F2232B">
      <w:pPr>
        <w:ind w:left="720"/>
        <w:rPr>
          <w:ins w:id="4041" w:author="Sayali Dev" w:date="2018-02-09T13:26:00Z"/>
        </w:rPr>
      </w:pPr>
      <w:r>
        <w:t xml:space="preserve">The redistribution shipment is created with an identifier that begins with </w:t>
      </w:r>
      <w:r w:rsidRPr="00F6653E">
        <w:rPr>
          <w:b/>
        </w:rPr>
        <w:t>R</w:t>
      </w:r>
      <w:r>
        <w:t xml:space="preserve">. </w:t>
      </w:r>
    </w:p>
    <w:p w14:paraId="73F7610D" w14:textId="77777777" w:rsidR="005119CA" w:rsidRDefault="00F2232B" w:rsidP="00F2232B">
      <w:pPr>
        <w:ind w:left="720"/>
        <w:rPr>
          <w:ins w:id="4042" w:author="Sayali Dev" w:date="2018-02-09T13:26:00Z"/>
          <w:b/>
        </w:rPr>
      </w:pPr>
      <w:r>
        <w:t>T</w:t>
      </w:r>
      <w:r w:rsidRPr="003B32D3">
        <w:t xml:space="preserve">he status of </w:t>
      </w:r>
      <w:r>
        <w:t xml:space="preserve">all </w:t>
      </w:r>
      <w:r w:rsidRPr="003B32D3">
        <w:t xml:space="preserve">the </w:t>
      </w:r>
      <w:r>
        <w:t>biospecimens</w:t>
      </w:r>
      <w:r w:rsidRPr="003B32D3">
        <w:t xml:space="preserve"> </w:t>
      </w:r>
      <w:r>
        <w:t>appears as</w:t>
      </w:r>
      <w:r w:rsidRPr="003B32D3">
        <w:t xml:space="preserve"> </w:t>
      </w:r>
      <w:r>
        <w:rPr>
          <w:b/>
        </w:rPr>
        <w:t xml:space="preserve">Reserved </w:t>
      </w:r>
      <w:r w:rsidRPr="00111D1E">
        <w:t>and</w:t>
      </w:r>
      <w:r>
        <w:rPr>
          <w:b/>
        </w:rPr>
        <w:t xml:space="preserve"> </w:t>
      </w:r>
    </w:p>
    <w:p w14:paraId="334D3014" w14:textId="5C9576E7" w:rsidR="00F2232B" w:rsidRDefault="005119CA" w:rsidP="00F2232B">
      <w:pPr>
        <w:ind w:left="720"/>
      </w:pPr>
      <w:ins w:id="4043" w:author="Sayali Dev" w:date="2018-02-09T13:26:00Z">
        <w:r>
          <w:t>T</w:t>
        </w:r>
      </w:ins>
      <w:del w:id="4044" w:author="Sayali Dev" w:date="2018-02-09T13:26:00Z">
        <w:r w:rsidR="00F2232B" w:rsidRPr="00281A12" w:rsidDel="005119CA">
          <w:delText>t</w:delText>
        </w:r>
      </w:del>
      <w:r w:rsidR="00F2232B" w:rsidRPr="003B32D3">
        <w:t xml:space="preserve">he </w:t>
      </w:r>
      <w:r w:rsidR="00F2232B">
        <w:t>s</w:t>
      </w:r>
      <w:r w:rsidR="00F2232B" w:rsidRPr="003B32D3">
        <w:t xml:space="preserve">hipment </w:t>
      </w:r>
      <w:r w:rsidR="00F2232B">
        <w:t>s</w:t>
      </w:r>
      <w:r w:rsidR="00F2232B" w:rsidRPr="003B32D3">
        <w:t xml:space="preserve">tatus </w:t>
      </w:r>
      <w:r w:rsidR="00F2232B">
        <w:t>appears as</w:t>
      </w:r>
      <w:r w:rsidR="00F2232B" w:rsidRPr="003B32D3">
        <w:t xml:space="preserve"> </w:t>
      </w:r>
      <w:r w:rsidR="00F2232B" w:rsidRPr="00F6653E">
        <w:rPr>
          <w:b/>
        </w:rPr>
        <w:t>Distributed Shipment in Preparation</w:t>
      </w:r>
      <w:r w:rsidR="00F2232B" w:rsidRPr="00466F80">
        <w:t xml:space="preserve"> on the </w:t>
      </w:r>
      <w:r w:rsidR="00F2232B">
        <w:rPr>
          <w:b/>
        </w:rPr>
        <w:t xml:space="preserve">View </w:t>
      </w:r>
      <w:r w:rsidR="00F2232B" w:rsidRPr="00111D1E">
        <w:rPr>
          <w:b/>
        </w:rPr>
        <w:t>Shipment</w:t>
      </w:r>
      <w:r w:rsidR="00F2232B" w:rsidRPr="00466F80">
        <w:t xml:space="preserve"> page</w:t>
      </w:r>
      <w:r w:rsidR="00F2232B">
        <w:t>.</w:t>
      </w:r>
    </w:p>
    <w:p w14:paraId="333A2B96" w14:textId="77777777" w:rsidR="00F2232B" w:rsidRDefault="00F2232B" w:rsidP="00F2232B">
      <w:pPr>
        <w:ind w:left="720"/>
      </w:pPr>
    </w:p>
    <w:p w14:paraId="59A6D56F" w14:textId="77777777" w:rsidR="00F2232B" w:rsidRDefault="00F2232B" w:rsidP="00F2232B">
      <w:pPr>
        <w:pStyle w:val="Heading3"/>
      </w:pPr>
      <w:r>
        <w:br w:type="page"/>
      </w:r>
      <w:bookmarkStart w:id="4045" w:name="ModifyRedistributionShipment"/>
      <w:bookmarkStart w:id="4046" w:name="_Toc452993621"/>
      <w:bookmarkStart w:id="4047" w:name="_Toc507164342"/>
      <w:bookmarkStart w:id="4048" w:name="_Toc300125740"/>
      <w:bookmarkEnd w:id="4045"/>
      <w:r>
        <w:lastRenderedPageBreak/>
        <w:t>Modifying a Redistribution Shipment</w:t>
      </w:r>
      <w:bookmarkEnd w:id="4046"/>
      <w:bookmarkEnd w:id="4047"/>
      <w:r>
        <w:t xml:space="preserve"> </w:t>
      </w:r>
      <w:bookmarkEnd w:id="4048"/>
    </w:p>
    <w:p w14:paraId="7056E926" w14:textId="77777777" w:rsidR="00F2232B" w:rsidRDefault="00F2232B" w:rsidP="00F2232B">
      <w:pPr>
        <w:pStyle w:val="Heading3"/>
      </w:pPr>
    </w:p>
    <w:p w14:paraId="35FE3D9B" w14:textId="583C2B30" w:rsidR="00F2232B" w:rsidRDefault="00F2232B" w:rsidP="00FA7565">
      <w:r w:rsidRPr="00B1762A">
        <w:rPr>
          <w:b/>
        </w:rPr>
        <w:t>Note:</w:t>
      </w:r>
      <w:r>
        <w:t xml:space="preserve"> The shipment must have the </w:t>
      </w:r>
      <w:r w:rsidRPr="003F30D2">
        <w:rPr>
          <w:b/>
        </w:rPr>
        <w:t>Distributed Shipment in Preparation</w:t>
      </w:r>
      <w:r>
        <w:t xml:space="preserve"> status. </w:t>
      </w:r>
    </w:p>
    <w:p w14:paraId="758E32F4" w14:textId="77777777" w:rsidR="00F2232B" w:rsidRDefault="00F2232B" w:rsidP="00F2232B">
      <w:pPr>
        <w:pStyle w:val="BodyText"/>
      </w:pPr>
    </w:p>
    <w:p w14:paraId="6B45BE10" w14:textId="77777777" w:rsidR="00F2232B" w:rsidRPr="00AA26F9" w:rsidRDefault="00F2232B" w:rsidP="00F2232B">
      <w:pPr>
        <w:pStyle w:val="BodyText"/>
      </w:pPr>
      <w:r w:rsidRPr="00AA26F9">
        <w:t xml:space="preserve">To modify </w:t>
      </w:r>
      <w:r>
        <w:t>a</w:t>
      </w:r>
      <w:r w:rsidRPr="00AA26F9">
        <w:t xml:space="preserve"> </w:t>
      </w:r>
      <w:r>
        <w:t xml:space="preserve">redistribution </w:t>
      </w:r>
      <w:r w:rsidRPr="00AA26F9">
        <w:t>shipment</w:t>
      </w:r>
      <w:r>
        <w:t>:</w:t>
      </w:r>
      <w:r w:rsidRPr="00AA26F9">
        <w:t xml:space="preserve"> </w:t>
      </w:r>
    </w:p>
    <w:p w14:paraId="6D995CBA" w14:textId="77777777" w:rsidR="00F2232B" w:rsidRDefault="00F2232B" w:rsidP="00F2232B">
      <w:pPr>
        <w:pStyle w:val="BodyText"/>
        <w:ind w:left="720" w:right="720"/>
      </w:pPr>
    </w:p>
    <w:p w14:paraId="2F874195" w14:textId="0374A4ED" w:rsidR="00F2232B" w:rsidRDefault="00F2232B" w:rsidP="00C9791D">
      <w:pPr>
        <w:numPr>
          <w:ilvl w:val="0"/>
          <w:numId w:val="120"/>
        </w:numPr>
      </w:pPr>
      <w:r w:rsidRPr="001A0005">
        <w:t xml:space="preserve"> </w:t>
      </w:r>
      <w:del w:id="4049" w:author="Sayali Dev" w:date="2018-01-31T17:54:00Z">
        <w:r w:rsidDel="009A119E">
          <w:delText>Log on</w:delText>
        </w:r>
      </w:del>
      <w:ins w:id="4050" w:author="Sayali Dev" w:date="2018-01-31T17:54:00Z">
        <w:r w:rsidR="009A119E">
          <w:t>Log in</w:t>
        </w:r>
      </w:ins>
      <w:r>
        <w:t xml:space="preserve"> to the application using your </w:t>
      </w:r>
      <w:del w:id="4051" w:author="Sayali Dev" w:date="2018-01-31T17:55:00Z">
        <w:r w:rsidDel="00A62626">
          <w:delText>logon</w:delText>
        </w:r>
      </w:del>
      <w:ins w:id="4052" w:author="Sayali Dev" w:date="2018-01-31T17:55:00Z">
        <w:r w:rsidR="00A62626">
          <w:t>log in</w:t>
        </w:r>
      </w:ins>
      <w:r>
        <w:t xml:space="preserve"> credentials. </w:t>
      </w:r>
    </w:p>
    <w:p w14:paraId="72EBCE43" w14:textId="77777777" w:rsidR="00F2232B" w:rsidRDefault="00F2232B" w:rsidP="00F2232B">
      <w:pPr>
        <w:ind w:left="720"/>
      </w:pPr>
      <w:r>
        <w:t xml:space="preserve">The home page appears. </w:t>
      </w:r>
    </w:p>
    <w:p w14:paraId="5B54D813" w14:textId="77777777" w:rsidR="00F2232B" w:rsidRDefault="00F2232B" w:rsidP="00F2232B">
      <w:pPr>
        <w:ind w:left="720"/>
      </w:pPr>
    </w:p>
    <w:p w14:paraId="60F234EE" w14:textId="77777777" w:rsidR="00F2232B" w:rsidRDefault="00F2232B" w:rsidP="00C9791D">
      <w:pPr>
        <w:numPr>
          <w:ilvl w:val="0"/>
          <w:numId w:val="120"/>
        </w:numPr>
      </w:pPr>
      <w:r>
        <w:t xml:space="preserve">Point to the arrow of the </w:t>
      </w:r>
      <w:r w:rsidRPr="00344175">
        <w:rPr>
          <w:b/>
        </w:rPr>
        <w:t>BMS</w:t>
      </w:r>
      <w:r>
        <w:t xml:space="preserve"> tab, and then click </w:t>
      </w:r>
      <w:r w:rsidRPr="00344175">
        <w:rPr>
          <w:b/>
        </w:rPr>
        <w:t>Shipments</w:t>
      </w:r>
      <w:r>
        <w:t xml:space="preserve">. </w:t>
      </w:r>
    </w:p>
    <w:p w14:paraId="46E57B1B" w14:textId="77777777" w:rsidR="00F2232B" w:rsidRDefault="00F2232B" w:rsidP="00F2232B">
      <w:pPr>
        <w:ind w:left="720"/>
      </w:pPr>
      <w:r>
        <w:t xml:space="preserve">The </w:t>
      </w:r>
      <w:r w:rsidRPr="00B506E9">
        <w:rPr>
          <w:b/>
        </w:rPr>
        <w:t>Shipment Search</w:t>
      </w:r>
      <w:r>
        <w:t xml:space="preserve"> page appears. </w:t>
      </w:r>
      <w:r>
        <w:br/>
      </w:r>
    </w:p>
    <w:p w14:paraId="6CB0A32E" w14:textId="77777777" w:rsidR="00F2232B" w:rsidRPr="00FF2F16" w:rsidRDefault="00F2232B" w:rsidP="00C9791D">
      <w:pPr>
        <w:numPr>
          <w:ilvl w:val="0"/>
          <w:numId w:val="120"/>
        </w:numPr>
      </w:pPr>
      <w:r w:rsidRPr="00FF2F16">
        <w:t xml:space="preserve">Click </w:t>
      </w:r>
      <w:r w:rsidRPr="0064347F">
        <w:rPr>
          <w:b/>
        </w:rPr>
        <w:t>SEARCH</w:t>
      </w:r>
      <w:r w:rsidRPr="00FF2F16">
        <w:t xml:space="preserve">. </w:t>
      </w:r>
    </w:p>
    <w:p w14:paraId="4F711CE3" w14:textId="77777777" w:rsidR="00F2232B" w:rsidRDefault="00F2232B" w:rsidP="00F2232B">
      <w:pPr>
        <w:pStyle w:val="BodyText"/>
        <w:ind w:left="720"/>
        <w:rPr>
          <w:lang w:val="en-US"/>
        </w:rPr>
      </w:pPr>
      <w:r w:rsidRPr="0064347F">
        <w:t>The shipment search page displays a list of shipments</w:t>
      </w:r>
      <w:r w:rsidRPr="00372F84">
        <w:t xml:space="preserve"> that are accessible based on your login location</w:t>
      </w:r>
      <w:r w:rsidRPr="0064347F">
        <w:t xml:space="preserve">. </w:t>
      </w:r>
    </w:p>
    <w:p w14:paraId="416E1000" w14:textId="77777777" w:rsidR="00F2232B" w:rsidRDefault="00F2232B" w:rsidP="00F2232B">
      <w:pPr>
        <w:pStyle w:val="BodyText"/>
        <w:ind w:left="720"/>
        <w:rPr>
          <w:lang w:val="en-US"/>
        </w:rPr>
      </w:pPr>
    </w:p>
    <w:p w14:paraId="36689A2E" w14:textId="77777777" w:rsidR="00F2232B" w:rsidRPr="0064347F" w:rsidRDefault="00F2232B" w:rsidP="00C9791D">
      <w:pPr>
        <w:pStyle w:val="BodyText"/>
        <w:numPr>
          <w:ilvl w:val="0"/>
          <w:numId w:val="120"/>
        </w:numPr>
      </w:pPr>
      <w:r w:rsidRPr="0064347F">
        <w:t xml:space="preserve">Click </w:t>
      </w:r>
      <w:r>
        <w:t xml:space="preserve">the row of the </w:t>
      </w:r>
      <w:r>
        <w:rPr>
          <w:lang w:val="en-US"/>
        </w:rPr>
        <w:t xml:space="preserve">redistribution </w:t>
      </w:r>
      <w:r>
        <w:t xml:space="preserve">shipment you want to </w:t>
      </w:r>
      <w:r>
        <w:rPr>
          <w:lang w:val="en-US"/>
        </w:rPr>
        <w:t>modify</w:t>
      </w:r>
      <w:r>
        <w:t xml:space="preserve">. </w:t>
      </w:r>
    </w:p>
    <w:p w14:paraId="65EFA9CE" w14:textId="77777777" w:rsidR="00F2232B" w:rsidRDefault="00F2232B" w:rsidP="00F2232B">
      <w:pPr>
        <w:pStyle w:val="BodyText"/>
        <w:ind w:left="720" w:right="720"/>
        <w:rPr>
          <w:lang w:val="en-US"/>
        </w:rPr>
      </w:pPr>
      <w:r w:rsidRPr="0064347F">
        <w:t xml:space="preserve">The </w:t>
      </w:r>
      <w:r w:rsidRPr="0064347F">
        <w:rPr>
          <w:b/>
        </w:rPr>
        <w:t>View Shipment</w:t>
      </w:r>
      <w:r w:rsidRPr="0064347F">
        <w:t xml:space="preserve"> page appears.</w:t>
      </w:r>
      <w:r>
        <w:br/>
      </w:r>
    </w:p>
    <w:p w14:paraId="36522E89" w14:textId="77777777" w:rsidR="00F2232B" w:rsidRPr="000306DC" w:rsidRDefault="00F2232B" w:rsidP="00C9791D">
      <w:pPr>
        <w:pStyle w:val="BodyText"/>
        <w:numPr>
          <w:ilvl w:val="0"/>
          <w:numId w:val="120"/>
        </w:numPr>
        <w:ind w:right="720"/>
      </w:pPr>
      <w:r w:rsidRPr="00AA26F9">
        <w:t xml:space="preserve">Click </w:t>
      </w:r>
      <w:r w:rsidRPr="00AA26F9">
        <w:rPr>
          <w:b/>
          <w:caps/>
        </w:rPr>
        <w:t>Modify</w:t>
      </w:r>
      <w:r w:rsidRPr="00AA26F9">
        <w:t xml:space="preserve">. </w:t>
      </w:r>
    </w:p>
    <w:p w14:paraId="09D00A6D" w14:textId="77777777" w:rsidR="00F2232B" w:rsidRDefault="00F2232B" w:rsidP="00F2232B">
      <w:pPr>
        <w:pStyle w:val="BodyText"/>
        <w:ind w:right="720" w:firstLine="720"/>
      </w:pPr>
      <w:r w:rsidRPr="00AA26F9">
        <w:t xml:space="preserve">The </w:t>
      </w:r>
      <w:r w:rsidRPr="00B5646B">
        <w:rPr>
          <w:b/>
        </w:rPr>
        <w:t>Modify</w:t>
      </w:r>
      <w:r w:rsidRPr="000306DC">
        <w:rPr>
          <w:b/>
        </w:rPr>
        <w:t xml:space="preserve"> Shipment</w:t>
      </w:r>
      <w:r>
        <w:t xml:space="preserve"> page appears</w:t>
      </w:r>
      <w:r w:rsidRPr="00AA26F9">
        <w:t xml:space="preserve">. </w:t>
      </w:r>
    </w:p>
    <w:p w14:paraId="0D2CA41C" w14:textId="77777777" w:rsidR="00F2232B" w:rsidRDefault="00F2232B" w:rsidP="00F2232B">
      <w:pPr>
        <w:pStyle w:val="BodyText"/>
        <w:ind w:right="720" w:firstLine="720"/>
      </w:pPr>
    </w:p>
    <w:p w14:paraId="04A0759B" w14:textId="77777777" w:rsidR="00F2232B" w:rsidRDefault="00F2232B" w:rsidP="00F2232B">
      <w:pPr>
        <w:pStyle w:val="BodyText"/>
        <w:ind w:right="720" w:firstLine="720"/>
      </w:pPr>
      <w:r w:rsidRPr="00C80C53">
        <w:rPr>
          <w:noProof/>
          <w:lang w:val="en-US" w:eastAsia="en-US"/>
        </w:rPr>
        <w:lastRenderedPageBreak/>
        <w:drawing>
          <wp:inline distT="0" distB="0" distL="0" distR="0" wp14:anchorId="348004C0" wp14:editId="2E431610">
            <wp:extent cx="6193155" cy="5411470"/>
            <wp:effectExtent l="19050" t="19050" r="17145" b="1778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93155" cy="5411470"/>
                    </a:xfrm>
                    <a:prstGeom prst="rect">
                      <a:avLst/>
                    </a:prstGeom>
                    <a:noFill/>
                    <a:ln w="3175">
                      <a:solidFill>
                        <a:schemeClr val="tx1"/>
                      </a:solidFill>
                    </a:ln>
                  </pic:spPr>
                </pic:pic>
              </a:graphicData>
            </a:graphic>
          </wp:inline>
        </w:drawing>
      </w:r>
    </w:p>
    <w:p w14:paraId="1ACC6DF6" w14:textId="77777777" w:rsidR="00F2232B" w:rsidRDefault="00F2232B" w:rsidP="00F2232B">
      <w:pPr>
        <w:pStyle w:val="Figure"/>
        <w:tabs>
          <w:tab w:val="clear" w:pos="1710"/>
          <w:tab w:val="num" w:pos="1800"/>
        </w:tabs>
        <w:ind w:left="1152" w:hanging="432"/>
      </w:pPr>
      <w:r>
        <w:t>Modify Shipment page - Redistribution</w:t>
      </w:r>
    </w:p>
    <w:p w14:paraId="2FA3481E" w14:textId="77777777" w:rsidR="00F2232B" w:rsidRDefault="00F2232B" w:rsidP="00F2232B">
      <w:pPr>
        <w:pStyle w:val="BodyText"/>
        <w:ind w:right="720" w:firstLine="720"/>
      </w:pPr>
    </w:p>
    <w:p w14:paraId="261260E5" w14:textId="77777777" w:rsidR="00F2232B" w:rsidRDefault="00F2232B" w:rsidP="00F2232B">
      <w:pPr>
        <w:pStyle w:val="BodyText"/>
        <w:ind w:right="720" w:firstLine="720"/>
      </w:pPr>
    </w:p>
    <w:p w14:paraId="2A1BFB4C" w14:textId="77777777" w:rsidR="00F2232B" w:rsidRDefault="00F2232B" w:rsidP="00C9791D">
      <w:pPr>
        <w:pStyle w:val="BodyText"/>
        <w:numPr>
          <w:ilvl w:val="0"/>
          <w:numId w:val="121"/>
        </w:numPr>
        <w:ind w:right="720"/>
      </w:pPr>
      <w:r>
        <w:t xml:space="preserve">Modify the redistribution shipment. For more information about </w:t>
      </w:r>
      <w:r>
        <w:rPr>
          <w:lang w:val="en-US"/>
        </w:rPr>
        <w:t xml:space="preserve">redistribution </w:t>
      </w:r>
      <w:r>
        <w:t>shipment</w:t>
      </w:r>
      <w:r>
        <w:rPr>
          <w:lang w:val="en-US"/>
        </w:rPr>
        <w:t xml:space="preserve"> field data</w:t>
      </w:r>
      <w:r>
        <w:t xml:space="preserve">, </w:t>
      </w:r>
      <w:r w:rsidRPr="003C3061">
        <w:t>see</w:t>
      </w:r>
      <w:r>
        <w:t xml:space="preserve"> </w:t>
      </w:r>
      <w:hyperlink w:anchor="CreatingRedistributiionShipment" w:history="1">
        <w:r w:rsidRPr="00C600F9">
          <w:rPr>
            <w:rStyle w:val="Hyperlink"/>
            <w:b/>
          </w:rPr>
          <w:t>Creating a Redistribution Shipment</w:t>
        </w:r>
      </w:hyperlink>
      <w:r>
        <w:t>.</w:t>
      </w:r>
      <w:r>
        <w:br/>
      </w:r>
    </w:p>
    <w:p w14:paraId="0E845EBD" w14:textId="77777777" w:rsidR="00F2232B" w:rsidRDefault="00F2232B" w:rsidP="00C9791D">
      <w:pPr>
        <w:pStyle w:val="BodyText"/>
        <w:numPr>
          <w:ilvl w:val="0"/>
          <w:numId w:val="121"/>
        </w:numPr>
        <w:ind w:right="720"/>
      </w:pPr>
      <w:r w:rsidRPr="00D16090">
        <w:t xml:space="preserve">To add </w:t>
      </w:r>
      <w:r>
        <w:t xml:space="preserve">an </w:t>
      </w:r>
      <w:r w:rsidRPr="00D16090">
        <w:t xml:space="preserve">event </w:t>
      </w:r>
      <w:r>
        <w:t xml:space="preserve">to this shipment, </w:t>
      </w:r>
      <w:r w:rsidRPr="00D16090">
        <w:t xml:space="preserve">click the </w:t>
      </w:r>
      <w:r w:rsidRPr="00A04E89">
        <w:rPr>
          <w:b/>
        </w:rPr>
        <w:t>Manage Events</w:t>
      </w:r>
      <w:r w:rsidRPr="00D16090">
        <w:t xml:space="preserve"> link</w:t>
      </w:r>
      <w:r>
        <w:t xml:space="preserve">. </w:t>
      </w:r>
      <w:r>
        <w:rPr>
          <w:lang w:val="en-US"/>
        </w:rPr>
        <w:br/>
        <w:t xml:space="preserve">The </w:t>
      </w:r>
      <w:r w:rsidRPr="00732542">
        <w:rPr>
          <w:b/>
          <w:lang w:val="en-US"/>
        </w:rPr>
        <w:t>Manage Events</w:t>
      </w:r>
      <w:r>
        <w:rPr>
          <w:lang w:val="en-US"/>
        </w:rPr>
        <w:t xml:space="preserve"> window appears.</w:t>
      </w:r>
      <w:r>
        <w:rPr>
          <w:lang w:val="en-US"/>
        </w:rPr>
        <w:br/>
      </w:r>
      <w:r w:rsidRPr="00732542">
        <w:rPr>
          <w:b/>
          <w:lang w:val="en-US"/>
        </w:rPr>
        <w:t>Note:</w:t>
      </w:r>
      <w:r>
        <w:rPr>
          <w:lang w:val="en-US"/>
        </w:rPr>
        <w:t xml:space="preserve"> </w:t>
      </w:r>
      <w:r>
        <w:t xml:space="preserve">For more information about how to add an event, see </w:t>
      </w:r>
      <w:hyperlink w:anchor="ManagingEvents" w:history="1">
        <w:r>
          <w:rPr>
            <w:rStyle w:val="Hyperlink"/>
            <w:b/>
          </w:rPr>
          <w:t xml:space="preserve">Managing </w:t>
        </w:r>
        <w:r w:rsidRPr="00A04E89">
          <w:rPr>
            <w:rStyle w:val="Hyperlink"/>
            <w:b/>
          </w:rPr>
          <w:t>Events</w:t>
        </w:r>
      </w:hyperlink>
      <w:r w:rsidRPr="00B94701">
        <w:t>.</w:t>
      </w:r>
    </w:p>
    <w:p w14:paraId="0733411F" w14:textId="77777777" w:rsidR="00F2232B" w:rsidRDefault="00F2232B" w:rsidP="00F2232B">
      <w:pPr>
        <w:pStyle w:val="BodyText"/>
        <w:ind w:left="720" w:right="360"/>
      </w:pPr>
    </w:p>
    <w:p w14:paraId="5455E82D" w14:textId="77777777" w:rsidR="00F2232B" w:rsidRDefault="00F2232B" w:rsidP="00C9791D">
      <w:pPr>
        <w:pStyle w:val="BodyText"/>
        <w:numPr>
          <w:ilvl w:val="0"/>
          <w:numId w:val="121"/>
        </w:numPr>
        <w:ind w:right="360"/>
      </w:pPr>
      <w:r w:rsidRPr="00A04E89">
        <w:t xml:space="preserve">To attach </w:t>
      </w:r>
      <w:r>
        <w:t xml:space="preserve">a </w:t>
      </w:r>
      <w:r w:rsidRPr="00A04E89">
        <w:t xml:space="preserve">file to this shipment, click </w:t>
      </w:r>
      <w:r>
        <w:t xml:space="preserve">the </w:t>
      </w:r>
      <w:r>
        <w:rPr>
          <w:b/>
          <w:lang w:val="en-US"/>
        </w:rPr>
        <w:t>Add Attachment</w:t>
      </w:r>
      <w:r w:rsidRPr="00A04E89">
        <w:t xml:space="preserve"> link</w:t>
      </w:r>
      <w:r>
        <w:t xml:space="preserve">. </w:t>
      </w:r>
      <w:r>
        <w:rPr>
          <w:lang w:val="en-US"/>
        </w:rPr>
        <w:br/>
        <w:t xml:space="preserve">The </w:t>
      </w:r>
      <w:r w:rsidRPr="00732542">
        <w:rPr>
          <w:b/>
          <w:lang w:val="en-US"/>
        </w:rPr>
        <w:t xml:space="preserve">Manage </w:t>
      </w:r>
      <w:r>
        <w:rPr>
          <w:b/>
          <w:lang w:val="en-US"/>
        </w:rPr>
        <w:t>Attachments</w:t>
      </w:r>
      <w:r>
        <w:rPr>
          <w:lang w:val="en-US"/>
        </w:rPr>
        <w:t xml:space="preserve"> window appears.</w:t>
      </w:r>
      <w:r>
        <w:rPr>
          <w:lang w:val="en-US"/>
        </w:rPr>
        <w:br/>
      </w:r>
      <w:r w:rsidRPr="00732542">
        <w:rPr>
          <w:b/>
          <w:lang w:val="en-US"/>
        </w:rPr>
        <w:t>Note:</w:t>
      </w:r>
      <w:r>
        <w:rPr>
          <w:lang w:val="en-US"/>
        </w:rPr>
        <w:t xml:space="preserve"> </w:t>
      </w:r>
      <w:r>
        <w:t xml:space="preserve">For more information about how to attach a file, see </w:t>
      </w:r>
      <w:hyperlink w:anchor="CommonFileUpload" w:history="1">
        <w:r w:rsidRPr="00A04E89">
          <w:rPr>
            <w:rStyle w:val="Hyperlink"/>
            <w:b/>
          </w:rPr>
          <w:t>Common File Upload</w:t>
        </w:r>
      </w:hyperlink>
      <w:r>
        <w:t>.</w:t>
      </w:r>
      <w:r>
        <w:br/>
      </w:r>
    </w:p>
    <w:p w14:paraId="7EB8DCBD" w14:textId="77777777" w:rsidR="00F2232B" w:rsidRDefault="00F2232B" w:rsidP="00C9791D">
      <w:pPr>
        <w:pStyle w:val="BodyText"/>
        <w:numPr>
          <w:ilvl w:val="0"/>
          <w:numId w:val="121"/>
        </w:numPr>
        <w:ind w:right="720"/>
      </w:pPr>
      <w:r>
        <w:t>C</w:t>
      </w:r>
      <w:r w:rsidRPr="00AA26F9">
        <w:t xml:space="preserve">lick </w:t>
      </w:r>
      <w:r w:rsidRPr="00AA26F9">
        <w:rPr>
          <w:b/>
        </w:rPr>
        <w:t>SAVE</w:t>
      </w:r>
      <w:r w:rsidRPr="00AA26F9">
        <w:t xml:space="preserve">. </w:t>
      </w:r>
    </w:p>
    <w:p w14:paraId="14F92910" w14:textId="77777777" w:rsidR="00F2232B" w:rsidRDefault="00F2232B" w:rsidP="00F2232B">
      <w:pPr>
        <w:pStyle w:val="BodyText"/>
        <w:ind w:left="720" w:right="720"/>
        <w:rPr>
          <w:lang w:val="en-US"/>
        </w:rPr>
      </w:pPr>
      <w:r>
        <w:t>The redistribution shipment is modified. The status of this shipment remains the same.</w:t>
      </w:r>
    </w:p>
    <w:p w14:paraId="35A8FB97" w14:textId="77777777" w:rsidR="00F2232B" w:rsidRDefault="00F2232B" w:rsidP="00F2232B">
      <w:pPr>
        <w:pStyle w:val="BodyText"/>
        <w:ind w:left="720" w:right="720"/>
        <w:rPr>
          <w:lang w:val="en-US"/>
        </w:rPr>
      </w:pPr>
    </w:p>
    <w:p w14:paraId="2EC8B336" w14:textId="77777777" w:rsidR="00F2232B" w:rsidRDefault="00F2232B" w:rsidP="00F2232B">
      <w:pPr>
        <w:pStyle w:val="Heading3"/>
      </w:pPr>
      <w:r>
        <w:rPr>
          <w:lang w:val="en-US"/>
        </w:rPr>
        <w:br w:type="page"/>
      </w:r>
      <w:bookmarkStart w:id="4053" w:name="DeleteRedistributionShipment"/>
      <w:bookmarkStart w:id="4054" w:name="_Toc452993622"/>
      <w:bookmarkStart w:id="4055" w:name="_Toc507164343"/>
      <w:bookmarkStart w:id="4056" w:name="_Toc300125741"/>
      <w:bookmarkEnd w:id="4053"/>
      <w:r>
        <w:lastRenderedPageBreak/>
        <w:t>Deleting Redistribution Shipment</w:t>
      </w:r>
      <w:bookmarkEnd w:id="4054"/>
      <w:bookmarkEnd w:id="4055"/>
      <w:r w:rsidRPr="00596F07">
        <w:t xml:space="preserve"> </w:t>
      </w:r>
      <w:bookmarkEnd w:id="4056"/>
    </w:p>
    <w:p w14:paraId="648FF2E9" w14:textId="77777777" w:rsidR="00F2232B" w:rsidRDefault="00F2232B" w:rsidP="00F2232B"/>
    <w:p w14:paraId="17784EE2" w14:textId="0D3C9693" w:rsidR="00F2232B" w:rsidRPr="00596F07" w:rsidRDefault="00F2232B" w:rsidP="00FA7565">
      <w:r w:rsidRPr="00B1762A">
        <w:rPr>
          <w:b/>
        </w:rPr>
        <w:t>Note:</w:t>
      </w:r>
      <w:r>
        <w:t xml:space="preserve"> The shipment must have the </w:t>
      </w:r>
      <w:r w:rsidRPr="00AB53F1">
        <w:rPr>
          <w:b/>
        </w:rPr>
        <w:t>Distributed Shipment</w:t>
      </w:r>
      <w:r>
        <w:t xml:space="preserve"> </w:t>
      </w:r>
      <w:r w:rsidRPr="00001FC4">
        <w:rPr>
          <w:b/>
        </w:rPr>
        <w:t>I</w:t>
      </w:r>
      <w:r w:rsidRPr="003F30D2">
        <w:rPr>
          <w:b/>
        </w:rPr>
        <w:t>n Preparation</w:t>
      </w:r>
      <w:r>
        <w:t xml:space="preserve"> status.</w:t>
      </w:r>
    </w:p>
    <w:p w14:paraId="7D77035F" w14:textId="77777777" w:rsidR="00F2232B" w:rsidRDefault="00F2232B" w:rsidP="00F2232B">
      <w:pPr>
        <w:pStyle w:val="BodyText"/>
        <w:ind w:left="360" w:right="360"/>
      </w:pPr>
    </w:p>
    <w:p w14:paraId="59C95A75" w14:textId="77777777" w:rsidR="00F2232B" w:rsidRPr="00AA26F9" w:rsidRDefault="00F2232B" w:rsidP="00F2232B">
      <w:pPr>
        <w:pStyle w:val="BodyText"/>
      </w:pPr>
      <w:r w:rsidRPr="00AA26F9">
        <w:t xml:space="preserve">To delete a </w:t>
      </w:r>
      <w:r>
        <w:t xml:space="preserve">redistribution </w:t>
      </w:r>
      <w:r w:rsidRPr="00AA26F9">
        <w:t>shipment</w:t>
      </w:r>
      <w:r>
        <w:t>:</w:t>
      </w:r>
      <w:r w:rsidRPr="0084109A">
        <w:rPr>
          <w:b/>
        </w:rPr>
        <w:t xml:space="preserve"> </w:t>
      </w:r>
      <w:r>
        <w:rPr>
          <w:b/>
        </w:rPr>
        <w:br/>
      </w:r>
    </w:p>
    <w:p w14:paraId="1CA01997" w14:textId="2CE7DD08" w:rsidR="00F2232B" w:rsidRDefault="00F2232B" w:rsidP="00C9791D">
      <w:pPr>
        <w:numPr>
          <w:ilvl w:val="0"/>
          <w:numId w:val="122"/>
        </w:numPr>
      </w:pPr>
      <w:del w:id="4057" w:author="Sayali Dev" w:date="2018-01-31T17:54:00Z">
        <w:r w:rsidDel="009A119E">
          <w:delText>Log on</w:delText>
        </w:r>
      </w:del>
      <w:ins w:id="4058" w:author="Sayali Dev" w:date="2018-01-31T17:54:00Z">
        <w:r w:rsidR="009A119E">
          <w:t>Log in</w:t>
        </w:r>
      </w:ins>
      <w:r>
        <w:t xml:space="preserve"> to the application using your </w:t>
      </w:r>
      <w:del w:id="4059" w:author="Sayali Dev" w:date="2018-01-31T17:55:00Z">
        <w:r w:rsidDel="00A62626">
          <w:delText>logon</w:delText>
        </w:r>
      </w:del>
      <w:ins w:id="4060" w:author="Sayali Dev" w:date="2018-01-31T17:55:00Z">
        <w:r w:rsidR="00A62626">
          <w:t>log in</w:t>
        </w:r>
      </w:ins>
      <w:r>
        <w:t xml:space="preserve"> credentials. </w:t>
      </w:r>
    </w:p>
    <w:p w14:paraId="45027C96" w14:textId="77777777" w:rsidR="00F2232B" w:rsidRDefault="00F2232B" w:rsidP="00F2232B">
      <w:pPr>
        <w:ind w:left="720"/>
      </w:pPr>
      <w:r>
        <w:t xml:space="preserve">The home page appears. </w:t>
      </w:r>
    </w:p>
    <w:p w14:paraId="0B727251" w14:textId="77777777" w:rsidR="00F2232B" w:rsidRDefault="00F2232B" w:rsidP="00F2232B">
      <w:pPr>
        <w:ind w:left="720"/>
      </w:pPr>
    </w:p>
    <w:p w14:paraId="40984F83" w14:textId="77777777" w:rsidR="00F2232B" w:rsidRDefault="00F2232B" w:rsidP="00C9791D">
      <w:pPr>
        <w:numPr>
          <w:ilvl w:val="0"/>
          <w:numId w:val="122"/>
        </w:numPr>
      </w:pPr>
      <w:r>
        <w:t xml:space="preserve">Point to the arrow of the </w:t>
      </w:r>
      <w:r w:rsidRPr="00344175">
        <w:rPr>
          <w:b/>
        </w:rPr>
        <w:t>BMS</w:t>
      </w:r>
      <w:r>
        <w:t xml:space="preserve"> tab, and then click </w:t>
      </w:r>
      <w:r w:rsidRPr="00344175">
        <w:rPr>
          <w:b/>
        </w:rPr>
        <w:t>Shipments</w:t>
      </w:r>
      <w:r>
        <w:t xml:space="preserve">. </w:t>
      </w:r>
    </w:p>
    <w:p w14:paraId="2E2F365F" w14:textId="77777777" w:rsidR="00F2232B" w:rsidRDefault="00F2232B" w:rsidP="00F2232B">
      <w:pPr>
        <w:ind w:left="720"/>
      </w:pPr>
      <w:r>
        <w:t xml:space="preserve">The </w:t>
      </w:r>
      <w:r w:rsidRPr="00B506E9">
        <w:rPr>
          <w:b/>
        </w:rPr>
        <w:t>Shipment Search</w:t>
      </w:r>
      <w:r>
        <w:t xml:space="preserve"> page appears. </w:t>
      </w:r>
      <w:r>
        <w:br/>
      </w:r>
    </w:p>
    <w:p w14:paraId="6445B5EC" w14:textId="77777777" w:rsidR="00F2232B" w:rsidRPr="00FF2F16" w:rsidRDefault="00F2232B" w:rsidP="00C9791D">
      <w:pPr>
        <w:numPr>
          <w:ilvl w:val="0"/>
          <w:numId w:val="122"/>
        </w:numPr>
      </w:pPr>
      <w:r w:rsidRPr="00FF2F16">
        <w:t xml:space="preserve">Click </w:t>
      </w:r>
      <w:r w:rsidRPr="0064347F">
        <w:rPr>
          <w:b/>
        </w:rPr>
        <w:t>SEARCH</w:t>
      </w:r>
      <w:r w:rsidRPr="00FF2F16">
        <w:t xml:space="preserve">. </w:t>
      </w:r>
    </w:p>
    <w:p w14:paraId="61610FA6" w14:textId="77777777" w:rsidR="00F2232B" w:rsidRPr="00372F84" w:rsidRDefault="00F2232B" w:rsidP="00F2232B">
      <w:pPr>
        <w:pStyle w:val="BodyText"/>
        <w:ind w:left="720"/>
        <w:rPr>
          <w:lang w:val="en-US"/>
        </w:rPr>
      </w:pPr>
      <w:r w:rsidRPr="0064347F">
        <w:t>The shipment search pa</w:t>
      </w:r>
      <w:r>
        <w:t>ge displays a list of shipments</w:t>
      </w:r>
      <w:r w:rsidRPr="0064347F">
        <w:t xml:space="preserve"> </w:t>
      </w:r>
      <w:r w:rsidRPr="00372F84">
        <w:t>that are accessible based on your login location</w:t>
      </w:r>
      <w:r>
        <w:rPr>
          <w:lang w:val="en-US"/>
        </w:rPr>
        <w:t>.</w:t>
      </w:r>
    </w:p>
    <w:p w14:paraId="63A2493D" w14:textId="77777777" w:rsidR="00F2232B" w:rsidRDefault="00F2232B" w:rsidP="00F2232B">
      <w:pPr>
        <w:pStyle w:val="BodyText"/>
        <w:ind w:left="720"/>
        <w:rPr>
          <w:lang w:val="en-US"/>
        </w:rPr>
      </w:pPr>
    </w:p>
    <w:p w14:paraId="63E0A59D" w14:textId="77777777" w:rsidR="00F2232B" w:rsidRPr="0064347F" w:rsidRDefault="00F2232B" w:rsidP="00C9791D">
      <w:pPr>
        <w:pStyle w:val="BodyText"/>
        <w:numPr>
          <w:ilvl w:val="0"/>
          <w:numId w:val="122"/>
        </w:numPr>
      </w:pPr>
      <w:r w:rsidRPr="0064347F">
        <w:t xml:space="preserve">Click </w:t>
      </w:r>
      <w:r>
        <w:t xml:space="preserve">the row of the </w:t>
      </w:r>
      <w:r>
        <w:rPr>
          <w:lang w:val="en-US"/>
        </w:rPr>
        <w:t xml:space="preserve">redistribution </w:t>
      </w:r>
      <w:r>
        <w:t xml:space="preserve">shipment you want to </w:t>
      </w:r>
      <w:r>
        <w:rPr>
          <w:lang w:val="en-US"/>
        </w:rPr>
        <w:t>delete</w:t>
      </w:r>
      <w:r>
        <w:t xml:space="preserve">. </w:t>
      </w:r>
    </w:p>
    <w:p w14:paraId="3C3E6CED" w14:textId="77777777" w:rsidR="00F2232B" w:rsidRDefault="00F2232B" w:rsidP="00F2232B">
      <w:pPr>
        <w:pStyle w:val="BodyText"/>
        <w:ind w:left="720" w:right="720"/>
        <w:rPr>
          <w:lang w:val="en-US"/>
        </w:rPr>
      </w:pPr>
      <w:r w:rsidRPr="0064347F">
        <w:t xml:space="preserve">The </w:t>
      </w:r>
      <w:r w:rsidRPr="0064347F">
        <w:rPr>
          <w:b/>
        </w:rPr>
        <w:t>View Shipment</w:t>
      </w:r>
      <w:r w:rsidRPr="0064347F">
        <w:t xml:space="preserve"> page appears.</w:t>
      </w:r>
      <w:r>
        <w:rPr>
          <w:lang w:val="en-US"/>
        </w:rPr>
        <w:br/>
      </w:r>
    </w:p>
    <w:p w14:paraId="41E5815C" w14:textId="77777777" w:rsidR="00F2232B" w:rsidRDefault="00F2232B" w:rsidP="00C9791D">
      <w:pPr>
        <w:pStyle w:val="BodyText"/>
        <w:numPr>
          <w:ilvl w:val="0"/>
          <w:numId w:val="122"/>
        </w:numPr>
        <w:ind w:right="720"/>
        <w:rPr>
          <w:lang w:val="en-US"/>
        </w:rPr>
      </w:pPr>
      <w:r w:rsidRPr="00AA26F9">
        <w:t xml:space="preserve">Click </w:t>
      </w:r>
      <w:r w:rsidRPr="00AB53F1">
        <w:rPr>
          <w:b/>
          <w:caps/>
        </w:rPr>
        <w:t>Delete</w:t>
      </w:r>
      <w:r w:rsidRPr="00AA26F9">
        <w:t xml:space="preserve">. </w:t>
      </w:r>
      <w:r>
        <w:br/>
        <w:t>A confirmation window appears.</w:t>
      </w:r>
      <w:r>
        <w:rPr>
          <w:lang w:val="en-US"/>
        </w:rPr>
        <w:br/>
      </w:r>
    </w:p>
    <w:p w14:paraId="1CA08848" w14:textId="0EEB60A1" w:rsidR="00F2232B" w:rsidRPr="00030964" w:rsidRDefault="00F2232B" w:rsidP="00C9791D">
      <w:pPr>
        <w:pStyle w:val="BodyText"/>
        <w:numPr>
          <w:ilvl w:val="0"/>
          <w:numId w:val="122"/>
        </w:numPr>
        <w:ind w:right="720"/>
        <w:rPr>
          <w:ins w:id="4061" w:author="Sayali Dev" w:date="2018-02-09T17:10:00Z"/>
          <w:lang w:val="en-US"/>
          <w:rPrChange w:id="4062" w:author="Sayali Dev" w:date="2018-02-09T17:10:00Z">
            <w:rPr>
              <w:ins w:id="4063" w:author="Sayali Dev" w:date="2018-02-09T17:10:00Z"/>
            </w:rPr>
          </w:rPrChange>
        </w:rPr>
      </w:pPr>
      <w:r>
        <w:t xml:space="preserve">Click </w:t>
      </w:r>
      <w:r w:rsidRPr="00AB53F1">
        <w:rPr>
          <w:b/>
        </w:rPr>
        <w:t>OK</w:t>
      </w:r>
      <w:r>
        <w:t xml:space="preserve">. </w:t>
      </w:r>
    </w:p>
    <w:p w14:paraId="76E6C365" w14:textId="70C9FE65" w:rsidR="00030964" w:rsidRPr="00AB53F1" w:rsidRDefault="00030964">
      <w:pPr>
        <w:pStyle w:val="BodyText"/>
        <w:ind w:left="720" w:right="720"/>
        <w:rPr>
          <w:lang w:val="en-US"/>
        </w:rPr>
        <w:pPrChange w:id="4064" w:author="Sayali Dev" w:date="2018-02-09T17:11:00Z">
          <w:pPr>
            <w:pStyle w:val="BodyText"/>
            <w:numPr>
              <w:numId w:val="122"/>
            </w:numPr>
            <w:ind w:left="720" w:right="720" w:hanging="360"/>
          </w:pPr>
        </w:pPrChange>
      </w:pPr>
      <w:ins w:id="4065" w:author="Sayali Dev" w:date="2018-02-09T17:11:00Z">
        <w:r>
          <w:t xml:space="preserve">The </w:t>
        </w:r>
        <w:r w:rsidRPr="00B506E9">
          <w:rPr>
            <w:b/>
          </w:rPr>
          <w:t>Shipment Search</w:t>
        </w:r>
        <w:r>
          <w:t xml:space="preserve"> page appears.</w:t>
        </w:r>
      </w:ins>
    </w:p>
    <w:p w14:paraId="57F70651" w14:textId="77777777" w:rsidR="00DC7347" w:rsidRDefault="00F2232B" w:rsidP="00F2232B">
      <w:pPr>
        <w:ind w:left="720"/>
        <w:rPr>
          <w:ins w:id="4066" w:author="Sayali Dev" w:date="2018-02-09T13:29:00Z"/>
        </w:rPr>
      </w:pPr>
      <w:r w:rsidRPr="007A4C1B">
        <w:t>The redistribution shipment is deleted</w:t>
      </w:r>
      <w:r>
        <w:t xml:space="preserve"> and no longer appears on the </w:t>
      </w:r>
      <w:r w:rsidRPr="000425B1">
        <w:rPr>
          <w:b/>
        </w:rPr>
        <w:t>Shipment Search</w:t>
      </w:r>
      <w:r>
        <w:t xml:space="preserve"> page. </w:t>
      </w:r>
    </w:p>
    <w:p w14:paraId="5598EE2C" w14:textId="4D9E9640" w:rsidR="00F2232B" w:rsidRDefault="00F2232B" w:rsidP="00F2232B">
      <w:pPr>
        <w:ind w:left="720"/>
        <w:rPr>
          <w:b/>
        </w:rPr>
      </w:pPr>
      <w:r>
        <w:t xml:space="preserve">The biospecimens previously </w:t>
      </w:r>
      <w:r w:rsidRPr="00AB1F1B">
        <w:t xml:space="preserve">associated with the shipment </w:t>
      </w:r>
      <w:r>
        <w:t xml:space="preserve">return to inventory with a status of </w:t>
      </w:r>
      <w:r w:rsidRPr="00FC0437">
        <w:rPr>
          <w:b/>
        </w:rPr>
        <w:t>In</w:t>
      </w:r>
      <w:r w:rsidRPr="00AB1F1B">
        <w:rPr>
          <w:b/>
        </w:rPr>
        <w:t xml:space="preserve"> Inventory</w:t>
      </w:r>
      <w:r>
        <w:rPr>
          <w:b/>
        </w:rPr>
        <w:t>.</w:t>
      </w:r>
    </w:p>
    <w:p w14:paraId="66F5FAC7" w14:textId="77777777" w:rsidR="00F2232B" w:rsidRDefault="00F2232B" w:rsidP="00F2232B">
      <w:pPr>
        <w:ind w:left="720"/>
        <w:rPr>
          <w:b/>
        </w:rPr>
      </w:pPr>
    </w:p>
    <w:p w14:paraId="05A29A9C" w14:textId="77777777" w:rsidR="00F2232B" w:rsidRDefault="00F2232B" w:rsidP="00F2232B">
      <w:pPr>
        <w:pStyle w:val="Heading3"/>
      </w:pPr>
      <w:r>
        <w:rPr>
          <w:b w:val="0"/>
        </w:rPr>
        <w:br w:type="page"/>
      </w:r>
      <w:bookmarkStart w:id="4067" w:name="ApproveRedistributionShipment"/>
      <w:bookmarkStart w:id="4068" w:name="ConfirmRedistribution"/>
      <w:bookmarkStart w:id="4069" w:name="_Toc300125744"/>
      <w:bookmarkStart w:id="4070" w:name="_Toc452993623"/>
      <w:bookmarkStart w:id="4071" w:name="_Toc507164344"/>
      <w:bookmarkEnd w:id="4067"/>
      <w:bookmarkEnd w:id="4068"/>
      <w:r>
        <w:lastRenderedPageBreak/>
        <w:t>Sending a Redistribution Shipment</w:t>
      </w:r>
      <w:bookmarkEnd w:id="4069"/>
      <w:bookmarkEnd w:id="4070"/>
      <w:bookmarkEnd w:id="4071"/>
    </w:p>
    <w:p w14:paraId="4A11FEE1" w14:textId="77777777" w:rsidR="00F2232B" w:rsidRDefault="00F2232B" w:rsidP="00F2232B"/>
    <w:p w14:paraId="2F6BDE06" w14:textId="77777777" w:rsidR="00F2232B" w:rsidDel="009F2BC3" w:rsidRDefault="00F2232B" w:rsidP="00F2232B">
      <w:pPr>
        <w:rPr>
          <w:del w:id="4072" w:author="Sayali Dev" w:date="2018-02-09T13:39:00Z"/>
        </w:rPr>
      </w:pPr>
      <w:r w:rsidRPr="00B1762A">
        <w:rPr>
          <w:b/>
        </w:rPr>
        <w:t>Note:</w:t>
      </w:r>
      <w:r>
        <w:t xml:space="preserve"> </w:t>
      </w:r>
    </w:p>
    <w:p w14:paraId="58314F50" w14:textId="632C3355" w:rsidR="00F2232B" w:rsidRDefault="00F2232B">
      <w:pPr>
        <w:pPrChange w:id="4073" w:author="Sayali Dev" w:date="2018-02-09T13:39:00Z">
          <w:pPr>
            <w:numPr>
              <w:numId w:val="91"/>
            </w:numPr>
            <w:ind w:left="720" w:hanging="360"/>
          </w:pPr>
        </w:pPrChange>
      </w:pPr>
      <w:del w:id="4074" w:author="Sayali Dev" w:date="2018-02-09T13:39:00Z">
        <w:r w:rsidRPr="00FF2F16" w:rsidDel="009F2BC3">
          <w:delText xml:space="preserve">Only a </w:delText>
        </w:r>
        <w:r w:rsidDel="009F2BC3">
          <w:delText xml:space="preserve">Biobank </w:delText>
        </w:r>
        <w:r w:rsidRPr="00FF2F16" w:rsidDel="009F2BC3">
          <w:delText xml:space="preserve">user </w:delText>
        </w:r>
        <w:r w:rsidDel="009F2BC3">
          <w:delText xml:space="preserve">can send </w:delText>
        </w:r>
        <w:r w:rsidRPr="00FF2F16" w:rsidDel="009F2BC3">
          <w:delText xml:space="preserve">a </w:delText>
        </w:r>
        <w:r w:rsidDel="009F2BC3">
          <w:delText xml:space="preserve">redistribution </w:delText>
        </w:r>
        <w:r w:rsidRPr="00FF2F16" w:rsidDel="009F2BC3">
          <w:delText>shipment.</w:delText>
        </w:r>
        <w:r w:rsidDel="009F2BC3">
          <w:delText xml:space="preserve"> </w:delText>
        </w:r>
      </w:del>
    </w:p>
    <w:p w14:paraId="76BCA6AC" w14:textId="77777777" w:rsidR="00F2232B" w:rsidRDefault="00F2232B" w:rsidP="00C9791D">
      <w:pPr>
        <w:pStyle w:val="BodyText"/>
        <w:numPr>
          <w:ilvl w:val="0"/>
          <w:numId w:val="91"/>
        </w:numPr>
      </w:pPr>
      <w:r>
        <w:t xml:space="preserve">The shipment must have the </w:t>
      </w:r>
      <w:r w:rsidRPr="00715068">
        <w:rPr>
          <w:b/>
        </w:rPr>
        <w:t xml:space="preserve">Distributed Shipment </w:t>
      </w:r>
      <w:r>
        <w:rPr>
          <w:b/>
          <w:lang w:val="en-US"/>
        </w:rPr>
        <w:t>in Preparation</w:t>
      </w:r>
      <w:r>
        <w:t xml:space="preserve"> status.</w:t>
      </w:r>
    </w:p>
    <w:p w14:paraId="3E5302EE" w14:textId="77777777" w:rsidR="00F2232B" w:rsidRDefault="00F2232B" w:rsidP="00F2232B">
      <w:pPr>
        <w:pStyle w:val="BodyText"/>
      </w:pPr>
    </w:p>
    <w:p w14:paraId="11A4346A" w14:textId="77777777" w:rsidR="00F2232B" w:rsidRDefault="00F2232B" w:rsidP="00F2232B">
      <w:pPr>
        <w:pStyle w:val="BodyText"/>
      </w:pPr>
      <w:r>
        <w:t>To send a redistribution shipment:</w:t>
      </w:r>
      <w:r>
        <w:br/>
      </w:r>
    </w:p>
    <w:p w14:paraId="637B72B7" w14:textId="77777777" w:rsidR="00F2232B" w:rsidRDefault="00F2232B" w:rsidP="00C9791D">
      <w:pPr>
        <w:numPr>
          <w:ilvl w:val="0"/>
          <w:numId w:val="123"/>
        </w:numPr>
      </w:pPr>
      <w:r>
        <w:t xml:space="preserve">Point to the arrow of the </w:t>
      </w:r>
      <w:r w:rsidRPr="00344175">
        <w:rPr>
          <w:b/>
        </w:rPr>
        <w:t>BMS</w:t>
      </w:r>
      <w:r>
        <w:t xml:space="preserve"> tab, and then click </w:t>
      </w:r>
      <w:r w:rsidRPr="00344175">
        <w:rPr>
          <w:b/>
        </w:rPr>
        <w:t>Shipments</w:t>
      </w:r>
      <w:r>
        <w:t xml:space="preserve">. </w:t>
      </w:r>
    </w:p>
    <w:p w14:paraId="11ECB6C4" w14:textId="77777777" w:rsidR="00F2232B" w:rsidRDefault="00F2232B" w:rsidP="00F2232B">
      <w:pPr>
        <w:ind w:left="720"/>
      </w:pPr>
      <w:r>
        <w:t xml:space="preserve">The </w:t>
      </w:r>
      <w:r w:rsidRPr="00B506E9">
        <w:rPr>
          <w:b/>
        </w:rPr>
        <w:t>Shipment Search</w:t>
      </w:r>
      <w:r>
        <w:t xml:space="preserve"> page appears. </w:t>
      </w:r>
      <w:r>
        <w:br/>
      </w:r>
    </w:p>
    <w:p w14:paraId="412C4057" w14:textId="77777777" w:rsidR="00F2232B" w:rsidRPr="00FF2F16" w:rsidRDefault="00F2232B" w:rsidP="00C9791D">
      <w:pPr>
        <w:numPr>
          <w:ilvl w:val="0"/>
          <w:numId w:val="123"/>
        </w:numPr>
      </w:pPr>
      <w:r w:rsidRPr="00FF2F16">
        <w:t xml:space="preserve">Click </w:t>
      </w:r>
      <w:r w:rsidRPr="0064347F">
        <w:rPr>
          <w:b/>
        </w:rPr>
        <w:t>SEARCH</w:t>
      </w:r>
      <w:r w:rsidRPr="00FF2F16">
        <w:t xml:space="preserve">. </w:t>
      </w:r>
    </w:p>
    <w:p w14:paraId="59AD19DA" w14:textId="77777777" w:rsidR="00F2232B" w:rsidRDefault="00F2232B" w:rsidP="00F2232B">
      <w:pPr>
        <w:pStyle w:val="BodyText"/>
        <w:ind w:left="720"/>
        <w:rPr>
          <w:lang w:val="en-US"/>
        </w:rPr>
      </w:pPr>
      <w:r w:rsidRPr="0064347F">
        <w:t>The shipment search page displays a list of shipments</w:t>
      </w:r>
      <w:r w:rsidRPr="00372F84">
        <w:t xml:space="preserve"> that are accessible based on your login location</w:t>
      </w:r>
      <w:r w:rsidRPr="0064347F">
        <w:t xml:space="preserve">. </w:t>
      </w:r>
    </w:p>
    <w:p w14:paraId="60C5AEA3" w14:textId="77777777" w:rsidR="00F2232B" w:rsidRDefault="00F2232B" w:rsidP="00F2232B">
      <w:pPr>
        <w:pStyle w:val="BodyText"/>
        <w:ind w:left="720"/>
        <w:rPr>
          <w:lang w:val="en-US"/>
        </w:rPr>
      </w:pPr>
    </w:p>
    <w:p w14:paraId="1AC99961" w14:textId="77777777" w:rsidR="00F2232B" w:rsidRPr="0064347F" w:rsidRDefault="00F2232B" w:rsidP="00C9791D">
      <w:pPr>
        <w:pStyle w:val="BodyText"/>
        <w:numPr>
          <w:ilvl w:val="0"/>
          <w:numId w:val="123"/>
        </w:numPr>
      </w:pPr>
      <w:r w:rsidRPr="0064347F">
        <w:t xml:space="preserve">Click </w:t>
      </w:r>
      <w:r>
        <w:t xml:space="preserve">the row of the </w:t>
      </w:r>
      <w:r>
        <w:rPr>
          <w:lang w:val="en-US"/>
        </w:rPr>
        <w:t xml:space="preserve">redistribution </w:t>
      </w:r>
      <w:r>
        <w:t xml:space="preserve">shipment you want to </w:t>
      </w:r>
      <w:r>
        <w:rPr>
          <w:lang w:val="en-US"/>
        </w:rPr>
        <w:t>send</w:t>
      </w:r>
      <w:r>
        <w:t xml:space="preserve">. </w:t>
      </w:r>
    </w:p>
    <w:p w14:paraId="430DE2DF" w14:textId="77777777" w:rsidR="00F2232B" w:rsidRDefault="00F2232B" w:rsidP="00F2232B">
      <w:pPr>
        <w:pStyle w:val="BodyText"/>
        <w:ind w:left="720" w:right="720"/>
        <w:rPr>
          <w:lang w:val="en-US"/>
        </w:rPr>
      </w:pPr>
      <w:r w:rsidRPr="0064347F">
        <w:t xml:space="preserve">The </w:t>
      </w:r>
      <w:r w:rsidRPr="0064347F">
        <w:rPr>
          <w:b/>
        </w:rPr>
        <w:t>View Shipment</w:t>
      </w:r>
      <w:r w:rsidRPr="0064347F">
        <w:t xml:space="preserve"> page appears.</w:t>
      </w:r>
      <w:r>
        <w:rPr>
          <w:lang w:val="en-US"/>
        </w:rPr>
        <w:br/>
      </w:r>
    </w:p>
    <w:p w14:paraId="06C56D8A" w14:textId="77777777" w:rsidR="00F2232B" w:rsidRDefault="00F2232B" w:rsidP="00C9791D">
      <w:pPr>
        <w:pStyle w:val="BodyText"/>
        <w:numPr>
          <w:ilvl w:val="0"/>
          <w:numId w:val="123"/>
        </w:numPr>
        <w:ind w:right="720"/>
      </w:pPr>
      <w:r>
        <w:t xml:space="preserve">Click </w:t>
      </w:r>
      <w:r>
        <w:rPr>
          <w:b/>
        </w:rPr>
        <w:t>SEND</w:t>
      </w:r>
      <w:r>
        <w:t xml:space="preserve">. </w:t>
      </w:r>
    </w:p>
    <w:p w14:paraId="5F080985" w14:textId="77777777" w:rsidR="00F2232B" w:rsidRDefault="00F2232B" w:rsidP="00F2232B">
      <w:pPr>
        <w:pStyle w:val="BodyText"/>
        <w:ind w:left="720" w:right="270"/>
      </w:pPr>
      <w:r>
        <w:t xml:space="preserve">The </w:t>
      </w:r>
      <w:r w:rsidRPr="00A02941">
        <w:rPr>
          <w:b/>
        </w:rPr>
        <w:t>Send Shipment</w:t>
      </w:r>
      <w:r>
        <w:t xml:space="preserve"> page appears. </w:t>
      </w:r>
    </w:p>
    <w:p w14:paraId="52620A9B" w14:textId="77777777" w:rsidR="00F2232B" w:rsidRDefault="00F2232B" w:rsidP="00F2232B">
      <w:pPr>
        <w:pStyle w:val="BodyText"/>
        <w:ind w:right="270" w:firstLine="720"/>
      </w:pPr>
    </w:p>
    <w:p w14:paraId="163DCD9A" w14:textId="77777777" w:rsidR="00F2232B" w:rsidRDefault="00F2232B" w:rsidP="00F2232B">
      <w:pPr>
        <w:pStyle w:val="Caption"/>
        <w:ind w:firstLine="720"/>
      </w:pPr>
      <w:r w:rsidRPr="00691675">
        <w:rPr>
          <w:noProof/>
        </w:rPr>
        <w:drawing>
          <wp:inline distT="0" distB="0" distL="0" distR="0" wp14:anchorId="5EB23542" wp14:editId="75B20FD2">
            <wp:extent cx="6234430" cy="5104130"/>
            <wp:effectExtent l="19050" t="19050" r="13970" b="2032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234430" cy="5104130"/>
                    </a:xfrm>
                    <a:prstGeom prst="rect">
                      <a:avLst/>
                    </a:prstGeom>
                    <a:noFill/>
                    <a:ln w="3175">
                      <a:solidFill>
                        <a:schemeClr val="tx1"/>
                      </a:solidFill>
                    </a:ln>
                  </pic:spPr>
                </pic:pic>
              </a:graphicData>
            </a:graphic>
          </wp:inline>
        </w:drawing>
      </w:r>
    </w:p>
    <w:p w14:paraId="5C0558FF" w14:textId="77777777" w:rsidR="00F2232B" w:rsidRDefault="00F2232B" w:rsidP="00F2232B">
      <w:pPr>
        <w:pStyle w:val="Figure"/>
        <w:tabs>
          <w:tab w:val="clear" w:pos="1710"/>
          <w:tab w:val="num" w:pos="1800"/>
        </w:tabs>
        <w:ind w:left="1152" w:hanging="432"/>
      </w:pPr>
      <w:r>
        <w:lastRenderedPageBreak/>
        <w:t>Send Shipment page</w:t>
      </w:r>
    </w:p>
    <w:p w14:paraId="5434167D" w14:textId="77777777" w:rsidR="00F2232B" w:rsidRPr="00AA26F9" w:rsidRDefault="00F2232B" w:rsidP="00F2232B">
      <w:pPr>
        <w:ind w:firstLine="720"/>
      </w:pPr>
    </w:p>
    <w:p w14:paraId="6D4F89CE" w14:textId="77777777" w:rsidR="00F2232B" w:rsidRDefault="00F2232B" w:rsidP="00C9791D">
      <w:pPr>
        <w:pStyle w:val="BodyText"/>
        <w:numPr>
          <w:ilvl w:val="0"/>
          <w:numId w:val="124"/>
        </w:numPr>
        <w:ind w:right="540"/>
      </w:pPr>
      <w:r>
        <w:t xml:space="preserve">In the </w:t>
      </w:r>
      <w:r w:rsidRPr="00C64099">
        <w:rPr>
          <w:b/>
        </w:rPr>
        <w:t>Send Shipment Details</w:t>
      </w:r>
      <w:r>
        <w:t xml:space="preserve"> area, enter appropriate information in each field. </w:t>
      </w:r>
      <w:r>
        <w:rPr>
          <w:lang w:val="en-US"/>
        </w:rPr>
        <w:t>F</w:t>
      </w:r>
      <w:r>
        <w:t xml:space="preserve">ollowing table lists each field and its description. </w:t>
      </w:r>
    </w:p>
    <w:p w14:paraId="1F66A038" w14:textId="77777777" w:rsidR="00F2232B" w:rsidRDefault="00F2232B" w:rsidP="00F2232B">
      <w:pPr>
        <w:pStyle w:val="BodyText"/>
        <w:ind w:left="720" w:right="540"/>
      </w:pPr>
      <w:r w:rsidRPr="00F9591B">
        <w:rPr>
          <w:b/>
        </w:rPr>
        <w:t>Note:</w:t>
      </w:r>
      <w:r w:rsidRPr="00F9591B">
        <w:t xml:space="preserve"> Fields that are marked with the red asterisk (</w:t>
      </w:r>
      <w:r w:rsidRPr="00F9591B">
        <w:rPr>
          <w:color w:val="FF0000"/>
        </w:rPr>
        <w:t>*</w:t>
      </w:r>
      <w:r w:rsidRPr="00F9591B">
        <w:t>) are ma</w:t>
      </w:r>
      <w:r>
        <w:t>n</w:t>
      </w:r>
      <w:r w:rsidRPr="00F9591B">
        <w:t>datory</w:t>
      </w:r>
      <w:r>
        <w:t>.</w:t>
      </w:r>
    </w:p>
    <w:p w14:paraId="3F1D4BE7" w14:textId="77777777" w:rsidR="00F2232B" w:rsidRDefault="00F2232B" w:rsidP="00F2232B">
      <w:pPr>
        <w:pStyle w:val="BodyText"/>
        <w:ind w:left="720" w:right="540"/>
      </w:pPr>
    </w:p>
    <w:p w14:paraId="61F5A24D" w14:textId="6398F80E" w:rsidR="00F2232B" w:rsidRDefault="00F2232B" w:rsidP="00F2232B">
      <w:pPr>
        <w:pStyle w:val="Caption"/>
        <w:ind w:firstLine="720"/>
      </w:pPr>
      <w:r>
        <w:t xml:space="preserve">Table </w:t>
      </w:r>
      <w:r w:rsidR="00653CE2">
        <w:fldChar w:fldCharType="begin"/>
      </w:r>
      <w:r w:rsidR="00653CE2">
        <w:instrText xml:space="preserve"> SEQ Figure \* ARABIC </w:instrText>
      </w:r>
      <w:r w:rsidR="00653CE2">
        <w:fldChar w:fldCharType="separate"/>
      </w:r>
      <w:ins w:id="4075" w:author="Sayali Dev" w:date="2018-02-02T13:47:00Z">
        <w:r w:rsidR="00EB76E3">
          <w:rPr>
            <w:noProof/>
          </w:rPr>
          <w:t>46</w:t>
        </w:r>
      </w:ins>
      <w:del w:id="4076" w:author="Sayali Dev" w:date="2018-02-02T13:47:00Z">
        <w:r w:rsidDel="00EB76E3">
          <w:rPr>
            <w:noProof/>
          </w:rPr>
          <w:delText>31</w:delText>
        </w:r>
      </w:del>
      <w:r w:rsidR="00653CE2">
        <w:rPr>
          <w:noProof/>
        </w:rPr>
        <w:fldChar w:fldCharType="end"/>
      </w:r>
      <w:r>
        <w:t>: Sending a redistribution shipment</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F2232B" w:rsidRPr="007A152E" w14:paraId="6C45D608" w14:textId="77777777" w:rsidTr="00F2232B">
        <w:trPr>
          <w:cantSplit/>
          <w:trHeight w:val="288"/>
          <w:tblHeader/>
        </w:trPr>
        <w:tc>
          <w:tcPr>
            <w:tcW w:w="2790" w:type="dxa"/>
            <w:shd w:val="clear" w:color="auto" w:fill="BFBFBF"/>
            <w:vAlign w:val="center"/>
          </w:tcPr>
          <w:p w14:paraId="27604575" w14:textId="77777777" w:rsidR="00F2232B" w:rsidRPr="007A152E" w:rsidRDefault="00F2232B" w:rsidP="00F2232B">
            <w:pPr>
              <w:rPr>
                <w:b/>
              </w:rPr>
            </w:pPr>
            <w:r>
              <w:rPr>
                <w:b/>
              </w:rPr>
              <w:t>Field</w:t>
            </w:r>
          </w:p>
        </w:tc>
        <w:tc>
          <w:tcPr>
            <w:tcW w:w="7020" w:type="dxa"/>
            <w:shd w:val="clear" w:color="auto" w:fill="BFBFBF"/>
            <w:vAlign w:val="center"/>
          </w:tcPr>
          <w:p w14:paraId="3355590B" w14:textId="77777777" w:rsidR="00F2232B" w:rsidRPr="007A152E" w:rsidRDefault="00F2232B" w:rsidP="00F2232B">
            <w:pPr>
              <w:rPr>
                <w:b/>
              </w:rPr>
            </w:pPr>
            <w:r w:rsidRPr="007A152E">
              <w:rPr>
                <w:b/>
              </w:rPr>
              <w:t>Description</w:t>
            </w:r>
          </w:p>
        </w:tc>
      </w:tr>
      <w:tr w:rsidR="00F2232B" w14:paraId="7A537517" w14:textId="77777777" w:rsidTr="00F2232B">
        <w:trPr>
          <w:cantSplit/>
          <w:trHeight w:val="288"/>
        </w:trPr>
        <w:tc>
          <w:tcPr>
            <w:tcW w:w="2790" w:type="dxa"/>
            <w:vAlign w:val="center"/>
          </w:tcPr>
          <w:p w14:paraId="4E30E558" w14:textId="77777777" w:rsidR="00F2232B" w:rsidRDefault="00F2232B" w:rsidP="00F2232B">
            <w:pPr>
              <w:rPr>
                <w:b/>
              </w:rPr>
            </w:pPr>
            <w:r>
              <w:rPr>
                <w:b/>
              </w:rPr>
              <w:t>Date Shipped</w:t>
            </w:r>
            <w:r w:rsidRPr="00F9591B">
              <w:rPr>
                <w:color w:val="FF0000"/>
              </w:rPr>
              <w:t>*</w:t>
            </w:r>
          </w:p>
        </w:tc>
        <w:tc>
          <w:tcPr>
            <w:tcW w:w="7020" w:type="dxa"/>
            <w:vAlign w:val="center"/>
          </w:tcPr>
          <w:p w14:paraId="44DB454C" w14:textId="77777777" w:rsidR="00F2232B" w:rsidRDefault="00F2232B" w:rsidP="00F2232B">
            <w:r>
              <w:t xml:space="preserve">Click the date icon </w:t>
            </w:r>
            <w:r>
              <w:rPr>
                <w:noProof/>
              </w:rPr>
              <w:drawing>
                <wp:inline distT="0" distB="0" distL="0" distR="0" wp14:anchorId="4B15EC3E" wp14:editId="2314D13B">
                  <wp:extent cx="149860" cy="149860"/>
                  <wp:effectExtent l="0" t="0" r="2540" b="2540"/>
                  <wp:docPr id="109" name="Picture 109"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earch calenda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t>, and then click the date when you are sending the redistribution shipment.</w:t>
            </w:r>
          </w:p>
          <w:p w14:paraId="2AFE56C4" w14:textId="77777777" w:rsidR="00F2232B" w:rsidRDefault="00F2232B" w:rsidP="00F2232B">
            <w:r>
              <w:t xml:space="preserve">The date appears in the </w:t>
            </w:r>
            <w:r w:rsidRPr="00350C7C">
              <w:rPr>
                <w:b/>
              </w:rPr>
              <w:t>Date Shipped</w:t>
            </w:r>
            <w:r>
              <w:t xml:space="preserve"> box.</w:t>
            </w:r>
          </w:p>
        </w:tc>
      </w:tr>
      <w:tr w:rsidR="00F2232B" w14:paraId="3B20019E" w14:textId="77777777" w:rsidTr="00F2232B">
        <w:trPr>
          <w:cantSplit/>
          <w:trHeight w:val="288"/>
        </w:trPr>
        <w:tc>
          <w:tcPr>
            <w:tcW w:w="2790" w:type="dxa"/>
            <w:vAlign w:val="center"/>
          </w:tcPr>
          <w:p w14:paraId="6EBFF607" w14:textId="77777777" w:rsidR="00F2232B" w:rsidRPr="009C07F3" w:rsidRDefault="00F2232B" w:rsidP="00F2232B">
            <w:pPr>
              <w:rPr>
                <w:b/>
              </w:rPr>
            </w:pPr>
            <w:r>
              <w:rPr>
                <w:b/>
              </w:rPr>
              <w:t>Courier</w:t>
            </w:r>
            <w:r w:rsidRPr="00F9591B">
              <w:rPr>
                <w:color w:val="FF0000"/>
              </w:rPr>
              <w:t>*</w:t>
            </w:r>
          </w:p>
        </w:tc>
        <w:tc>
          <w:tcPr>
            <w:tcW w:w="7020" w:type="dxa"/>
            <w:vAlign w:val="center"/>
          </w:tcPr>
          <w:p w14:paraId="554E625A" w14:textId="77777777" w:rsidR="00F2232B" w:rsidRDefault="00F2232B" w:rsidP="00F2232B">
            <w:r>
              <w:t xml:space="preserve">Click the appropriate shipping courier. </w:t>
            </w:r>
          </w:p>
        </w:tc>
      </w:tr>
      <w:tr w:rsidR="00F2232B" w14:paraId="0E9A6483" w14:textId="77777777" w:rsidTr="00F2232B">
        <w:trPr>
          <w:cantSplit/>
          <w:trHeight w:val="288"/>
        </w:trPr>
        <w:tc>
          <w:tcPr>
            <w:tcW w:w="2790" w:type="dxa"/>
            <w:vAlign w:val="center"/>
          </w:tcPr>
          <w:p w14:paraId="55EAEBF4" w14:textId="77777777" w:rsidR="00F2232B" w:rsidRDefault="00F2232B" w:rsidP="00F2232B">
            <w:pPr>
              <w:rPr>
                <w:b/>
              </w:rPr>
            </w:pPr>
            <w:r>
              <w:rPr>
                <w:b/>
              </w:rPr>
              <w:t>Tracking Resource</w:t>
            </w:r>
            <w:r w:rsidRPr="00F9591B">
              <w:rPr>
                <w:color w:val="FF0000"/>
              </w:rPr>
              <w:t>*</w:t>
            </w:r>
          </w:p>
        </w:tc>
        <w:tc>
          <w:tcPr>
            <w:tcW w:w="7020" w:type="dxa"/>
            <w:vAlign w:val="center"/>
          </w:tcPr>
          <w:p w14:paraId="306ADC83" w14:textId="0764A3B1" w:rsidR="00F2232B" w:rsidRDefault="00F2232B" w:rsidP="00F2232B">
            <w:r>
              <w:t>Type</w:t>
            </w:r>
            <w:ins w:id="4077" w:author="Sayali Dev" w:date="2018-02-16T18:10:00Z">
              <w:r w:rsidR="0050054F">
                <w:t xml:space="preserve"> or scan</w:t>
              </w:r>
            </w:ins>
            <w:r>
              <w:t xml:space="preserve"> the shipping courier’s tracking number.</w:t>
            </w:r>
          </w:p>
        </w:tc>
      </w:tr>
      <w:tr w:rsidR="00F2232B" w14:paraId="2708F8D8" w14:textId="77777777" w:rsidTr="00F2232B">
        <w:trPr>
          <w:cantSplit/>
          <w:trHeight w:val="288"/>
        </w:trPr>
        <w:tc>
          <w:tcPr>
            <w:tcW w:w="2790" w:type="dxa"/>
            <w:vAlign w:val="center"/>
          </w:tcPr>
          <w:p w14:paraId="540E9DAD" w14:textId="77777777" w:rsidR="00F2232B" w:rsidRDefault="00F2232B" w:rsidP="00F2232B">
            <w:pPr>
              <w:rPr>
                <w:b/>
              </w:rPr>
            </w:pPr>
            <w:r>
              <w:rPr>
                <w:b/>
              </w:rPr>
              <w:t>Transport Code</w:t>
            </w:r>
          </w:p>
        </w:tc>
        <w:tc>
          <w:tcPr>
            <w:tcW w:w="7020" w:type="dxa"/>
            <w:vAlign w:val="center"/>
          </w:tcPr>
          <w:p w14:paraId="4FC3D681" w14:textId="77777777" w:rsidR="00F2232B" w:rsidRDefault="00F2232B" w:rsidP="00F2232B">
            <w:r>
              <w:t>Type the transport code, if applicable.</w:t>
            </w:r>
          </w:p>
        </w:tc>
      </w:tr>
      <w:tr w:rsidR="00F2232B" w14:paraId="30ED3BF7" w14:textId="77777777" w:rsidTr="00F2232B">
        <w:trPr>
          <w:cantSplit/>
          <w:trHeight w:val="288"/>
        </w:trPr>
        <w:tc>
          <w:tcPr>
            <w:tcW w:w="2790" w:type="dxa"/>
            <w:vAlign w:val="center"/>
          </w:tcPr>
          <w:p w14:paraId="1E3F321D" w14:textId="77777777" w:rsidR="00F2232B" w:rsidRDefault="00F2232B" w:rsidP="00F2232B">
            <w:pPr>
              <w:rPr>
                <w:b/>
              </w:rPr>
            </w:pPr>
            <w:r>
              <w:rPr>
                <w:b/>
              </w:rPr>
              <w:t>Comments</w:t>
            </w:r>
          </w:p>
        </w:tc>
        <w:tc>
          <w:tcPr>
            <w:tcW w:w="7020" w:type="dxa"/>
            <w:vAlign w:val="center"/>
          </w:tcPr>
          <w:p w14:paraId="79724C7C" w14:textId="77777777" w:rsidR="00F2232B" w:rsidRDefault="00F2232B" w:rsidP="00F2232B">
            <w:r>
              <w:t>Type comments, as needed.</w:t>
            </w:r>
          </w:p>
        </w:tc>
      </w:tr>
      <w:tr w:rsidR="00F2232B" w14:paraId="6536D2A0" w14:textId="77777777" w:rsidTr="00F2232B">
        <w:trPr>
          <w:cantSplit/>
          <w:trHeight w:val="288"/>
        </w:trPr>
        <w:tc>
          <w:tcPr>
            <w:tcW w:w="2790" w:type="dxa"/>
            <w:vAlign w:val="center"/>
          </w:tcPr>
          <w:p w14:paraId="18224395" w14:textId="77777777" w:rsidR="00F2232B" w:rsidRDefault="00F2232B" w:rsidP="00F2232B">
            <w:pPr>
              <w:rPr>
                <w:b/>
              </w:rPr>
            </w:pPr>
            <w:r>
              <w:rPr>
                <w:b/>
              </w:rPr>
              <w:t>Sender’s Checklist</w:t>
            </w:r>
          </w:p>
        </w:tc>
        <w:tc>
          <w:tcPr>
            <w:tcW w:w="7020" w:type="dxa"/>
            <w:vAlign w:val="center"/>
          </w:tcPr>
          <w:p w14:paraId="75875E3A" w14:textId="77777777" w:rsidR="00F2232B" w:rsidRDefault="00F2232B" w:rsidP="00F2232B">
            <w:r>
              <w:t>Make sure all the checkboxes are selected and the respective actions have been taken.</w:t>
            </w:r>
          </w:p>
        </w:tc>
      </w:tr>
    </w:tbl>
    <w:p w14:paraId="033B3233" w14:textId="77777777" w:rsidR="00F2232B" w:rsidRPr="00AA26F9" w:rsidDel="00C64099" w:rsidRDefault="00F2232B" w:rsidP="00F2232B">
      <w:pPr>
        <w:ind w:left="900"/>
      </w:pPr>
    </w:p>
    <w:p w14:paraId="11017B7D" w14:textId="77777777" w:rsidR="00F2232B" w:rsidRDefault="00F2232B" w:rsidP="00C9791D">
      <w:pPr>
        <w:pStyle w:val="BodyText"/>
        <w:numPr>
          <w:ilvl w:val="0"/>
          <w:numId w:val="125"/>
        </w:numPr>
        <w:ind w:right="720"/>
      </w:pPr>
      <w:r w:rsidRPr="00D16090">
        <w:t xml:space="preserve">To add </w:t>
      </w:r>
      <w:r>
        <w:t xml:space="preserve">an </w:t>
      </w:r>
      <w:r w:rsidRPr="00D16090">
        <w:t xml:space="preserve">event </w:t>
      </w:r>
      <w:r>
        <w:t xml:space="preserve">to this shipment, </w:t>
      </w:r>
      <w:r w:rsidRPr="00D16090">
        <w:t xml:space="preserve">click the </w:t>
      </w:r>
      <w:r w:rsidRPr="00A04E89">
        <w:rPr>
          <w:b/>
        </w:rPr>
        <w:t>Manage Events</w:t>
      </w:r>
      <w:r w:rsidRPr="00D16090">
        <w:t xml:space="preserve"> link</w:t>
      </w:r>
      <w:r>
        <w:t xml:space="preserve">. </w:t>
      </w:r>
      <w:r>
        <w:rPr>
          <w:lang w:val="en-US"/>
        </w:rPr>
        <w:br/>
        <w:t xml:space="preserve">The </w:t>
      </w:r>
      <w:r w:rsidRPr="00732542">
        <w:rPr>
          <w:b/>
          <w:lang w:val="en-US"/>
        </w:rPr>
        <w:t>Manage Events</w:t>
      </w:r>
      <w:r>
        <w:rPr>
          <w:lang w:val="en-US"/>
        </w:rPr>
        <w:t xml:space="preserve"> window appears.</w:t>
      </w:r>
      <w:r>
        <w:rPr>
          <w:lang w:val="en-US"/>
        </w:rPr>
        <w:br/>
      </w:r>
      <w:r w:rsidRPr="00732542">
        <w:rPr>
          <w:b/>
          <w:lang w:val="en-US"/>
        </w:rPr>
        <w:t>Note:</w:t>
      </w:r>
      <w:r>
        <w:rPr>
          <w:lang w:val="en-US"/>
        </w:rPr>
        <w:t xml:space="preserve"> </w:t>
      </w:r>
      <w:r>
        <w:t xml:space="preserve">For more information about how to add an event, see </w:t>
      </w:r>
      <w:hyperlink w:anchor="_Managing_Events" w:history="1">
        <w:r>
          <w:rPr>
            <w:rStyle w:val="Hyperlink"/>
            <w:b/>
          </w:rPr>
          <w:t xml:space="preserve">Managing </w:t>
        </w:r>
        <w:r w:rsidRPr="00A04E89">
          <w:rPr>
            <w:rStyle w:val="Hyperlink"/>
            <w:b/>
          </w:rPr>
          <w:t>Events</w:t>
        </w:r>
      </w:hyperlink>
      <w:r w:rsidRPr="00B94701">
        <w:t>.</w:t>
      </w:r>
    </w:p>
    <w:p w14:paraId="00EB1D4B" w14:textId="77777777" w:rsidR="00F2232B" w:rsidRDefault="00F2232B" w:rsidP="00F2232B">
      <w:pPr>
        <w:pStyle w:val="BodyText"/>
        <w:ind w:left="720" w:right="360"/>
      </w:pPr>
    </w:p>
    <w:p w14:paraId="56CF772C" w14:textId="77777777" w:rsidR="00F2232B" w:rsidRDefault="00F2232B" w:rsidP="00C9791D">
      <w:pPr>
        <w:pStyle w:val="ListParagraph"/>
        <w:numPr>
          <w:ilvl w:val="0"/>
          <w:numId w:val="125"/>
        </w:numPr>
      </w:pPr>
      <w:r w:rsidRPr="00A04E89">
        <w:t xml:space="preserve">To attach </w:t>
      </w:r>
      <w:r>
        <w:t xml:space="preserve">a </w:t>
      </w:r>
      <w:r w:rsidRPr="00A04E89">
        <w:t xml:space="preserve">file to this shipment, click </w:t>
      </w:r>
      <w:r>
        <w:t xml:space="preserve">the </w:t>
      </w:r>
      <w:r>
        <w:rPr>
          <w:b/>
        </w:rPr>
        <w:t>Add Attachment</w:t>
      </w:r>
      <w:r w:rsidRPr="00A04E89">
        <w:t xml:space="preserve"> link</w:t>
      </w:r>
      <w:r>
        <w:t xml:space="preserve">. </w:t>
      </w:r>
      <w:r>
        <w:br/>
        <w:t xml:space="preserve">The </w:t>
      </w:r>
      <w:r w:rsidRPr="00732542">
        <w:rPr>
          <w:b/>
        </w:rPr>
        <w:t xml:space="preserve">Manage </w:t>
      </w:r>
      <w:r>
        <w:rPr>
          <w:b/>
        </w:rPr>
        <w:t>Attachments</w:t>
      </w:r>
      <w:r>
        <w:t xml:space="preserve"> window appears.</w:t>
      </w:r>
      <w:r>
        <w:br/>
      </w:r>
      <w:r w:rsidRPr="00732542">
        <w:rPr>
          <w:b/>
        </w:rPr>
        <w:t>Note:</w:t>
      </w:r>
      <w:r>
        <w:t xml:space="preserve"> For more information about how to attach a file, see </w:t>
      </w:r>
      <w:hyperlink w:anchor="CommonFileUpload" w:history="1">
        <w:r w:rsidRPr="00A04E89">
          <w:rPr>
            <w:rStyle w:val="Hyperlink"/>
            <w:b/>
          </w:rPr>
          <w:t>Common File Upload</w:t>
        </w:r>
      </w:hyperlink>
      <w:r>
        <w:t>.</w:t>
      </w:r>
    </w:p>
    <w:p w14:paraId="701BC446" w14:textId="77777777" w:rsidR="00F2232B" w:rsidRDefault="00F2232B" w:rsidP="00F2232B">
      <w:pPr>
        <w:pStyle w:val="BodyText"/>
        <w:ind w:left="720" w:right="720"/>
      </w:pPr>
    </w:p>
    <w:p w14:paraId="7445AF4E" w14:textId="77777777" w:rsidR="00F2232B" w:rsidRPr="001D372B" w:rsidRDefault="00F2232B" w:rsidP="00C9791D">
      <w:pPr>
        <w:pStyle w:val="BodyText"/>
        <w:numPr>
          <w:ilvl w:val="0"/>
          <w:numId w:val="125"/>
        </w:numPr>
        <w:ind w:right="720"/>
      </w:pPr>
      <w:r w:rsidRPr="00AA26F9">
        <w:t xml:space="preserve">Click </w:t>
      </w:r>
      <w:r>
        <w:rPr>
          <w:b/>
          <w:lang w:val="en-US"/>
        </w:rPr>
        <w:t>SUBMIT</w:t>
      </w:r>
      <w:r>
        <w:t>.</w:t>
      </w:r>
    </w:p>
    <w:p w14:paraId="07757FF2" w14:textId="77777777" w:rsidR="00591103" w:rsidRDefault="00F2232B" w:rsidP="00F2232B">
      <w:pPr>
        <w:pStyle w:val="BodyText"/>
        <w:ind w:left="720" w:right="720"/>
        <w:rPr>
          <w:ins w:id="4078" w:author="Sayali Dev" w:date="2018-02-09T13:46:00Z"/>
          <w:rFonts w:cs="Arial"/>
          <w:lang w:val="en-US" w:eastAsia="en-US"/>
        </w:rPr>
      </w:pPr>
      <w:r w:rsidRPr="001D372B">
        <w:rPr>
          <w:rFonts w:cs="Arial"/>
          <w:lang w:val="en-US" w:eastAsia="en-US"/>
        </w:rPr>
        <w:t>The redistribution shipment is sent</w:t>
      </w:r>
      <w:ins w:id="4079" w:author="Sayali Dev" w:date="2018-02-09T13:46:00Z">
        <w:r w:rsidR="00A60F82">
          <w:rPr>
            <w:rFonts w:cs="Arial"/>
            <w:lang w:val="en-US" w:eastAsia="en-US"/>
          </w:rPr>
          <w:t xml:space="preserve">. </w:t>
        </w:r>
      </w:ins>
    </w:p>
    <w:p w14:paraId="30634989" w14:textId="1BE00BC9" w:rsidR="00F2232B" w:rsidRPr="001D372B" w:rsidRDefault="00A60F82" w:rsidP="00F2232B">
      <w:pPr>
        <w:pStyle w:val="BodyText"/>
        <w:ind w:left="720" w:right="720"/>
      </w:pPr>
      <w:ins w:id="4080" w:author="Sayali Dev" w:date="2018-02-09T13:46:00Z">
        <w:r>
          <w:rPr>
            <w:rFonts w:cs="Arial"/>
            <w:lang w:val="en-US" w:eastAsia="en-US"/>
          </w:rPr>
          <w:t xml:space="preserve">The </w:t>
        </w:r>
        <w:r w:rsidR="00591103" w:rsidRPr="001D372B">
          <w:rPr>
            <w:rFonts w:cs="Arial"/>
            <w:lang w:val="en-US" w:eastAsia="en-US"/>
          </w:rPr>
          <w:t>redistribution shipment</w:t>
        </w:r>
        <w:r w:rsidR="00591103">
          <w:rPr>
            <w:rFonts w:cs="Arial"/>
            <w:lang w:val="en-US" w:eastAsia="en-US"/>
          </w:rPr>
          <w:t xml:space="preserve"> </w:t>
        </w:r>
      </w:ins>
      <w:del w:id="4081" w:author="Sayali Dev" w:date="2018-02-09T13:46:00Z">
        <w:r w:rsidR="00F2232B" w:rsidRPr="001D372B" w:rsidDel="00A60F82">
          <w:rPr>
            <w:rFonts w:cs="Arial"/>
            <w:lang w:val="en-US" w:eastAsia="en-US"/>
          </w:rPr>
          <w:delText xml:space="preserve"> and its </w:delText>
        </w:r>
      </w:del>
      <w:r w:rsidR="00F2232B" w:rsidRPr="001D372B">
        <w:rPr>
          <w:rFonts w:cs="Arial"/>
          <w:lang w:val="en-US" w:eastAsia="en-US"/>
        </w:rPr>
        <w:t xml:space="preserve">status changes to </w:t>
      </w:r>
      <w:r w:rsidR="00F2232B" w:rsidRPr="001D372B">
        <w:rPr>
          <w:rFonts w:cs="Arial"/>
          <w:b/>
          <w:lang w:val="en-US" w:eastAsia="en-US"/>
        </w:rPr>
        <w:t>Distributed Shipment In Transit</w:t>
      </w:r>
      <w:r w:rsidR="00F2232B" w:rsidRPr="001D372B">
        <w:rPr>
          <w:rFonts w:cs="Arial"/>
          <w:lang w:val="en-US" w:eastAsia="en-US"/>
        </w:rPr>
        <w:t>.</w:t>
      </w:r>
    </w:p>
    <w:p w14:paraId="6C08CC88" w14:textId="77777777" w:rsidR="00F2232B" w:rsidRDefault="00F2232B" w:rsidP="00F2232B">
      <w:pPr>
        <w:pStyle w:val="Heading3"/>
        <w:ind w:firstLine="720"/>
        <w:rPr>
          <w:rFonts w:ascii="Arial" w:hAnsi="Arial" w:cs="Arial"/>
          <w:b w:val="0"/>
          <w:lang w:val="en-US" w:eastAsia="en-US"/>
        </w:rPr>
      </w:pPr>
    </w:p>
    <w:p w14:paraId="289B6D5A" w14:textId="77777777" w:rsidR="00F2232B" w:rsidRPr="0070126F" w:rsidRDefault="00F2232B" w:rsidP="00F2232B">
      <w:pPr>
        <w:pStyle w:val="Heading3"/>
      </w:pPr>
      <w:r>
        <w:rPr>
          <w:rFonts w:ascii="Arial" w:hAnsi="Arial" w:cs="Arial"/>
          <w:b w:val="0"/>
          <w:lang w:val="en-US" w:eastAsia="en-US"/>
        </w:rPr>
        <w:br w:type="page"/>
      </w:r>
      <w:bookmarkStart w:id="4082" w:name="RecordReceiptOfRedsitribution"/>
      <w:bookmarkStart w:id="4083" w:name="_Toc452993624"/>
      <w:bookmarkStart w:id="4084" w:name="_Toc507164345"/>
      <w:bookmarkStart w:id="4085" w:name="_Toc300125745"/>
      <w:bookmarkEnd w:id="4082"/>
      <w:r w:rsidRPr="0070126F">
        <w:lastRenderedPageBreak/>
        <w:t>Rec</w:t>
      </w:r>
      <w:r w:rsidRPr="0070126F">
        <w:rPr>
          <w:lang w:val="en-US"/>
        </w:rPr>
        <w:t>ording Receipt of a</w:t>
      </w:r>
      <w:r w:rsidRPr="0070126F">
        <w:t xml:space="preserve"> </w:t>
      </w:r>
      <w:r w:rsidRPr="0070126F">
        <w:rPr>
          <w:lang w:val="en-US"/>
        </w:rPr>
        <w:t>Red</w:t>
      </w:r>
      <w:r w:rsidRPr="0070126F">
        <w:t>istribution Shipment</w:t>
      </w:r>
      <w:bookmarkEnd w:id="4083"/>
      <w:bookmarkEnd w:id="4084"/>
      <w:r w:rsidRPr="0070126F">
        <w:t xml:space="preserve"> </w:t>
      </w:r>
      <w:bookmarkEnd w:id="4085"/>
    </w:p>
    <w:p w14:paraId="6DBED78E" w14:textId="77777777" w:rsidR="00F2232B" w:rsidRPr="0070126F" w:rsidRDefault="00F2232B" w:rsidP="00F2232B">
      <w:pPr>
        <w:ind w:right="270"/>
      </w:pPr>
    </w:p>
    <w:p w14:paraId="4D6055D3" w14:textId="77777777" w:rsidR="00F2232B" w:rsidRPr="0070126F" w:rsidRDefault="00F2232B" w:rsidP="00F2232B">
      <w:pPr>
        <w:ind w:right="270"/>
      </w:pPr>
      <w:r w:rsidRPr="0070126F">
        <w:t xml:space="preserve">When </w:t>
      </w:r>
      <w:commentRangeStart w:id="4086"/>
      <w:r w:rsidRPr="0070126F">
        <w:t xml:space="preserve">notified that an external site </w:t>
      </w:r>
      <w:commentRangeEnd w:id="4086"/>
      <w:r w:rsidR="00D957FE">
        <w:rPr>
          <w:rStyle w:val="CommentReference"/>
        </w:rPr>
        <w:commentReference w:id="4086"/>
      </w:r>
      <w:r w:rsidRPr="0070126F">
        <w:t>has received a redistribution shipment, you can update the system.</w:t>
      </w:r>
      <w:r w:rsidRPr="0070126F">
        <w:br/>
      </w:r>
    </w:p>
    <w:p w14:paraId="2CB59A40" w14:textId="2BAAB723" w:rsidR="00F2232B" w:rsidRPr="0070126F" w:rsidRDefault="00F2232B" w:rsidP="003D16A7">
      <w:r w:rsidRPr="0070126F">
        <w:rPr>
          <w:b/>
        </w:rPr>
        <w:t>Note:</w:t>
      </w:r>
      <w:r w:rsidRPr="0070126F">
        <w:t xml:space="preserve"> The shipment must have the </w:t>
      </w:r>
      <w:r w:rsidRPr="0070126F">
        <w:rPr>
          <w:b/>
        </w:rPr>
        <w:t>Distributed Shipment In Transit</w:t>
      </w:r>
      <w:r w:rsidRPr="0070126F">
        <w:t xml:space="preserve"> status.</w:t>
      </w:r>
    </w:p>
    <w:p w14:paraId="4DEB512E" w14:textId="77777777" w:rsidR="00F2232B" w:rsidRPr="0070126F" w:rsidRDefault="00F2232B" w:rsidP="00F2232B"/>
    <w:p w14:paraId="579639EF" w14:textId="77777777" w:rsidR="00F2232B" w:rsidRPr="0070126F" w:rsidRDefault="00F2232B" w:rsidP="00F2232B">
      <w:r w:rsidRPr="0070126F">
        <w:t>To receive a distribution shipment:</w:t>
      </w:r>
    </w:p>
    <w:p w14:paraId="39397911" w14:textId="77777777" w:rsidR="00F2232B" w:rsidRPr="0070126F" w:rsidRDefault="00F2232B" w:rsidP="00F2232B"/>
    <w:p w14:paraId="6CE64296" w14:textId="77777777" w:rsidR="00F2232B" w:rsidRPr="0070126F" w:rsidRDefault="00F2232B" w:rsidP="00C9791D">
      <w:pPr>
        <w:numPr>
          <w:ilvl w:val="0"/>
          <w:numId w:val="126"/>
        </w:numPr>
      </w:pPr>
      <w:r w:rsidRPr="0070126F">
        <w:t xml:space="preserve">Point to the arrow of the </w:t>
      </w:r>
      <w:r w:rsidRPr="0070126F">
        <w:rPr>
          <w:b/>
        </w:rPr>
        <w:t>BMS</w:t>
      </w:r>
      <w:r w:rsidRPr="0070126F">
        <w:t xml:space="preserve"> tab, and then click </w:t>
      </w:r>
      <w:r w:rsidRPr="0070126F">
        <w:rPr>
          <w:b/>
        </w:rPr>
        <w:t>Shipments</w:t>
      </w:r>
      <w:r w:rsidRPr="0070126F">
        <w:t xml:space="preserve">. </w:t>
      </w:r>
    </w:p>
    <w:p w14:paraId="58956449" w14:textId="77777777" w:rsidR="00F2232B" w:rsidRPr="0070126F" w:rsidRDefault="00F2232B" w:rsidP="00F2232B">
      <w:pPr>
        <w:ind w:left="720"/>
      </w:pPr>
      <w:r w:rsidRPr="0070126F">
        <w:t xml:space="preserve">The </w:t>
      </w:r>
      <w:r w:rsidRPr="0070126F">
        <w:rPr>
          <w:b/>
        </w:rPr>
        <w:t>Shipment Search</w:t>
      </w:r>
      <w:r w:rsidRPr="0070126F">
        <w:t xml:space="preserve"> page appears. </w:t>
      </w:r>
      <w:r w:rsidRPr="0070126F">
        <w:br/>
      </w:r>
    </w:p>
    <w:p w14:paraId="76351EA8" w14:textId="77777777" w:rsidR="00F2232B" w:rsidRPr="0070126F" w:rsidRDefault="00F2232B" w:rsidP="00C9791D">
      <w:pPr>
        <w:numPr>
          <w:ilvl w:val="0"/>
          <w:numId w:val="126"/>
        </w:numPr>
      </w:pPr>
      <w:r w:rsidRPr="0070126F">
        <w:t xml:space="preserve">Click </w:t>
      </w:r>
      <w:r w:rsidRPr="0070126F">
        <w:rPr>
          <w:b/>
        </w:rPr>
        <w:t>SEARCH</w:t>
      </w:r>
      <w:r w:rsidRPr="0070126F">
        <w:t xml:space="preserve">. </w:t>
      </w:r>
    </w:p>
    <w:p w14:paraId="6EE60093" w14:textId="77777777" w:rsidR="00F2232B" w:rsidRPr="0070126F" w:rsidRDefault="00F2232B" w:rsidP="00F2232B">
      <w:pPr>
        <w:pStyle w:val="BodyText"/>
        <w:ind w:left="720"/>
        <w:rPr>
          <w:lang w:val="en-US"/>
        </w:rPr>
      </w:pPr>
      <w:r w:rsidRPr="0070126F">
        <w:t xml:space="preserve">The shipment search page displays a list of shipments that are accessible based on your login location. </w:t>
      </w:r>
    </w:p>
    <w:p w14:paraId="08B0F6D3" w14:textId="77777777" w:rsidR="00F2232B" w:rsidRPr="0070126F" w:rsidRDefault="00F2232B" w:rsidP="00F2232B">
      <w:pPr>
        <w:pStyle w:val="BodyText"/>
        <w:ind w:left="720"/>
        <w:rPr>
          <w:lang w:val="en-US"/>
        </w:rPr>
      </w:pPr>
    </w:p>
    <w:p w14:paraId="07F9B407" w14:textId="77777777" w:rsidR="00F2232B" w:rsidRPr="0070126F" w:rsidRDefault="00F2232B" w:rsidP="00C9791D">
      <w:pPr>
        <w:pStyle w:val="BodyText"/>
        <w:numPr>
          <w:ilvl w:val="0"/>
          <w:numId w:val="126"/>
        </w:numPr>
      </w:pPr>
      <w:r w:rsidRPr="0070126F">
        <w:t xml:space="preserve">Click the row of the </w:t>
      </w:r>
      <w:r w:rsidRPr="0070126F">
        <w:rPr>
          <w:lang w:val="en-US"/>
        </w:rPr>
        <w:t xml:space="preserve">redistribution </w:t>
      </w:r>
      <w:r w:rsidRPr="0070126F">
        <w:t xml:space="preserve">shipment you want to </w:t>
      </w:r>
      <w:r>
        <w:rPr>
          <w:lang w:val="en-US"/>
        </w:rPr>
        <w:t>receive</w:t>
      </w:r>
      <w:r w:rsidRPr="0070126F">
        <w:t xml:space="preserve">. </w:t>
      </w:r>
    </w:p>
    <w:p w14:paraId="117C2CF0" w14:textId="77777777" w:rsidR="00F2232B" w:rsidRPr="0070126F" w:rsidRDefault="00F2232B" w:rsidP="00F2232B">
      <w:pPr>
        <w:pStyle w:val="BodyText"/>
        <w:ind w:left="720" w:right="720"/>
        <w:rPr>
          <w:lang w:val="en-US"/>
        </w:rPr>
      </w:pPr>
      <w:r w:rsidRPr="0070126F">
        <w:t xml:space="preserve">The </w:t>
      </w:r>
      <w:r w:rsidRPr="0070126F">
        <w:rPr>
          <w:b/>
        </w:rPr>
        <w:t>View Shipment</w:t>
      </w:r>
      <w:r w:rsidRPr="0070126F">
        <w:t xml:space="preserve"> page appears.</w:t>
      </w:r>
      <w:r w:rsidRPr="0070126F">
        <w:rPr>
          <w:lang w:val="en-US"/>
        </w:rPr>
        <w:br/>
      </w:r>
    </w:p>
    <w:p w14:paraId="63D4B619" w14:textId="77777777" w:rsidR="00F2232B" w:rsidRPr="0070126F" w:rsidRDefault="00F2232B" w:rsidP="00C9791D">
      <w:pPr>
        <w:pStyle w:val="BodyText"/>
        <w:numPr>
          <w:ilvl w:val="0"/>
          <w:numId w:val="126"/>
        </w:numPr>
        <w:ind w:right="720"/>
        <w:rPr>
          <w:lang w:val="en-US"/>
        </w:rPr>
      </w:pPr>
      <w:r w:rsidRPr="0070126F">
        <w:t xml:space="preserve">Click </w:t>
      </w:r>
      <w:r w:rsidRPr="0070126F">
        <w:rPr>
          <w:b/>
        </w:rPr>
        <w:t>RECEIVE</w:t>
      </w:r>
      <w:r w:rsidRPr="0070126F">
        <w:t xml:space="preserve">. </w:t>
      </w:r>
    </w:p>
    <w:p w14:paraId="725ABEC9" w14:textId="77777777" w:rsidR="00F2232B" w:rsidRPr="0070126F" w:rsidRDefault="00F2232B" w:rsidP="00F2232B">
      <w:pPr>
        <w:ind w:left="720" w:right="270"/>
      </w:pPr>
      <w:r w:rsidRPr="0070126F">
        <w:t xml:space="preserve">The </w:t>
      </w:r>
      <w:r w:rsidRPr="0070126F">
        <w:rPr>
          <w:b/>
        </w:rPr>
        <w:t>Receive Shipment</w:t>
      </w:r>
      <w:r w:rsidRPr="0070126F">
        <w:t xml:space="preserve"> page appears. </w:t>
      </w:r>
    </w:p>
    <w:p w14:paraId="1E561FD4" w14:textId="77777777" w:rsidR="00F2232B" w:rsidRPr="0070126F" w:rsidRDefault="00F2232B" w:rsidP="00F2232B">
      <w:pPr>
        <w:ind w:left="720" w:right="270"/>
      </w:pPr>
    </w:p>
    <w:p w14:paraId="690FD6C3" w14:textId="77777777" w:rsidR="00F2232B" w:rsidRPr="0070126F" w:rsidRDefault="00F2232B" w:rsidP="00F2232B">
      <w:pPr>
        <w:ind w:left="720" w:right="270"/>
      </w:pPr>
      <w:r w:rsidRPr="00691675">
        <w:rPr>
          <w:noProof/>
        </w:rPr>
        <w:drawing>
          <wp:inline distT="0" distB="0" distL="0" distR="0" wp14:anchorId="70AB7B94" wp14:editId="7DB0D0FA">
            <wp:extent cx="6010275" cy="4356100"/>
            <wp:effectExtent l="19050" t="19050" r="28575" b="2540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010275" cy="4356100"/>
                    </a:xfrm>
                    <a:prstGeom prst="rect">
                      <a:avLst/>
                    </a:prstGeom>
                    <a:noFill/>
                    <a:ln w="3175">
                      <a:solidFill>
                        <a:schemeClr val="tx1"/>
                      </a:solidFill>
                    </a:ln>
                  </pic:spPr>
                </pic:pic>
              </a:graphicData>
            </a:graphic>
          </wp:inline>
        </w:drawing>
      </w:r>
    </w:p>
    <w:p w14:paraId="1FAEF35F" w14:textId="77777777" w:rsidR="00F2232B" w:rsidRPr="0070126F" w:rsidRDefault="00F2232B" w:rsidP="00F2232B">
      <w:pPr>
        <w:pStyle w:val="Figure"/>
        <w:tabs>
          <w:tab w:val="clear" w:pos="1710"/>
          <w:tab w:val="num" w:pos="1800"/>
        </w:tabs>
        <w:ind w:left="1152" w:hanging="432"/>
      </w:pPr>
      <w:r w:rsidRPr="0070126F">
        <w:t>Receive Shipment page</w:t>
      </w:r>
    </w:p>
    <w:p w14:paraId="15BB5902" w14:textId="77777777" w:rsidR="00F2232B" w:rsidRPr="0070126F" w:rsidRDefault="00F2232B" w:rsidP="00F2232B">
      <w:pPr>
        <w:pStyle w:val="BodyText"/>
        <w:ind w:left="720" w:right="720"/>
      </w:pPr>
    </w:p>
    <w:p w14:paraId="4F525EDE" w14:textId="77777777" w:rsidR="00F2232B" w:rsidRPr="0070126F" w:rsidRDefault="00F2232B" w:rsidP="00C9791D">
      <w:pPr>
        <w:pStyle w:val="BodyText"/>
        <w:numPr>
          <w:ilvl w:val="0"/>
          <w:numId w:val="127"/>
        </w:numPr>
        <w:tabs>
          <w:tab w:val="left" w:pos="720"/>
        </w:tabs>
        <w:ind w:left="720" w:right="720"/>
      </w:pPr>
      <w:r w:rsidRPr="0070126F">
        <w:lastRenderedPageBreak/>
        <w:t xml:space="preserve">Click the date icon </w:t>
      </w:r>
      <w:r w:rsidRPr="0070126F">
        <w:rPr>
          <w:noProof/>
          <w:lang w:val="en-US" w:eastAsia="en-US"/>
        </w:rPr>
        <w:drawing>
          <wp:inline distT="0" distB="0" distL="0" distR="0" wp14:anchorId="034DFC89" wp14:editId="61DDD508">
            <wp:extent cx="199390" cy="199390"/>
            <wp:effectExtent l="0" t="0" r="0" b="0"/>
            <wp:docPr id="111" name="Picture 111" descr="da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ate ico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9390" cy="199390"/>
                    </a:xfrm>
                    <a:prstGeom prst="rect">
                      <a:avLst/>
                    </a:prstGeom>
                    <a:noFill/>
                    <a:ln>
                      <a:noFill/>
                    </a:ln>
                  </pic:spPr>
                </pic:pic>
              </a:graphicData>
            </a:graphic>
          </wp:inline>
        </w:drawing>
      </w:r>
      <w:r w:rsidRPr="0070126F">
        <w:t xml:space="preserve"> next to the </w:t>
      </w:r>
      <w:r w:rsidRPr="0070126F">
        <w:rPr>
          <w:b/>
        </w:rPr>
        <w:t>Date Received</w:t>
      </w:r>
      <w:r w:rsidRPr="0070126F">
        <w:t xml:space="preserve"> box, and then click the date</w:t>
      </w:r>
      <w:r w:rsidRPr="0070126F">
        <w:rPr>
          <w:lang w:val="en-US"/>
        </w:rPr>
        <w:t xml:space="preserve"> when the shipment was received</w:t>
      </w:r>
      <w:r w:rsidRPr="0070126F">
        <w:t xml:space="preserve">. </w:t>
      </w:r>
      <w:r w:rsidRPr="0070126F">
        <w:br/>
      </w:r>
      <w:r w:rsidRPr="0070126F">
        <w:rPr>
          <w:b/>
        </w:rPr>
        <w:t>Note:</w:t>
      </w:r>
      <w:r w:rsidRPr="0070126F">
        <w:t xml:space="preserve"> You cannot select a date before the shipped date.</w:t>
      </w:r>
    </w:p>
    <w:p w14:paraId="260E4CE2" w14:textId="77777777" w:rsidR="00F2232B" w:rsidRPr="0070126F" w:rsidRDefault="00F2232B" w:rsidP="00F2232B">
      <w:pPr>
        <w:tabs>
          <w:tab w:val="left" w:pos="720"/>
        </w:tabs>
        <w:ind w:left="720" w:hanging="360"/>
      </w:pPr>
    </w:p>
    <w:p w14:paraId="0DA8329A" w14:textId="77777777" w:rsidR="00F2232B" w:rsidRPr="004457C4" w:rsidRDefault="00F2232B" w:rsidP="00C9791D">
      <w:pPr>
        <w:pStyle w:val="BodyText"/>
        <w:numPr>
          <w:ilvl w:val="0"/>
          <w:numId w:val="127"/>
        </w:numPr>
        <w:tabs>
          <w:tab w:val="left" w:pos="720"/>
        </w:tabs>
        <w:ind w:left="720"/>
      </w:pPr>
      <w:r w:rsidRPr="0070126F">
        <w:t xml:space="preserve">In the </w:t>
      </w:r>
      <w:r w:rsidRPr="0070126F">
        <w:rPr>
          <w:b/>
        </w:rPr>
        <w:t>Comments</w:t>
      </w:r>
      <w:r w:rsidRPr="0070126F">
        <w:t xml:space="preserve"> box, type comments</w:t>
      </w:r>
      <w:r w:rsidRPr="0070126F">
        <w:rPr>
          <w:lang w:val="en-US"/>
        </w:rPr>
        <w:t xml:space="preserve"> if applicable</w:t>
      </w:r>
      <w:r w:rsidRPr="0070126F">
        <w:t xml:space="preserve">. </w:t>
      </w:r>
    </w:p>
    <w:p w14:paraId="08A9EFC7" w14:textId="77777777" w:rsidR="00F2232B" w:rsidRPr="004457C4" w:rsidRDefault="00F2232B" w:rsidP="00F2232B">
      <w:pPr>
        <w:pStyle w:val="BodyText"/>
        <w:tabs>
          <w:tab w:val="left" w:pos="720"/>
        </w:tabs>
        <w:ind w:left="720"/>
      </w:pPr>
    </w:p>
    <w:p w14:paraId="7A6050C0" w14:textId="77777777" w:rsidR="00F2232B" w:rsidRDefault="00F2232B" w:rsidP="00C9791D">
      <w:pPr>
        <w:pStyle w:val="BodyText"/>
        <w:numPr>
          <w:ilvl w:val="0"/>
          <w:numId w:val="127"/>
        </w:numPr>
        <w:tabs>
          <w:tab w:val="left" w:pos="720"/>
        </w:tabs>
        <w:ind w:left="720"/>
      </w:pPr>
      <w:r>
        <w:t>Select the checkboxes from th</w:t>
      </w:r>
      <w:r>
        <w:rPr>
          <w:lang w:val="en-US"/>
        </w:rPr>
        <w:t xml:space="preserve">e </w:t>
      </w:r>
      <w:r w:rsidRPr="004457C4">
        <w:rPr>
          <w:b/>
          <w:lang w:val="en-US"/>
        </w:rPr>
        <w:t>Receiver’s Checklist</w:t>
      </w:r>
      <w:r>
        <w:t xml:space="preserve"> and ensure that the respective actions have been taken.</w:t>
      </w:r>
    </w:p>
    <w:p w14:paraId="5C06BD13" w14:textId="77777777" w:rsidR="00F2232B" w:rsidRPr="0070126F" w:rsidRDefault="00F2232B" w:rsidP="00F2232B">
      <w:pPr>
        <w:pStyle w:val="BodyText"/>
        <w:tabs>
          <w:tab w:val="left" w:pos="720"/>
        </w:tabs>
        <w:ind w:left="720"/>
      </w:pPr>
      <w:r w:rsidRPr="004457C4">
        <w:rPr>
          <w:b/>
        </w:rPr>
        <w:t>Note</w:t>
      </w:r>
      <w:r>
        <w:t>: If user does not select any or all of the checkboxes, a message box reading “Receivers checklist is not complete. Do you still want to continue?” is shown. If you need to proceed without selecting these checkboxes, click the OK button.</w:t>
      </w:r>
    </w:p>
    <w:p w14:paraId="09906E54" w14:textId="77777777" w:rsidR="00F2232B" w:rsidRPr="0070126F" w:rsidRDefault="00F2232B" w:rsidP="00F2232B">
      <w:pPr>
        <w:pStyle w:val="BodyText"/>
        <w:tabs>
          <w:tab w:val="left" w:pos="720"/>
        </w:tabs>
        <w:ind w:left="720"/>
      </w:pPr>
    </w:p>
    <w:p w14:paraId="04E539A0" w14:textId="77777777" w:rsidR="00F2232B" w:rsidRPr="0070126F" w:rsidRDefault="00F2232B" w:rsidP="00C9791D">
      <w:pPr>
        <w:pStyle w:val="BodyText"/>
        <w:numPr>
          <w:ilvl w:val="0"/>
          <w:numId w:val="127"/>
        </w:numPr>
        <w:tabs>
          <w:tab w:val="left" w:pos="720"/>
        </w:tabs>
        <w:ind w:left="720" w:right="720"/>
      </w:pPr>
      <w:r w:rsidRPr="0070126F">
        <w:t xml:space="preserve">To add an event to this shipment, click the </w:t>
      </w:r>
      <w:r w:rsidRPr="0070126F">
        <w:rPr>
          <w:b/>
        </w:rPr>
        <w:t>Manage Events</w:t>
      </w:r>
      <w:r w:rsidRPr="0070126F">
        <w:t xml:space="preserve"> link. </w:t>
      </w:r>
      <w:r w:rsidRPr="0070126F">
        <w:rPr>
          <w:lang w:val="en-US"/>
        </w:rPr>
        <w:br/>
        <w:t xml:space="preserve">The </w:t>
      </w:r>
      <w:r w:rsidRPr="0070126F">
        <w:rPr>
          <w:b/>
          <w:lang w:val="en-US"/>
        </w:rPr>
        <w:t>Manage Events</w:t>
      </w:r>
      <w:r w:rsidRPr="0070126F">
        <w:rPr>
          <w:lang w:val="en-US"/>
        </w:rPr>
        <w:t xml:space="preserve"> window appears.</w:t>
      </w:r>
      <w:r w:rsidRPr="0070126F">
        <w:rPr>
          <w:lang w:val="en-US"/>
        </w:rPr>
        <w:br/>
      </w:r>
      <w:r w:rsidRPr="0070126F">
        <w:rPr>
          <w:b/>
          <w:lang w:val="en-US"/>
        </w:rPr>
        <w:t>Note:</w:t>
      </w:r>
      <w:r w:rsidRPr="0070126F">
        <w:rPr>
          <w:lang w:val="en-US"/>
        </w:rPr>
        <w:t xml:space="preserve"> </w:t>
      </w:r>
      <w:r w:rsidRPr="0070126F">
        <w:t xml:space="preserve">For more information about how to add an event, see </w:t>
      </w:r>
      <w:hyperlink w:anchor="_Managing_Events_3" w:history="1">
        <w:r w:rsidRPr="004457C4">
          <w:rPr>
            <w:rStyle w:val="Hyperlink"/>
            <w:b/>
          </w:rPr>
          <w:t>Managing Events</w:t>
        </w:r>
      </w:hyperlink>
      <w:r w:rsidRPr="0070126F">
        <w:t>.</w:t>
      </w:r>
    </w:p>
    <w:p w14:paraId="68E06FF0" w14:textId="77777777" w:rsidR="00F2232B" w:rsidRPr="0070126F" w:rsidRDefault="00F2232B" w:rsidP="00F2232B">
      <w:pPr>
        <w:pStyle w:val="BodyText"/>
        <w:tabs>
          <w:tab w:val="left" w:pos="720"/>
        </w:tabs>
        <w:ind w:left="720" w:right="360" w:hanging="360"/>
      </w:pPr>
    </w:p>
    <w:p w14:paraId="0533289A" w14:textId="77777777" w:rsidR="00F2232B" w:rsidRPr="0070126F" w:rsidRDefault="00F2232B" w:rsidP="00C9791D">
      <w:pPr>
        <w:pStyle w:val="ListParagraph"/>
        <w:numPr>
          <w:ilvl w:val="0"/>
          <w:numId w:val="127"/>
        </w:numPr>
        <w:tabs>
          <w:tab w:val="left" w:pos="720"/>
        </w:tabs>
        <w:ind w:left="720"/>
      </w:pPr>
      <w:r w:rsidRPr="0070126F">
        <w:t xml:space="preserve">To attach a file to this shipment, click the </w:t>
      </w:r>
      <w:r>
        <w:rPr>
          <w:b/>
        </w:rPr>
        <w:t>Add Attachment</w:t>
      </w:r>
      <w:r w:rsidRPr="0070126F">
        <w:t xml:space="preserve"> link. </w:t>
      </w:r>
      <w:r w:rsidRPr="0070126F">
        <w:br/>
        <w:t xml:space="preserve">The </w:t>
      </w:r>
      <w:r w:rsidRPr="0070126F">
        <w:rPr>
          <w:b/>
        </w:rPr>
        <w:t xml:space="preserve">Manage </w:t>
      </w:r>
      <w:r>
        <w:rPr>
          <w:b/>
        </w:rPr>
        <w:t>Attachments</w:t>
      </w:r>
      <w:r w:rsidRPr="0070126F">
        <w:t xml:space="preserve"> window appears.</w:t>
      </w:r>
      <w:r w:rsidRPr="0070126F">
        <w:br/>
      </w:r>
      <w:r w:rsidRPr="0070126F">
        <w:rPr>
          <w:b/>
        </w:rPr>
        <w:t>Note:</w:t>
      </w:r>
      <w:r w:rsidRPr="0070126F">
        <w:t xml:space="preserve"> For more information about how to attach a file, see </w:t>
      </w:r>
      <w:hyperlink w:anchor="_Common_File_Upload_3" w:history="1">
        <w:r w:rsidRPr="004457C4">
          <w:rPr>
            <w:rStyle w:val="Hyperlink"/>
            <w:b/>
          </w:rPr>
          <w:t>Common File Upload</w:t>
        </w:r>
      </w:hyperlink>
      <w:r w:rsidRPr="0070126F">
        <w:t>.</w:t>
      </w:r>
    </w:p>
    <w:p w14:paraId="16A94A54" w14:textId="77777777" w:rsidR="00F2232B" w:rsidRPr="0070126F" w:rsidRDefault="00F2232B" w:rsidP="00F2232B">
      <w:pPr>
        <w:pStyle w:val="BodyText"/>
        <w:tabs>
          <w:tab w:val="left" w:pos="720"/>
        </w:tabs>
        <w:ind w:left="720" w:hanging="360"/>
      </w:pPr>
    </w:p>
    <w:p w14:paraId="77953CB3" w14:textId="77777777" w:rsidR="00F2232B" w:rsidRPr="0070126F" w:rsidRDefault="00F2232B" w:rsidP="00C9791D">
      <w:pPr>
        <w:pStyle w:val="BodyText"/>
        <w:numPr>
          <w:ilvl w:val="0"/>
          <w:numId w:val="127"/>
        </w:numPr>
        <w:tabs>
          <w:tab w:val="left" w:pos="720"/>
        </w:tabs>
        <w:ind w:left="720" w:right="720"/>
      </w:pPr>
      <w:r w:rsidRPr="0070126F">
        <w:t xml:space="preserve">Click </w:t>
      </w:r>
      <w:r>
        <w:rPr>
          <w:b/>
          <w:lang w:val="en-US"/>
        </w:rPr>
        <w:t>SUBMIT</w:t>
      </w:r>
      <w:r w:rsidRPr="0070126F">
        <w:rPr>
          <w:b/>
          <w:lang w:val="en-US"/>
        </w:rPr>
        <w:t>.</w:t>
      </w:r>
      <w:r w:rsidRPr="0070126F">
        <w:t xml:space="preserve"> </w:t>
      </w:r>
    </w:p>
    <w:p w14:paraId="618AF4D9" w14:textId="77777777" w:rsidR="00690A8E" w:rsidRDefault="00F2232B" w:rsidP="00F2232B">
      <w:pPr>
        <w:tabs>
          <w:tab w:val="left" w:pos="720"/>
        </w:tabs>
        <w:ind w:left="720"/>
        <w:rPr>
          <w:ins w:id="4087" w:author="Sayali Dev" w:date="2018-02-09T13:48:00Z"/>
        </w:rPr>
      </w:pPr>
      <w:r w:rsidRPr="0070126F">
        <w:t>The redistribution shipment is received</w:t>
      </w:r>
      <w:ins w:id="4088" w:author="Sayali Dev" w:date="2018-02-09T13:48:00Z">
        <w:r w:rsidR="00690A8E">
          <w:t>.</w:t>
        </w:r>
      </w:ins>
    </w:p>
    <w:p w14:paraId="3346841B" w14:textId="6FC984DD" w:rsidR="00F2232B" w:rsidRPr="0070126F" w:rsidRDefault="00690A8E" w:rsidP="00F2232B">
      <w:pPr>
        <w:tabs>
          <w:tab w:val="left" w:pos="720"/>
        </w:tabs>
        <w:ind w:left="720"/>
      </w:pPr>
      <w:ins w:id="4089" w:author="Sayali Dev" w:date="2018-02-09T13:48:00Z">
        <w:r>
          <w:t>The</w:t>
        </w:r>
      </w:ins>
      <w:del w:id="4090" w:author="Sayali Dev" w:date="2018-02-09T13:48:00Z">
        <w:r w:rsidR="00F2232B" w:rsidRPr="0070126F" w:rsidDel="00690A8E">
          <w:delText xml:space="preserve"> and the</w:delText>
        </w:r>
      </w:del>
      <w:ins w:id="4091" w:author="Sayali Dev" w:date="2018-02-09T13:48:00Z">
        <w:r>
          <w:t xml:space="preserve"> redistribution</w:t>
        </w:r>
      </w:ins>
      <w:r w:rsidR="00F2232B" w:rsidRPr="0070126F">
        <w:t xml:space="preserve"> shipment status appears a</w:t>
      </w:r>
      <w:r w:rsidR="00F2232B">
        <w:t>s</w:t>
      </w:r>
      <w:r w:rsidR="00F2232B" w:rsidRPr="0070126F">
        <w:t xml:space="preserve"> </w:t>
      </w:r>
      <w:r w:rsidR="00F2232B">
        <w:rPr>
          <w:b/>
        </w:rPr>
        <w:t>Distribution</w:t>
      </w:r>
      <w:r w:rsidR="00F2232B" w:rsidRPr="0070126F">
        <w:rPr>
          <w:b/>
        </w:rPr>
        <w:t xml:space="preserve"> </w:t>
      </w:r>
      <w:r w:rsidR="00F2232B">
        <w:rPr>
          <w:b/>
        </w:rPr>
        <w:t>Awaiting</w:t>
      </w:r>
      <w:r w:rsidR="00F2232B" w:rsidRPr="0070126F">
        <w:rPr>
          <w:b/>
        </w:rPr>
        <w:t xml:space="preserve"> </w:t>
      </w:r>
      <w:r w:rsidR="00F2232B">
        <w:rPr>
          <w:b/>
        </w:rPr>
        <w:t>Samples Check-in</w:t>
      </w:r>
      <w:r w:rsidR="00F2232B" w:rsidRPr="0070126F">
        <w:rPr>
          <w:b/>
        </w:rPr>
        <w:t xml:space="preserve"> </w:t>
      </w:r>
      <w:r w:rsidR="00F2232B" w:rsidRPr="0070126F">
        <w:t>on the</w:t>
      </w:r>
      <w:r w:rsidR="00F2232B" w:rsidRPr="0070126F">
        <w:rPr>
          <w:b/>
        </w:rPr>
        <w:t xml:space="preserve"> View Shipment </w:t>
      </w:r>
      <w:r w:rsidR="00F2232B" w:rsidRPr="0070126F">
        <w:t>screen.</w:t>
      </w:r>
    </w:p>
    <w:p w14:paraId="3346DAFF" w14:textId="09373848" w:rsidR="00F2232B" w:rsidDel="00D957FE" w:rsidRDefault="00F2232B" w:rsidP="00F2232B">
      <w:pPr>
        <w:pStyle w:val="Heading2"/>
        <w:rPr>
          <w:del w:id="4092" w:author="Sayali Dev" w:date="2018-02-09T13:47:00Z"/>
          <w:color w:val="auto"/>
        </w:rPr>
      </w:pPr>
    </w:p>
    <w:p w14:paraId="2676CC58" w14:textId="55EA179D" w:rsidR="00D957FE" w:rsidRDefault="00D957FE">
      <w:pPr>
        <w:rPr>
          <w:ins w:id="4093" w:author="Sayali Dev" w:date="2018-02-09T13:47:00Z"/>
        </w:rPr>
        <w:pPrChange w:id="4094" w:author="Sayali Dev" w:date="2018-02-09T13:47:00Z">
          <w:pPr>
            <w:tabs>
              <w:tab w:val="left" w:pos="720"/>
            </w:tabs>
            <w:ind w:left="720"/>
          </w:pPr>
        </w:pPrChange>
      </w:pPr>
    </w:p>
    <w:p w14:paraId="1098D44E" w14:textId="7CC57408" w:rsidR="00D957FE" w:rsidRDefault="00D957FE">
      <w:pPr>
        <w:rPr>
          <w:ins w:id="4095" w:author="Sayali Dev" w:date="2018-02-09T13:47:00Z"/>
        </w:rPr>
        <w:pPrChange w:id="4096" w:author="Sayali Dev" w:date="2018-02-09T13:47:00Z">
          <w:pPr>
            <w:tabs>
              <w:tab w:val="left" w:pos="720"/>
            </w:tabs>
            <w:ind w:left="720"/>
          </w:pPr>
        </w:pPrChange>
      </w:pPr>
    </w:p>
    <w:p w14:paraId="3E0151B7" w14:textId="0C8A515F" w:rsidR="00D957FE" w:rsidRDefault="00D957FE">
      <w:pPr>
        <w:rPr>
          <w:ins w:id="4097" w:author="Sayali Dev" w:date="2018-02-09T13:47:00Z"/>
        </w:rPr>
        <w:pPrChange w:id="4098" w:author="Sayali Dev" w:date="2018-02-09T13:47:00Z">
          <w:pPr>
            <w:tabs>
              <w:tab w:val="left" w:pos="720"/>
            </w:tabs>
            <w:ind w:left="720"/>
          </w:pPr>
        </w:pPrChange>
      </w:pPr>
    </w:p>
    <w:p w14:paraId="3160629C" w14:textId="25CEC93A" w:rsidR="00D957FE" w:rsidRDefault="00D957FE">
      <w:pPr>
        <w:rPr>
          <w:ins w:id="4099" w:author="Sayali Dev" w:date="2018-02-09T13:47:00Z"/>
        </w:rPr>
        <w:pPrChange w:id="4100" w:author="Sayali Dev" w:date="2018-02-09T13:47:00Z">
          <w:pPr>
            <w:tabs>
              <w:tab w:val="left" w:pos="720"/>
            </w:tabs>
            <w:ind w:left="720"/>
          </w:pPr>
        </w:pPrChange>
      </w:pPr>
    </w:p>
    <w:p w14:paraId="090A6F65" w14:textId="6AA68599" w:rsidR="00D957FE" w:rsidRDefault="00D957FE">
      <w:pPr>
        <w:rPr>
          <w:ins w:id="4101" w:author="Sayali Dev" w:date="2018-02-09T13:47:00Z"/>
        </w:rPr>
        <w:pPrChange w:id="4102" w:author="Sayali Dev" w:date="2018-02-09T13:47:00Z">
          <w:pPr>
            <w:tabs>
              <w:tab w:val="left" w:pos="720"/>
            </w:tabs>
            <w:ind w:left="720"/>
          </w:pPr>
        </w:pPrChange>
      </w:pPr>
    </w:p>
    <w:p w14:paraId="11603040" w14:textId="18B85A4D" w:rsidR="00D957FE" w:rsidRDefault="00D957FE">
      <w:pPr>
        <w:rPr>
          <w:ins w:id="4103" w:author="Sayali Dev" w:date="2018-02-09T13:47:00Z"/>
        </w:rPr>
        <w:pPrChange w:id="4104" w:author="Sayali Dev" w:date="2018-02-09T13:47:00Z">
          <w:pPr>
            <w:tabs>
              <w:tab w:val="left" w:pos="720"/>
            </w:tabs>
            <w:ind w:left="720"/>
          </w:pPr>
        </w:pPrChange>
      </w:pPr>
    </w:p>
    <w:p w14:paraId="736D064C" w14:textId="3005D5A7" w:rsidR="00D957FE" w:rsidRDefault="00D957FE">
      <w:pPr>
        <w:rPr>
          <w:ins w:id="4105" w:author="Sayali Dev" w:date="2018-02-09T13:47:00Z"/>
        </w:rPr>
        <w:pPrChange w:id="4106" w:author="Sayali Dev" w:date="2018-02-09T13:47:00Z">
          <w:pPr>
            <w:tabs>
              <w:tab w:val="left" w:pos="720"/>
            </w:tabs>
            <w:ind w:left="720"/>
          </w:pPr>
        </w:pPrChange>
      </w:pPr>
    </w:p>
    <w:p w14:paraId="6AE22D0D" w14:textId="79E05C90" w:rsidR="00D957FE" w:rsidRDefault="00D957FE">
      <w:pPr>
        <w:rPr>
          <w:ins w:id="4107" w:author="Sayali Dev" w:date="2018-02-09T13:47:00Z"/>
        </w:rPr>
        <w:pPrChange w:id="4108" w:author="Sayali Dev" w:date="2018-02-09T13:47:00Z">
          <w:pPr>
            <w:tabs>
              <w:tab w:val="left" w:pos="720"/>
            </w:tabs>
            <w:ind w:left="720"/>
          </w:pPr>
        </w:pPrChange>
      </w:pPr>
    </w:p>
    <w:p w14:paraId="2F4BF9B3" w14:textId="741345DD" w:rsidR="00D957FE" w:rsidRDefault="00D957FE">
      <w:pPr>
        <w:rPr>
          <w:ins w:id="4109" w:author="Sayali Dev" w:date="2018-02-09T13:47:00Z"/>
        </w:rPr>
        <w:pPrChange w:id="4110" w:author="Sayali Dev" w:date="2018-02-09T13:47:00Z">
          <w:pPr>
            <w:tabs>
              <w:tab w:val="left" w:pos="720"/>
            </w:tabs>
            <w:ind w:left="720"/>
          </w:pPr>
        </w:pPrChange>
      </w:pPr>
    </w:p>
    <w:p w14:paraId="226C296C" w14:textId="0A63D926" w:rsidR="00D957FE" w:rsidRDefault="00D957FE">
      <w:pPr>
        <w:rPr>
          <w:ins w:id="4111" w:author="Sayali Dev" w:date="2018-02-09T13:47:00Z"/>
        </w:rPr>
        <w:pPrChange w:id="4112" w:author="Sayali Dev" w:date="2018-02-09T13:47:00Z">
          <w:pPr>
            <w:tabs>
              <w:tab w:val="left" w:pos="720"/>
            </w:tabs>
            <w:ind w:left="720"/>
          </w:pPr>
        </w:pPrChange>
      </w:pPr>
    </w:p>
    <w:p w14:paraId="338E4A26" w14:textId="20360681" w:rsidR="00D957FE" w:rsidRDefault="00D957FE">
      <w:pPr>
        <w:rPr>
          <w:ins w:id="4113" w:author="Sayali Dev" w:date="2018-02-09T13:47:00Z"/>
        </w:rPr>
        <w:pPrChange w:id="4114" w:author="Sayali Dev" w:date="2018-02-09T13:47:00Z">
          <w:pPr>
            <w:tabs>
              <w:tab w:val="left" w:pos="720"/>
            </w:tabs>
            <w:ind w:left="720"/>
          </w:pPr>
        </w:pPrChange>
      </w:pPr>
    </w:p>
    <w:p w14:paraId="53A455E2" w14:textId="11E6CC96" w:rsidR="00D957FE" w:rsidRDefault="00D957FE">
      <w:pPr>
        <w:rPr>
          <w:ins w:id="4115" w:author="Sayali Dev" w:date="2018-02-09T13:47:00Z"/>
        </w:rPr>
        <w:pPrChange w:id="4116" w:author="Sayali Dev" w:date="2018-02-09T13:47:00Z">
          <w:pPr>
            <w:tabs>
              <w:tab w:val="left" w:pos="720"/>
            </w:tabs>
            <w:ind w:left="720"/>
          </w:pPr>
        </w:pPrChange>
      </w:pPr>
    </w:p>
    <w:p w14:paraId="5E4343AC" w14:textId="13E4FDB2" w:rsidR="00D957FE" w:rsidRDefault="00D957FE">
      <w:pPr>
        <w:rPr>
          <w:ins w:id="4117" w:author="Sayali Dev" w:date="2018-02-09T13:47:00Z"/>
        </w:rPr>
        <w:pPrChange w:id="4118" w:author="Sayali Dev" w:date="2018-02-09T13:47:00Z">
          <w:pPr>
            <w:tabs>
              <w:tab w:val="left" w:pos="720"/>
            </w:tabs>
            <w:ind w:left="720"/>
          </w:pPr>
        </w:pPrChange>
      </w:pPr>
    </w:p>
    <w:p w14:paraId="52E55834" w14:textId="03A771A8" w:rsidR="00D957FE" w:rsidRDefault="00D957FE">
      <w:pPr>
        <w:rPr>
          <w:ins w:id="4119" w:author="Sayali Dev" w:date="2018-02-09T13:47:00Z"/>
        </w:rPr>
        <w:pPrChange w:id="4120" w:author="Sayali Dev" w:date="2018-02-09T13:47:00Z">
          <w:pPr>
            <w:tabs>
              <w:tab w:val="left" w:pos="720"/>
            </w:tabs>
            <w:ind w:left="720"/>
          </w:pPr>
        </w:pPrChange>
      </w:pPr>
    </w:p>
    <w:p w14:paraId="49BFED0F" w14:textId="0C52BC88" w:rsidR="00D957FE" w:rsidRDefault="00D957FE">
      <w:pPr>
        <w:rPr>
          <w:ins w:id="4121" w:author="Sayali Dev" w:date="2018-02-09T13:47:00Z"/>
        </w:rPr>
        <w:pPrChange w:id="4122" w:author="Sayali Dev" w:date="2018-02-09T13:47:00Z">
          <w:pPr>
            <w:tabs>
              <w:tab w:val="left" w:pos="720"/>
            </w:tabs>
            <w:ind w:left="720"/>
          </w:pPr>
        </w:pPrChange>
      </w:pPr>
    </w:p>
    <w:p w14:paraId="5D1759D6" w14:textId="0078EE26" w:rsidR="00D957FE" w:rsidRDefault="00D957FE">
      <w:pPr>
        <w:rPr>
          <w:ins w:id="4123" w:author="Sayali Dev" w:date="2018-02-09T13:47:00Z"/>
        </w:rPr>
        <w:pPrChange w:id="4124" w:author="Sayali Dev" w:date="2018-02-09T13:47:00Z">
          <w:pPr>
            <w:tabs>
              <w:tab w:val="left" w:pos="720"/>
            </w:tabs>
            <w:ind w:left="720"/>
          </w:pPr>
        </w:pPrChange>
      </w:pPr>
    </w:p>
    <w:p w14:paraId="3A54CB9F" w14:textId="05159387" w:rsidR="00D957FE" w:rsidRDefault="00D957FE">
      <w:pPr>
        <w:rPr>
          <w:ins w:id="4125" w:author="Sayali Dev" w:date="2018-02-09T13:47:00Z"/>
        </w:rPr>
        <w:pPrChange w:id="4126" w:author="Sayali Dev" w:date="2018-02-09T13:47:00Z">
          <w:pPr>
            <w:tabs>
              <w:tab w:val="left" w:pos="720"/>
            </w:tabs>
            <w:ind w:left="720"/>
          </w:pPr>
        </w:pPrChange>
      </w:pPr>
    </w:p>
    <w:p w14:paraId="27C96555" w14:textId="564E02C5" w:rsidR="00D957FE" w:rsidRDefault="00D957FE">
      <w:pPr>
        <w:rPr>
          <w:ins w:id="4127" w:author="Sayali Dev" w:date="2018-02-09T13:47:00Z"/>
        </w:rPr>
        <w:pPrChange w:id="4128" w:author="Sayali Dev" w:date="2018-02-09T13:47:00Z">
          <w:pPr>
            <w:tabs>
              <w:tab w:val="left" w:pos="720"/>
            </w:tabs>
            <w:ind w:left="720"/>
          </w:pPr>
        </w:pPrChange>
      </w:pPr>
    </w:p>
    <w:p w14:paraId="09CD1E5B" w14:textId="1EE68361" w:rsidR="00D957FE" w:rsidRDefault="00D957FE">
      <w:pPr>
        <w:rPr>
          <w:ins w:id="4129" w:author="Sayali Dev" w:date="2018-02-09T13:47:00Z"/>
        </w:rPr>
        <w:pPrChange w:id="4130" w:author="Sayali Dev" w:date="2018-02-09T13:47:00Z">
          <w:pPr>
            <w:tabs>
              <w:tab w:val="left" w:pos="720"/>
            </w:tabs>
            <w:ind w:left="720"/>
          </w:pPr>
        </w:pPrChange>
      </w:pPr>
    </w:p>
    <w:p w14:paraId="0C4AF489" w14:textId="56BE5421" w:rsidR="00D957FE" w:rsidRDefault="00D957FE">
      <w:pPr>
        <w:rPr>
          <w:ins w:id="4131" w:author="Sayali Dev" w:date="2018-02-09T13:47:00Z"/>
        </w:rPr>
        <w:pPrChange w:id="4132" w:author="Sayali Dev" w:date="2018-02-09T13:47:00Z">
          <w:pPr>
            <w:tabs>
              <w:tab w:val="left" w:pos="720"/>
            </w:tabs>
            <w:ind w:left="720"/>
          </w:pPr>
        </w:pPrChange>
      </w:pPr>
    </w:p>
    <w:p w14:paraId="5EAE4CFA" w14:textId="7B599CAA" w:rsidR="00D957FE" w:rsidRDefault="00D957FE">
      <w:pPr>
        <w:rPr>
          <w:ins w:id="4133" w:author="Sayali Dev" w:date="2018-02-09T13:47:00Z"/>
        </w:rPr>
        <w:pPrChange w:id="4134" w:author="Sayali Dev" w:date="2018-02-09T13:47:00Z">
          <w:pPr>
            <w:tabs>
              <w:tab w:val="left" w:pos="720"/>
            </w:tabs>
            <w:ind w:left="720"/>
          </w:pPr>
        </w:pPrChange>
      </w:pPr>
    </w:p>
    <w:p w14:paraId="37DC1B52" w14:textId="3F41A186" w:rsidR="00D957FE" w:rsidRDefault="00D957FE">
      <w:pPr>
        <w:rPr>
          <w:ins w:id="4135" w:author="Sayali Dev" w:date="2018-02-09T13:47:00Z"/>
        </w:rPr>
        <w:pPrChange w:id="4136" w:author="Sayali Dev" w:date="2018-02-09T13:47:00Z">
          <w:pPr>
            <w:tabs>
              <w:tab w:val="left" w:pos="720"/>
            </w:tabs>
            <w:ind w:left="720"/>
          </w:pPr>
        </w:pPrChange>
      </w:pPr>
    </w:p>
    <w:p w14:paraId="53DE678C" w14:textId="11016296" w:rsidR="00D957FE" w:rsidRDefault="00D957FE">
      <w:pPr>
        <w:rPr>
          <w:ins w:id="4137" w:author="Sayali Dev" w:date="2018-02-09T13:47:00Z"/>
        </w:rPr>
        <w:pPrChange w:id="4138" w:author="Sayali Dev" w:date="2018-02-09T13:47:00Z">
          <w:pPr>
            <w:tabs>
              <w:tab w:val="left" w:pos="720"/>
            </w:tabs>
            <w:ind w:left="720"/>
          </w:pPr>
        </w:pPrChange>
      </w:pPr>
    </w:p>
    <w:p w14:paraId="7D2FBC33" w14:textId="3F1C87E0" w:rsidR="00D957FE" w:rsidRDefault="00D957FE">
      <w:pPr>
        <w:rPr>
          <w:ins w:id="4139" w:author="Sayali Dev" w:date="2018-02-09T13:47:00Z"/>
        </w:rPr>
        <w:pPrChange w:id="4140" w:author="Sayali Dev" w:date="2018-02-09T13:47:00Z">
          <w:pPr>
            <w:tabs>
              <w:tab w:val="left" w:pos="720"/>
            </w:tabs>
            <w:ind w:left="720"/>
          </w:pPr>
        </w:pPrChange>
      </w:pPr>
    </w:p>
    <w:p w14:paraId="44957C6F" w14:textId="565425EF" w:rsidR="00D957FE" w:rsidRDefault="00D957FE">
      <w:pPr>
        <w:rPr>
          <w:ins w:id="4141" w:author="Sayali Dev" w:date="2018-02-09T13:47:00Z"/>
        </w:rPr>
        <w:pPrChange w:id="4142" w:author="Sayali Dev" w:date="2018-02-09T13:47:00Z">
          <w:pPr>
            <w:tabs>
              <w:tab w:val="left" w:pos="720"/>
            </w:tabs>
            <w:ind w:left="720"/>
          </w:pPr>
        </w:pPrChange>
      </w:pPr>
    </w:p>
    <w:p w14:paraId="75402A32" w14:textId="77777777" w:rsidR="00D957FE" w:rsidRPr="00D957FE" w:rsidRDefault="00D957FE">
      <w:pPr>
        <w:rPr>
          <w:ins w:id="4143" w:author="Sayali Dev" w:date="2018-02-09T13:47:00Z"/>
        </w:rPr>
        <w:pPrChange w:id="4144" w:author="Sayali Dev" w:date="2018-02-09T13:47:00Z">
          <w:pPr>
            <w:tabs>
              <w:tab w:val="left" w:pos="720"/>
            </w:tabs>
            <w:ind w:left="720"/>
          </w:pPr>
        </w:pPrChange>
      </w:pPr>
    </w:p>
    <w:p w14:paraId="404C44A6" w14:textId="4F1815F7" w:rsidR="00F2232B" w:rsidRDefault="00F2232B" w:rsidP="00F2232B">
      <w:pPr>
        <w:pStyle w:val="Heading2"/>
      </w:pPr>
      <w:del w:id="4145" w:author="Sayali Dev" w:date="2018-02-09T13:47:00Z">
        <w:r w:rsidRPr="0070126F" w:rsidDel="00D957FE">
          <w:rPr>
            <w:color w:val="auto"/>
          </w:rPr>
          <w:br w:type="page"/>
        </w:r>
      </w:del>
    </w:p>
    <w:p w14:paraId="6A0F8E61" w14:textId="361B7FE6" w:rsidR="00673B52" w:rsidRPr="00673B52" w:rsidRDefault="00673B52" w:rsidP="00673B52">
      <w:pPr>
        <w:pStyle w:val="Heading1"/>
      </w:pPr>
      <w:bookmarkStart w:id="4146" w:name="_Toc507164346"/>
      <w:r>
        <w:rPr>
          <w:lang w:val="en-US"/>
        </w:rPr>
        <w:lastRenderedPageBreak/>
        <w:t xml:space="preserve">In Inventory, </w:t>
      </w:r>
      <w:r>
        <w:t>Find</w:t>
      </w:r>
      <w:r>
        <w:rPr>
          <w:lang w:val="en-US"/>
        </w:rPr>
        <w:t>, View</w:t>
      </w:r>
      <w:r>
        <w:t xml:space="preserve"> and </w:t>
      </w:r>
      <w:r w:rsidR="0029606A">
        <w:rPr>
          <w:lang w:val="en-US"/>
        </w:rPr>
        <w:t>Manage</w:t>
      </w:r>
      <w:r>
        <w:t xml:space="preserve"> Biospecimens</w:t>
      </w:r>
      <w:bookmarkEnd w:id="4146"/>
      <w:r>
        <w:t xml:space="preserve"> </w:t>
      </w:r>
    </w:p>
    <w:p w14:paraId="4148AC3D" w14:textId="2E9A14D7" w:rsidR="00F2232B" w:rsidRDefault="00F2232B" w:rsidP="00F2232B"/>
    <w:p w14:paraId="1C046AA4" w14:textId="77777777" w:rsidR="00F2232B" w:rsidRDefault="00F2232B" w:rsidP="00F2232B">
      <w:pPr>
        <w:pStyle w:val="Heading3"/>
      </w:pPr>
      <w:bookmarkStart w:id="4147" w:name="SearchingBiospecimen"/>
      <w:bookmarkStart w:id="4148" w:name="_Toc452993626"/>
      <w:bookmarkStart w:id="4149" w:name="_Toc507164347"/>
      <w:bookmarkEnd w:id="4147"/>
      <w:r>
        <w:t>Searching for a Biospecimen</w:t>
      </w:r>
      <w:bookmarkEnd w:id="4148"/>
      <w:bookmarkEnd w:id="4149"/>
      <w:r>
        <w:br/>
      </w:r>
    </w:p>
    <w:p w14:paraId="707BDE2E" w14:textId="77777777" w:rsidR="00F2232B" w:rsidRPr="00E63C3C" w:rsidRDefault="00F2232B" w:rsidP="00F2232B">
      <w:r w:rsidRPr="00E63C3C">
        <w:t xml:space="preserve">To search for a </w:t>
      </w:r>
      <w:r>
        <w:t>specific biospecimen</w:t>
      </w:r>
      <w:r w:rsidRPr="00E63C3C">
        <w:t xml:space="preserve"> </w:t>
      </w:r>
      <w:r>
        <w:t>or a group of biospecimens</w:t>
      </w:r>
      <w:r w:rsidRPr="00E63C3C">
        <w:t>:</w:t>
      </w:r>
      <w:r>
        <w:br/>
      </w:r>
    </w:p>
    <w:p w14:paraId="5B078B49" w14:textId="77777777" w:rsidR="00F2232B" w:rsidRDefault="00F2232B" w:rsidP="00C9791D">
      <w:pPr>
        <w:numPr>
          <w:ilvl w:val="0"/>
          <w:numId w:val="161"/>
        </w:numPr>
        <w:ind w:right="540"/>
      </w:pPr>
      <w:r>
        <w:t xml:space="preserve">Point to the arrow of the </w:t>
      </w:r>
      <w:r w:rsidRPr="00F9517E">
        <w:rPr>
          <w:b/>
        </w:rPr>
        <w:t>BMS</w:t>
      </w:r>
      <w:r>
        <w:t xml:space="preserve"> tab, and then c</w:t>
      </w:r>
      <w:r w:rsidRPr="00585562">
        <w:t xml:space="preserve">lick </w:t>
      </w:r>
      <w:r>
        <w:rPr>
          <w:b/>
        </w:rPr>
        <w:t>Inventory</w:t>
      </w:r>
      <w:r w:rsidRPr="00585562">
        <w:t xml:space="preserve">. </w:t>
      </w:r>
      <w:r>
        <w:br/>
      </w:r>
      <w:r w:rsidRPr="00585562">
        <w:t xml:space="preserve">The </w:t>
      </w:r>
      <w:r>
        <w:rPr>
          <w:b/>
        </w:rPr>
        <w:t xml:space="preserve">Inventory </w:t>
      </w:r>
      <w:r w:rsidRPr="00CC786B">
        <w:rPr>
          <w:b/>
        </w:rPr>
        <w:t>Search</w:t>
      </w:r>
      <w:r w:rsidRPr="00585562">
        <w:t xml:space="preserve"> </w:t>
      </w:r>
      <w:r>
        <w:t>page appears.</w:t>
      </w:r>
      <w:r>
        <w:br/>
      </w:r>
    </w:p>
    <w:p w14:paraId="4B776408" w14:textId="77777777" w:rsidR="00F2232B" w:rsidRDefault="00F2232B" w:rsidP="00C9791D">
      <w:pPr>
        <w:numPr>
          <w:ilvl w:val="0"/>
          <w:numId w:val="161"/>
        </w:numPr>
        <w:ind w:right="540"/>
      </w:pPr>
      <w:r w:rsidRPr="00B16834">
        <w:t xml:space="preserve">To apply a search criteria, </w:t>
      </w:r>
      <w:r>
        <w:t>expand</w:t>
      </w:r>
      <w:r w:rsidRPr="00B16834">
        <w:t xml:space="preserve"> the </w:t>
      </w:r>
      <w:r w:rsidRPr="00B16834">
        <w:rPr>
          <w:b/>
        </w:rPr>
        <w:t>Advanced Search</w:t>
      </w:r>
      <w:r>
        <w:t xml:space="preserve"> section by clicking on the down-arrow button </w:t>
      </w:r>
      <w:r w:rsidRPr="00691675">
        <w:rPr>
          <w:noProof/>
        </w:rPr>
        <w:drawing>
          <wp:inline distT="0" distB="0" distL="0" distR="0" wp14:anchorId="164275C5" wp14:editId="0EACB33A">
            <wp:extent cx="340995" cy="241300"/>
            <wp:effectExtent l="0" t="0" r="1905" b="635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40995" cy="241300"/>
                    </a:xfrm>
                    <a:prstGeom prst="rect">
                      <a:avLst/>
                    </a:prstGeom>
                    <a:noFill/>
                    <a:ln>
                      <a:noFill/>
                    </a:ln>
                  </pic:spPr>
                </pic:pic>
              </a:graphicData>
            </a:graphic>
          </wp:inline>
        </w:drawing>
      </w:r>
      <w:r w:rsidRPr="00B16834">
        <w:t>.</w:t>
      </w:r>
    </w:p>
    <w:p w14:paraId="3E45720E" w14:textId="77777777" w:rsidR="00F2232B" w:rsidRPr="00624A18" w:rsidRDefault="00F2232B" w:rsidP="00F2232B">
      <w:pPr>
        <w:ind w:left="720" w:right="540"/>
      </w:pPr>
      <w:r>
        <w:t>The search fields appear below.</w:t>
      </w:r>
      <w:r>
        <w:br/>
      </w:r>
      <w:r w:rsidRPr="00624A18">
        <w:br/>
      </w:r>
      <w:r>
        <w:rPr>
          <w:noProof/>
        </w:rPr>
        <w:drawing>
          <wp:inline distT="0" distB="0" distL="0" distR="0" wp14:anchorId="12647571" wp14:editId="32FA1A76">
            <wp:extent cx="6352761" cy="2971800"/>
            <wp:effectExtent l="19050" t="19050" r="10160" b="19050"/>
            <wp:docPr id="9251" name="Picture 9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359561" cy="2974981"/>
                    </a:xfrm>
                    <a:prstGeom prst="rect">
                      <a:avLst/>
                    </a:prstGeom>
                    <a:ln w="3175">
                      <a:solidFill>
                        <a:schemeClr val="tx1"/>
                      </a:solidFill>
                    </a:ln>
                  </pic:spPr>
                </pic:pic>
              </a:graphicData>
            </a:graphic>
          </wp:inline>
        </w:drawing>
      </w:r>
    </w:p>
    <w:p w14:paraId="09355330" w14:textId="77777777" w:rsidR="00F2232B" w:rsidRDefault="00F2232B" w:rsidP="00F2232B">
      <w:pPr>
        <w:pStyle w:val="Figure"/>
        <w:tabs>
          <w:tab w:val="clear" w:pos="1710"/>
          <w:tab w:val="num" w:pos="1800"/>
        </w:tabs>
        <w:ind w:left="1152" w:hanging="432"/>
      </w:pPr>
      <w:r>
        <w:t>Figure Advanced Search window - search fields</w:t>
      </w:r>
    </w:p>
    <w:p w14:paraId="5DC51295" w14:textId="77777777" w:rsidR="00F2232B" w:rsidRPr="00E50446" w:rsidRDefault="00F2232B" w:rsidP="00F2232B"/>
    <w:p w14:paraId="6C66B62B" w14:textId="77777777" w:rsidR="00F2232B" w:rsidRPr="00B95375" w:rsidRDefault="00F2232B" w:rsidP="00C9791D">
      <w:pPr>
        <w:numPr>
          <w:ilvl w:val="0"/>
          <w:numId w:val="161"/>
        </w:numPr>
        <w:ind w:right="540"/>
      </w:pPr>
      <w:r w:rsidRPr="00E50446">
        <w:t xml:space="preserve">Enter appropriate information in each field. </w:t>
      </w:r>
      <w:r>
        <w:t>F</w:t>
      </w:r>
      <w:r w:rsidRPr="00E50446">
        <w:t xml:space="preserve">ollowing table lists each field and its description. </w:t>
      </w:r>
      <w:r w:rsidRPr="00E50446">
        <w:br/>
      </w:r>
    </w:p>
    <w:p w14:paraId="3B6779DF" w14:textId="77777777" w:rsidR="00F2232B" w:rsidRPr="00E50446" w:rsidRDefault="00F2232B" w:rsidP="00F2232B">
      <w:pPr>
        <w:ind w:left="720" w:right="540"/>
      </w:pPr>
      <w:r w:rsidRPr="00E50446">
        <w:rPr>
          <w:b/>
        </w:rPr>
        <w:t>Note</w:t>
      </w:r>
      <w:r w:rsidRPr="00E50446">
        <w:t xml:space="preserve">: </w:t>
      </w:r>
    </w:p>
    <w:p w14:paraId="0BBB295F" w14:textId="77777777" w:rsidR="00F2232B" w:rsidRDefault="00F2232B" w:rsidP="00F2232B">
      <w:pPr>
        <w:numPr>
          <w:ilvl w:val="0"/>
          <w:numId w:val="19"/>
        </w:numPr>
        <w:ind w:left="1440" w:right="540"/>
      </w:pPr>
      <w:r>
        <w:t xml:space="preserve">You can use one field or a combination of fields to search. </w:t>
      </w:r>
    </w:p>
    <w:p w14:paraId="262ECE52" w14:textId="77777777" w:rsidR="00F2232B" w:rsidRDefault="00F2232B" w:rsidP="00F2232B">
      <w:pPr>
        <w:numPr>
          <w:ilvl w:val="0"/>
          <w:numId w:val="19"/>
        </w:numPr>
        <w:ind w:left="1440" w:right="540"/>
      </w:pPr>
      <w:r>
        <w:t xml:space="preserve">You can type the full or partial value in a search field along with an asterisk (*) before or after the partial value. For example, if you type </w:t>
      </w:r>
      <w:r w:rsidRPr="00914542">
        <w:rPr>
          <w:b/>
        </w:rPr>
        <w:t>02*</w:t>
      </w:r>
      <w:r>
        <w:t xml:space="preserve">, you obtain records that begin with 02. If you type </w:t>
      </w:r>
      <w:r w:rsidRPr="00914542">
        <w:rPr>
          <w:b/>
        </w:rPr>
        <w:t>*02</w:t>
      </w:r>
      <w:r>
        <w:t>, you obtain records that end with 02</w:t>
      </w:r>
    </w:p>
    <w:p w14:paraId="6CADEB17" w14:textId="77777777" w:rsidR="00F2232B" w:rsidRDefault="00F2232B" w:rsidP="00F2232B">
      <w:pPr>
        <w:pStyle w:val="BodyText"/>
        <w:ind w:left="720" w:right="270"/>
      </w:pPr>
    </w:p>
    <w:p w14:paraId="6720C03F" w14:textId="2F5958B1" w:rsidR="00F2232B" w:rsidRDefault="00F2232B" w:rsidP="00F2232B">
      <w:pPr>
        <w:pStyle w:val="Caption"/>
        <w:ind w:left="720"/>
      </w:pPr>
      <w:r>
        <w:t xml:space="preserve">Table </w:t>
      </w:r>
      <w:r w:rsidR="00653CE2">
        <w:fldChar w:fldCharType="begin"/>
      </w:r>
      <w:r w:rsidR="00653CE2">
        <w:instrText xml:space="preserve"> SEQ Figure \* ARABIC </w:instrText>
      </w:r>
      <w:r w:rsidR="00653CE2">
        <w:fldChar w:fldCharType="separate"/>
      </w:r>
      <w:ins w:id="4150" w:author="Sayali Dev" w:date="2018-02-02T13:47:00Z">
        <w:r w:rsidR="00EB76E3">
          <w:rPr>
            <w:noProof/>
          </w:rPr>
          <w:t>47</w:t>
        </w:r>
      </w:ins>
      <w:del w:id="4151" w:author="Sayali Dev" w:date="2018-02-02T13:47:00Z">
        <w:r w:rsidDel="00EB76E3">
          <w:rPr>
            <w:noProof/>
          </w:rPr>
          <w:delText>32</w:delText>
        </w:r>
      </w:del>
      <w:r w:rsidR="00653CE2">
        <w:rPr>
          <w:noProof/>
        </w:rPr>
        <w:fldChar w:fldCharType="end"/>
      </w:r>
      <w:r>
        <w:t>: Advanced Search fields</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0"/>
        <w:gridCol w:w="7200"/>
      </w:tblGrid>
      <w:tr w:rsidR="00F2232B" w:rsidRPr="007A152E" w14:paraId="7089ACB4" w14:textId="77777777" w:rsidTr="00F2232B">
        <w:trPr>
          <w:cantSplit/>
          <w:trHeight w:val="288"/>
          <w:tblHeader/>
        </w:trPr>
        <w:tc>
          <w:tcPr>
            <w:tcW w:w="2340" w:type="dxa"/>
            <w:shd w:val="clear" w:color="auto" w:fill="BFBFBF"/>
            <w:vAlign w:val="center"/>
          </w:tcPr>
          <w:p w14:paraId="6E7C2A7E" w14:textId="77777777" w:rsidR="00F2232B" w:rsidRPr="007A152E" w:rsidRDefault="00F2232B" w:rsidP="00F2232B">
            <w:pPr>
              <w:rPr>
                <w:b/>
              </w:rPr>
            </w:pPr>
            <w:r>
              <w:rPr>
                <w:b/>
              </w:rPr>
              <w:t>Field</w:t>
            </w:r>
          </w:p>
        </w:tc>
        <w:tc>
          <w:tcPr>
            <w:tcW w:w="7200" w:type="dxa"/>
            <w:shd w:val="clear" w:color="auto" w:fill="BFBFBF"/>
            <w:vAlign w:val="center"/>
          </w:tcPr>
          <w:p w14:paraId="2C771C69" w14:textId="77777777" w:rsidR="00F2232B" w:rsidRPr="007A152E" w:rsidRDefault="00F2232B" w:rsidP="00F2232B">
            <w:pPr>
              <w:rPr>
                <w:b/>
              </w:rPr>
            </w:pPr>
            <w:r w:rsidRPr="007A152E">
              <w:rPr>
                <w:b/>
              </w:rPr>
              <w:t>Description</w:t>
            </w:r>
          </w:p>
        </w:tc>
      </w:tr>
      <w:tr w:rsidR="00F2232B" w14:paraId="371B6EF0" w14:textId="77777777" w:rsidTr="00F2232B">
        <w:trPr>
          <w:cantSplit/>
          <w:trHeight w:val="288"/>
        </w:trPr>
        <w:tc>
          <w:tcPr>
            <w:tcW w:w="9540" w:type="dxa"/>
            <w:gridSpan w:val="2"/>
            <w:shd w:val="clear" w:color="auto" w:fill="BFBFBF"/>
            <w:vAlign w:val="center"/>
          </w:tcPr>
          <w:p w14:paraId="6CB356F2" w14:textId="77777777" w:rsidR="00F2232B" w:rsidRDefault="00F2232B" w:rsidP="00F2232B">
            <w:r w:rsidRPr="005C22E1">
              <w:rPr>
                <w:b/>
              </w:rPr>
              <w:t>Basic</w:t>
            </w:r>
            <w:r>
              <w:t xml:space="preserve"> search fields</w:t>
            </w:r>
          </w:p>
        </w:tc>
      </w:tr>
      <w:tr w:rsidR="00F2232B" w14:paraId="300E6C2B" w14:textId="77777777" w:rsidTr="00F2232B">
        <w:trPr>
          <w:cantSplit/>
          <w:trHeight w:val="288"/>
        </w:trPr>
        <w:tc>
          <w:tcPr>
            <w:tcW w:w="2340" w:type="dxa"/>
            <w:vAlign w:val="center"/>
          </w:tcPr>
          <w:p w14:paraId="327BABC1" w14:textId="77777777" w:rsidR="00F2232B" w:rsidRDefault="00F2232B" w:rsidP="00F2232B">
            <w:pPr>
              <w:rPr>
                <w:b/>
              </w:rPr>
            </w:pPr>
            <w:r>
              <w:rPr>
                <w:b/>
              </w:rPr>
              <w:t>Identifier</w:t>
            </w:r>
          </w:p>
        </w:tc>
        <w:tc>
          <w:tcPr>
            <w:tcW w:w="7200" w:type="dxa"/>
            <w:vAlign w:val="center"/>
          </w:tcPr>
          <w:p w14:paraId="4D78D84A" w14:textId="77777777" w:rsidR="00F2232B" w:rsidRDefault="00F2232B" w:rsidP="00F2232B">
            <w:r>
              <w:t xml:space="preserve">Type a biospecimen identifier to search for a specific biospecimen. </w:t>
            </w:r>
          </w:p>
        </w:tc>
      </w:tr>
      <w:tr w:rsidR="00F2232B" w14:paraId="1C77388B" w14:textId="77777777" w:rsidTr="00F2232B">
        <w:trPr>
          <w:cantSplit/>
          <w:trHeight w:val="288"/>
        </w:trPr>
        <w:tc>
          <w:tcPr>
            <w:tcW w:w="2340" w:type="dxa"/>
            <w:vAlign w:val="center"/>
          </w:tcPr>
          <w:p w14:paraId="34588CEE" w14:textId="77777777" w:rsidR="00F2232B" w:rsidRDefault="00F2232B" w:rsidP="00F2232B">
            <w:pPr>
              <w:rPr>
                <w:b/>
              </w:rPr>
            </w:pPr>
            <w:r>
              <w:rPr>
                <w:b/>
              </w:rPr>
              <w:t>Identifier Type</w:t>
            </w:r>
          </w:p>
        </w:tc>
        <w:tc>
          <w:tcPr>
            <w:tcW w:w="7200" w:type="dxa"/>
            <w:vAlign w:val="center"/>
          </w:tcPr>
          <w:p w14:paraId="44236219" w14:textId="77777777" w:rsidR="00F2232B" w:rsidRDefault="00F2232B" w:rsidP="00F2232B">
            <w:r>
              <w:t>Click one or more identifier types to search for all biospecimens with that identifier type.</w:t>
            </w:r>
          </w:p>
        </w:tc>
      </w:tr>
      <w:tr w:rsidR="00F2232B" w14:paraId="0429196C" w14:textId="77777777" w:rsidTr="00F2232B">
        <w:trPr>
          <w:cantSplit/>
          <w:trHeight w:val="288"/>
        </w:trPr>
        <w:tc>
          <w:tcPr>
            <w:tcW w:w="2340" w:type="dxa"/>
            <w:vAlign w:val="center"/>
          </w:tcPr>
          <w:p w14:paraId="24C0EFB5" w14:textId="77777777" w:rsidR="00F2232B" w:rsidRPr="007A152E" w:rsidRDefault="00F2232B" w:rsidP="00F2232B">
            <w:pPr>
              <w:rPr>
                <w:b/>
              </w:rPr>
            </w:pPr>
            <w:r>
              <w:rPr>
                <w:b/>
              </w:rPr>
              <w:t xml:space="preserve">Subject Identifier </w:t>
            </w:r>
          </w:p>
        </w:tc>
        <w:tc>
          <w:tcPr>
            <w:tcW w:w="7200" w:type="dxa"/>
            <w:vAlign w:val="center"/>
          </w:tcPr>
          <w:p w14:paraId="18B8C9F9" w14:textId="77777777" w:rsidR="00F2232B" w:rsidRDefault="00F2232B" w:rsidP="00F2232B">
            <w:r>
              <w:t xml:space="preserve">Type or scan the identifier of the subject that you want to search by. </w:t>
            </w:r>
          </w:p>
        </w:tc>
      </w:tr>
      <w:tr w:rsidR="00F2232B" w14:paraId="60870CE0" w14:textId="77777777" w:rsidTr="00F2232B">
        <w:trPr>
          <w:cantSplit/>
          <w:trHeight w:val="288"/>
        </w:trPr>
        <w:tc>
          <w:tcPr>
            <w:tcW w:w="2340" w:type="dxa"/>
            <w:vAlign w:val="center"/>
          </w:tcPr>
          <w:p w14:paraId="37C0EE0C" w14:textId="77777777" w:rsidR="00F2232B" w:rsidRDefault="00F2232B" w:rsidP="00F2232B">
            <w:pPr>
              <w:rPr>
                <w:b/>
              </w:rPr>
            </w:pPr>
            <w:r>
              <w:rPr>
                <w:b/>
              </w:rPr>
              <w:lastRenderedPageBreak/>
              <w:t xml:space="preserve">Created By </w:t>
            </w:r>
          </w:p>
        </w:tc>
        <w:tc>
          <w:tcPr>
            <w:tcW w:w="7200" w:type="dxa"/>
            <w:vAlign w:val="center"/>
          </w:tcPr>
          <w:p w14:paraId="7F790378" w14:textId="561759F1" w:rsidR="00F2232B" w:rsidRPr="00D515B3" w:rsidRDefault="00F2232B" w:rsidP="00F2232B">
            <w:r>
              <w:t xml:space="preserve">Type the </w:t>
            </w:r>
            <w:del w:id="4152" w:author="Sayali Dev" w:date="2018-01-31T17:55:00Z">
              <w:r w:rsidDel="00A62626">
                <w:delText>logon</w:delText>
              </w:r>
            </w:del>
            <w:ins w:id="4153" w:author="Sayali Dev" w:date="2018-01-31T17:55:00Z">
              <w:r w:rsidR="00A62626">
                <w:t>log in</w:t>
              </w:r>
            </w:ins>
            <w:r>
              <w:t xml:space="preserve"> ID of the user to search for biospecimens created by that user.</w:t>
            </w:r>
          </w:p>
        </w:tc>
      </w:tr>
      <w:tr w:rsidR="00F2232B" w14:paraId="49173991" w14:textId="77777777" w:rsidTr="00F2232B">
        <w:trPr>
          <w:cantSplit/>
          <w:trHeight w:val="288"/>
        </w:trPr>
        <w:tc>
          <w:tcPr>
            <w:tcW w:w="2340" w:type="dxa"/>
            <w:vAlign w:val="center"/>
          </w:tcPr>
          <w:p w14:paraId="3805D800" w14:textId="77777777" w:rsidR="00F2232B" w:rsidRDefault="00F2232B" w:rsidP="00F2232B">
            <w:pPr>
              <w:rPr>
                <w:b/>
              </w:rPr>
            </w:pPr>
            <w:r>
              <w:rPr>
                <w:b/>
              </w:rPr>
              <w:t>Modified By</w:t>
            </w:r>
          </w:p>
        </w:tc>
        <w:tc>
          <w:tcPr>
            <w:tcW w:w="7200" w:type="dxa"/>
            <w:vAlign w:val="center"/>
          </w:tcPr>
          <w:p w14:paraId="533C3DAF" w14:textId="58E24AD1" w:rsidR="00F2232B" w:rsidRPr="00D515B3" w:rsidRDefault="00F2232B" w:rsidP="00F2232B">
            <w:r>
              <w:t xml:space="preserve">Type the </w:t>
            </w:r>
            <w:del w:id="4154" w:author="Sayali Dev" w:date="2018-01-31T17:55:00Z">
              <w:r w:rsidDel="00A62626">
                <w:delText>logon</w:delText>
              </w:r>
            </w:del>
            <w:ins w:id="4155" w:author="Sayali Dev" w:date="2018-01-31T17:55:00Z">
              <w:r w:rsidR="00A62626">
                <w:t>log in</w:t>
              </w:r>
            </w:ins>
            <w:r>
              <w:t xml:space="preserve"> ID of the user to search for biospecimens modified by that user.</w:t>
            </w:r>
          </w:p>
        </w:tc>
      </w:tr>
      <w:tr w:rsidR="00F2232B" w14:paraId="30DE51F7" w14:textId="77777777" w:rsidTr="00F2232B">
        <w:trPr>
          <w:cantSplit/>
          <w:trHeight w:val="288"/>
        </w:trPr>
        <w:tc>
          <w:tcPr>
            <w:tcW w:w="2340" w:type="dxa"/>
            <w:vAlign w:val="center"/>
          </w:tcPr>
          <w:p w14:paraId="1B084519" w14:textId="77777777" w:rsidR="00F2232B" w:rsidRPr="007A152E" w:rsidRDefault="00F2232B" w:rsidP="00F2232B">
            <w:pPr>
              <w:rPr>
                <w:b/>
              </w:rPr>
            </w:pPr>
            <w:r>
              <w:rPr>
                <w:b/>
              </w:rPr>
              <w:t>Worklist Name</w:t>
            </w:r>
          </w:p>
        </w:tc>
        <w:tc>
          <w:tcPr>
            <w:tcW w:w="7200" w:type="dxa"/>
            <w:vAlign w:val="center"/>
          </w:tcPr>
          <w:p w14:paraId="274F8642" w14:textId="77777777" w:rsidR="00F2232B" w:rsidRDefault="00F2232B" w:rsidP="00F2232B">
            <w:r>
              <w:t xml:space="preserve">Type the name of the worklist that you want to search for. </w:t>
            </w:r>
          </w:p>
        </w:tc>
      </w:tr>
      <w:tr w:rsidR="00F2232B" w14:paraId="462B88BA" w14:textId="77777777" w:rsidTr="00F2232B">
        <w:trPr>
          <w:cantSplit/>
          <w:trHeight w:val="288"/>
        </w:trPr>
        <w:tc>
          <w:tcPr>
            <w:tcW w:w="2340" w:type="dxa"/>
            <w:vAlign w:val="center"/>
          </w:tcPr>
          <w:p w14:paraId="5BFB4F37" w14:textId="77777777" w:rsidR="00F2232B" w:rsidRDefault="00F2232B" w:rsidP="00F2232B">
            <w:pPr>
              <w:rPr>
                <w:b/>
              </w:rPr>
            </w:pPr>
            <w:r>
              <w:rPr>
                <w:b/>
              </w:rPr>
              <w:t>Storage Location</w:t>
            </w:r>
          </w:p>
        </w:tc>
        <w:tc>
          <w:tcPr>
            <w:tcW w:w="7200" w:type="dxa"/>
            <w:vAlign w:val="center"/>
          </w:tcPr>
          <w:p w14:paraId="531ACCB1" w14:textId="77777777" w:rsidR="00F2232B" w:rsidRDefault="00F2232B" w:rsidP="00F2232B">
            <w:r>
              <w:t>Type a storage location to search for all biospecimens stored in that location.</w:t>
            </w:r>
          </w:p>
        </w:tc>
      </w:tr>
      <w:tr w:rsidR="00F2232B" w14:paraId="59C36A5E" w14:textId="77777777" w:rsidTr="00F2232B">
        <w:trPr>
          <w:cantSplit/>
          <w:trHeight w:val="288"/>
        </w:trPr>
        <w:tc>
          <w:tcPr>
            <w:tcW w:w="2340" w:type="dxa"/>
            <w:vAlign w:val="center"/>
          </w:tcPr>
          <w:p w14:paraId="0F292D07" w14:textId="77777777" w:rsidR="00F2232B" w:rsidRDefault="00F2232B" w:rsidP="00F2232B">
            <w:pPr>
              <w:rPr>
                <w:b/>
              </w:rPr>
            </w:pPr>
            <w:r>
              <w:rPr>
                <w:b/>
              </w:rPr>
              <w:t>Collections</w:t>
            </w:r>
          </w:p>
        </w:tc>
        <w:tc>
          <w:tcPr>
            <w:tcW w:w="7200" w:type="dxa"/>
            <w:vAlign w:val="center"/>
          </w:tcPr>
          <w:p w14:paraId="39B116C6" w14:textId="77777777" w:rsidR="00F2232B" w:rsidRDefault="00F2232B" w:rsidP="00F2232B">
            <w:r>
              <w:t>Click the appropriate Collection to search for all biospecimens associated with that Collection.</w:t>
            </w:r>
          </w:p>
        </w:tc>
      </w:tr>
      <w:tr w:rsidR="00F2232B" w14:paraId="1F19F371" w14:textId="77777777" w:rsidTr="00F2232B">
        <w:trPr>
          <w:cantSplit/>
          <w:trHeight w:val="288"/>
        </w:trPr>
        <w:tc>
          <w:tcPr>
            <w:tcW w:w="2340" w:type="dxa"/>
            <w:vAlign w:val="center"/>
          </w:tcPr>
          <w:p w14:paraId="38D47A15" w14:textId="77777777" w:rsidR="00F2232B" w:rsidRDefault="00F2232B" w:rsidP="00F2232B">
            <w:pPr>
              <w:rPr>
                <w:b/>
              </w:rPr>
            </w:pPr>
            <w:r>
              <w:rPr>
                <w:b/>
              </w:rPr>
              <w:t>Collections Sites</w:t>
            </w:r>
          </w:p>
        </w:tc>
        <w:tc>
          <w:tcPr>
            <w:tcW w:w="7200" w:type="dxa"/>
            <w:vAlign w:val="center"/>
          </w:tcPr>
          <w:p w14:paraId="4A5C3A9D" w14:textId="77777777" w:rsidR="00F2232B" w:rsidRDefault="00F2232B" w:rsidP="00F2232B">
            <w:r>
              <w:t>Click the appropriate Collection Site to search for kits associated with this Collection Site.</w:t>
            </w:r>
          </w:p>
          <w:p w14:paraId="4F4181B6" w14:textId="77777777" w:rsidR="00F2232B" w:rsidRDefault="00F2232B" w:rsidP="00F2232B">
            <w:r w:rsidRPr="00C755B5">
              <w:rPr>
                <w:b/>
              </w:rPr>
              <w:t xml:space="preserve">Note: </w:t>
            </w:r>
            <w:r>
              <w:t xml:space="preserve">To search for kits associated with all the Collection Sites, click </w:t>
            </w:r>
            <w:r w:rsidRPr="00C755B5">
              <w:rPr>
                <w:b/>
              </w:rPr>
              <w:t>All</w:t>
            </w:r>
            <w:r>
              <w:t xml:space="preserve">.  </w:t>
            </w:r>
          </w:p>
        </w:tc>
      </w:tr>
      <w:tr w:rsidR="00F2232B" w14:paraId="1661CAA3" w14:textId="77777777" w:rsidTr="00F2232B">
        <w:trPr>
          <w:cantSplit/>
          <w:trHeight w:val="288"/>
        </w:trPr>
        <w:tc>
          <w:tcPr>
            <w:tcW w:w="2340" w:type="dxa"/>
            <w:vAlign w:val="center"/>
          </w:tcPr>
          <w:p w14:paraId="419D051A" w14:textId="77777777" w:rsidR="00F2232B" w:rsidRDefault="00F2232B" w:rsidP="00F2232B">
            <w:pPr>
              <w:rPr>
                <w:b/>
              </w:rPr>
            </w:pPr>
            <w:r>
              <w:rPr>
                <w:b/>
              </w:rPr>
              <w:t>Sample Status</w:t>
            </w:r>
          </w:p>
        </w:tc>
        <w:tc>
          <w:tcPr>
            <w:tcW w:w="7200" w:type="dxa"/>
            <w:vAlign w:val="center"/>
          </w:tcPr>
          <w:p w14:paraId="3FD98220" w14:textId="77777777" w:rsidR="00F2232B" w:rsidRDefault="00F2232B" w:rsidP="00F2232B">
            <w:r>
              <w:t>Click one or more samples statuses to search for all biospecimens with that status.</w:t>
            </w:r>
          </w:p>
        </w:tc>
      </w:tr>
      <w:tr w:rsidR="00F2232B" w14:paraId="6AE1788E" w14:textId="77777777" w:rsidTr="00F2232B">
        <w:trPr>
          <w:cantSplit/>
          <w:trHeight w:val="288"/>
        </w:trPr>
        <w:tc>
          <w:tcPr>
            <w:tcW w:w="2340" w:type="dxa"/>
            <w:vAlign w:val="center"/>
          </w:tcPr>
          <w:p w14:paraId="40A78DDB" w14:textId="77777777" w:rsidR="00F2232B" w:rsidRDefault="00F2232B" w:rsidP="00F2232B">
            <w:pPr>
              <w:rPr>
                <w:b/>
              </w:rPr>
            </w:pPr>
            <w:r>
              <w:rPr>
                <w:b/>
              </w:rPr>
              <w:t>Specimen Type</w:t>
            </w:r>
          </w:p>
        </w:tc>
        <w:tc>
          <w:tcPr>
            <w:tcW w:w="7200" w:type="dxa"/>
            <w:vAlign w:val="center"/>
          </w:tcPr>
          <w:p w14:paraId="76F9DEB3" w14:textId="77777777" w:rsidR="00F2232B" w:rsidRDefault="00F2232B" w:rsidP="00F2232B">
            <w:r>
              <w:t>Click one or more specimen types to search for all biospecimens with that specimen type.</w:t>
            </w:r>
          </w:p>
        </w:tc>
      </w:tr>
      <w:tr w:rsidR="00F2232B" w14:paraId="01CC9395" w14:textId="77777777" w:rsidTr="00F2232B">
        <w:trPr>
          <w:cantSplit/>
          <w:trHeight w:val="288"/>
        </w:trPr>
        <w:tc>
          <w:tcPr>
            <w:tcW w:w="2340" w:type="dxa"/>
            <w:vAlign w:val="center"/>
          </w:tcPr>
          <w:p w14:paraId="66DABF6B" w14:textId="77777777" w:rsidR="00F2232B" w:rsidRDefault="00F2232B" w:rsidP="00F2232B">
            <w:pPr>
              <w:rPr>
                <w:b/>
              </w:rPr>
            </w:pPr>
            <w:r>
              <w:rPr>
                <w:b/>
              </w:rPr>
              <w:t>Sample Type</w:t>
            </w:r>
          </w:p>
        </w:tc>
        <w:tc>
          <w:tcPr>
            <w:tcW w:w="7200" w:type="dxa"/>
            <w:vAlign w:val="center"/>
          </w:tcPr>
          <w:p w14:paraId="70EE51FF" w14:textId="77777777" w:rsidR="00F2232B" w:rsidRDefault="00F2232B" w:rsidP="00F2232B">
            <w:r>
              <w:t>Click one or more sample types to search for all biospecimens with that sample type.</w:t>
            </w:r>
          </w:p>
        </w:tc>
      </w:tr>
    </w:tbl>
    <w:p w14:paraId="20467CFE" w14:textId="77777777" w:rsidR="00F2232B" w:rsidRDefault="00F2232B" w:rsidP="00F2232B">
      <w:pPr>
        <w:ind w:right="270"/>
        <w:rPr>
          <w:b/>
        </w:rPr>
      </w:pPr>
    </w:p>
    <w:p w14:paraId="4B35E927" w14:textId="77777777" w:rsidR="00F2232B" w:rsidRDefault="00F2232B" w:rsidP="00C9791D">
      <w:pPr>
        <w:numPr>
          <w:ilvl w:val="0"/>
          <w:numId w:val="161"/>
        </w:numPr>
        <w:ind w:right="270"/>
      </w:pPr>
      <w:r>
        <w:t xml:space="preserve">Click </w:t>
      </w:r>
      <w:r w:rsidRPr="00F46147">
        <w:rPr>
          <w:b/>
        </w:rPr>
        <w:t>SEARCH</w:t>
      </w:r>
      <w:r>
        <w:t>.</w:t>
      </w:r>
      <w:r>
        <w:br/>
        <w:t>A list of biospecimens that match your search criteria appear</w:t>
      </w:r>
      <w:r w:rsidRPr="00624A18">
        <w:t>s</w:t>
      </w:r>
      <w:r>
        <w:t xml:space="preserve">. </w:t>
      </w:r>
      <w:r>
        <w:br/>
      </w:r>
      <w:r w:rsidRPr="00F46147">
        <w:rPr>
          <w:b/>
        </w:rPr>
        <w:t>Note:</w:t>
      </w:r>
    </w:p>
    <w:p w14:paraId="6E3E5595" w14:textId="77777777" w:rsidR="00F2232B" w:rsidRDefault="00F2232B" w:rsidP="00C9791D">
      <w:pPr>
        <w:numPr>
          <w:ilvl w:val="0"/>
          <w:numId w:val="162"/>
        </w:numPr>
        <w:ind w:left="1440" w:right="270"/>
      </w:pPr>
      <w:r>
        <w:t xml:space="preserve">To completely collapse the </w:t>
      </w:r>
      <w:r w:rsidRPr="00896626">
        <w:rPr>
          <w:b/>
        </w:rPr>
        <w:t>Advanced Search</w:t>
      </w:r>
      <w:r>
        <w:t xml:space="preserve"> area, click on the double arrow icon </w:t>
      </w:r>
      <w:r w:rsidRPr="00691675">
        <w:rPr>
          <w:noProof/>
        </w:rPr>
        <w:drawing>
          <wp:inline distT="0" distB="0" distL="0" distR="0" wp14:anchorId="3FD5F35D" wp14:editId="0DE6101A">
            <wp:extent cx="332740" cy="241300"/>
            <wp:effectExtent l="0" t="0" r="0" b="635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2740" cy="241300"/>
                    </a:xfrm>
                    <a:prstGeom prst="rect">
                      <a:avLst/>
                    </a:prstGeom>
                    <a:noFill/>
                    <a:ln>
                      <a:noFill/>
                    </a:ln>
                  </pic:spPr>
                </pic:pic>
              </a:graphicData>
            </a:graphic>
          </wp:inline>
        </w:drawing>
      </w:r>
      <w:r>
        <w:t xml:space="preserve"> in the right corner of the </w:t>
      </w:r>
      <w:r w:rsidRPr="00896626">
        <w:rPr>
          <w:b/>
        </w:rPr>
        <w:t>Advanced Search</w:t>
      </w:r>
      <w:r>
        <w:t xml:space="preserve"> header bar.</w:t>
      </w:r>
    </w:p>
    <w:p w14:paraId="68661BDA" w14:textId="77777777" w:rsidR="00F2232B" w:rsidRDefault="00F2232B" w:rsidP="00C9791D">
      <w:pPr>
        <w:numPr>
          <w:ilvl w:val="0"/>
          <w:numId w:val="162"/>
        </w:numPr>
        <w:ind w:left="1440" w:right="270"/>
      </w:pPr>
      <w:r>
        <w:t xml:space="preserve">To sort the list, click </w:t>
      </w:r>
      <w:r>
        <w:rPr>
          <w:lang w:eastAsia="x-none"/>
        </w:rPr>
        <w:t xml:space="preserve">the </w:t>
      </w:r>
      <w:r w:rsidRPr="0033438F">
        <w:rPr>
          <w:lang w:eastAsia="x-none"/>
        </w:rPr>
        <w:t>header</w:t>
      </w:r>
      <w:r>
        <w:rPr>
          <w:lang w:eastAsia="x-none"/>
        </w:rPr>
        <w:t xml:space="preserve"> of the column with which you want to sort.</w:t>
      </w:r>
      <w:r>
        <w:t xml:space="preserve"> </w:t>
      </w:r>
    </w:p>
    <w:p w14:paraId="30477B99" w14:textId="77777777" w:rsidR="00F2232B" w:rsidRDefault="00F2232B" w:rsidP="00C9791D">
      <w:pPr>
        <w:numPr>
          <w:ilvl w:val="0"/>
          <w:numId w:val="162"/>
        </w:numPr>
        <w:ind w:left="1440" w:right="270"/>
      </w:pPr>
      <w:r>
        <w:rPr>
          <w:lang w:eastAsia="x-none"/>
        </w:rPr>
        <w:t xml:space="preserve">For additional information about how to sort the biospecimen list, change the column display and/or the number of records per page, see </w:t>
      </w:r>
      <w:hyperlink w:anchor="ChangingSearchDisplay" w:history="1">
        <w:r w:rsidRPr="00F46147">
          <w:rPr>
            <w:rStyle w:val="Hyperlink"/>
            <w:b/>
            <w:lang w:eastAsia="x-none"/>
          </w:rPr>
          <w:t>Changing Search Results Display</w:t>
        </w:r>
      </w:hyperlink>
      <w:del w:id="4156" w:author="Sayali Dev" w:date="2018-02-12T18:53:00Z">
        <w:r w:rsidRPr="00F46147" w:rsidDel="00EC05B3">
          <w:rPr>
            <w:b/>
            <w:lang w:eastAsia="x-none"/>
          </w:rPr>
          <w:delText xml:space="preserve"> </w:delText>
        </w:r>
        <w:r w:rsidRPr="00B368A2" w:rsidDel="00EC05B3">
          <w:delText xml:space="preserve">in </w:delText>
        </w:r>
        <w:r w:rsidRPr="00F46147" w:rsidDel="00EC05B3">
          <w:rPr>
            <w:b/>
          </w:rPr>
          <w:delText xml:space="preserve">Managing </w:delText>
        </w:r>
        <w:r w:rsidDel="00EC05B3">
          <w:rPr>
            <w:b/>
          </w:rPr>
          <w:delText xml:space="preserve">the </w:delText>
        </w:r>
        <w:r w:rsidRPr="00F46147" w:rsidDel="00EC05B3">
          <w:rPr>
            <w:b/>
          </w:rPr>
          <w:delText>Common Application Functions</w:delText>
        </w:r>
        <w:r w:rsidDel="00EC05B3">
          <w:delText xml:space="preserve"> section</w:delText>
        </w:r>
        <w:r w:rsidDel="00EC05B3">
          <w:rPr>
            <w:lang w:eastAsia="x-none"/>
          </w:rPr>
          <w:delText>.</w:delText>
        </w:r>
      </w:del>
    </w:p>
    <w:p w14:paraId="415D6AA8" w14:textId="77777777" w:rsidR="00F2232B" w:rsidRDefault="00F2232B" w:rsidP="00F2232B">
      <w:pPr>
        <w:rPr>
          <w:lang w:eastAsia="x-none"/>
        </w:rPr>
      </w:pPr>
    </w:p>
    <w:p w14:paraId="37D19336" w14:textId="77777777" w:rsidR="00F2232B" w:rsidRDefault="00F2232B" w:rsidP="00F2232B">
      <w:pPr>
        <w:rPr>
          <w:lang w:eastAsia="x-none"/>
        </w:rPr>
      </w:pPr>
    </w:p>
    <w:p w14:paraId="7E0952D5" w14:textId="77777777" w:rsidR="00F2232B" w:rsidRPr="00F56F39" w:rsidRDefault="00F2232B" w:rsidP="00F2232B">
      <w:r>
        <w:t xml:space="preserve">From the </w:t>
      </w:r>
      <w:r w:rsidRPr="00411BE9">
        <w:rPr>
          <w:b/>
        </w:rPr>
        <w:t>Inventory Search</w:t>
      </w:r>
      <w:r>
        <w:t xml:space="preserve"> page, you can initiate </w:t>
      </w:r>
      <w:r w:rsidRPr="00F56F39">
        <w:t xml:space="preserve">the following </w:t>
      </w:r>
      <w:r>
        <w:t>tasks</w:t>
      </w:r>
      <w:r w:rsidRPr="00F56F39">
        <w:t>:</w:t>
      </w:r>
      <w:r>
        <w:br/>
      </w:r>
    </w:p>
    <w:p w14:paraId="46BBBBE0" w14:textId="77777777" w:rsidR="00F2232B" w:rsidRDefault="00F2232B" w:rsidP="00C9791D">
      <w:pPr>
        <w:numPr>
          <w:ilvl w:val="0"/>
          <w:numId w:val="210"/>
        </w:numPr>
        <w:ind w:left="720" w:right="450"/>
      </w:pPr>
      <w:r w:rsidRPr="003B19C7">
        <w:rPr>
          <w:b/>
        </w:rPr>
        <w:t xml:space="preserve">Add new biospecimen to inventory: </w:t>
      </w:r>
      <w:r>
        <w:t xml:space="preserve">For more information about how to add new biospecimen inventory, see </w:t>
      </w:r>
      <w:hyperlink w:anchor="AddingInventory" w:history="1">
        <w:r w:rsidRPr="003B19C7">
          <w:rPr>
            <w:rStyle w:val="Hyperlink"/>
            <w:b/>
          </w:rPr>
          <w:t>Creating Inventory</w:t>
        </w:r>
      </w:hyperlink>
      <w:r>
        <w:rPr>
          <w:b/>
        </w:rPr>
        <w:t>.</w:t>
      </w:r>
    </w:p>
    <w:p w14:paraId="2B235C04" w14:textId="77777777" w:rsidR="00F2232B" w:rsidRPr="0030337E" w:rsidRDefault="00F2232B" w:rsidP="00C9791D">
      <w:pPr>
        <w:numPr>
          <w:ilvl w:val="0"/>
          <w:numId w:val="129"/>
        </w:numPr>
        <w:ind w:right="450"/>
      </w:pPr>
      <w:r w:rsidRPr="003B19C7">
        <w:rPr>
          <w:b/>
          <w:lang w:eastAsia="x-none"/>
        </w:rPr>
        <w:t>Print a biospecimen list as an excel spreadsheet:</w:t>
      </w:r>
      <w:r>
        <w:rPr>
          <w:lang w:eastAsia="x-none"/>
        </w:rPr>
        <w:t xml:space="preserve"> Click the </w:t>
      </w:r>
      <w:r w:rsidRPr="003B19C7">
        <w:rPr>
          <w:b/>
          <w:lang w:eastAsia="x-none"/>
        </w:rPr>
        <w:t>Export current view to CSV</w:t>
      </w:r>
      <w:r>
        <w:rPr>
          <w:lang w:eastAsia="x-none"/>
        </w:rPr>
        <w:t xml:space="preserve"> </w:t>
      </w:r>
      <w:r>
        <w:rPr>
          <w:noProof/>
        </w:rPr>
        <w:drawing>
          <wp:inline distT="0" distB="0" distL="0" distR="0" wp14:anchorId="4E047CB4" wp14:editId="1D30D544">
            <wp:extent cx="266065" cy="266065"/>
            <wp:effectExtent l="0" t="0" r="635"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5">
                      <a:extLst>
                        <a:ext uri="{28A0092B-C50C-407E-A947-70E740481C1C}">
                          <a14:useLocalDpi xmlns:a14="http://schemas.microsoft.com/office/drawing/2010/main" val="0"/>
                        </a:ext>
                      </a:extLst>
                    </a:blip>
                    <a:srcRect l="21729" t="28477" r="75697" b="68285"/>
                    <a:stretch>
                      <a:fillRect/>
                    </a:stretch>
                  </pic:blipFill>
                  <pic:spPr bwMode="auto">
                    <a:xfrm>
                      <a:off x="0" y="0"/>
                      <a:ext cx="266065" cy="266065"/>
                    </a:xfrm>
                    <a:prstGeom prst="rect">
                      <a:avLst/>
                    </a:prstGeom>
                    <a:noFill/>
                    <a:ln>
                      <a:noFill/>
                    </a:ln>
                  </pic:spPr>
                </pic:pic>
              </a:graphicData>
            </a:graphic>
          </wp:inline>
        </w:drawing>
      </w:r>
      <w:r>
        <w:t xml:space="preserve"> icon, and then in the </w:t>
      </w:r>
      <w:r w:rsidRPr="003B19C7">
        <w:rPr>
          <w:b/>
        </w:rPr>
        <w:t>File Download</w:t>
      </w:r>
      <w:r>
        <w:t xml:space="preserve"> window, click </w:t>
      </w:r>
      <w:r w:rsidRPr="003B19C7">
        <w:rPr>
          <w:b/>
        </w:rPr>
        <w:t>Save</w:t>
      </w:r>
      <w:r>
        <w:t xml:space="preserve">. </w:t>
      </w:r>
      <w:r>
        <w:br/>
        <w:t xml:space="preserve">The biospecimen list file is saved to your machine for viewing/printing. </w:t>
      </w:r>
      <w:r>
        <w:br/>
      </w:r>
    </w:p>
    <w:p w14:paraId="068DBE8D" w14:textId="77777777" w:rsidR="00F2232B" w:rsidRPr="00F56F39" w:rsidRDefault="00F2232B" w:rsidP="00C9791D">
      <w:pPr>
        <w:numPr>
          <w:ilvl w:val="0"/>
          <w:numId w:val="129"/>
        </w:numPr>
      </w:pPr>
      <w:r w:rsidRPr="0060565A">
        <w:rPr>
          <w:b/>
        </w:rPr>
        <w:t xml:space="preserve">Generate a </w:t>
      </w:r>
      <w:r>
        <w:rPr>
          <w:b/>
        </w:rPr>
        <w:t>biospecimen</w:t>
      </w:r>
      <w:r w:rsidRPr="0060565A">
        <w:rPr>
          <w:b/>
        </w:rPr>
        <w:t xml:space="preserve"> </w:t>
      </w:r>
      <w:r>
        <w:rPr>
          <w:b/>
        </w:rPr>
        <w:t xml:space="preserve">list </w:t>
      </w:r>
      <w:r w:rsidRPr="0060565A">
        <w:rPr>
          <w:b/>
        </w:rPr>
        <w:t>report:</w:t>
      </w:r>
      <w:r>
        <w:t xml:space="preserve"> For more information about how to generate a biospecimen report, see</w:t>
      </w:r>
      <w:r w:rsidRPr="00F56F39">
        <w:t xml:space="preserve"> </w:t>
      </w:r>
      <w:hyperlink w:anchor="_Generating_a_Biospecimen" w:history="1">
        <w:r w:rsidRPr="0051600F">
          <w:rPr>
            <w:rStyle w:val="Hyperlink"/>
            <w:b/>
          </w:rPr>
          <w:t>Generating a Biospecimen Report</w:t>
        </w:r>
      </w:hyperlink>
      <w:r>
        <w:rPr>
          <w:b/>
        </w:rPr>
        <w:t>.</w:t>
      </w:r>
      <w:r w:rsidRPr="00F56F39">
        <w:br/>
      </w:r>
    </w:p>
    <w:p w14:paraId="06D3EA70" w14:textId="77777777" w:rsidR="00F2232B" w:rsidRPr="00F56F39" w:rsidRDefault="00F2232B" w:rsidP="00C9791D">
      <w:pPr>
        <w:numPr>
          <w:ilvl w:val="0"/>
          <w:numId w:val="129"/>
        </w:numPr>
      </w:pPr>
      <w:r w:rsidRPr="0060565A">
        <w:rPr>
          <w:b/>
        </w:rPr>
        <w:t>Modify biospecimen</w:t>
      </w:r>
      <w:r>
        <w:rPr>
          <w:b/>
        </w:rPr>
        <w:t>s</w:t>
      </w:r>
      <w:r w:rsidRPr="0060565A">
        <w:rPr>
          <w:b/>
        </w:rPr>
        <w:t xml:space="preserve"> in bulk:</w:t>
      </w:r>
      <w:r>
        <w:t xml:space="preserve"> For more information about how to modify biospecimens in bulk, see </w:t>
      </w:r>
      <w:hyperlink w:anchor="BulkModifySample" w:history="1">
        <w:r w:rsidRPr="00F60F17">
          <w:rPr>
            <w:rStyle w:val="Hyperlink"/>
            <w:b/>
          </w:rPr>
          <w:t>Modifying Biospecimen</w:t>
        </w:r>
        <w:r>
          <w:rPr>
            <w:rStyle w:val="Hyperlink"/>
            <w:b/>
          </w:rPr>
          <w:t>s</w:t>
        </w:r>
        <w:r w:rsidRPr="00F60F17">
          <w:rPr>
            <w:rStyle w:val="Hyperlink"/>
            <w:b/>
          </w:rPr>
          <w:t xml:space="preserve"> in Bulk</w:t>
        </w:r>
      </w:hyperlink>
      <w:r>
        <w:rPr>
          <w:b/>
        </w:rPr>
        <w:t>.</w:t>
      </w:r>
      <w:r>
        <w:rPr>
          <w:b/>
        </w:rPr>
        <w:br/>
      </w:r>
    </w:p>
    <w:p w14:paraId="0AD57B8B" w14:textId="77777777" w:rsidR="00F2232B" w:rsidRDefault="00F2232B" w:rsidP="00C9791D">
      <w:pPr>
        <w:numPr>
          <w:ilvl w:val="0"/>
          <w:numId w:val="129"/>
        </w:numPr>
      </w:pPr>
      <w:r w:rsidRPr="0060565A">
        <w:rPr>
          <w:b/>
        </w:rPr>
        <w:t>Add biospecimen</w:t>
      </w:r>
      <w:r>
        <w:rPr>
          <w:b/>
        </w:rPr>
        <w:t>s</w:t>
      </w:r>
      <w:r w:rsidRPr="0060565A">
        <w:rPr>
          <w:b/>
        </w:rPr>
        <w:t xml:space="preserve"> to a worklist:</w:t>
      </w:r>
      <w:r>
        <w:t xml:space="preserve"> You can add biospecimens to an existing worklist or create a new worklist and add biospecimens to it</w:t>
      </w:r>
      <w:r w:rsidRPr="00F56F39">
        <w:t xml:space="preserve">. </w:t>
      </w:r>
      <w:r>
        <w:t xml:space="preserve">For more information about how to add a biospecimen to a worklist, see </w:t>
      </w:r>
      <w:hyperlink w:anchor="AddInvenSearchToWorklist" w:history="1">
        <w:r w:rsidRPr="00F56F39">
          <w:rPr>
            <w:rStyle w:val="Hyperlink"/>
            <w:b/>
          </w:rPr>
          <w:t xml:space="preserve">Adding </w:t>
        </w:r>
        <w:r>
          <w:rPr>
            <w:rStyle w:val="Hyperlink"/>
            <w:b/>
          </w:rPr>
          <w:t xml:space="preserve">a Biospecimen </w:t>
        </w:r>
        <w:r w:rsidRPr="00F56F39">
          <w:rPr>
            <w:rStyle w:val="Hyperlink"/>
            <w:b/>
          </w:rPr>
          <w:t>to a Worklist</w:t>
        </w:r>
      </w:hyperlink>
      <w:r w:rsidRPr="00F56F39">
        <w:t>.</w:t>
      </w:r>
      <w:r>
        <w:br/>
      </w:r>
    </w:p>
    <w:p w14:paraId="3AF14775" w14:textId="77777777" w:rsidR="00F2232B" w:rsidRDefault="00F2232B" w:rsidP="00C9791D">
      <w:pPr>
        <w:numPr>
          <w:ilvl w:val="0"/>
          <w:numId w:val="129"/>
        </w:numPr>
      </w:pPr>
      <w:r>
        <w:rPr>
          <w:b/>
        </w:rPr>
        <w:lastRenderedPageBreak/>
        <w:t>V</w:t>
      </w:r>
      <w:r w:rsidRPr="00741BC8">
        <w:rPr>
          <w:b/>
        </w:rPr>
        <w:t xml:space="preserve">iew </w:t>
      </w:r>
      <w:r>
        <w:rPr>
          <w:b/>
        </w:rPr>
        <w:t>biospeci</w:t>
      </w:r>
      <w:r w:rsidRPr="00741BC8">
        <w:rPr>
          <w:b/>
        </w:rPr>
        <w:t>men details:</w:t>
      </w:r>
      <w:r>
        <w:t xml:space="preserve"> For more information about how to view the details of a biospecimen, see </w:t>
      </w:r>
      <w:hyperlink w:anchor="_Viewing_Biospecimen_Details" w:history="1">
        <w:r w:rsidRPr="00F56F39">
          <w:rPr>
            <w:rStyle w:val="Hyperlink"/>
            <w:b/>
          </w:rPr>
          <w:t>Viewing Biospecimen Details</w:t>
        </w:r>
      </w:hyperlink>
      <w:r w:rsidRPr="00F56F39">
        <w:t>.</w:t>
      </w:r>
    </w:p>
    <w:p w14:paraId="554F23AD" w14:textId="2075A7DF" w:rsidR="00F2232B" w:rsidRDefault="00F2232B" w:rsidP="00F2232B">
      <w:pPr>
        <w:ind w:left="720"/>
        <w:rPr>
          <w:ins w:id="4157" w:author="Sayali Dev" w:date="2018-02-12T18:35:00Z"/>
          <w:b/>
        </w:rPr>
      </w:pPr>
    </w:p>
    <w:p w14:paraId="5CB5D1BA" w14:textId="77777777" w:rsidR="00901A28" w:rsidRDefault="00901A28" w:rsidP="00F2232B">
      <w:pPr>
        <w:ind w:left="720"/>
        <w:rPr>
          <w:b/>
        </w:rPr>
      </w:pPr>
    </w:p>
    <w:p w14:paraId="58188B53" w14:textId="77777777" w:rsidR="00F2232B" w:rsidRDefault="00F2232B" w:rsidP="00F2232B">
      <w:pPr>
        <w:pStyle w:val="Heading3"/>
        <w:rPr>
          <w:lang w:val="en-US"/>
        </w:rPr>
      </w:pPr>
      <w:r>
        <w:rPr>
          <w:b w:val="0"/>
        </w:rPr>
        <w:br w:type="page"/>
      </w:r>
      <w:bookmarkStart w:id="4158" w:name="GeneratingInventoryManifest"/>
      <w:bookmarkStart w:id="4159" w:name="AddingInventory"/>
      <w:bookmarkStart w:id="4160" w:name="_Toc452993627"/>
      <w:bookmarkStart w:id="4161" w:name="_Toc507164348"/>
      <w:bookmarkStart w:id="4162" w:name="_Toc300125749"/>
      <w:bookmarkEnd w:id="4158"/>
      <w:bookmarkEnd w:id="4159"/>
      <w:r>
        <w:rPr>
          <w:lang w:val="en-US"/>
        </w:rPr>
        <w:lastRenderedPageBreak/>
        <w:t>Creating Inventory</w:t>
      </w:r>
      <w:bookmarkEnd w:id="4160"/>
      <w:bookmarkEnd w:id="4161"/>
    </w:p>
    <w:p w14:paraId="40A5C313" w14:textId="77777777" w:rsidR="00F2232B" w:rsidRDefault="00F2232B" w:rsidP="00F2232B">
      <w:pPr>
        <w:pStyle w:val="Heading3"/>
        <w:rPr>
          <w:lang w:val="en-US"/>
        </w:rPr>
      </w:pPr>
    </w:p>
    <w:p w14:paraId="3239742A" w14:textId="78E18A9E" w:rsidR="00F2232B" w:rsidRDefault="00F2232B" w:rsidP="00F2232B">
      <w:pPr>
        <w:rPr>
          <w:lang w:eastAsia="x-none"/>
        </w:rPr>
      </w:pPr>
      <w:r>
        <w:rPr>
          <w:lang w:eastAsia="x-none"/>
        </w:rPr>
        <w:t>To add a new biospecimen to inventory:</w:t>
      </w:r>
    </w:p>
    <w:p w14:paraId="612A34F0" w14:textId="77777777" w:rsidR="00F2232B" w:rsidRPr="00951260" w:rsidRDefault="00F2232B" w:rsidP="00F2232B">
      <w:pPr>
        <w:rPr>
          <w:lang w:eastAsia="x-none"/>
        </w:rPr>
      </w:pPr>
    </w:p>
    <w:p w14:paraId="2B3DD88B" w14:textId="7C5D0CB6" w:rsidR="00F2232B" w:rsidRDefault="00F2232B" w:rsidP="00C9791D">
      <w:pPr>
        <w:pStyle w:val="BodyText"/>
        <w:numPr>
          <w:ilvl w:val="0"/>
          <w:numId w:val="130"/>
        </w:numPr>
        <w:ind w:right="720"/>
      </w:pPr>
      <w:del w:id="4163" w:author="Sayali Dev" w:date="2018-01-31T17:54:00Z">
        <w:r w:rsidDel="009A119E">
          <w:delText>Log on</w:delText>
        </w:r>
      </w:del>
      <w:ins w:id="4164" w:author="Sayali Dev" w:date="2018-01-31T17:54:00Z">
        <w:r w:rsidR="009A119E">
          <w:t>Log in</w:t>
        </w:r>
      </w:ins>
      <w:r>
        <w:t xml:space="preserve"> to the application using your </w:t>
      </w:r>
      <w:del w:id="4165" w:author="Sayali Dev" w:date="2018-01-31T17:55:00Z">
        <w:r w:rsidDel="00A62626">
          <w:delText>logon</w:delText>
        </w:r>
      </w:del>
      <w:ins w:id="4166" w:author="Sayali Dev" w:date="2018-01-31T17:55:00Z">
        <w:r w:rsidR="00A62626">
          <w:t>log in</w:t>
        </w:r>
      </w:ins>
      <w:r>
        <w:t xml:space="preserve"> credentials. </w:t>
      </w:r>
    </w:p>
    <w:p w14:paraId="7EA921E9" w14:textId="77777777" w:rsidR="00F2232B" w:rsidRDefault="00F2232B" w:rsidP="00F2232B">
      <w:pPr>
        <w:pStyle w:val="BodyText"/>
        <w:ind w:left="720" w:right="720"/>
      </w:pPr>
      <w:r>
        <w:t xml:space="preserve">The home page appears. </w:t>
      </w:r>
    </w:p>
    <w:p w14:paraId="3986EA8C" w14:textId="77777777" w:rsidR="00F2232B" w:rsidRDefault="00F2232B" w:rsidP="00F2232B">
      <w:pPr>
        <w:pStyle w:val="BodyText"/>
        <w:ind w:right="720"/>
      </w:pPr>
    </w:p>
    <w:p w14:paraId="07E0BCED" w14:textId="77777777" w:rsidR="00F2232B" w:rsidRDefault="00F2232B" w:rsidP="00C9791D">
      <w:pPr>
        <w:pStyle w:val="BodyText"/>
        <w:numPr>
          <w:ilvl w:val="0"/>
          <w:numId w:val="130"/>
        </w:numPr>
        <w:ind w:right="720"/>
      </w:pPr>
      <w:r>
        <w:t xml:space="preserve">Point to the arrow of the </w:t>
      </w:r>
      <w:r w:rsidRPr="00FA2700">
        <w:rPr>
          <w:b/>
        </w:rPr>
        <w:t>BMS</w:t>
      </w:r>
      <w:r>
        <w:t xml:space="preserve"> tab and then click </w:t>
      </w:r>
      <w:r w:rsidRPr="00FA2700">
        <w:rPr>
          <w:b/>
        </w:rPr>
        <w:t>Inventory</w:t>
      </w:r>
      <w:r>
        <w:t>.</w:t>
      </w:r>
    </w:p>
    <w:p w14:paraId="53BC8F30" w14:textId="77777777" w:rsidR="00F2232B" w:rsidRDefault="00F2232B" w:rsidP="00F2232B">
      <w:pPr>
        <w:pStyle w:val="BodyText"/>
        <w:ind w:left="720" w:right="720"/>
      </w:pPr>
      <w:r>
        <w:t xml:space="preserve">The </w:t>
      </w:r>
      <w:r>
        <w:rPr>
          <w:b/>
          <w:lang w:val="en-US"/>
        </w:rPr>
        <w:t>Inventory</w:t>
      </w:r>
      <w:r w:rsidRPr="00FA2700">
        <w:rPr>
          <w:b/>
        </w:rPr>
        <w:t xml:space="preserve"> Search</w:t>
      </w:r>
      <w:r>
        <w:t xml:space="preserve"> page appears. </w:t>
      </w:r>
    </w:p>
    <w:p w14:paraId="03CDFC08" w14:textId="77777777" w:rsidR="00F2232B" w:rsidRDefault="00F2232B" w:rsidP="00F2232B">
      <w:pPr>
        <w:pStyle w:val="BodyText"/>
        <w:ind w:left="720" w:right="720"/>
      </w:pPr>
    </w:p>
    <w:p w14:paraId="104A7F59" w14:textId="77777777" w:rsidR="00F2232B" w:rsidRDefault="00F2232B" w:rsidP="00C9791D">
      <w:pPr>
        <w:pStyle w:val="BodyText"/>
        <w:numPr>
          <w:ilvl w:val="0"/>
          <w:numId w:val="130"/>
        </w:numPr>
        <w:ind w:right="720"/>
      </w:pPr>
      <w:r>
        <w:t>Click</w:t>
      </w:r>
      <w:r w:rsidRPr="00951260">
        <w:t xml:space="preserve"> </w:t>
      </w:r>
      <w:r w:rsidRPr="00951260">
        <w:rPr>
          <w:lang w:val="en-US"/>
        </w:rPr>
        <w:t>the</w:t>
      </w:r>
      <w:r>
        <w:rPr>
          <w:b/>
          <w:lang w:val="en-US"/>
        </w:rPr>
        <w:t xml:space="preserve"> Create Inventory </w:t>
      </w:r>
      <w:r w:rsidRPr="00951260">
        <w:rPr>
          <w:lang w:val="en-US"/>
        </w:rPr>
        <w:t xml:space="preserve">link below the Advanced Search </w:t>
      </w:r>
      <w:r>
        <w:rPr>
          <w:lang w:val="en-US"/>
        </w:rPr>
        <w:t>section</w:t>
      </w:r>
      <w:r w:rsidRPr="00951260">
        <w:t>.</w:t>
      </w:r>
    </w:p>
    <w:p w14:paraId="150434E7" w14:textId="77777777" w:rsidR="00F2232B" w:rsidRDefault="00F2232B" w:rsidP="00F2232B">
      <w:pPr>
        <w:pStyle w:val="BodyText"/>
        <w:ind w:left="720" w:right="720"/>
        <w:rPr>
          <w:lang w:val="en-US"/>
        </w:rPr>
      </w:pPr>
      <w:r>
        <w:t xml:space="preserve">The </w:t>
      </w:r>
      <w:r>
        <w:rPr>
          <w:b/>
          <w:lang w:val="en-US"/>
        </w:rPr>
        <w:t xml:space="preserve">Create Inventory </w:t>
      </w:r>
      <w:r w:rsidRPr="003A2362">
        <w:rPr>
          <w:lang w:val="en-US"/>
        </w:rPr>
        <w:t>window</w:t>
      </w:r>
      <w:r>
        <w:t xml:space="preserve"> </w:t>
      </w:r>
      <w:r>
        <w:rPr>
          <w:lang w:val="en-US"/>
        </w:rPr>
        <w:t>appears</w:t>
      </w:r>
      <w:r>
        <w:t>.</w:t>
      </w:r>
    </w:p>
    <w:p w14:paraId="5D6E44E7" w14:textId="77777777" w:rsidR="00F2232B" w:rsidRDefault="00F2232B" w:rsidP="00F2232B">
      <w:pPr>
        <w:pStyle w:val="BodyText"/>
        <w:ind w:left="720" w:right="720"/>
        <w:rPr>
          <w:lang w:val="en-US"/>
        </w:rPr>
      </w:pPr>
    </w:p>
    <w:p w14:paraId="6A563A97" w14:textId="77777777" w:rsidR="00F2232B" w:rsidRDefault="00F2232B" w:rsidP="00F2232B">
      <w:pPr>
        <w:pStyle w:val="BodyText"/>
        <w:ind w:left="720" w:right="720"/>
        <w:rPr>
          <w:lang w:val="en-US"/>
        </w:rPr>
      </w:pPr>
      <w:r>
        <w:rPr>
          <w:noProof/>
          <w:lang w:val="en-US" w:eastAsia="en-US"/>
        </w:rPr>
        <w:drawing>
          <wp:inline distT="0" distB="0" distL="0" distR="0" wp14:anchorId="75725D4E" wp14:editId="3F725DBD">
            <wp:extent cx="6317222" cy="2955175"/>
            <wp:effectExtent l="19050" t="19050" r="26670" b="17145"/>
            <wp:docPr id="9252" name="Picture 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329920" cy="2961115"/>
                    </a:xfrm>
                    <a:prstGeom prst="rect">
                      <a:avLst/>
                    </a:prstGeom>
                    <a:ln w="3175">
                      <a:solidFill>
                        <a:schemeClr val="tx1"/>
                      </a:solidFill>
                    </a:ln>
                  </pic:spPr>
                </pic:pic>
              </a:graphicData>
            </a:graphic>
          </wp:inline>
        </w:drawing>
      </w:r>
    </w:p>
    <w:p w14:paraId="0912A98C" w14:textId="77777777" w:rsidR="00F2232B" w:rsidRDefault="00F2232B" w:rsidP="00F2232B">
      <w:pPr>
        <w:pStyle w:val="Figure"/>
        <w:tabs>
          <w:tab w:val="clear" w:pos="1710"/>
          <w:tab w:val="num" w:pos="1800"/>
        </w:tabs>
        <w:ind w:left="1152" w:hanging="432"/>
      </w:pPr>
      <w:r>
        <w:t>Create Inventory window</w:t>
      </w:r>
    </w:p>
    <w:p w14:paraId="2BFF088C" w14:textId="77777777" w:rsidR="00F2232B" w:rsidRPr="009B2B67" w:rsidRDefault="00F2232B" w:rsidP="00F2232B"/>
    <w:p w14:paraId="71F7AE89" w14:textId="77777777" w:rsidR="00F2232B" w:rsidRDefault="00F2232B" w:rsidP="00F2232B">
      <w:pPr>
        <w:pStyle w:val="BodyText"/>
        <w:ind w:left="720" w:right="720"/>
        <w:rPr>
          <w:lang w:val="en-US"/>
        </w:rPr>
      </w:pPr>
    </w:p>
    <w:p w14:paraId="45EFA924" w14:textId="77777777" w:rsidR="00F2232B" w:rsidRPr="002937A7" w:rsidRDefault="00F2232B" w:rsidP="00C9791D">
      <w:pPr>
        <w:pStyle w:val="BodyText"/>
        <w:numPr>
          <w:ilvl w:val="0"/>
          <w:numId w:val="164"/>
        </w:numPr>
        <w:ind w:right="540"/>
      </w:pPr>
      <w:r>
        <w:t>Enter</w:t>
      </w:r>
      <w:r w:rsidRPr="008B0550">
        <w:t xml:space="preserve"> appropriate</w:t>
      </w:r>
      <w:r>
        <w:t xml:space="preserve"> information in each field. </w:t>
      </w:r>
      <w:r>
        <w:rPr>
          <w:lang w:val="en-US"/>
        </w:rPr>
        <w:t>F</w:t>
      </w:r>
      <w:r>
        <w:t xml:space="preserve">ollowing table lists each field and its description. </w:t>
      </w:r>
    </w:p>
    <w:p w14:paraId="1638AF29" w14:textId="77777777" w:rsidR="00F2232B" w:rsidRDefault="00F2232B" w:rsidP="00F2232B">
      <w:pPr>
        <w:pStyle w:val="BodyText"/>
        <w:ind w:left="720" w:right="540"/>
      </w:pPr>
      <w:r w:rsidRPr="00F9591B">
        <w:rPr>
          <w:b/>
        </w:rPr>
        <w:t>Note:</w:t>
      </w:r>
      <w:r w:rsidRPr="00F9591B">
        <w:t xml:space="preserve"> Fields that are marked with the red asterisk (</w:t>
      </w:r>
      <w:r w:rsidRPr="00F9591B">
        <w:rPr>
          <w:color w:val="FF0000"/>
        </w:rPr>
        <w:t>*</w:t>
      </w:r>
      <w:r w:rsidRPr="00F9591B">
        <w:t>) are ma</w:t>
      </w:r>
      <w:r>
        <w:t>n</w:t>
      </w:r>
      <w:r w:rsidRPr="00F9591B">
        <w:t>datory</w:t>
      </w:r>
      <w:r>
        <w:t>.</w:t>
      </w:r>
    </w:p>
    <w:p w14:paraId="17A46CA6" w14:textId="77777777" w:rsidR="00F2232B" w:rsidRDefault="00F2232B" w:rsidP="00F2232B">
      <w:pPr>
        <w:pStyle w:val="BodyText"/>
        <w:ind w:left="720" w:right="540"/>
      </w:pPr>
    </w:p>
    <w:p w14:paraId="19E8CAFD" w14:textId="1F7F51AF" w:rsidR="00F2232B" w:rsidRDefault="00F2232B" w:rsidP="00F2232B">
      <w:pPr>
        <w:pStyle w:val="Caption"/>
        <w:ind w:firstLine="720"/>
      </w:pPr>
      <w:r>
        <w:t xml:space="preserve">Table </w:t>
      </w:r>
      <w:r w:rsidR="00653CE2">
        <w:fldChar w:fldCharType="begin"/>
      </w:r>
      <w:r w:rsidR="00653CE2">
        <w:instrText xml:space="preserve"> SEQ Figure \* </w:instrText>
      </w:r>
      <w:r w:rsidR="00653CE2">
        <w:instrText xml:space="preserve">ARABIC </w:instrText>
      </w:r>
      <w:r w:rsidR="00653CE2">
        <w:fldChar w:fldCharType="separate"/>
      </w:r>
      <w:ins w:id="4167" w:author="Sayali Dev" w:date="2018-02-02T13:47:00Z">
        <w:r w:rsidR="00EB76E3">
          <w:rPr>
            <w:noProof/>
          </w:rPr>
          <w:t>48</w:t>
        </w:r>
      </w:ins>
      <w:del w:id="4168" w:author="Sayali Dev" w:date="2018-02-02T13:47:00Z">
        <w:r w:rsidDel="00EB76E3">
          <w:rPr>
            <w:noProof/>
          </w:rPr>
          <w:delText>33</w:delText>
        </w:r>
      </w:del>
      <w:r w:rsidR="00653CE2">
        <w:rPr>
          <w:noProof/>
        </w:rPr>
        <w:fldChar w:fldCharType="end"/>
      </w:r>
      <w:r>
        <w:t>: Creating biospecimen inventory</w:t>
      </w:r>
    </w:p>
    <w:tbl>
      <w:tblPr>
        <w:tblW w:w="9810" w:type="dxa"/>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F2232B" w:rsidRPr="007A152E" w14:paraId="08D17D88" w14:textId="77777777" w:rsidTr="00F2232B">
        <w:trPr>
          <w:cantSplit/>
          <w:trHeight w:val="288"/>
          <w:tblHeader/>
        </w:trPr>
        <w:tc>
          <w:tcPr>
            <w:tcW w:w="2790" w:type="dxa"/>
            <w:shd w:val="clear" w:color="auto" w:fill="BFBFBF"/>
            <w:vAlign w:val="center"/>
          </w:tcPr>
          <w:p w14:paraId="12C0059C" w14:textId="77777777" w:rsidR="00F2232B" w:rsidRPr="007A152E" w:rsidRDefault="00F2232B" w:rsidP="00F2232B">
            <w:pPr>
              <w:rPr>
                <w:b/>
              </w:rPr>
            </w:pPr>
            <w:r>
              <w:rPr>
                <w:b/>
              </w:rPr>
              <w:t>Field</w:t>
            </w:r>
          </w:p>
        </w:tc>
        <w:tc>
          <w:tcPr>
            <w:tcW w:w="7020" w:type="dxa"/>
            <w:shd w:val="clear" w:color="auto" w:fill="BFBFBF"/>
            <w:vAlign w:val="center"/>
          </w:tcPr>
          <w:p w14:paraId="6BA3DFE6" w14:textId="77777777" w:rsidR="00F2232B" w:rsidRPr="007A152E" w:rsidRDefault="00F2232B" w:rsidP="00F2232B">
            <w:pPr>
              <w:rPr>
                <w:b/>
              </w:rPr>
            </w:pPr>
            <w:r w:rsidRPr="007A152E">
              <w:rPr>
                <w:b/>
              </w:rPr>
              <w:t>Description</w:t>
            </w:r>
          </w:p>
        </w:tc>
      </w:tr>
      <w:tr w:rsidR="00F2232B" w14:paraId="6A19C8E4" w14:textId="77777777" w:rsidTr="00F2232B">
        <w:trPr>
          <w:cantSplit/>
          <w:trHeight w:val="288"/>
        </w:trPr>
        <w:tc>
          <w:tcPr>
            <w:tcW w:w="2790" w:type="dxa"/>
            <w:vAlign w:val="center"/>
          </w:tcPr>
          <w:p w14:paraId="67C9915C" w14:textId="77777777" w:rsidR="00F2232B" w:rsidRDefault="00F2232B" w:rsidP="00F2232B">
            <w:pPr>
              <w:rPr>
                <w:b/>
              </w:rPr>
            </w:pPr>
            <w:r>
              <w:rPr>
                <w:b/>
              </w:rPr>
              <w:t>Source Identifier</w:t>
            </w:r>
            <w:r w:rsidRPr="00F9591B">
              <w:rPr>
                <w:color w:val="FF0000"/>
              </w:rPr>
              <w:t>*</w:t>
            </w:r>
          </w:p>
        </w:tc>
        <w:tc>
          <w:tcPr>
            <w:tcW w:w="7020" w:type="dxa"/>
            <w:vAlign w:val="center"/>
          </w:tcPr>
          <w:p w14:paraId="3ADA7726" w14:textId="77777777" w:rsidR="00F2232B" w:rsidRDefault="00F2232B" w:rsidP="00F2232B">
            <w:r>
              <w:t>Scan or type a Sample Identifier for the new biospecimen.</w:t>
            </w:r>
            <w:r>
              <w:br/>
            </w:r>
            <w:r w:rsidRPr="009D4AB1">
              <w:rPr>
                <w:b/>
              </w:rPr>
              <w:t>Note:</w:t>
            </w:r>
            <w:r>
              <w:t xml:space="preserve"> You cannot use an existing identifier.</w:t>
            </w:r>
          </w:p>
        </w:tc>
      </w:tr>
      <w:tr w:rsidR="00F2232B" w14:paraId="64CF6AFB" w14:textId="77777777" w:rsidTr="00F2232B">
        <w:trPr>
          <w:cantSplit/>
          <w:trHeight w:val="288"/>
        </w:trPr>
        <w:tc>
          <w:tcPr>
            <w:tcW w:w="2790" w:type="dxa"/>
            <w:vAlign w:val="center"/>
          </w:tcPr>
          <w:p w14:paraId="7A3CB5BB" w14:textId="77777777" w:rsidR="00F2232B" w:rsidRDefault="00F2232B" w:rsidP="00F2232B">
            <w:pPr>
              <w:rPr>
                <w:b/>
              </w:rPr>
            </w:pPr>
            <w:r>
              <w:rPr>
                <w:b/>
              </w:rPr>
              <w:t>Collections</w:t>
            </w:r>
            <w:r w:rsidRPr="00F9591B">
              <w:rPr>
                <w:color w:val="FF0000"/>
              </w:rPr>
              <w:t>*</w:t>
            </w:r>
          </w:p>
        </w:tc>
        <w:tc>
          <w:tcPr>
            <w:tcW w:w="7020" w:type="dxa"/>
            <w:vAlign w:val="center"/>
          </w:tcPr>
          <w:p w14:paraId="0614BE26" w14:textId="77777777" w:rsidR="00F2232B" w:rsidRDefault="00F2232B" w:rsidP="00F2232B">
            <w:r>
              <w:t>Click appropriate Collections to which you want the new biospecimen assigned.</w:t>
            </w:r>
          </w:p>
        </w:tc>
      </w:tr>
      <w:tr w:rsidR="00F2232B" w14:paraId="19315333" w14:textId="77777777" w:rsidTr="00F2232B">
        <w:trPr>
          <w:cantSplit/>
          <w:trHeight w:val="288"/>
        </w:trPr>
        <w:tc>
          <w:tcPr>
            <w:tcW w:w="2790" w:type="dxa"/>
            <w:vAlign w:val="center"/>
          </w:tcPr>
          <w:p w14:paraId="0447FB59" w14:textId="77777777" w:rsidR="00F2232B" w:rsidRDefault="00F2232B" w:rsidP="00F2232B">
            <w:pPr>
              <w:rPr>
                <w:b/>
              </w:rPr>
            </w:pPr>
            <w:r>
              <w:rPr>
                <w:b/>
              </w:rPr>
              <w:t>Collection Sites</w:t>
            </w:r>
            <w:r w:rsidRPr="00F9591B">
              <w:rPr>
                <w:color w:val="FF0000"/>
              </w:rPr>
              <w:t>*</w:t>
            </w:r>
          </w:p>
        </w:tc>
        <w:tc>
          <w:tcPr>
            <w:tcW w:w="7020" w:type="dxa"/>
            <w:vAlign w:val="center"/>
          </w:tcPr>
          <w:p w14:paraId="588248D7" w14:textId="77777777" w:rsidR="00F2232B" w:rsidRDefault="00F2232B" w:rsidP="00F2232B">
            <w:r>
              <w:t>Click appropriate Collection Site to which you want the new biospecimen assigned.</w:t>
            </w:r>
          </w:p>
        </w:tc>
      </w:tr>
      <w:tr w:rsidR="00F2232B" w14:paraId="3B5401A9" w14:textId="77777777" w:rsidTr="00F2232B">
        <w:trPr>
          <w:cantSplit/>
          <w:trHeight w:val="288"/>
        </w:trPr>
        <w:tc>
          <w:tcPr>
            <w:tcW w:w="2790" w:type="dxa"/>
            <w:vAlign w:val="center"/>
          </w:tcPr>
          <w:p w14:paraId="14517F02" w14:textId="77777777" w:rsidR="00F2232B" w:rsidRDefault="00F2232B" w:rsidP="00F2232B">
            <w:pPr>
              <w:rPr>
                <w:b/>
              </w:rPr>
            </w:pPr>
            <w:r>
              <w:rPr>
                <w:b/>
              </w:rPr>
              <w:t>Specimen Type</w:t>
            </w:r>
            <w:r w:rsidRPr="00F9591B">
              <w:rPr>
                <w:color w:val="FF0000"/>
              </w:rPr>
              <w:t>*</w:t>
            </w:r>
          </w:p>
        </w:tc>
        <w:tc>
          <w:tcPr>
            <w:tcW w:w="7020" w:type="dxa"/>
            <w:vAlign w:val="center"/>
          </w:tcPr>
          <w:p w14:paraId="15821B0A" w14:textId="77777777" w:rsidR="00F2232B" w:rsidRDefault="00F2232B" w:rsidP="00F2232B">
            <w:r>
              <w:t>Click appropriate specimen type for the new biospecimen.</w:t>
            </w:r>
          </w:p>
        </w:tc>
      </w:tr>
      <w:tr w:rsidR="00F2232B" w14:paraId="19C144EF" w14:textId="77777777" w:rsidTr="00F2232B">
        <w:trPr>
          <w:cantSplit/>
          <w:trHeight w:val="288"/>
        </w:trPr>
        <w:tc>
          <w:tcPr>
            <w:tcW w:w="2790" w:type="dxa"/>
            <w:vAlign w:val="center"/>
          </w:tcPr>
          <w:p w14:paraId="20D07E9F" w14:textId="77777777" w:rsidR="00F2232B" w:rsidRDefault="00F2232B" w:rsidP="00F2232B">
            <w:pPr>
              <w:rPr>
                <w:b/>
              </w:rPr>
            </w:pPr>
            <w:r>
              <w:rPr>
                <w:b/>
              </w:rPr>
              <w:t>Sample Type</w:t>
            </w:r>
            <w:r w:rsidRPr="00F9591B">
              <w:rPr>
                <w:color w:val="FF0000"/>
              </w:rPr>
              <w:t>*</w:t>
            </w:r>
          </w:p>
        </w:tc>
        <w:tc>
          <w:tcPr>
            <w:tcW w:w="7020" w:type="dxa"/>
            <w:vAlign w:val="center"/>
          </w:tcPr>
          <w:p w14:paraId="79966583" w14:textId="77777777" w:rsidR="00F2232B" w:rsidRDefault="00F2232B" w:rsidP="00F2232B">
            <w:r>
              <w:t>Click appropriate sample type for the new biospecimen.</w:t>
            </w:r>
          </w:p>
        </w:tc>
      </w:tr>
      <w:tr w:rsidR="00F2232B" w14:paraId="1B5A4FD6" w14:textId="77777777" w:rsidTr="00F2232B">
        <w:trPr>
          <w:cantSplit/>
          <w:trHeight w:val="288"/>
        </w:trPr>
        <w:tc>
          <w:tcPr>
            <w:tcW w:w="2790" w:type="dxa"/>
            <w:vAlign w:val="center"/>
          </w:tcPr>
          <w:p w14:paraId="267E3F7F" w14:textId="77777777" w:rsidR="00F2232B" w:rsidRDefault="00F2232B" w:rsidP="00F2232B">
            <w:pPr>
              <w:rPr>
                <w:b/>
              </w:rPr>
            </w:pPr>
            <w:r>
              <w:rPr>
                <w:b/>
              </w:rPr>
              <w:t>Container Type</w:t>
            </w:r>
            <w:r w:rsidRPr="00F9591B">
              <w:rPr>
                <w:color w:val="FF0000"/>
              </w:rPr>
              <w:t>*</w:t>
            </w:r>
          </w:p>
        </w:tc>
        <w:tc>
          <w:tcPr>
            <w:tcW w:w="7020" w:type="dxa"/>
            <w:vAlign w:val="center"/>
          </w:tcPr>
          <w:p w14:paraId="5456A73A" w14:textId="77777777" w:rsidR="00F2232B" w:rsidRDefault="00F2232B" w:rsidP="00F2232B">
            <w:r>
              <w:t>Click appropriate container type for the new biospecimen.</w:t>
            </w:r>
          </w:p>
        </w:tc>
      </w:tr>
    </w:tbl>
    <w:p w14:paraId="72B59091" w14:textId="77777777" w:rsidR="00F2232B" w:rsidRPr="00951260" w:rsidRDefault="00F2232B" w:rsidP="00F2232B">
      <w:pPr>
        <w:pStyle w:val="BodyText"/>
        <w:ind w:left="720" w:right="720"/>
        <w:rPr>
          <w:lang w:val="en-US"/>
        </w:rPr>
      </w:pPr>
    </w:p>
    <w:p w14:paraId="3A7803FC" w14:textId="77777777" w:rsidR="00F2232B" w:rsidRPr="00A219C2" w:rsidRDefault="00F2232B" w:rsidP="00C9791D">
      <w:pPr>
        <w:pStyle w:val="BodyText"/>
        <w:numPr>
          <w:ilvl w:val="0"/>
          <w:numId w:val="164"/>
        </w:numPr>
        <w:ind w:right="540"/>
      </w:pPr>
      <w:r w:rsidRPr="00A219C2">
        <w:rPr>
          <w:lang w:val="en-US"/>
        </w:rPr>
        <w:lastRenderedPageBreak/>
        <w:t xml:space="preserve">Click </w:t>
      </w:r>
      <w:r w:rsidRPr="00A219C2">
        <w:rPr>
          <w:b/>
          <w:lang w:val="en-US"/>
        </w:rPr>
        <w:t>SAVE</w:t>
      </w:r>
      <w:r w:rsidRPr="00A219C2">
        <w:rPr>
          <w:lang w:val="en-US"/>
        </w:rPr>
        <w:t>.</w:t>
      </w:r>
      <w:r w:rsidRPr="00A219C2">
        <w:rPr>
          <w:b/>
          <w:lang w:val="en-US"/>
        </w:rPr>
        <w:br/>
      </w:r>
      <w:r w:rsidRPr="00A219C2">
        <w:rPr>
          <w:lang w:val="en-US"/>
        </w:rPr>
        <w:t xml:space="preserve">The </w:t>
      </w:r>
      <w:r w:rsidRPr="00A219C2">
        <w:rPr>
          <w:b/>
          <w:lang w:val="en-US"/>
        </w:rPr>
        <w:t>Create Inventory</w:t>
      </w:r>
      <w:r w:rsidRPr="00A219C2">
        <w:rPr>
          <w:lang w:val="en-US"/>
        </w:rPr>
        <w:t xml:space="preserve"> window closes and the </w:t>
      </w:r>
      <w:r w:rsidRPr="00AF2A49">
        <w:rPr>
          <w:b/>
          <w:lang w:val="en-US"/>
        </w:rPr>
        <w:t>View Biospecimen</w:t>
      </w:r>
      <w:r w:rsidRPr="00A219C2">
        <w:rPr>
          <w:lang w:val="en-US"/>
        </w:rPr>
        <w:t xml:space="preserve"> page is displayed with details of the new biospecimen</w:t>
      </w:r>
      <w:r>
        <w:rPr>
          <w:lang w:val="en-US"/>
        </w:rPr>
        <w:t>.</w:t>
      </w:r>
    </w:p>
    <w:p w14:paraId="293DB762" w14:textId="11D9113C" w:rsidR="00F2232B" w:rsidRDefault="00F2232B">
      <w:pPr>
        <w:pStyle w:val="BodyText"/>
        <w:ind w:left="720" w:right="540"/>
        <w:rPr>
          <w:lang w:val="en-US"/>
        </w:rPr>
      </w:pPr>
      <w:r>
        <w:rPr>
          <w:lang w:val="en-US"/>
        </w:rPr>
        <w:t xml:space="preserve">Click </w:t>
      </w:r>
      <w:r w:rsidRPr="00A219C2">
        <w:rPr>
          <w:b/>
          <w:lang w:val="en-US"/>
        </w:rPr>
        <w:t>CLOSE</w:t>
      </w:r>
      <w:r>
        <w:rPr>
          <w:lang w:val="en-US"/>
        </w:rPr>
        <w:t xml:space="preserve"> to go back to the </w:t>
      </w:r>
      <w:r>
        <w:rPr>
          <w:b/>
          <w:lang w:val="en-US"/>
        </w:rPr>
        <w:t>Inventory</w:t>
      </w:r>
      <w:r w:rsidRPr="00A219C2">
        <w:rPr>
          <w:b/>
          <w:lang w:val="en-US"/>
        </w:rPr>
        <w:t xml:space="preserve"> Search</w:t>
      </w:r>
      <w:r>
        <w:rPr>
          <w:lang w:val="en-US"/>
        </w:rPr>
        <w:t xml:space="preserve"> page. This page shows the new biospecimen </w:t>
      </w:r>
      <w:r w:rsidRPr="00A219C2">
        <w:rPr>
          <w:lang w:val="en-US"/>
        </w:rPr>
        <w:t>on the list</w:t>
      </w:r>
      <w:r>
        <w:rPr>
          <w:lang w:val="en-US"/>
        </w:rPr>
        <w:t xml:space="preserve"> with </w:t>
      </w:r>
      <w:r w:rsidRPr="00296FF6">
        <w:rPr>
          <w:b/>
          <w:lang w:val="en-US"/>
        </w:rPr>
        <w:t>Sample Status</w:t>
      </w:r>
      <w:r w:rsidRPr="00A219C2">
        <w:rPr>
          <w:lang w:val="en-US"/>
        </w:rPr>
        <w:t xml:space="preserve"> as </w:t>
      </w:r>
      <w:r w:rsidRPr="00A219C2">
        <w:rPr>
          <w:b/>
          <w:lang w:val="en-US"/>
        </w:rPr>
        <w:t>In Inventory</w:t>
      </w:r>
      <w:r w:rsidRPr="00A219C2">
        <w:rPr>
          <w:lang w:val="en-US"/>
        </w:rPr>
        <w:t>.</w:t>
      </w:r>
    </w:p>
    <w:p w14:paraId="3FB10677" w14:textId="77777777" w:rsidR="00F2232B" w:rsidRDefault="00F2232B" w:rsidP="00F2232B">
      <w:pPr>
        <w:pStyle w:val="BodyText"/>
        <w:ind w:left="720" w:right="540"/>
        <w:rPr>
          <w:lang w:val="en-US"/>
        </w:rPr>
      </w:pPr>
    </w:p>
    <w:p w14:paraId="0551D13C" w14:textId="77777777" w:rsidR="00F2232B" w:rsidRDefault="00F2232B" w:rsidP="00F2232B">
      <w:pPr>
        <w:pStyle w:val="Heading3"/>
      </w:pPr>
      <w:r>
        <w:rPr>
          <w:lang w:val="en-US"/>
        </w:rPr>
        <w:br w:type="page"/>
      </w:r>
      <w:bookmarkStart w:id="4169" w:name="_Generating_a_Biospecimen"/>
      <w:bookmarkStart w:id="4170" w:name="_Toc452993628"/>
      <w:bookmarkStart w:id="4171" w:name="_Toc507164349"/>
      <w:bookmarkEnd w:id="4169"/>
      <w:r>
        <w:lastRenderedPageBreak/>
        <w:t xml:space="preserve">Generating a </w:t>
      </w:r>
      <w:r>
        <w:rPr>
          <w:lang w:val="en-US"/>
        </w:rPr>
        <w:t>Biospecimen R</w:t>
      </w:r>
      <w:r>
        <w:t>eport</w:t>
      </w:r>
      <w:bookmarkEnd w:id="4162"/>
      <w:bookmarkEnd w:id="4170"/>
      <w:bookmarkEnd w:id="4171"/>
    </w:p>
    <w:p w14:paraId="2ED4A1A5" w14:textId="77777777" w:rsidR="00F2232B" w:rsidRDefault="00F2232B" w:rsidP="00F2232B">
      <w:pPr>
        <w:pStyle w:val="Heading3"/>
      </w:pPr>
    </w:p>
    <w:p w14:paraId="2E4A0F49" w14:textId="77777777" w:rsidR="00F2232B" w:rsidRDefault="00F2232B" w:rsidP="00F2232B">
      <w:r>
        <w:t>To generate a biospecimen report:</w:t>
      </w:r>
    </w:p>
    <w:p w14:paraId="6A391CEA" w14:textId="77777777" w:rsidR="00F2232B" w:rsidRDefault="00F2232B" w:rsidP="00F2232B"/>
    <w:p w14:paraId="2C171C18" w14:textId="07CA1E3A" w:rsidR="00F2232B" w:rsidRDefault="00F2232B" w:rsidP="00C9791D">
      <w:pPr>
        <w:pStyle w:val="BodyText"/>
        <w:numPr>
          <w:ilvl w:val="0"/>
          <w:numId w:val="163"/>
        </w:numPr>
        <w:ind w:right="720"/>
      </w:pPr>
      <w:del w:id="4172" w:author="Sayali Dev" w:date="2018-01-31T17:54:00Z">
        <w:r w:rsidDel="009A119E">
          <w:delText>Log on</w:delText>
        </w:r>
      </w:del>
      <w:ins w:id="4173" w:author="Sayali Dev" w:date="2018-01-31T17:54:00Z">
        <w:r w:rsidR="009A119E">
          <w:t>Log in</w:t>
        </w:r>
      </w:ins>
      <w:r>
        <w:t xml:space="preserve"> to the application using your </w:t>
      </w:r>
      <w:del w:id="4174" w:author="Sayali Dev" w:date="2018-01-31T17:55:00Z">
        <w:r w:rsidDel="00A62626">
          <w:delText>logon</w:delText>
        </w:r>
      </w:del>
      <w:ins w:id="4175" w:author="Sayali Dev" w:date="2018-01-31T17:55:00Z">
        <w:r w:rsidR="00A62626">
          <w:t>log in</w:t>
        </w:r>
      </w:ins>
      <w:r>
        <w:t xml:space="preserve"> credentials. </w:t>
      </w:r>
    </w:p>
    <w:p w14:paraId="0D9D8B74" w14:textId="77777777" w:rsidR="00F2232B" w:rsidRDefault="00F2232B" w:rsidP="00F2232B">
      <w:pPr>
        <w:pStyle w:val="BodyText"/>
        <w:ind w:left="720" w:right="720"/>
      </w:pPr>
      <w:r>
        <w:t xml:space="preserve">The home page appears. </w:t>
      </w:r>
    </w:p>
    <w:p w14:paraId="6FFBA699" w14:textId="77777777" w:rsidR="00F2232B" w:rsidRDefault="00F2232B" w:rsidP="00F2232B">
      <w:pPr>
        <w:pStyle w:val="BodyText"/>
        <w:ind w:right="720"/>
      </w:pPr>
    </w:p>
    <w:p w14:paraId="24332409" w14:textId="77777777" w:rsidR="00F2232B" w:rsidRDefault="00F2232B" w:rsidP="00C9791D">
      <w:pPr>
        <w:pStyle w:val="BodyText"/>
        <w:numPr>
          <w:ilvl w:val="0"/>
          <w:numId w:val="163"/>
        </w:numPr>
        <w:ind w:right="720"/>
      </w:pPr>
      <w:r>
        <w:t xml:space="preserve">Point to the arrow of the </w:t>
      </w:r>
      <w:r w:rsidRPr="00FA2700">
        <w:rPr>
          <w:b/>
        </w:rPr>
        <w:t>BMS</w:t>
      </w:r>
      <w:r>
        <w:t xml:space="preserve"> tab and then click </w:t>
      </w:r>
      <w:r w:rsidRPr="00FA2700">
        <w:rPr>
          <w:b/>
        </w:rPr>
        <w:t>Inventory</w:t>
      </w:r>
      <w:r>
        <w:t>.</w:t>
      </w:r>
    </w:p>
    <w:p w14:paraId="58FA28D6" w14:textId="77777777" w:rsidR="00F2232B" w:rsidRDefault="00F2232B" w:rsidP="00F2232B">
      <w:pPr>
        <w:pStyle w:val="BodyText"/>
        <w:ind w:left="720" w:right="720"/>
      </w:pPr>
      <w:r>
        <w:t xml:space="preserve">The </w:t>
      </w:r>
      <w:r>
        <w:rPr>
          <w:b/>
          <w:lang w:val="en-US"/>
        </w:rPr>
        <w:t>Inventory</w:t>
      </w:r>
      <w:r w:rsidRPr="00FA2700">
        <w:rPr>
          <w:b/>
        </w:rPr>
        <w:t xml:space="preserve"> Search</w:t>
      </w:r>
      <w:r>
        <w:t xml:space="preserve"> page appears. </w:t>
      </w:r>
    </w:p>
    <w:p w14:paraId="0FFD8318" w14:textId="77777777" w:rsidR="00F2232B" w:rsidRDefault="00F2232B" w:rsidP="00F2232B">
      <w:pPr>
        <w:pStyle w:val="BodyText"/>
        <w:ind w:left="720" w:right="720"/>
      </w:pPr>
    </w:p>
    <w:p w14:paraId="0B9AF209" w14:textId="77777777" w:rsidR="00F2232B" w:rsidRDefault="00F2232B" w:rsidP="00C9791D">
      <w:pPr>
        <w:pStyle w:val="BodyText"/>
        <w:numPr>
          <w:ilvl w:val="0"/>
          <w:numId w:val="163"/>
        </w:numPr>
        <w:ind w:right="720"/>
      </w:pPr>
      <w:r>
        <w:t xml:space="preserve">Click </w:t>
      </w:r>
      <w:r w:rsidRPr="00FA2700">
        <w:rPr>
          <w:b/>
        </w:rPr>
        <w:t>SEARCH</w:t>
      </w:r>
      <w:r>
        <w:t>.</w:t>
      </w:r>
    </w:p>
    <w:p w14:paraId="5243ED3B" w14:textId="77777777" w:rsidR="00F2232B" w:rsidRDefault="00F2232B" w:rsidP="00F2232B">
      <w:pPr>
        <w:pStyle w:val="BodyText"/>
        <w:ind w:left="720" w:right="720"/>
      </w:pPr>
      <w:r>
        <w:t xml:space="preserve">The </w:t>
      </w:r>
      <w:r>
        <w:rPr>
          <w:b/>
          <w:lang w:val="en-US"/>
        </w:rPr>
        <w:t>Inventory</w:t>
      </w:r>
      <w:r w:rsidRPr="00294F09">
        <w:rPr>
          <w:b/>
        </w:rPr>
        <w:t xml:space="preserve"> Search</w:t>
      </w:r>
      <w:r w:rsidRPr="00AE5860">
        <w:t xml:space="preserve"> </w:t>
      </w:r>
      <w:r>
        <w:t xml:space="preserve">page displays a list of </w:t>
      </w:r>
      <w:r>
        <w:rPr>
          <w:lang w:val="en-US"/>
        </w:rPr>
        <w:t>biospecimens</w:t>
      </w:r>
      <w:r w:rsidRPr="00372F84">
        <w:t xml:space="preserve"> </w:t>
      </w:r>
      <w:r w:rsidRPr="00372F84">
        <w:rPr>
          <w:lang w:val="en-US"/>
        </w:rPr>
        <w:t>that are accessible based on your login location</w:t>
      </w:r>
      <w:r>
        <w:t>.</w:t>
      </w:r>
    </w:p>
    <w:p w14:paraId="12F0BF7C" w14:textId="77777777" w:rsidR="00F2232B" w:rsidRDefault="00F2232B" w:rsidP="00F2232B">
      <w:pPr>
        <w:pStyle w:val="BodyText"/>
        <w:ind w:left="720" w:right="720"/>
      </w:pPr>
    </w:p>
    <w:p w14:paraId="38EEC3BA" w14:textId="77777777" w:rsidR="00F2232B" w:rsidRDefault="00F2232B" w:rsidP="00F2232B">
      <w:pPr>
        <w:pStyle w:val="BodyText"/>
        <w:ind w:left="720" w:right="720"/>
      </w:pPr>
      <w:r>
        <w:rPr>
          <w:noProof/>
          <w:lang w:val="en-US" w:eastAsia="en-US"/>
        </w:rPr>
        <w:drawing>
          <wp:inline distT="0" distB="0" distL="0" distR="0" wp14:anchorId="218304C9" wp14:editId="3A5B66CA">
            <wp:extent cx="6276110" cy="2935943"/>
            <wp:effectExtent l="19050" t="19050" r="10795" b="17145"/>
            <wp:docPr id="9253" name="Picture 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337317" cy="2964575"/>
                    </a:xfrm>
                    <a:prstGeom prst="rect">
                      <a:avLst/>
                    </a:prstGeom>
                    <a:ln w="3175">
                      <a:solidFill>
                        <a:schemeClr val="tx1"/>
                      </a:solidFill>
                    </a:ln>
                  </pic:spPr>
                </pic:pic>
              </a:graphicData>
            </a:graphic>
          </wp:inline>
        </w:drawing>
      </w:r>
    </w:p>
    <w:p w14:paraId="3AD77B94" w14:textId="77777777" w:rsidR="00F2232B" w:rsidRDefault="00F2232B" w:rsidP="00F2232B">
      <w:pPr>
        <w:pStyle w:val="Figure"/>
        <w:tabs>
          <w:tab w:val="clear" w:pos="1710"/>
          <w:tab w:val="num" w:pos="1800"/>
        </w:tabs>
        <w:ind w:left="1152" w:hanging="432"/>
      </w:pPr>
      <w:r>
        <w:t>Inventory Search page</w:t>
      </w:r>
    </w:p>
    <w:p w14:paraId="77ACC1C4" w14:textId="77777777" w:rsidR="00F2232B" w:rsidRDefault="00F2232B" w:rsidP="00F2232B">
      <w:pPr>
        <w:pStyle w:val="BodyText"/>
        <w:ind w:right="720"/>
      </w:pPr>
      <w:r>
        <w:t xml:space="preserve"> </w:t>
      </w:r>
    </w:p>
    <w:p w14:paraId="399276B6" w14:textId="77777777" w:rsidR="00F2232B" w:rsidRDefault="00F2232B" w:rsidP="00C9791D">
      <w:pPr>
        <w:pStyle w:val="BodyText"/>
        <w:numPr>
          <w:ilvl w:val="0"/>
          <w:numId w:val="163"/>
        </w:numPr>
        <w:ind w:right="720"/>
      </w:pPr>
      <w:r>
        <w:t>Select the checkbox</w:t>
      </w:r>
      <w:r>
        <w:rPr>
          <w:lang w:val="en-US"/>
        </w:rPr>
        <w:t>es</w:t>
      </w:r>
      <w:r>
        <w:t xml:space="preserve"> of the </w:t>
      </w:r>
      <w:r>
        <w:rPr>
          <w:lang w:val="en-US"/>
        </w:rPr>
        <w:t>biospecimen</w:t>
      </w:r>
      <w:r>
        <w:t xml:space="preserve">s for which you want to generate </w:t>
      </w:r>
      <w:r>
        <w:rPr>
          <w:lang w:val="en-US"/>
        </w:rPr>
        <w:t xml:space="preserve">a </w:t>
      </w:r>
      <w:r>
        <w:t xml:space="preserve">report, and then click </w:t>
      </w:r>
      <w:r w:rsidRPr="00EA5426">
        <w:rPr>
          <w:b/>
        </w:rPr>
        <w:t>GENERATE REPORT</w:t>
      </w:r>
      <w:r>
        <w:t xml:space="preserve">. </w:t>
      </w:r>
      <w:r w:rsidRPr="00AA26F9">
        <w:t xml:space="preserve"> </w:t>
      </w:r>
    </w:p>
    <w:p w14:paraId="42E0FD5B" w14:textId="77777777" w:rsidR="00F2232B" w:rsidRDefault="00F2232B" w:rsidP="00F2232B">
      <w:pPr>
        <w:pStyle w:val="BodyText"/>
        <w:ind w:left="720" w:right="720"/>
      </w:pPr>
      <w:r>
        <w:t xml:space="preserve">The </w:t>
      </w:r>
      <w:r>
        <w:rPr>
          <w:lang w:val="en-US"/>
        </w:rPr>
        <w:t>biospecimen</w:t>
      </w:r>
      <w:r>
        <w:t xml:space="preserve"> </w:t>
      </w:r>
      <w:r>
        <w:rPr>
          <w:lang w:val="en-US"/>
        </w:rPr>
        <w:t xml:space="preserve">report </w:t>
      </w:r>
      <w:r>
        <w:t>appear</w:t>
      </w:r>
      <w:r>
        <w:rPr>
          <w:lang w:val="en-US"/>
        </w:rPr>
        <w:t>s</w:t>
      </w:r>
      <w:r>
        <w:t xml:space="preserve"> in a new window. </w:t>
      </w:r>
      <w:r>
        <w:rPr>
          <w:lang w:val="en-US"/>
        </w:rPr>
        <w:br/>
      </w:r>
    </w:p>
    <w:p w14:paraId="4C6472B6" w14:textId="77777777" w:rsidR="00F2232B" w:rsidRPr="006664E7" w:rsidRDefault="00F2232B" w:rsidP="00C9791D">
      <w:pPr>
        <w:pStyle w:val="BodyText"/>
        <w:numPr>
          <w:ilvl w:val="0"/>
          <w:numId w:val="135"/>
        </w:numPr>
      </w:pPr>
      <w:r>
        <w:t xml:space="preserve">View, </w:t>
      </w:r>
      <w:r>
        <w:rPr>
          <w:lang w:val="en-US"/>
        </w:rPr>
        <w:t>p</w:t>
      </w:r>
      <w:r>
        <w:t xml:space="preserve">rint and/or </w:t>
      </w:r>
      <w:r>
        <w:rPr>
          <w:lang w:val="en-US"/>
        </w:rPr>
        <w:t>s</w:t>
      </w:r>
      <w:r>
        <w:t xml:space="preserve">ave the file, as needed. </w:t>
      </w:r>
      <w:r>
        <w:rPr>
          <w:lang w:val="en-US"/>
        </w:rPr>
        <w:br/>
      </w:r>
      <w:r w:rsidRPr="00AF38DA">
        <w:rPr>
          <w:b/>
        </w:rPr>
        <w:t>Note</w:t>
      </w:r>
      <w:r>
        <w:t xml:space="preserve">: </w:t>
      </w:r>
      <w:r>
        <w:rPr>
          <w:lang w:val="en-US"/>
        </w:rPr>
        <w:t>Hover the cursor over the icons in the horizontal and vertical navigation bars to identify tools for viewing multiple pages, printing the report and saving the file to your machine.</w:t>
      </w:r>
      <w:bookmarkStart w:id="4176" w:name="ViewingBiospecimenDetails"/>
      <w:bookmarkStart w:id="4177" w:name="_Toc300125750"/>
      <w:bookmarkEnd w:id="4176"/>
    </w:p>
    <w:p w14:paraId="4491841D" w14:textId="3F2AA882" w:rsidR="00F2232B" w:rsidRDefault="00F2232B" w:rsidP="00F2232B">
      <w:pPr>
        <w:pStyle w:val="BodyText"/>
        <w:ind w:left="720"/>
        <w:rPr>
          <w:ins w:id="4178" w:author="Sayali Dev" w:date="2018-02-12T18:11:00Z"/>
          <w:lang w:val="en-US"/>
        </w:rPr>
      </w:pPr>
    </w:p>
    <w:p w14:paraId="26177C9F" w14:textId="77777777" w:rsidR="005369FE" w:rsidRDefault="005369FE" w:rsidP="00F2232B">
      <w:pPr>
        <w:pStyle w:val="BodyText"/>
        <w:ind w:left="720"/>
        <w:rPr>
          <w:ins w:id="4179" w:author="Sayali Dev" w:date="2018-02-12T18:11:00Z"/>
          <w:b/>
          <w:lang w:val="en-US"/>
        </w:rPr>
      </w:pPr>
      <w:ins w:id="4180" w:author="Sayali Dev" w:date="2018-02-12T18:11:00Z">
        <w:r w:rsidRPr="005369FE">
          <w:rPr>
            <w:b/>
            <w:lang w:val="en-US"/>
            <w:rPrChange w:id="4181" w:author="Sayali Dev" w:date="2018-02-12T18:11:00Z">
              <w:rPr>
                <w:lang w:val="en-US"/>
              </w:rPr>
            </w:rPrChange>
          </w:rPr>
          <w:t xml:space="preserve">Example Report: </w:t>
        </w:r>
      </w:ins>
    </w:p>
    <w:p w14:paraId="628F623C" w14:textId="6043DA38" w:rsidR="005369FE" w:rsidRPr="005369FE" w:rsidRDefault="005369FE" w:rsidP="00F2232B">
      <w:pPr>
        <w:pStyle w:val="BodyText"/>
        <w:ind w:left="720"/>
        <w:rPr>
          <w:b/>
          <w:lang w:val="en-US"/>
          <w:rPrChange w:id="4182" w:author="Sayali Dev" w:date="2018-02-12T18:11:00Z">
            <w:rPr>
              <w:lang w:val="en-US"/>
            </w:rPr>
          </w:rPrChange>
        </w:rPr>
      </w:pPr>
      <w:ins w:id="4183" w:author="Sayali Dev" w:date="2018-02-12T18:11:00Z">
        <w:r>
          <w:rPr>
            <w:b/>
            <w:lang w:val="en-US"/>
          </w:rPr>
          <w:object w:dxaOrig="1541" w:dyaOrig="1000" w14:anchorId="7885A220">
            <v:shape id="_x0000_i1028" type="#_x0000_t75" style="width:77.05pt;height:50pt" o:ole="">
              <v:imagedata r:id="rId171" o:title=""/>
            </v:shape>
            <o:OLEObject Type="Embed" ProgID="AcroExch.Document.11" ShapeID="_x0000_i1028" DrawAspect="Icon" ObjectID="_1581165346" r:id="rId172"/>
          </w:object>
        </w:r>
      </w:ins>
    </w:p>
    <w:p w14:paraId="107AE593" w14:textId="1EF27541" w:rsidR="00F2232B" w:rsidRDefault="00F2232B" w:rsidP="0029606A">
      <w:pPr>
        <w:pStyle w:val="Heading3"/>
        <w:pageBreakBefore/>
      </w:pPr>
      <w:bookmarkStart w:id="4184" w:name="ModifyCodeHistory"/>
      <w:bookmarkStart w:id="4185" w:name="AddInvenSearchToWorklist"/>
      <w:bookmarkStart w:id="4186" w:name="_Toc300125753"/>
      <w:bookmarkStart w:id="4187" w:name="_Toc452993629"/>
      <w:bookmarkStart w:id="4188" w:name="_Toc507164350"/>
      <w:bookmarkEnd w:id="4184"/>
      <w:bookmarkEnd w:id="4185"/>
      <w:r>
        <w:lastRenderedPageBreak/>
        <w:t>Adding a Biospecimen</w:t>
      </w:r>
      <w:r w:rsidRPr="00EB38B7">
        <w:t xml:space="preserve"> t</w:t>
      </w:r>
      <w:r>
        <w:t>o a W</w:t>
      </w:r>
      <w:r w:rsidRPr="00EB38B7">
        <w:t>orklis</w:t>
      </w:r>
      <w:r>
        <w:t>t</w:t>
      </w:r>
      <w:bookmarkEnd w:id="4186"/>
      <w:bookmarkEnd w:id="4187"/>
      <w:bookmarkEnd w:id="4188"/>
      <w:r>
        <w:br/>
      </w:r>
    </w:p>
    <w:p w14:paraId="55C5E3EF" w14:textId="77777777" w:rsidR="00F2232B" w:rsidRPr="00585562" w:rsidRDefault="00F2232B" w:rsidP="00F2232B">
      <w:pPr>
        <w:pStyle w:val="BodyText"/>
      </w:pPr>
      <w:r w:rsidRPr="00DC6FC5">
        <w:t xml:space="preserve">To </w:t>
      </w:r>
      <w:r>
        <w:t>add a biospecimen to a worklist:</w:t>
      </w:r>
      <w:r w:rsidRPr="00585562">
        <w:t xml:space="preserve"> </w:t>
      </w:r>
    </w:p>
    <w:p w14:paraId="23C6361F" w14:textId="77777777" w:rsidR="00F2232B" w:rsidRPr="00585562" w:rsidRDefault="00F2232B" w:rsidP="00F2232B">
      <w:pPr>
        <w:pStyle w:val="BodyText"/>
      </w:pPr>
    </w:p>
    <w:p w14:paraId="06170521" w14:textId="6FF655A2" w:rsidR="00F2232B" w:rsidRDefault="00F2232B" w:rsidP="00C9791D">
      <w:pPr>
        <w:pStyle w:val="BodyText"/>
        <w:numPr>
          <w:ilvl w:val="0"/>
          <w:numId w:val="128"/>
        </w:numPr>
        <w:ind w:right="720"/>
      </w:pPr>
      <w:del w:id="4189" w:author="Sayali Dev" w:date="2018-01-31T17:54:00Z">
        <w:r w:rsidDel="009A119E">
          <w:delText>Log on</w:delText>
        </w:r>
      </w:del>
      <w:ins w:id="4190" w:author="Sayali Dev" w:date="2018-01-31T17:54:00Z">
        <w:r w:rsidR="009A119E">
          <w:t>Log in</w:t>
        </w:r>
      </w:ins>
      <w:r>
        <w:t xml:space="preserve"> to the application using your </w:t>
      </w:r>
      <w:del w:id="4191" w:author="Sayali Dev" w:date="2018-01-31T17:55:00Z">
        <w:r w:rsidDel="00A62626">
          <w:delText>logon</w:delText>
        </w:r>
      </w:del>
      <w:ins w:id="4192" w:author="Sayali Dev" w:date="2018-01-31T17:55:00Z">
        <w:r w:rsidR="00A62626">
          <w:t>log in</w:t>
        </w:r>
      </w:ins>
      <w:r>
        <w:t xml:space="preserve"> credentials. </w:t>
      </w:r>
    </w:p>
    <w:p w14:paraId="3C2C6981" w14:textId="77777777" w:rsidR="00F2232B" w:rsidRDefault="00F2232B" w:rsidP="00F2232B">
      <w:pPr>
        <w:pStyle w:val="BodyText"/>
        <w:ind w:left="720" w:right="720"/>
      </w:pPr>
      <w:r>
        <w:t xml:space="preserve">The home page appears. </w:t>
      </w:r>
    </w:p>
    <w:p w14:paraId="0ED83B47" w14:textId="77777777" w:rsidR="00F2232B" w:rsidRDefault="00F2232B" w:rsidP="00F2232B">
      <w:pPr>
        <w:pStyle w:val="BodyText"/>
        <w:ind w:left="720" w:right="720"/>
      </w:pPr>
    </w:p>
    <w:p w14:paraId="1866DC3A" w14:textId="77777777" w:rsidR="00F2232B" w:rsidRDefault="00F2232B" w:rsidP="00C9791D">
      <w:pPr>
        <w:pStyle w:val="BodyText"/>
        <w:numPr>
          <w:ilvl w:val="0"/>
          <w:numId w:val="128"/>
        </w:numPr>
        <w:ind w:right="720"/>
      </w:pPr>
      <w:r>
        <w:t xml:space="preserve">Point to the arrow of the </w:t>
      </w:r>
      <w:r w:rsidRPr="00FA2700">
        <w:rPr>
          <w:b/>
        </w:rPr>
        <w:t>BMS</w:t>
      </w:r>
      <w:r>
        <w:t xml:space="preserve"> tab and then click </w:t>
      </w:r>
      <w:r w:rsidRPr="00FA2700">
        <w:rPr>
          <w:b/>
        </w:rPr>
        <w:t>Inventory</w:t>
      </w:r>
      <w:r>
        <w:t>.</w:t>
      </w:r>
    </w:p>
    <w:p w14:paraId="3D1B50D9" w14:textId="77777777" w:rsidR="00F2232B" w:rsidRDefault="00F2232B" w:rsidP="00F2232B">
      <w:pPr>
        <w:pStyle w:val="BodyText"/>
        <w:ind w:left="720" w:right="720"/>
      </w:pPr>
      <w:r>
        <w:t xml:space="preserve">The </w:t>
      </w:r>
      <w:r>
        <w:rPr>
          <w:b/>
          <w:lang w:val="en-US"/>
        </w:rPr>
        <w:t>Inventory</w:t>
      </w:r>
      <w:r w:rsidRPr="00FA2700">
        <w:rPr>
          <w:b/>
        </w:rPr>
        <w:t xml:space="preserve"> Search</w:t>
      </w:r>
      <w:r>
        <w:t xml:space="preserve"> page appears.</w:t>
      </w:r>
    </w:p>
    <w:p w14:paraId="5BF95C03" w14:textId="77777777" w:rsidR="00F2232B" w:rsidRDefault="00F2232B" w:rsidP="00F2232B">
      <w:pPr>
        <w:pStyle w:val="BodyText"/>
        <w:ind w:left="720" w:right="720"/>
      </w:pPr>
    </w:p>
    <w:p w14:paraId="084BCE5D" w14:textId="77777777" w:rsidR="00F2232B" w:rsidRDefault="00F2232B" w:rsidP="00C9791D">
      <w:pPr>
        <w:pStyle w:val="BodyText"/>
        <w:numPr>
          <w:ilvl w:val="0"/>
          <w:numId w:val="128"/>
        </w:numPr>
        <w:ind w:right="720"/>
      </w:pPr>
      <w:r>
        <w:t xml:space="preserve">Click </w:t>
      </w:r>
      <w:r w:rsidRPr="00FA2700">
        <w:rPr>
          <w:b/>
        </w:rPr>
        <w:t>SEARCH</w:t>
      </w:r>
      <w:r>
        <w:t>.</w:t>
      </w:r>
    </w:p>
    <w:p w14:paraId="5F386F25" w14:textId="77777777" w:rsidR="00F2232B" w:rsidRDefault="00F2232B" w:rsidP="00F2232B">
      <w:pPr>
        <w:pStyle w:val="BodyText"/>
        <w:ind w:left="720" w:right="720"/>
      </w:pPr>
      <w:r>
        <w:t xml:space="preserve">The </w:t>
      </w:r>
      <w:r>
        <w:rPr>
          <w:b/>
          <w:lang w:val="en-US"/>
        </w:rPr>
        <w:t>Inventory</w:t>
      </w:r>
      <w:r w:rsidRPr="00294F09">
        <w:rPr>
          <w:b/>
        </w:rPr>
        <w:t xml:space="preserve"> Search</w:t>
      </w:r>
      <w:r w:rsidRPr="00AE5860">
        <w:t xml:space="preserve"> </w:t>
      </w:r>
      <w:r>
        <w:t>page displays a list of biospecimens</w:t>
      </w:r>
      <w:r w:rsidRPr="00372F84">
        <w:t xml:space="preserve"> that are accessible based on your login location</w:t>
      </w:r>
      <w:r>
        <w:t>.</w:t>
      </w:r>
    </w:p>
    <w:p w14:paraId="130CC279" w14:textId="77777777" w:rsidR="00F2232B" w:rsidRDefault="00F2232B" w:rsidP="00F2232B">
      <w:pPr>
        <w:pStyle w:val="BodyText"/>
        <w:ind w:left="720" w:right="720"/>
      </w:pPr>
    </w:p>
    <w:p w14:paraId="6B8D623D" w14:textId="77777777" w:rsidR="00F2232B" w:rsidRDefault="00F2232B" w:rsidP="00C9791D">
      <w:pPr>
        <w:pStyle w:val="BodyText"/>
        <w:numPr>
          <w:ilvl w:val="0"/>
          <w:numId w:val="128"/>
        </w:numPr>
        <w:ind w:right="270"/>
      </w:pPr>
      <w:r>
        <w:t xml:space="preserve">Select the checkboxes of the biospecimens that you want to add to a worklist, and then click </w:t>
      </w:r>
      <w:r w:rsidRPr="00287C9C">
        <w:rPr>
          <w:b/>
        </w:rPr>
        <w:t>ADD TO WORKLIST</w:t>
      </w:r>
      <w:r>
        <w:t xml:space="preserve">. </w:t>
      </w:r>
      <w:r>
        <w:rPr>
          <w:lang w:val="en-US"/>
        </w:rPr>
        <w:br/>
      </w:r>
      <w:r w:rsidRPr="00AA26F9">
        <w:t xml:space="preserve">The </w:t>
      </w:r>
      <w:r w:rsidRPr="003D46F1">
        <w:rPr>
          <w:b/>
        </w:rPr>
        <w:t>Create/Modify Worklist</w:t>
      </w:r>
      <w:r>
        <w:t xml:space="preserve"> page appears with the selected biospecimens listed.</w:t>
      </w:r>
      <w:r>
        <w:rPr>
          <w:lang w:val="en-US"/>
        </w:rPr>
        <w:br/>
      </w:r>
    </w:p>
    <w:p w14:paraId="29FEA689" w14:textId="77777777" w:rsidR="00F2232B" w:rsidRPr="00E35B51" w:rsidRDefault="00F2232B" w:rsidP="00F2232B">
      <w:pPr>
        <w:ind w:left="720"/>
        <w:rPr>
          <w:rFonts w:cs="Times New Roman"/>
          <w:lang w:val="x-none" w:eastAsia="x-none"/>
        </w:rPr>
      </w:pPr>
      <w:r w:rsidRPr="00691675">
        <w:rPr>
          <w:noProof/>
        </w:rPr>
        <w:drawing>
          <wp:inline distT="0" distB="0" distL="0" distR="0" wp14:anchorId="5F833011" wp14:editId="46D7F077">
            <wp:extent cx="6292850" cy="2942590"/>
            <wp:effectExtent l="19050" t="19050" r="12700" b="1016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292850" cy="2942590"/>
                    </a:xfrm>
                    <a:prstGeom prst="rect">
                      <a:avLst/>
                    </a:prstGeom>
                    <a:noFill/>
                    <a:ln w="3175">
                      <a:solidFill>
                        <a:schemeClr val="tx1"/>
                      </a:solidFill>
                    </a:ln>
                  </pic:spPr>
                </pic:pic>
              </a:graphicData>
            </a:graphic>
          </wp:inline>
        </w:drawing>
      </w:r>
    </w:p>
    <w:p w14:paraId="2947B0A9" w14:textId="77777777" w:rsidR="00F2232B" w:rsidRDefault="00F2232B" w:rsidP="00F2232B">
      <w:pPr>
        <w:pStyle w:val="Figure"/>
        <w:tabs>
          <w:tab w:val="clear" w:pos="1710"/>
          <w:tab w:val="num" w:pos="1800"/>
        </w:tabs>
        <w:ind w:left="1152" w:hanging="432"/>
      </w:pPr>
      <w:r>
        <w:t xml:space="preserve"> Create/Modify Worklist page</w:t>
      </w:r>
    </w:p>
    <w:p w14:paraId="3E510389" w14:textId="77777777" w:rsidR="00F2232B" w:rsidRDefault="00F2232B" w:rsidP="00F2232B">
      <w:pPr>
        <w:pStyle w:val="BodyText"/>
        <w:ind w:left="720" w:right="540"/>
      </w:pPr>
    </w:p>
    <w:p w14:paraId="450164D4" w14:textId="77777777" w:rsidR="00F2232B" w:rsidRDefault="00F2232B" w:rsidP="00C9791D">
      <w:pPr>
        <w:pStyle w:val="BodyText"/>
        <w:numPr>
          <w:ilvl w:val="0"/>
          <w:numId w:val="165"/>
        </w:numPr>
        <w:ind w:right="270"/>
      </w:pPr>
      <w:r>
        <w:t>Enter</w:t>
      </w:r>
      <w:r w:rsidRPr="008B0550">
        <w:t xml:space="preserve"> appropriate</w:t>
      </w:r>
      <w:r>
        <w:t xml:space="preserve"> information in each field. </w:t>
      </w:r>
      <w:r>
        <w:rPr>
          <w:lang w:val="en-US"/>
        </w:rPr>
        <w:t>F</w:t>
      </w:r>
      <w:r>
        <w:t xml:space="preserve">ollowing table lists each field and its description. </w:t>
      </w:r>
      <w:r w:rsidRPr="006744E4">
        <w:rPr>
          <w:b/>
        </w:rPr>
        <w:t>Note:</w:t>
      </w:r>
      <w:r>
        <w:rPr>
          <w:b/>
        </w:rPr>
        <w:t xml:space="preserve"> </w:t>
      </w:r>
      <w:r w:rsidRPr="006744E4">
        <w:t>Fields that are marked with the red asterisk (</w:t>
      </w:r>
      <w:r w:rsidRPr="006744E4">
        <w:rPr>
          <w:color w:val="FF0000"/>
        </w:rPr>
        <w:t>*</w:t>
      </w:r>
      <w:r w:rsidRPr="006744E4">
        <w:t>) are mandatory.</w:t>
      </w:r>
    </w:p>
    <w:p w14:paraId="6185EC7C" w14:textId="77777777" w:rsidR="00F2232B" w:rsidRDefault="00F2232B" w:rsidP="00F2232B">
      <w:pPr>
        <w:pStyle w:val="BodyText"/>
        <w:ind w:left="720" w:right="270"/>
      </w:pPr>
    </w:p>
    <w:p w14:paraId="69CE3839" w14:textId="6DCD4DF1" w:rsidR="00F2232B" w:rsidRDefault="00F2232B" w:rsidP="00F2232B">
      <w:pPr>
        <w:pStyle w:val="Caption"/>
        <w:ind w:firstLine="720"/>
      </w:pPr>
      <w:r>
        <w:t xml:space="preserve">Table </w:t>
      </w:r>
      <w:r w:rsidR="00653CE2">
        <w:fldChar w:fldCharType="begin"/>
      </w:r>
      <w:r w:rsidR="00653CE2">
        <w:instrText xml:space="preserve"> SEQ Figure \* ARABIC </w:instrText>
      </w:r>
      <w:r w:rsidR="00653CE2">
        <w:fldChar w:fldCharType="separate"/>
      </w:r>
      <w:ins w:id="4193" w:author="Sayali Dev" w:date="2018-02-02T13:47:00Z">
        <w:r w:rsidR="00EB76E3">
          <w:rPr>
            <w:noProof/>
          </w:rPr>
          <w:t>49</w:t>
        </w:r>
      </w:ins>
      <w:del w:id="4194" w:author="Sayali Dev" w:date="2018-02-02T13:47:00Z">
        <w:r w:rsidDel="00EB76E3">
          <w:rPr>
            <w:noProof/>
          </w:rPr>
          <w:delText>35</w:delText>
        </w:r>
      </w:del>
      <w:r w:rsidR="00653CE2">
        <w:rPr>
          <w:noProof/>
        </w:rPr>
        <w:fldChar w:fldCharType="end"/>
      </w:r>
      <w:r>
        <w:t>: Adding biospecimens to a worklist</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0"/>
        <w:gridCol w:w="7920"/>
      </w:tblGrid>
      <w:tr w:rsidR="00F2232B" w:rsidRPr="007A152E" w14:paraId="40DE2E20" w14:textId="77777777" w:rsidTr="00F2232B">
        <w:trPr>
          <w:cantSplit/>
          <w:trHeight w:val="288"/>
          <w:tblHeader/>
        </w:trPr>
        <w:tc>
          <w:tcPr>
            <w:tcW w:w="1890" w:type="dxa"/>
            <w:shd w:val="clear" w:color="auto" w:fill="BFBFBF"/>
            <w:vAlign w:val="center"/>
          </w:tcPr>
          <w:p w14:paraId="274FC11E" w14:textId="77777777" w:rsidR="00F2232B" w:rsidRPr="007A152E" w:rsidRDefault="00F2232B" w:rsidP="00F2232B">
            <w:pPr>
              <w:rPr>
                <w:b/>
              </w:rPr>
            </w:pPr>
            <w:r>
              <w:rPr>
                <w:b/>
              </w:rPr>
              <w:t>Field</w:t>
            </w:r>
          </w:p>
        </w:tc>
        <w:tc>
          <w:tcPr>
            <w:tcW w:w="7920" w:type="dxa"/>
            <w:shd w:val="clear" w:color="auto" w:fill="BFBFBF"/>
            <w:vAlign w:val="center"/>
          </w:tcPr>
          <w:p w14:paraId="39B070A5" w14:textId="77777777" w:rsidR="00F2232B" w:rsidRPr="007A152E" w:rsidRDefault="00F2232B" w:rsidP="00F2232B">
            <w:pPr>
              <w:rPr>
                <w:b/>
              </w:rPr>
            </w:pPr>
            <w:r w:rsidRPr="007A152E">
              <w:rPr>
                <w:b/>
              </w:rPr>
              <w:t>Description</w:t>
            </w:r>
          </w:p>
        </w:tc>
      </w:tr>
      <w:tr w:rsidR="00F2232B" w14:paraId="442A43E8" w14:textId="77777777" w:rsidTr="00F2232B">
        <w:trPr>
          <w:cantSplit/>
          <w:trHeight w:val="506"/>
        </w:trPr>
        <w:tc>
          <w:tcPr>
            <w:tcW w:w="1890" w:type="dxa"/>
            <w:vAlign w:val="center"/>
          </w:tcPr>
          <w:p w14:paraId="269C66B5" w14:textId="77777777" w:rsidR="00F2232B" w:rsidRPr="007A152E" w:rsidRDefault="00F2232B" w:rsidP="00F2232B">
            <w:pPr>
              <w:rPr>
                <w:b/>
              </w:rPr>
            </w:pPr>
            <w:r>
              <w:rPr>
                <w:b/>
              </w:rPr>
              <w:t>Add to Existing Worklist</w:t>
            </w:r>
          </w:p>
        </w:tc>
        <w:tc>
          <w:tcPr>
            <w:tcW w:w="7920" w:type="dxa"/>
            <w:vAlign w:val="center"/>
          </w:tcPr>
          <w:p w14:paraId="591CE281" w14:textId="77777777" w:rsidR="00F2232B" w:rsidRPr="00281C20" w:rsidRDefault="00F2232B" w:rsidP="00F2232B">
            <w:r w:rsidRPr="00281C20">
              <w:t>If you want to add th</w:t>
            </w:r>
            <w:r>
              <w:t>e</w:t>
            </w:r>
            <w:r w:rsidRPr="00281C20">
              <w:t xml:space="preserve"> </w:t>
            </w:r>
            <w:r>
              <w:t>selected biospecimen</w:t>
            </w:r>
            <w:r w:rsidRPr="00281C20">
              <w:t xml:space="preserve"> to an existing worklist</w:t>
            </w:r>
            <w:r>
              <w:t>, select this check</w:t>
            </w:r>
            <w:r w:rsidRPr="00281C20">
              <w:t>box.</w:t>
            </w:r>
          </w:p>
        </w:tc>
      </w:tr>
      <w:tr w:rsidR="00F2232B" w14:paraId="72643E08" w14:textId="77777777" w:rsidTr="00F2232B">
        <w:trPr>
          <w:cantSplit/>
          <w:trHeight w:val="288"/>
        </w:trPr>
        <w:tc>
          <w:tcPr>
            <w:tcW w:w="1890" w:type="dxa"/>
            <w:vAlign w:val="center"/>
          </w:tcPr>
          <w:p w14:paraId="247BFB57" w14:textId="77777777" w:rsidR="00F2232B" w:rsidRPr="007A152E" w:rsidRDefault="00F2232B" w:rsidP="00F2232B">
            <w:pPr>
              <w:rPr>
                <w:b/>
              </w:rPr>
            </w:pPr>
            <w:r>
              <w:rPr>
                <w:b/>
              </w:rPr>
              <w:t>Worklist Name</w:t>
            </w:r>
            <w:r w:rsidRPr="006744E4">
              <w:rPr>
                <w:color w:val="FF0000"/>
              </w:rPr>
              <w:t>*</w:t>
            </w:r>
          </w:p>
        </w:tc>
        <w:tc>
          <w:tcPr>
            <w:tcW w:w="7920" w:type="dxa"/>
            <w:vAlign w:val="center"/>
          </w:tcPr>
          <w:p w14:paraId="43660D33" w14:textId="77777777" w:rsidR="00F2232B" w:rsidRPr="00C819DF" w:rsidRDefault="00F2232B" w:rsidP="00C9791D">
            <w:pPr>
              <w:pStyle w:val="CommentText"/>
              <w:numPr>
                <w:ilvl w:val="0"/>
                <w:numId w:val="117"/>
              </w:numPr>
              <w:ind w:left="252" w:hanging="252"/>
              <w:rPr>
                <w:sz w:val="22"/>
                <w:szCs w:val="22"/>
              </w:rPr>
            </w:pPr>
            <w:r w:rsidRPr="00281C20">
              <w:rPr>
                <w:sz w:val="22"/>
                <w:szCs w:val="22"/>
              </w:rPr>
              <w:t xml:space="preserve">If </w:t>
            </w:r>
            <w:r>
              <w:rPr>
                <w:sz w:val="22"/>
                <w:szCs w:val="22"/>
              </w:rPr>
              <w:t xml:space="preserve">you checked </w:t>
            </w:r>
            <w:r w:rsidRPr="00281C20">
              <w:rPr>
                <w:sz w:val="22"/>
                <w:szCs w:val="22"/>
              </w:rPr>
              <w:t>th</w:t>
            </w:r>
            <w:r>
              <w:rPr>
                <w:sz w:val="22"/>
                <w:szCs w:val="22"/>
              </w:rPr>
              <w:t xml:space="preserve">e </w:t>
            </w:r>
            <w:r w:rsidRPr="00B50014">
              <w:rPr>
                <w:b/>
                <w:sz w:val="22"/>
                <w:szCs w:val="22"/>
              </w:rPr>
              <w:t>Add to Existing Worklist</w:t>
            </w:r>
            <w:r>
              <w:rPr>
                <w:sz w:val="22"/>
                <w:szCs w:val="22"/>
              </w:rPr>
              <w:t xml:space="preserve"> box</w:t>
            </w:r>
            <w:r w:rsidRPr="00281C20">
              <w:rPr>
                <w:sz w:val="22"/>
                <w:szCs w:val="22"/>
              </w:rPr>
              <w:t xml:space="preserve">, then </w:t>
            </w:r>
            <w:r>
              <w:rPr>
                <w:sz w:val="22"/>
                <w:szCs w:val="22"/>
              </w:rPr>
              <w:t xml:space="preserve">type part or all of the </w:t>
            </w:r>
            <w:r w:rsidRPr="00281C20">
              <w:rPr>
                <w:sz w:val="22"/>
                <w:szCs w:val="22"/>
              </w:rPr>
              <w:t xml:space="preserve">existing worklist </w:t>
            </w:r>
            <w:r>
              <w:rPr>
                <w:sz w:val="22"/>
                <w:szCs w:val="22"/>
              </w:rPr>
              <w:t>name in this field.</w:t>
            </w:r>
            <w:r w:rsidRPr="00281C20">
              <w:rPr>
                <w:sz w:val="22"/>
                <w:szCs w:val="22"/>
              </w:rPr>
              <w:t xml:space="preserve"> </w:t>
            </w:r>
            <w:r>
              <w:rPr>
                <w:sz w:val="22"/>
                <w:szCs w:val="22"/>
              </w:rPr>
              <w:br/>
            </w:r>
            <w:r w:rsidRPr="00556EAD">
              <w:rPr>
                <w:b/>
                <w:sz w:val="22"/>
                <w:szCs w:val="22"/>
              </w:rPr>
              <w:t>Note:</w:t>
            </w:r>
            <w:r>
              <w:rPr>
                <w:sz w:val="22"/>
                <w:szCs w:val="22"/>
              </w:rPr>
              <w:t xml:space="preserve"> As you type part of an existing name, a dropdown list appears with existing worklist names that you </w:t>
            </w:r>
            <w:r w:rsidRPr="00281C20">
              <w:rPr>
                <w:sz w:val="22"/>
                <w:szCs w:val="22"/>
              </w:rPr>
              <w:t>can select</w:t>
            </w:r>
            <w:r>
              <w:rPr>
                <w:sz w:val="22"/>
                <w:szCs w:val="22"/>
              </w:rPr>
              <w:t xml:space="preserve"> for this field.</w:t>
            </w:r>
          </w:p>
          <w:p w14:paraId="3D153A24" w14:textId="77777777" w:rsidR="00F2232B" w:rsidRPr="00281C20" w:rsidRDefault="00F2232B" w:rsidP="00C9791D">
            <w:pPr>
              <w:pStyle w:val="CommentText"/>
              <w:numPr>
                <w:ilvl w:val="0"/>
                <w:numId w:val="117"/>
              </w:numPr>
              <w:ind w:left="252" w:hanging="252"/>
              <w:rPr>
                <w:sz w:val="22"/>
                <w:szCs w:val="22"/>
              </w:rPr>
            </w:pPr>
            <w:r w:rsidRPr="00281C20">
              <w:rPr>
                <w:sz w:val="22"/>
                <w:szCs w:val="22"/>
              </w:rPr>
              <w:t>If you want to add th</w:t>
            </w:r>
            <w:r>
              <w:rPr>
                <w:sz w:val="22"/>
                <w:szCs w:val="22"/>
              </w:rPr>
              <w:t>ese</w:t>
            </w:r>
            <w:r w:rsidRPr="00281C20">
              <w:rPr>
                <w:sz w:val="22"/>
                <w:szCs w:val="22"/>
              </w:rPr>
              <w:t xml:space="preserve"> </w:t>
            </w:r>
            <w:r>
              <w:rPr>
                <w:sz w:val="22"/>
                <w:szCs w:val="22"/>
              </w:rPr>
              <w:t>biospecimens</w:t>
            </w:r>
            <w:r w:rsidRPr="00281C20">
              <w:rPr>
                <w:sz w:val="22"/>
                <w:szCs w:val="22"/>
              </w:rPr>
              <w:t xml:space="preserve"> to a new worklist, type a name for the worklist.</w:t>
            </w:r>
          </w:p>
        </w:tc>
      </w:tr>
      <w:tr w:rsidR="00F2232B" w14:paraId="7701A2DF" w14:textId="77777777" w:rsidTr="00F2232B">
        <w:trPr>
          <w:cantSplit/>
          <w:trHeight w:val="288"/>
        </w:trPr>
        <w:tc>
          <w:tcPr>
            <w:tcW w:w="1890" w:type="dxa"/>
            <w:vAlign w:val="center"/>
          </w:tcPr>
          <w:p w14:paraId="0AACB9A3" w14:textId="77777777" w:rsidR="00F2232B" w:rsidRPr="007A152E" w:rsidRDefault="00F2232B" w:rsidP="00F2232B">
            <w:pPr>
              <w:rPr>
                <w:b/>
              </w:rPr>
            </w:pPr>
            <w:r>
              <w:rPr>
                <w:b/>
              </w:rPr>
              <w:lastRenderedPageBreak/>
              <w:t>Security</w:t>
            </w:r>
            <w:r w:rsidRPr="006744E4">
              <w:rPr>
                <w:color w:val="FF0000"/>
              </w:rPr>
              <w:t>*</w:t>
            </w:r>
          </w:p>
        </w:tc>
        <w:tc>
          <w:tcPr>
            <w:tcW w:w="7920" w:type="dxa"/>
            <w:vAlign w:val="center"/>
          </w:tcPr>
          <w:p w14:paraId="1F5A5817" w14:textId="77777777" w:rsidR="00F2232B" w:rsidRPr="007811EB" w:rsidRDefault="00F2232B" w:rsidP="00F2232B">
            <w:pPr>
              <w:pStyle w:val="BodyText"/>
              <w:ind w:right="540"/>
              <w:rPr>
                <w:lang w:val="en-US"/>
              </w:rPr>
            </w:pPr>
            <w:r>
              <w:rPr>
                <w:lang w:val="en-US"/>
              </w:rPr>
              <w:t>If you want to add the selected biospecimens to a new worklist, c</w:t>
            </w:r>
            <w:r>
              <w:t xml:space="preserve">lick on the </w:t>
            </w:r>
            <w:r>
              <w:rPr>
                <w:lang w:val="en-US"/>
              </w:rPr>
              <w:t xml:space="preserve">appropriate </w:t>
            </w:r>
            <w:r w:rsidRPr="00B051F9">
              <w:rPr>
                <w:b/>
              </w:rPr>
              <w:t>Security</w:t>
            </w:r>
            <w:r>
              <w:rPr>
                <w:b/>
                <w:lang w:val="en-US"/>
              </w:rPr>
              <w:t xml:space="preserve"> </w:t>
            </w:r>
            <w:r w:rsidRPr="007811EB">
              <w:rPr>
                <w:lang w:val="en-US"/>
              </w:rPr>
              <w:t>v</w:t>
            </w:r>
            <w:r w:rsidRPr="007811EB">
              <w:t>alue</w:t>
            </w:r>
            <w:r>
              <w:rPr>
                <w:lang w:val="en-US"/>
              </w:rPr>
              <w:t xml:space="preserve"> for the new worklist</w:t>
            </w:r>
            <w:r w:rsidRPr="007811EB">
              <w:t>.</w:t>
            </w:r>
            <w:r>
              <w:rPr>
                <w:i/>
              </w:rPr>
              <w:t xml:space="preserve"> </w:t>
            </w:r>
          </w:p>
          <w:p w14:paraId="67F234D5" w14:textId="77777777" w:rsidR="00F2232B" w:rsidRDefault="00F2232B" w:rsidP="00C9791D">
            <w:pPr>
              <w:pStyle w:val="BodyText"/>
              <w:numPr>
                <w:ilvl w:val="0"/>
                <w:numId w:val="146"/>
              </w:numPr>
              <w:ind w:right="540"/>
            </w:pPr>
            <w:r w:rsidRPr="0036215D">
              <w:rPr>
                <w:b/>
              </w:rPr>
              <w:t>Private</w:t>
            </w:r>
            <w:r>
              <w:t>: Can be viewed, modified or deleted only by the creator of the worklist. Cannot be viewed by other users.</w:t>
            </w:r>
          </w:p>
          <w:p w14:paraId="51E1BE59" w14:textId="77777777" w:rsidR="00F2232B" w:rsidRDefault="00F2232B" w:rsidP="00C9791D">
            <w:pPr>
              <w:pStyle w:val="BodyText"/>
              <w:numPr>
                <w:ilvl w:val="0"/>
                <w:numId w:val="146"/>
              </w:numPr>
              <w:ind w:right="540"/>
            </w:pPr>
            <w:r w:rsidRPr="0036215D">
              <w:rPr>
                <w:b/>
              </w:rPr>
              <w:t>Shared – Read-Only</w:t>
            </w:r>
            <w:r>
              <w:t>: Can be viewed and used by any other authorized users within the organization. Can be viewed, modified or deleted only by the creator of the worklist.</w:t>
            </w:r>
          </w:p>
          <w:p w14:paraId="5C50368B" w14:textId="77777777" w:rsidR="00F2232B" w:rsidRDefault="00F2232B" w:rsidP="00C9791D">
            <w:pPr>
              <w:pStyle w:val="BodyText"/>
              <w:numPr>
                <w:ilvl w:val="0"/>
                <w:numId w:val="146"/>
              </w:numPr>
              <w:ind w:right="540"/>
            </w:pPr>
            <w:r w:rsidRPr="0036215D">
              <w:rPr>
                <w:b/>
              </w:rPr>
              <w:t>Shared – Read-Write</w:t>
            </w:r>
            <w:r>
              <w:t>: Can be viewed or modified by any authorized user within the organization. Only the creator of the worklist can change the security level or delete the worklist.</w:t>
            </w:r>
          </w:p>
          <w:p w14:paraId="0C496703" w14:textId="77777777" w:rsidR="00F2232B" w:rsidRPr="007811EB" w:rsidRDefault="00F2232B" w:rsidP="00F2232B">
            <w:pPr>
              <w:pStyle w:val="BodyText"/>
              <w:ind w:right="540"/>
              <w:rPr>
                <w:rFonts w:cs="Arial"/>
              </w:rPr>
            </w:pPr>
            <w:r w:rsidRPr="00CD7C08">
              <w:rPr>
                <w:b/>
              </w:rPr>
              <w:t>Note:</w:t>
            </w:r>
            <w:r>
              <w:t xml:space="preserve"> This field is disabled if the </w:t>
            </w:r>
            <w:r>
              <w:rPr>
                <w:b/>
              </w:rPr>
              <w:t xml:space="preserve">Add to </w:t>
            </w:r>
            <w:r>
              <w:rPr>
                <w:b/>
                <w:lang w:val="en-US"/>
              </w:rPr>
              <w:t>E</w:t>
            </w:r>
            <w:r w:rsidRPr="00CD7C08">
              <w:rPr>
                <w:b/>
              </w:rPr>
              <w:t>xisting Worklist</w:t>
            </w:r>
            <w:r>
              <w:t xml:space="preserve"> box is checked.</w:t>
            </w:r>
          </w:p>
        </w:tc>
      </w:tr>
      <w:tr w:rsidR="00F2232B" w14:paraId="23509A25" w14:textId="77777777" w:rsidTr="00F2232B">
        <w:trPr>
          <w:cantSplit/>
          <w:trHeight w:val="1316"/>
        </w:trPr>
        <w:tc>
          <w:tcPr>
            <w:tcW w:w="1890" w:type="dxa"/>
            <w:vAlign w:val="center"/>
          </w:tcPr>
          <w:p w14:paraId="14D23B7A" w14:textId="77777777" w:rsidR="00F2232B" w:rsidRDefault="00F2232B" w:rsidP="00F2232B">
            <w:pPr>
              <w:rPr>
                <w:b/>
              </w:rPr>
            </w:pPr>
            <w:r>
              <w:rPr>
                <w:b/>
              </w:rPr>
              <w:t>Identifier</w:t>
            </w:r>
          </w:p>
        </w:tc>
        <w:tc>
          <w:tcPr>
            <w:tcW w:w="7920" w:type="dxa"/>
            <w:vAlign w:val="center"/>
          </w:tcPr>
          <w:p w14:paraId="6040718A" w14:textId="77777777" w:rsidR="00F2232B" w:rsidRPr="00C819DF" w:rsidRDefault="00F2232B" w:rsidP="00F2232B">
            <w:pPr>
              <w:pStyle w:val="BodyText"/>
              <w:ind w:right="540"/>
              <w:rPr>
                <w:lang w:val="en-US"/>
              </w:rPr>
            </w:pPr>
            <w:r>
              <w:t xml:space="preserve">To </w:t>
            </w:r>
            <w:r>
              <w:rPr>
                <w:lang w:val="en-US"/>
              </w:rPr>
              <w:t xml:space="preserve">manually </w:t>
            </w:r>
            <w:r>
              <w:t xml:space="preserve">add </w:t>
            </w:r>
            <w:r>
              <w:rPr>
                <w:lang w:val="en-US"/>
              </w:rPr>
              <w:t xml:space="preserve">a </w:t>
            </w:r>
            <w:r>
              <w:t xml:space="preserve">biospecimen </w:t>
            </w:r>
            <w:r>
              <w:rPr>
                <w:lang w:val="en-US"/>
              </w:rPr>
              <w:t>to the worklist using its identifier</w:t>
            </w:r>
            <w:r>
              <w:t xml:space="preserve">, input or scan a Kit or Sample Identifier in the </w:t>
            </w:r>
            <w:r w:rsidRPr="00AA3BA5">
              <w:rPr>
                <w:b/>
              </w:rPr>
              <w:t>S</w:t>
            </w:r>
            <w:r w:rsidRPr="00A9769F">
              <w:rPr>
                <w:b/>
              </w:rPr>
              <w:t>ource Identifier</w:t>
            </w:r>
            <w:r w:rsidRPr="00142B1B">
              <w:t xml:space="preserve"> </w:t>
            </w:r>
            <w:r>
              <w:t xml:space="preserve">text box and click on the </w:t>
            </w:r>
            <w:r w:rsidRPr="00C12366">
              <w:rPr>
                <w:b/>
              </w:rPr>
              <w:t>A</w:t>
            </w:r>
            <w:r w:rsidRPr="00A9769F">
              <w:rPr>
                <w:b/>
              </w:rPr>
              <w:t>DD</w:t>
            </w:r>
            <w:r w:rsidRPr="00142B1B">
              <w:t xml:space="preserve"> </w:t>
            </w:r>
            <w:r>
              <w:t xml:space="preserve">button. </w:t>
            </w:r>
            <w:r>
              <w:rPr>
                <w:lang w:val="en-US"/>
              </w:rPr>
              <w:br/>
              <w:t xml:space="preserve">The </w:t>
            </w:r>
            <w:r>
              <w:t xml:space="preserve">biospecimen </w:t>
            </w:r>
            <w:r>
              <w:rPr>
                <w:lang w:val="en-US"/>
              </w:rPr>
              <w:t xml:space="preserve">appears on the </w:t>
            </w:r>
            <w:r>
              <w:t xml:space="preserve">list </w:t>
            </w:r>
            <w:r>
              <w:rPr>
                <w:lang w:val="en-US"/>
              </w:rPr>
              <w:t>below</w:t>
            </w:r>
            <w:r>
              <w:t>.</w:t>
            </w:r>
            <w:r>
              <w:rPr>
                <w:lang w:val="en-US"/>
              </w:rPr>
              <w:br/>
            </w:r>
            <w:r w:rsidRPr="00C819DF">
              <w:rPr>
                <w:b/>
                <w:lang w:val="en-US"/>
              </w:rPr>
              <w:t>Note:</w:t>
            </w:r>
            <w:r>
              <w:rPr>
                <w:lang w:val="en-US"/>
              </w:rPr>
              <w:t xml:space="preserve"> </w:t>
            </w:r>
            <w:r w:rsidRPr="00C819DF">
              <w:t xml:space="preserve">You can add multiple </w:t>
            </w:r>
            <w:r>
              <w:rPr>
                <w:lang w:val="en-US"/>
              </w:rPr>
              <w:t>biospecimen</w:t>
            </w:r>
            <w:r w:rsidRPr="00C819DF">
              <w:t>s to the worklist</w:t>
            </w:r>
            <w:r>
              <w:rPr>
                <w:lang w:val="en-US"/>
              </w:rPr>
              <w:t xml:space="preserve"> using this field</w:t>
            </w:r>
            <w:r w:rsidRPr="00C819DF">
              <w:t>.</w:t>
            </w:r>
          </w:p>
        </w:tc>
      </w:tr>
    </w:tbl>
    <w:p w14:paraId="66363D34" w14:textId="77777777" w:rsidR="00F2232B" w:rsidRDefault="00F2232B" w:rsidP="00F2232B">
      <w:pPr>
        <w:pStyle w:val="BodyText"/>
        <w:ind w:left="720" w:right="540"/>
      </w:pPr>
    </w:p>
    <w:p w14:paraId="49D6E3D5" w14:textId="720BACC0" w:rsidR="00F2232B" w:rsidRDefault="005E2C1D" w:rsidP="00C9791D">
      <w:pPr>
        <w:pStyle w:val="BodyText"/>
        <w:numPr>
          <w:ilvl w:val="0"/>
          <w:numId w:val="165"/>
        </w:numPr>
        <w:ind w:right="540"/>
      </w:pPr>
      <w:ins w:id="4195" w:author="Sayali Dev" w:date="2018-02-12T17:55:00Z">
        <w:r>
          <w:rPr>
            <w:lang w:val="en-US"/>
          </w:rPr>
          <w:t xml:space="preserve">(Optional) </w:t>
        </w:r>
      </w:ins>
      <w:r w:rsidR="00F2232B">
        <w:t xml:space="preserve">To </w:t>
      </w:r>
      <w:r w:rsidR="00F2232B">
        <w:rPr>
          <w:lang w:val="en-US"/>
        </w:rPr>
        <w:t xml:space="preserve">search and </w:t>
      </w:r>
      <w:r w:rsidR="00F2232B">
        <w:t xml:space="preserve">select additional </w:t>
      </w:r>
      <w:r w:rsidR="00F2232B">
        <w:rPr>
          <w:lang w:val="en-US"/>
        </w:rPr>
        <w:t>biospecimen</w:t>
      </w:r>
      <w:r w:rsidR="00F2232B">
        <w:t>s, c</w:t>
      </w:r>
      <w:r w:rsidR="00F2232B" w:rsidRPr="00FF2F16">
        <w:t xml:space="preserve">lick the </w:t>
      </w:r>
      <w:r w:rsidR="00F2232B" w:rsidRPr="00317BBC">
        <w:rPr>
          <w:b/>
        </w:rPr>
        <w:t>Search Inventory</w:t>
      </w:r>
      <w:r w:rsidR="00F2232B">
        <w:t xml:space="preserve"> link.</w:t>
      </w:r>
    </w:p>
    <w:p w14:paraId="53EF4A74" w14:textId="77777777" w:rsidR="00F2232B" w:rsidRDefault="00F2232B" w:rsidP="00F2232B">
      <w:pPr>
        <w:pStyle w:val="ListParagraph"/>
      </w:pPr>
      <w:r>
        <w:t xml:space="preserve">The </w:t>
      </w:r>
      <w:r w:rsidRPr="00463213">
        <w:rPr>
          <w:b/>
        </w:rPr>
        <w:t xml:space="preserve">Search Samples and Worklists </w:t>
      </w:r>
      <w:r>
        <w:t>page appears.</w:t>
      </w:r>
    </w:p>
    <w:p w14:paraId="1E082972" w14:textId="77777777" w:rsidR="00F2232B" w:rsidRDefault="00F2232B" w:rsidP="00F2232B">
      <w:pPr>
        <w:pStyle w:val="ListParagraph"/>
      </w:pPr>
    </w:p>
    <w:p w14:paraId="3A2AC412" w14:textId="77777777" w:rsidR="00F2232B" w:rsidRPr="003642ED" w:rsidRDefault="00F2232B" w:rsidP="00F2232B">
      <w:pPr>
        <w:pStyle w:val="BodyText"/>
        <w:ind w:left="720" w:right="540"/>
      </w:pPr>
      <w:r>
        <w:t xml:space="preserve">If you want to </w:t>
      </w:r>
      <w:r>
        <w:rPr>
          <w:lang w:val="en-US"/>
        </w:rPr>
        <w:t xml:space="preserve">search and </w:t>
      </w:r>
      <w:r>
        <w:t xml:space="preserve">select </w:t>
      </w:r>
      <w:r>
        <w:rPr>
          <w:lang w:val="en-US"/>
        </w:rPr>
        <w:t>biospecimen</w:t>
      </w:r>
      <w:r>
        <w:t xml:space="preserve">s that are associated with a personal worklist: </w:t>
      </w:r>
    </w:p>
    <w:p w14:paraId="15B0AF39" w14:textId="77777777" w:rsidR="00F2232B" w:rsidRDefault="00F2232B" w:rsidP="00C9791D">
      <w:pPr>
        <w:pStyle w:val="BodyText"/>
        <w:numPr>
          <w:ilvl w:val="0"/>
          <w:numId w:val="166"/>
        </w:numPr>
        <w:tabs>
          <w:tab w:val="left" w:pos="1440"/>
        </w:tabs>
        <w:ind w:left="1440"/>
      </w:pPr>
      <w:r>
        <w:t xml:space="preserve">Click the </w:t>
      </w:r>
      <w:r w:rsidRPr="007429D0">
        <w:rPr>
          <w:b/>
        </w:rPr>
        <w:t>Search Worklist</w:t>
      </w:r>
      <w:r>
        <w:t xml:space="preserve"> tab. </w:t>
      </w:r>
    </w:p>
    <w:p w14:paraId="363ED887" w14:textId="77777777" w:rsidR="00F2232B" w:rsidRDefault="00F2232B" w:rsidP="00C9791D">
      <w:pPr>
        <w:numPr>
          <w:ilvl w:val="0"/>
          <w:numId w:val="166"/>
        </w:numPr>
        <w:tabs>
          <w:tab w:val="left" w:pos="1440"/>
        </w:tabs>
        <w:ind w:left="1440"/>
      </w:pPr>
      <w:r>
        <w:t xml:space="preserve">In the </w:t>
      </w:r>
      <w:r w:rsidRPr="00C17608">
        <w:rPr>
          <w:b/>
        </w:rPr>
        <w:t>Worklist Name</w:t>
      </w:r>
      <w:r>
        <w:t xml:space="preserve"> box, type the name of the personal worklist, and click </w:t>
      </w:r>
      <w:r w:rsidRPr="00C17608">
        <w:rPr>
          <w:b/>
        </w:rPr>
        <w:t>Search</w:t>
      </w:r>
      <w:r>
        <w:t xml:space="preserve">. </w:t>
      </w:r>
      <w:r>
        <w:rPr>
          <w:i/>
        </w:rPr>
        <w:br/>
      </w:r>
      <w:r w:rsidRPr="00C17608">
        <w:rPr>
          <w:b/>
        </w:rPr>
        <w:t>Note:</w:t>
      </w:r>
      <w:r>
        <w:t xml:space="preserve"> You can type a partial or full name of the worklist. </w:t>
      </w:r>
      <w:r>
        <w:br/>
        <w:t>A list of worklists that match your search criteria appears.</w:t>
      </w:r>
    </w:p>
    <w:p w14:paraId="24057D13" w14:textId="77777777" w:rsidR="00F2232B" w:rsidRDefault="00F2232B" w:rsidP="00C9791D">
      <w:pPr>
        <w:numPr>
          <w:ilvl w:val="0"/>
          <w:numId w:val="166"/>
        </w:numPr>
        <w:tabs>
          <w:tab w:val="left" w:pos="1440"/>
        </w:tabs>
        <w:ind w:left="1440"/>
      </w:pPr>
      <w:r>
        <w:t xml:space="preserve">Click the appropriate worklist.  </w:t>
      </w:r>
      <w:r>
        <w:br/>
        <w:t xml:space="preserve">The list of biospecimens that are associated with the worklist appears below. </w:t>
      </w:r>
    </w:p>
    <w:p w14:paraId="019C0711" w14:textId="77777777" w:rsidR="00F2232B" w:rsidRDefault="00F2232B" w:rsidP="00F2232B">
      <w:pPr>
        <w:tabs>
          <w:tab w:val="left" w:pos="1440"/>
        </w:tabs>
        <w:ind w:left="1440"/>
      </w:pPr>
      <w:r>
        <w:tab/>
      </w:r>
      <w:r w:rsidRPr="00691675">
        <w:rPr>
          <w:noProof/>
        </w:rPr>
        <w:drawing>
          <wp:inline distT="0" distB="0" distL="0" distR="0" wp14:anchorId="6530DB79" wp14:editId="1E608D6C">
            <wp:extent cx="5777230" cy="2560320"/>
            <wp:effectExtent l="19050" t="19050" r="13970" b="1143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77230" cy="2560320"/>
                    </a:xfrm>
                    <a:prstGeom prst="rect">
                      <a:avLst/>
                    </a:prstGeom>
                    <a:noFill/>
                    <a:ln w="3175">
                      <a:solidFill>
                        <a:schemeClr val="tx1"/>
                      </a:solidFill>
                    </a:ln>
                  </pic:spPr>
                </pic:pic>
              </a:graphicData>
            </a:graphic>
          </wp:inline>
        </w:drawing>
      </w:r>
    </w:p>
    <w:p w14:paraId="59C7BD63" w14:textId="77777777" w:rsidR="00F2232B" w:rsidRDefault="00F2232B" w:rsidP="00F2232B">
      <w:pPr>
        <w:pStyle w:val="Figure"/>
        <w:tabs>
          <w:tab w:val="clear" w:pos="1710"/>
          <w:tab w:val="num" w:pos="1800"/>
          <w:tab w:val="num" w:pos="2430"/>
        </w:tabs>
        <w:ind w:left="1800" w:hanging="432"/>
      </w:pPr>
      <w:r>
        <w:t>Search Worklist window</w:t>
      </w:r>
    </w:p>
    <w:p w14:paraId="5EB9713B" w14:textId="77777777" w:rsidR="00F2232B" w:rsidRDefault="00F2232B" w:rsidP="00F2232B">
      <w:pPr>
        <w:ind w:left="1440"/>
      </w:pPr>
    </w:p>
    <w:p w14:paraId="0B39C9D1" w14:textId="77777777" w:rsidR="00F2232B" w:rsidRDefault="00F2232B" w:rsidP="00C9791D">
      <w:pPr>
        <w:numPr>
          <w:ilvl w:val="0"/>
          <w:numId w:val="166"/>
        </w:numPr>
        <w:ind w:left="1440"/>
      </w:pPr>
      <w:r>
        <w:t xml:space="preserve">Click </w:t>
      </w:r>
      <w:r w:rsidRPr="00237E68">
        <w:rPr>
          <w:b/>
        </w:rPr>
        <w:t>ADD</w:t>
      </w:r>
      <w:r>
        <w:t xml:space="preserve">. </w:t>
      </w:r>
    </w:p>
    <w:p w14:paraId="4300012F" w14:textId="77777777" w:rsidR="00F2232B" w:rsidRDefault="00F2232B" w:rsidP="00F2232B">
      <w:pPr>
        <w:tabs>
          <w:tab w:val="left" w:pos="1440"/>
        </w:tabs>
        <w:ind w:left="1440"/>
      </w:pPr>
      <w:r>
        <w:t xml:space="preserve">The window closes and the biospecimens associated with the worklist appear on the </w:t>
      </w:r>
      <w:r w:rsidRPr="0030062C">
        <w:rPr>
          <w:b/>
        </w:rPr>
        <w:t>Create/Modify Worklists</w:t>
      </w:r>
      <w:r>
        <w:t xml:space="preserve"> page.</w:t>
      </w:r>
    </w:p>
    <w:p w14:paraId="723A52FF" w14:textId="77777777" w:rsidR="00F2232B" w:rsidRDefault="00F2232B" w:rsidP="00F2232B">
      <w:pPr>
        <w:ind w:left="720" w:right="270"/>
      </w:pPr>
    </w:p>
    <w:p w14:paraId="428EE232" w14:textId="41350E0C" w:rsidR="00F2232B" w:rsidRPr="003642ED" w:rsidRDefault="005E2C1D" w:rsidP="00C9791D">
      <w:pPr>
        <w:pStyle w:val="BodyText"/>
        <w:numPr>
          <w:ilvl w:val="0"/>
          <w:numId w:val="224"/>
        </w:numPr>
        <w:ind w:right="540"/>
        <w:rPr>
          <w:lang w:val="en-US"/>
        </w:rPr>
      </w:pPr>
      <w:ins w:id="4196" w:author="Sayali Dev" w:date="2018-02-12T17:55:00Z">
        <w:r>
          <w:rPr>
            <w:lang w:val="en-US"/>
          </w:rPr>
          <w:t xml:space="preserve">(Optional) </w:t>
        </w:r>
      </w:ins>
      <w:r w:rsidR="00F2232B">
        <w:t xml:space="preserve">If you want to </w:t>
      </w:r>
      <w:r w:rsidR="00F2232B">
        <w:rPr>
          <w:lang w:val="en-US"/>
        </w:rPr>
        <w:t xml:space="preserve">search and </w:t>
      </w:r>
      <w:r w:rsidR="00F2232B">
        <w:t>select biospecimens</w:t>
      </w:r>
      <w:r w:rsidR="00F2232B">
        <w:rPr>
          <w:lang w:val="en-US"/>
        </w:rPr>
        <w:t xml:space="preserve"> by Identifier, Collection, Sample Type, Specimen Type, LIMS workflow type</w:t>
      </w:r>
      <w:r w:rsidR="00F2232B">
        <w:t>:</w:t>
      </w:r>
    </w:p>
    <w:p w14:paraId="7E885ED1" w14:textId="77777777" w:rsidR="00F2232B" w:rsidRPr="00BD2E15" w:rsidRDefault="00F2232B" w:rsidP="00C9791D">
      <w:pPr>
        <w:pStyle w:val="BodyText"/>
        <w:numPr>
          <w:ilvl w:val="0"/>
          <w:numId w:val="167"/>
        </w:numPr>
        <w:ind w:left="1440" w:right="540"/>
      </w:pPr>
      <w:r>
        <w:t xml:space="preserve">Click the </w:t>
      </w:r>
      <w:r w:rsidRPr="007429D0">
        <w:rPr>
          <w:b/>
        </w:rPr>
        <w:t xml:space="preserve">Search </w:t>
      </w:r>
      <w:r>
        <w:rPr>
          <w:b/>
          <w:lang w:val="en-US"/>
        </w:rPr>
        <w:t>Samples</w:t>
      </w:r>
      <w:r>
        <w:t xml:space="preserve"> tab</w:t>
      </w:r>
    </w:p>
    <w:p w14:paraId="50AA8324" w14:textId="77777777" w:rsidR="00F2232B" w:rsidRPr="005B7366" w:rsidRDefault="00F2232B" w:rsidP="00C9791D">
      <w:pPr>
        <w:pStyle w:val="BodyText"/>
        <w:numPr>
          <w:ilvl w:val="0"/>
          <w:numId w:val="167"/>
        </w:numPr>
        <w:ind w:left="1440" w:right="540"/>
        <w:rPr>
          <w:lang w:val="en-US"/>
        </w:rPr>
      </w:pPr>
      <w:r>
        <w:t xml:space="preserve">Select the </w:t>
      </w:r>
      <w:r w:rsidRPr="009C050B">
        <w:rPr>
          <w:b/>
          <w:lang w:val="en-US"/>
        </w:rPr>
        <w:t>Basic</w:t>
      </w:r>
      <w:r>
        <w:rPr>
          <w:lang w:val="en-US"/>
        </w:rPr>
        <w:t xml:space="preserve">, </w:t>
      </w:r>
      <w:r w:rsidRPr="009C050B">
        <w:rPr>
          <w:b/>
          <w:lang w:val="en-US"/>
        </w:rPr>
        <w:t>Inventory</w:t>
      </w:r>
      <w:r>
        <w:rPr>
          <w:lang w:val="en-US"/>
        </w:rPr>
        <w:t xml:space="preserve"> and/or </w:t>
      </w:r>
      <w:r w:rsidRPr="009C050B">
        <w:rPr>
          <w:b/>
          <w:lang w:val="en-US"/>
        </w:rPr>
        <w:t>LIMS</w:t>
      </w:r>
      <w:r>
        <w:rPr>
          <w:lang w:val="en-US"/>
        </w:rPr>
        <w:t xml:space="preserve"> </w:t>
      </w:r>
      <w:r>
        <w:t>checkbox</w:t>
      </w:r>
      <w:r>
        <w:rPr>
          <w:lang w:val="en-US"/>
        </w:rPr>
        <w:t xml:space="preserve"> to display the available search fields</w:t>
      </w:r>
      <w:r>
        <w:t>.</w:t>
      </w:r>
      <w:r w:rsidRPr="005B7366">
        <w:rPr>
          <w:lang w:val="en-US"/>
        </w:rPr>
        <w:br/>
      </w:r>
      <w:r w:rsidRPr="005B7366">
        <w:rPr>
          <w:b/>
        </w:rPr>
        <w:t xml:space="preserve">Note: </w:t>
      </w:r>
      <w:r>
        <w:t xml:space="preserve">You can select more than one checkbox. </w:t>
      </w:r>
      <w:r w:rsidRPr="005B7366">
        <w:rPr>
          <w:lang w:val="en-US"/>
        </w:rPr>
        <w:br/>
      </w:r>
      <w:r>
        <w:t xml:space="preserve">The search fields </w:t>
      </w:r>
      <w:r>
        <w:rPr>
          <w:lang w:val="en-US"/>
        </w:rPr>
        <w:t xml:space="preserve">associated with your selection </w:t>
      </w:r>
      <w:r>
        <w:t>appear.</w:t>
      </w:r>
      <w:r>
        <w:rPr>
          <w:lang w:val="en-US"/>
        </w:rPr>
        <w:br/>
      </w:r>
    </w:p>
    <w:p w14:paraId="3875E8CD" w14:textId="77777777" w:rsidR="00F2232B" w:rsidRDefault="00F2232B" w:rsidP="00F2232B">
      <w:pPr>
        <w:pStyle w:val="BodyText"/>
        <w:ind w:left="1440" w:right="540"/>
      </w:pPr>
      <w:r w:rsidRPr="00E42232">
        <w:rPr>
          <w:noProof/>
          <w:lang w:val="en-US" w:eastAsia="en-US"/>
        </w:rPr>
        <w:drawing>
          <wp:inline distT="0" distB="0" distL="0" distR="0" wp14:anchorId="791E2140" wp14:editId="13EE9D39">
            <wp:extent cx="5819140" cy="2576830"/>
            <wp:effectExtent l="19050" t="19050" r="10160" b="1397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819140" cy="2576830"/>
                    </a:xfrm>
                    <a:prstGeom prst="rect">
                      <a:avLst/>
                    </a:prstGeom>
                    <a:noFill/>
                    <a:ln w="3175">
                      <a:solidFill>
                        <a:schemeClr val="tx1"/>
                      </a:solidFill>
                    </a:ln>
                  </pic:spPr>
                </pic:pic>
              </a:graphicData>
            </a:graphic>
          </wp:inline>
        </w:drawing>
      </w:r>
    </w:p>
    <w:p w14:paraId="1E70C975" w14:textId="77777777" w:rsidR="00F2232B" w:rsidRDefault="00F2232B" w:rsidP="00F2232B">
      <w:pPr>
        <w:pStyle w:val="Figure"/>
        <w:tabs>
          <w:tab w:val="clear" w:pos="1710"/>
          <w:tab w:val="clear" w:pos="1980"/>
          <w:tab w:val="num" w:pos="1800"/>
          <w:tab w:val="num" w:pos="2340"/>
        </w:tabs>
        <w:ind w:left="1710" w:hanging="432"/>
      </w:pPr>
      <w:r>
        <w:t>Search Samples window – search fields</w:t>
      </w:r>
      <w:r>
        <w:br/>
      </w:r>
    </w:p>
    <w:p w14:paraId="67ED3DD5" w14:textId="77777777" w:rsidR="00F2232B" w:rsidRPr="009B2B67" w:rsidRDefault="00F2232B" w:rsidP="00F2232B"/>
    <w:p w14:paraId="1369F44A" w14:textId="77777777" w:rsidR="00F2232B" w:rsidRDefault="00F2232B" w:rsidP="00C9791D">
      <w:pPr>
        <w:pStyle w:val="BodyText"/>
        <w:numPr>
          <w:ilvl w:val="0"/>
          <w:numId w:val="167"/>
        </w:numPr>
        <w:ind w:left="1440" w:right="270"/>
      </w:pPr>
      <w:r>
        <w:t>Enter</w:t>
      </w:r>
      <w:r w:rsidRPr="008B0550">
        <w:t xml:space="preserve"> appropriate</w:t>
      </w:r>
      <w:r>
        <w:t xml:space="preserve"> information in each field. </w:t>
      </w:r>
      <w:r>
        <w:rPr>
          <w:lang w:val="en-US"/>
        </w:rPr>
        <w:t>F</w:t>
      </w:r>
      <w:r>
        <w:t xml:space="preserve">ollowing table lists each field and its description. </w:t>
      </w:r>
      <w:r>
        <w:rPr>
          <w:lang w:val="en-US"/>
        </w:rPr>
        <w:br/>
      </w:r>
      <w:r w:rsidRPr="002D106A">
        <w:rPr>
          <w:b/>
        </w:rPr>
        <w:t xml:space="preserve">Note: </w:t>
      </w:r>
      <w:r>
        <w:t xml:space="preserve">You can specify multiple search criteria. </w:t>
      </w:r>
    </w:p>
    <w:p w14:paraId="62CD818A" w14:textId="77777777" w:rsidR="00F2232B" w:rsidRDefault="00F2232B" w:rsidP="00F2232B">
      <w:pPr>
        <w:pStyle w:val="BodyText"/>
        <w:ind w:left="720" w:right="270"/>
      </w:pPr>
    </w:p>
    <w:p w14:paraId="00EF6FFE" w14:textId="630F3413" w:rsidR="00F2232B" w:rsidRDefault="00F2232B" w:rsidP="00F2232B">
      <w:pPr>
        <w:pStyle w:val="Caption"/>
        <w:ind w:left="1440"/>
      </w:pPr>
      <w:r>
        <w:t xml:space="preserve">Table </w:t>
      </w:r>
      <w:r w:rsidR="00653CE2">
        <w:fldChar w:fldCharType="begin"/>
      </w:r>
      <w:r w:rsidR="00653CE2">
        <w:instrText xml:space="preserve"> SEQ Figure \* ARABIC </w:instrText>
      </w:r>
      <w:r w:rsidR="00653CE2">
        <w:fldChar w:fldCharType="separate"/>
      </w:r>
      <w:ins w:id="4197" w:author="Sayali Dev" w:date="2018-02-02T13:47:00Z">
        <w:r w:rsidR="00EB76E3">
          <w:rPr>
            <w:noProof/>
          </w:rPr>
          <w:t>50</w:t>
        </w:r>
      </w:ins>
      <w:del w:id="4198" w:author="Sayali Dev" w:date="2018-02-02T13:47:00Z">
        <w:r w:rsidDel="00EB76E3">
          <w:rPr>
            <w:noProof/>
          </w:rPr>
          <w:delText>36</w:delText>
        </w:r>
      </w:del>
      <w:r w:rsidR="00653CE2">
        <w:rPr>
          <w:noProof/>
        </w:rPr>
        <w:fldChar w:fldCharType="end"/>
      </w:r>
      <w:r>
        <w:t xml:space="preserve">: Selecting additional biospecimes </w:t>
      </w:r>
    </w:p>
    <w:tbl>
      <w:tblPr>
        <w:tblW w:w="0" w:type="auto"/>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6120"/>
      </w:tblGrid>
      <w:tr w:rsidR="00F2232B" w:rsidRPr="007A152E" w14:paraId="2BC9D5D0" w14:textId="77777777" w:rsidTr="00F2232B">
        <w:trPr>
          <w:cantSplit/>
          <w:trHeight w:val="288"/>
          <w:tblHeader/>
        </w:trPr>
        <w:tc>
          <w:tcPr>
            <w:tcW w:w="2430" w:type="dxa"/>
            <w:shd w:val="clear" w:color="auto" w:fill="BFBFBF"/>
            <w:vAlign w:val="center"/>
          </w:tcPr>
          <w:p w14:paraId="7CA8031D" w14:textId="77777777" w:rsidR="00F2232B" w:rsidRPr="007A152E" w:rsidRDefault="00F2232B" w:rsidP="00F2232B">
            <w:pPr>
              <w:rPr>
                <w:b/>
              </w:rPr>
            </w:pPr>
            <w:r>
              <w:rPr>
                <w:b/>
              </w:rPr>
              <w:t>Field</w:t>
            </w:r>
          </w:p>
        </w:tc>
        <w:tc>
          <w:tcPr>
            <w:tcW w:w="6120" w:type="dxa"/>
            <w:shd w:val="clear" w:color="auto" w:fill="BFBFBF"/>
            <w:vAlign w:val="center"/>
          </w:tcPr>
          <w:p w14:paraId="548C774E" w14:textId="77777777" w:rsidR="00F2232B" w:rsidRPr="007A152E" w:rsidRDefault="00F2232B" w:rsidP="00F2232B">
            <w:pPr>
              <w:rPr>
                <w:b/>
              </w:rPr>
            </w:pPr>
            <w:r w:rsidRPr="007A152E">
              <w:rPr>
                <w:b/>
              </w:rPr>
              <w:t>Description</w:t>
            </w:r>
          </w:p>
        </w:tc>
      </w:tr>
      <w:tr w:rsidR="00F2232B" w14:paraId="4C7569EF" w14:textId="77777777" w:rsidTr="00F2232B">
        <w:trPr>
          <w:cantSplit/>
          <w:trHeight w:val="288"/>
        </w:trPr>
        <w:tc>
          <w:tcPr>
            <w:tcW w:w="8550" w:type="dxa"/>
            <w:gridSpan w:val="2"/>
            <w:shd w:val="clear" w:color="auto" w:fill="BFBFBF"/>
            <w:vAlign w:val="center"/>
          </w:tcPr>
          <w:p w14:paraId="791C444E" w14:textId="77777777" w:rsidR="00F2232B" w:rsidRDefault="00F2232B" w:rsidP="00F2232B">
            <w:r w:rsidRPr="005C22E1">
              <w:rPr>
                <w:b/>
              </w:rPr>
              <w:t>Basic</w:t>
            </w:r>
            <w:r>
              <w:t xml:space="preserve"> search fields</w:t>
            </w:r>
          </w:p>
        </w:tc>
      </w:tr>
      <w:tr w:rsidR="00F2232B" w14:paraId="3C7EFAC9" w14:textId="77777777" w:rsidTr="00F2232B">
        <w:trPr>
          <w:cantSplit/>
          <w:trHeight w:val="288"/>
        </w:trPr>
        <w:tc>
          <w:tcPr>
            <w:tcW w:w="2430" w:type="dxa"/>
            <w:vAlign w:val="center"/>
          </w:tcPr>
          <w:p w14:paraId="4F6DCA91" w14:textId="77777777" w:rsidR="00F2232B" w:rsidRDefault="00F2232B" w:rsidP="00F2232B">
            <w:pPr>
              <w:rPr>
                <w:b/>
              </w:rPr>
            </w:pPr>
            <w:r>
              <w:rPr>
                <w:b/>
              </w:rPr>
              <w:t>Identifier</w:t>
            </w:r>
          </w:p>
        </w:tc>
        <w:tc>
          <w:tcPr>
            <w:tcW w:w="6120" w:type="dxa"/>
            <w:vAlign w:val="center"/>
          </w:tcPr>
          <w:p w14:paraId="42010739" w14:textId="77777777" w:rsidR="00F2232B" w:rsidRDefault="00F2232B" w:rsidP="00F2232B">
            <w:r>
              <w:t xml:space="preserve">Type a biospecimen identifier to search for a specific biospecimen. </w:t>
            </w:r>
          </w:p>
        </w:tc>
      </w:tr>
      <w:tr w:rsidR="00F2232B" w14:paraId="1EE847D4" w14:textId="77777777" w:rsidTr="00F2232B">
        <w:trPr>
          <w:cantSplit/>
          <w:trHeight w:val="288"/>
        </w:trPr>
        <w:tc>
          <w:tcPr>
            <w:tcW w:w="2430" w:type="dxa"/>
            <w:vAlign w:val="center"/>
          </w:tcPr>
          <w:p w14:paraId="6E67CC21" w14:textId="77777777" w:rsidR="00F2232B" w:rsidRDefault="00F2232B" w:rsidP="00F2232B">
            <w:pPr>
              <w:rPr>
                <w:b/>
              </w:rPr>
            </w:pPr>
            <w:r>
              <w:rPr>
                <w:b/>
              </w:rPr>
              <w:t>Identifier Type</w:t>
            </w:r>
          </w:p>
        </w:tc>
        <w:tc>
          <w:tcPr>
            <w:tcW w:w="6120" w:type="dxa"/>
            <w:vAlign w:val="center"/>
          </w:tcPr>
          <w:p w14:paraId="1F0F0966" w14:textId="77777777" w:rsidR="00F2232B" w:rsidRDefault="00F2232B" w:rsidP="00F2232B">
            <w:r>
              <w:t>Click one or more identifier types to search for all biospecimens with that identifier type.</w:t>
            </w:r>
          </w:p>
        </w:tc>
      </w:tr>
      <w:tr w:rsidR="00F2232B" w14:paraId="5C0B144A" w14:textId="77777777" w:rsidTr="00F2232B">
        <w:trPr>
          <w:cantSplit/>
          <w:trHeight w:val="288"/>
        </w:trPr>
        <w:tc>
          <w:tcPr>
            <w:tcW w:w="2430" w:type="dxa"/>
            <w:vAlign w:val="center"/>
          </w:tcPr>
          <w:p w14:paraId="50184537" w14:textId="77777777" w:rsidR="00F2232B" w:rsidRDefault="00F2232B" w:rsidP="00F2232B">
            <w:pPr>
              <w:rPr>
                <w:b/>
              </w:rPr>
            </w:pPr>
            <w:r>
              <w:rPr>
                <w:b/>
              </w:rPr>
              <w:t>Project</w:t>
            </w:r>
          </w:p>
        </w:tc>
        <w:tc>
          <w:tcPr>
            <w:tcW w:w="6120" w:type="dxa"/>
            <w:vAlign w:val="center"/>
          </w:tcPr>
          <w:p w14:paraId="4E242778" w14:textId="77777777" w:rsidR="00F2232B" w:rsidRDefault="00F2232B" w:rsidP="00F2232B">
            <w:r>
              <w:t>Click the appropriate Project to search for all biospecimens associated with that Project.</w:t>
            </w:r>
          </w:p>
        </w:tc>
      </w:tr>
      <w:tr w:rsidR="00F2232B" w14:paraId="3436FB81" w14:textId="77777777" w:rsidTr="00F2232B">
        <w:trPr>
          <w:cantSplit/>
          <w:trHeight w:val="288"/>
        </w:trPr>
        <w:tc>
          <w:tcPr>
            <w:tcW w:w="2430" w:type="dxa"/>
            <w:vAlign w:val="center"/>
          </w:tcPr>
          <w:p w14:paraId="301631BA" w14:textId="77777777" w:rsidR="00F2232B" w:rsidRDefault="00F2232B" w:rsidP="00F2232B">
            <w:pPr>
              <w:rPr>
                <w:b/>
              </w:rPr>
            </w:pPr>
            <w:r>
              <w:rPr>
                <w:b/>
              </w:rPr>
              <w:t>Collection</w:t>
            </w:r>
          </w:p>
        </w:tc>
        <w:tc>
          <w:tcPr>
            <w:tcW w:w="6120" w:type="dxa"/>
            <w:vAlign w:val="center"/>
          </w:tcPr>
          <w:p w14:paraId="5E7E740D" w14:textId="77777777" w:rsidR="00F2232B" w:rsidRDefault="00F2232B" w:rsidP="00F2232B">
            <w:r>
              <w:t>Click the appropriate Collection to search for all biospecimens associated with that Collection.</w:t>
            </w:r>
          </w:p>
        </w:tc>
      </w:tr>
      <w:tr w:rsidR="00F2232B" w14:paraId="142A21FA" w14:textId="77777777" w:rsidTr="00F2232B">
        <w:trPr>
          <w:cantSplit/>
          <w:trHeight w:val="288"/>
        </w:trPr>
        <w:tc>
          <w:tcPr>
            <w:tcW w:w="8550" w:type="dxa"/>
            <w:gridSpan w:val="2"/>
            <w:shd w:val="clear" w:color="auto" w:fill="BFBFBF"/>
            <w:vAlign w:val="center"/>
          </w:tcPr>
          <w:p w14:paraId="3C5B431A" w14:textId="77777777" w:rsidR="00F2232B" w:rsidRDefault="00F2232B" w:rsidP="00F2232B">
            <w:r w:rsidRPr="005C22E1">
              <w:rPr>
                <w:b/>
              </w:rPr>
              <w:t>Inventory</w:t>
            </w:r>
            <w:r>
              <w:t xml:space="preserve"> search fields</w:t>
            </w:r>
          </w:p>
        </w:tc>
      </w:tr>
      <w:tr w:rsidR="00F2232B" w14:paraId="691492A8" w14:textId="77777777" w:rsidTr="00F2232B">
        <w:trPr>
          <w:cantSplit/>
          <w:trHeight w:val="288"/>
        </w:trPr>
        <w:tc>
          <w:tcPr>
            <w:tcW w:w="2430" w:type="dxa"/>
            <w:vAlign w:val="center"/>
          </w:tcPr>
          <w:p w14:paraId="2F662C05" w14:textId="77777777" w:rsidR="00F2232B" w:rsidRDefault="00F2232B" w:rsidP="00F2232B">
            <w:pPr>
              <w:rPr>
                <w:b/>
              </w:rPr>
            </w:pPr>
            <w:r>
              <w:rPr>
                <w:b/>
              </w:rPr>
              <w:t>Sample Status</w:t>
            </w:r>
          </w:p>
        </w:tc>
        <w:tc>
          <w:tcPr>
            <w:tcW w:w="6120" w:type="dxa"/>
            <w:vAlign w:val="center"/>
          </w:tcPr>
          <w:p w14:paraId="7DB37821" w14:textId="77777777" w:rsidR="00F2232B" w:rsidRDefault="00F2232B" w:rsidP="00F2232B">
            <w:r>
              <w:t>Click one or more biospecimen statuses to search for all biospecimens with that status.</w:t>
            </w:r>
          </w:p>
        </w:tc>
      </w:tr>
      <w:tr w:rsidR="00F2232B" w14:paraId="169C9D79" w14:textId="77777777" w:rsidTr="00F2232B">
        <w:trPr>
          <w:cantSplit/>
          <w:trHeight w:val="288"/>
        </w:trPr>
        <w:tc>
          <w:tcPr>
            <w:tcW w:w="2430" w:type="dxa"/>
            <w:vAlign w:val="center"/>
          </w:tcPr>
          <w:p w14:paraId="554B1CDC" w14:textId="77777777" w:rsidR="00F2232B" w:rsidRDefault="00F2232B" w:rsidP="00F2232B">
            <w:pPr>
              <w:rPr>
                <w:b/>
              </w:rPr>
            </w:pPr>
            <w:r>
              <w:rPr>
                <w:b/>
              </w:rPr>
              <w:t>Specimen Type</w:t>
            </w:r>
          </w:p>
        </w:tc>
        <w:tc>
          <w:tcPr>
            <w:tcW w:w="6120" w:type="dxa"/>
            <w:vAlign w:val="center"/>
          </w:tcPr>
          <w:p w14:paraId="3D9EF7FE" w14:textId="77777777" w:rsidR="00F2232B" w:rsidRDefault="00F2232B" w:rsidP="00F2232B">
            <w:r>
              <w:t>Click one or more specimen types to search for all biospecimens with that specimen type.</w:t>
            </w:r>
          </w:p>
        </w:tc>
      </w:tr>
      <w:tr w:rsidR="00F2232B" w14:paraId="4ABA287C" w14:textId="77777777" w:rsidTr="00F2232B">
        <w:trPr>
          <w:cantSplit/>
          <w:trHeight w:val="288"/>
        </w:trPr>
        <w:tc>
          <w:tcPr>
            <w:tcW w:w="2430" w:type="dxa"/>
            <w:vAlign w:val="center"/>
          </w:tcPr>
          <w:p w14:paraId="1151E867" w14:textId="77777777" w:rsidR="00F2232B" w:rsidRDefault="00F2232B" w:rsidP="00F2232B">
            <w:pPr>
              <w:rPr>
                <w:b/>
              </w:rPr>
            </w:pPr>
            <w:r>
              <w:rPr>
                <w:b/>
              </w:rPr>
              <w:t>Sample Type</w:t>
            </w:r>
          </w:p>
        </w:tc>
        <w:tc>
          <w:tcPr>
            <w:tcW w:w="6120" w:type="dxa"/>
            <w:vAlign w:val="center"/>
          </w:tcPr>
          <w:p w14:paraId="0E4D68CD" w14:textId="77777777" w:rsidR="00F2232B" w:rsidRDefault="00F2232B" w:rsidP="00F2232B">
            <w:r>
              <w:t>Click one or more sample types to search for all biospecimens with that sample type.</w:t>
            </w:r>
          </w:p>
        </w:tc>
      </w:tr>
      <w:tr w:rsidR="00F2232B" w14:paraId="01132854" w14:textId="77777777" w:rsidTr="00F2232B">
        <w:trPr>
          <w:cantSplit/>
          <w:trHeight w:val="288"/>
        </w:trPr>
        <w:tc>
          <w:tcPr>
            <w:tcW w:w="2430" w:type="dxa"/>
            <w:vAlign w:val="center"/>
          </w:tcPr>
          <w:p w14:paraId="62AFF6BC" w14:textId="77777777" w:rsidR="00F2232B" w:rsidRDefault="00F2232B" w:rsidP="00F2232B">
            <w:pPr>
              <w:rPr>
                <w:b/>
              </w:rPr>
            </w:pPr>
            <w:r>
              <w:rPr>
                <w:b/>
              </w:rPr>
              <w:lastRenderedPageBreak/>
              <w:t>Container Type</w:t>
            </w:r>
          </w:p>
        </w:tc>
        <w:tc>
          <w:tcPr>
            <w:tcW w:w="6120" w:type="dxa"/>
            <w:vAlign w:val="center"/>
          </w:tcPr>
          <w:p w14:paraId="13997466" w14:textId="77777777" w:rsidR="00F2232B" w:rsidRDefault="00F2232B" w:rsidP="00F2232B">
            <w:r>
              <w:t>Click one or more container types to search for all biospecimens with that container type.</w:t>
            </w:r>
          </w:p>
        </w:tc>
      </w:tr>
      <w:tr w:rsidR="00F2232B" w14:paraId="540FBECF" w14:textId="77777777" w:rsidTr="00F2232B">
        <w:trPr>
          <w:cantSplit/>
          <w:trHeight w:val="288"/>
        </w:trPr>
        <w:tc>
          <w:tcPr>
            <w:tcW w:w="2430" w:type="dxa"/>
            <w:vAlign w:val="center"/>
          </w:tcPr>
          <w:p w14:paraId="56FEC5A1" w14:textId="77777777" w:rsidR="00F2232B" w:rsidRDefault="00F2232B" w:rsidP="00F2232B">
            <w:pPr>
              <w:rPr>
                <w:b/>
              </w:rPr>
            </w:pPr>
            <w:r>
              <w:rPr>
                <w:b/>
              </w:rPr>
              <w:t>Storage Location</w:t>
            </w:r>
          </w:p>
        </w:tc>
        <w:tc>
          <w:tcPr>
            <w:tcW w:w="6120" w:type="dxa"/>
            <w:vAlign w:val="center"/>
          </w:tcPr>
          <w:p w14:paraId="06F0844A" w14:textId="77777777" w:rsidR="00F2232B" w:rsidRDefault="00F2232B" w:rsidP="00F2232B">
            <w:r>
              <w:t>Type a storage location to search for all biospecimens stored in that location.</w:t>
            </w:r>
          </w:p>
        </w:tc>
      </w:tr>
      <w:tr w:rsidR="00F2232B" w14:paraId="10D1B4B1" w14:textId="77777777" w:rsidTr="00F2232B">
        <w:trPr>
          <w:cantSplit/>
          <w:trHeight w:val="288"/>
        </w:trPr>
        <w:tc>
          <w:tcPr>
            <w:tcW w:w="2430" w:type="dxa"/>
            <w:vAlign w:val="center"/>
          </w:tcPr>
          <w:p w14:paraId="7B17E051" w14:textId="77777777" w:rsidR="00F2232B" w:rsidRDefault="00F2232B" w:rsidP="00F2232B">
            <w:pPr>
              <w:rPr>
                <w:b/>
              </w:rPr>
            </w:pPr>
            <w:r>
              <w:rPr>
                <w:b/>
              </w:rPr>
              <w:t>Storage Type</w:t>
            </w:r>
          </w:p>
        </w:tc>
        <w:tc>
          <w:tcPr>
            <w:tcW w:w="6120" w:type="dxa"/>
            <w:vAlign w:val="center"/>
          </w:tcPr>
          <w:p w14:paraId="5E056A73" w14:textId="77777777" w:rsidR="00F2232B" w:rsidRDefault="00F2232B" w:rsidP="00F2232B">
            <w:r>
              <w:t>Click one or more storage types to search for all biospecimens with that storage type.</w:t>
            </w:r>
          </w:p>
        </w:tc>
      </w:tr>
      <w:tr w:rsidR="00F2232B" w:rsidRPr="005C22E1" w14:paraId="1EEEBB82" w14:textId="77777777" w:rsidTr="00F2232B">
        <w:trPr>
          <w:cantSplit/>
          <w:trHeight w:val="288"/>
        </w:trPr>
        <w:tc>
          <w:tcPr>
            <w:tcW w:w="8550" w:type="dxa"/>
            <w:gridSpan w:val="2"/>
            <w:shd w:val="clear" w:color="auto" w:fill="BFBFBF"/>
          </w:tcPr>
          <w:p w14:paraId="580DA7E4" w14:textId="77777777" w:rsidR="00F2232B" w:rsidRPr="005C22E1" w:rsidRDefault="00F2232B" w:rsidP="00F2232B">
            <w:pPr>
              <w:rPr>
                <w:b/>
              </w:rPr>
            </w:pPr>
            <w:r w:rsidRPr="005C22E1">
              <w:rPr>
                <w:b/>
              </w:rPr>
              <w:t xml:space="preserve">LIMS </w:t>
            </w:r>
            <w:r w:rsidRPr="005C22E1">
              <w:t>search fields</w:t>
            </w:r>
          </w:p>
        </w:tc>
      </w:tr>
      <w:tr w:rsidR="00F2232B" w14:paraId="411EC1FA" w14:textId="77777777" w:rsidTr="00F2232B">
        <w:trPr>
          <w:cantSplit/>
          <w:trHeight w:val="288"/>
        </w:trPr>
        <w:tc>
          <w:tcPr>
            <w:tcW w:w="2430" w:type="dxa"/>
            <w:vAlign w:val="center"/>
          </w:tcPr>
          <w:p w14:paraId="479C305C" w14:textId="77777777" w:rsidR="00F2232B" w:rsidRDefault="00F2232B" w:rsidP="00F2232B">
            <w:pPr>
              <w:rPr>
                <w:b/>
              </w:rPr>
            </w:pPr>
            <w:r>
              <w:rPr>
                <w:b/>
              </w:rPr>
              <w:t>Quantity</w:t>
            </w:r>
          </w:p>
        </w:tc>
        <w:tc>
          <w:tcPr>
            <w:tcW w:w="6120" w:type="dxa"/>
            <w:vAlign w:val="center"/>
          </w:tcPr>
          <w:p w14:paraId="4DF813DC" w14:textId="77777777" w:rsidR="00F2232B" w:rsidRDefault="00F2232B" w:rsidP="00F2232B">
            <w:r>
              <w:t>Type a quantity to search for all biospecimens of that quantity.</w:t>
            </w:r>
          </w:p>
        </w:tc>
      </w:tr>
      <w:tr w:rsidR="00F2232B" w14:paraId="1E82B85A" w14:textId="77777777" w:rsidTr="00F2232B">
        <w:trPr>
          <w:cantSplit/>
          <w:trHeight w:val="288"/>
        </w:trPr>
        <w:tc>
          <w:tcPr>
            <w:tcW w:w="2430" w:type="dxa"/>
            <w:vAlign w:val="center"/>
          </w:tcPr>
          <w:p w14:paraId="5404729B" w14:textId="77777777" w:rsidR="00F2232B" w:rsidRDefault="00F2232B" w:rsidP="00F2232B">
            <w:pPr>
              <w:rPr>
                <w:b/>
              </w:rPr>
            </w:pPr>
            <w:r>
              <w:rPr>
                <w:b/>
              </w:rPr>
              <w:t>Quantity Unit</w:t>
            </w:r>
          </w:p>
        </w:tc>
        <w:tc>
          <w:tcPr>
            <w:tcW w:w="6120" w:type="dxa"/>
            <w:vAlign w:val="center"/>
          </w:tcPr>
          <w:p w14:paraId="49AD7588" w14:textId="77777777" w:rsidR="00F2232B" w:rsidRDefault="00F2232B" w:rsidP="00F2232B">
            <w:r>
              <w:t>Click the appropriate unit of measure to search for all biospecimens using that quantity unit of measure.</w:t>
            </w:r>
          </w:p>
        </w:tc>
      </w:tr>
      <w:tr w:rsidR="00F2232B" w14:paraId="0238D64A" w14:textId="77777777" w:rsidTr="00F2232B">
        <w:trPr>
          <w:cantSplit/>
          <w:trHeight w:val="288"/>
        </w:trPr>
        <w:tc>
          <w:tcPr>
            <w:tcW w:w="2430" w:type="dxa"/>
            <w:vAlign w:val="center"/>
          </w:tcPr>
          <w:p w14:paraId="17E71549" w14:textId="77777777" w:rsidR="00F2232B" w:rsidRDefault="00F2232B" w:rsidP="00F2232B">
            <w:pPr>
              <w:rPr>
                <w:b/>
              </w:rPr>
            </w:pPr>
            <w:r>
              <w:rPr>
                <w:b/>
              </w:rPr>
              <w:t>Concentration</w:t>
            </w:r>
          </w:p>
        </w:tc>
        <w:tc>
          <w:tcPr>
            <w:tcW w:w="6120" w:type="dxa"/>
            <w:vAlign w:val="center"/>
          </w:tcPr>
          <w:p w14:paraId="17285B07" w14:textId="77777777" w:rsidR="00F2232B" w:rsidRDefault="00F2232B" w:rsidP="00F2232B">
            <w:r>
              <w:t>Type a concentration to search for all biospecimens of that concentration.</w:t>
            </w:r>
          </w:p>
        </w:tc>
      </w:tr>
      <w:tr w:rsidR="00F2232B" w14:paraId="600EA95E" w14:textId="77777777" w:rsidTr="00F2232B">
        <w:trPr>
          <w:cantSplit/>
          <w:trHeight w:val="288"/>
        </w:trPr>
        <w:tc>
          <w:tcPr>
            <w:tcW w:w="2430" w:type="dxa"/>
            <w:vAlign w:val="center"/>
          </w:tcPr>
          <w:p w14:paraId="598197F1" w14:textId="77777777" w:rsidR="00F2232B" w:rsidRDefault="00F2232B" w:rsidP="00F2232B">
            <w:pPr>
              <w:rPr>
                <w:b/>
              </w:rPr>
            </w:pPr>
            <w:r>
              <w:rPr>
                <w:b/>
              </w:rPr>
              <w:t>Concentration Unit</w:t>
            </w:r>
          </w:p>
        </w:tc>
        <w:tc>
          <w:tcPr>
            <w:tcW w:w="6120" w:type="dxa"/>
            <w:vAlign w:val="center"/>
          </w:tcPr>
          <w:p w14:paraId="5BAEE832" w14:textId="77777777" w:rsidR="00F2232B" w:rsidRDefault="00F2232B" w:rsidP="00F2232B">
            <w:r>
              <w:t>Click the appropriate unit of measure to search for all biospecimens using that concentration unit of measure.</w:t>
            </w:r>
          </w:p>
        </w:tc>
      </w:tr>
    </w:tbl>
    <w:p w14:paraId="2D8467DF" w14:textId="77777777" w:rsidR="00F2232B" w:rsidRDefault="00F2232B" w:rsidP="00F2232B">
      <w:pPr>
        <w:ind w:left="1800" w:right="270"/>
        <w:rPr>
          <w:b/>
        </w:rPr>
      </w:pPr>
    </w:p>
    <w:p w14:paraId="4B919EFE" w14:textId="77777777" w:rsidR="00F2232B" w:rsidRPr="00EF67D9" w:rsidRDefault="00F2232B" w:rsidP="00C9791D">
      <w:pPr>
        <w:numPr>
          <w:ilvl w:val="0"/>
          <w:numId w:val="167"/>
        </w:numPr>
        <w:tabs>
          <w:tab w:val="left" w:pos="1440"/>
        </w:tabs>
        <w:ind w:left="1440" w:right="270"/>
        <w:rPr>
          <w:i/>
          <w:u w:val="single"/>
        </w:rPr>
      </w:pPr>
      <w:r>
        <w:t xml:space="preserve">Click </w:t>
      </w:r>
      <w:r w:rsidRPr="005C22E1">
        <w:rPr>
          <w:b/>
        </w:rPr>
        <w:t>SEARCH</w:t>
      </w:r>
      <w:r>
        <w:t>.</w:t>
      </w:r>
      <w:r>
        <w:br/>
        <w:t>A list of biospecimens that match your search criteria appear</w:t>
      </w:r>
      <w:r w:rsidRPr="00EF67D9">
        <w:t>s</w:t>
      </w:r>
      <w:r>
        <w:t xml:space="preserve">. </w:t>
      </w:r>
      <w:r>
        <w:br/>
      </w:r>
    </w:p>
    <w:p w14:paraId="2C8D4CF8" w14:textId="77777777" w:rsidR="00F2232B" w:rsidRPr="00EF67D9" w:rsidRDefault="00F2232B" w:rsidP="00C9791D">
      <w:pPr>
        <w:pStyle w:val="BodyText"/>
        <w:numPr>
          <w:ilvl w:val="0"/>
          <w:numId w:val="167"/>
        </w:numPr>
        <w:tabs>
          <w:tab w:val="left" w:pos="1440"/>
        </w:tabs>
        <w:ind w:left="1440" w:right="360" w:hanging="270"/>
      </w:pPr>
      <w:r>
        <w:t>Click the biospecimen</w:t>
      </w:r>
      <w:r>
        <w:rPr>
          <w:lang w:val="en-US"/>
        </w:rPr>
        <w:t>s</w:t>
      </w:r>
      <w:r>
        <w:t xml:space="preserve"> that you want to add</w:t>
      </w:r>
      <w:r>
        <w:rPr>
          <w:lang w:val="en-US"/>
        </w:rPr>
        <w:t xml:space="preserve"> to the worklist</w:t>
      </w:r>
      <w:r>
        <w:t xml:space="preserve">. </w:t>
      </w:r>
      <w:r>
        <w:rPr>
          <w:lang w:val="en-US"/>
        </w:rPr>
        <w:br/>
      </w:r>
      <w:r>
        <w:t>The biospecimen</w:t>
      </w:r>
      <w:r w:rsidRPr="00EF67D9">
        <w:rPr>
          <w:lang w:val="en-US"/>
        </w:rPr>
        <w:t xml:space="preserve"> identifiers</w:t>
      </w:r>
      <w:r>
        <w:t xml:space="preserve"> appear in the list below. </w:t>
      </w:r>
      <w:r>
        <w:rPr>
          <w:lang w:val="en-US"/>
        </w:rPr>
        <w:br/>
      </w:r>
    </w:p>
    <w:p w14:paraId="43CE7FA4" w14:textId="77777777" w:rsidR="00F2232B" w:rsidRDefault="00F2232B" w:rsidP="00C9791D">
      <w:pPr>
        <w:pStyle w:val="BodyText"/>
        <w:numPr>
          <w:ilvl w:val="0"/>
          <w:numId w:val="167"/>
        </w:numPr>
        <w:tabs>
          <w:tab w:val="left" w:pos="1440"/>
        </w:tabs>
        <w:ind w:left="1440" w:right="360" w:hanging="270"/>
      </w:pPr>
      <w:r>
        <w:t xml:space="preserve">Click </w:t>
      </w:r>
      <w:r w:rsidRPr="00CA71E6">
        <w:rPr>
          <w:b/>
        </w:rPr>
        <w:t>ADD</w:t>
      </w:r>
      <w:r>
        <w:t>.</w:t>
      </w:r>
      <w:r>
        <w:rPr>
          <w:lang w:val="en-US"/>
        </w:rPr>
        <w:br/>
      </w:r>
      <w:r>
        <w:t xml:space="preserve">The </w:t>
      </w:r>
      <w:r w:rsidRPr="00EF67D9">
        <w:rPr>
          <w:lang w:val="en-US"/>
        </w:rPr>
        <w:t xml:space="preserve">search window closes and the </w:t>
      </w:r>
      <w:r>
        <w:t>biospecimen</w:t>
      </w:r>
      <w:r w:rsidRPr="00EF67D9">
        <w:rPr>
          <w:lang w:val="en-US"/>
        </w:rPr>
        <w:t xml:space="preserve"> identifier</w:t>
      </w:r>
      <w:r>
        <w:t xml:space="preserve">s appear on the </w:t>
      </w:r>
      <w:r w:rsidRPr="00EF67D9">
        <w:rPr>
          <w:b/>
        </w:rPr>
        <w:t>Create/Modify Worklist</w:t>
      </w:r>
      <w:r>
        <w:t xml:space="preserve"> page. </w:t>
      </w:r>
    </w:p>
    <w:p w14:paraId="64037D3C" w14:textId="77777777" w:rsidR="00F2232B" w:rsidRDefault="00F2232B" w:rsidP="00F2232B">
      <w:pPr>
        <w:pStyle w:val="BodyText"/>
        <w:tabs>
          <w:tab w:val="left" w:pos="1440"/>
        </w:tabs>
        <w:ind w:left="1440" w:right="360" w:hanging="270"/>
      </w:pPr>
    </w:p>
    <w:p w14:paraId="74E84BA6" w14:textId="49A84E3F" w:rsidR="00F2232B" w:rsidRDefault="005E2C1D" w:rsidP="00C9791D">
      <w:pPr>
        <w:pStyle w:val="BodyText"/>
        <w:numPr>
          <w:ilvl w:val="0"/>
          <w:numId w:val="225"/>
        </w:numPr>
        <w:ind w:right="360"/>
      </w:pPr>
      <w:ins w:id="4199" w:author="Sayali Dev" w:date="2018-02-12T17:56:00Z">
        <w:r>
          <w:rPr>
            <w:lang w:val="en-US"/>
          </w:rPr>
          <w:t xml:space="preserve">(Optional) </w:t>
        </w:r>
      </w:ins>
      <w:r w:rsidR="00F2232B">
        <w:t xml:space="preserve">To </w:t>
      </w:r>
      <w:r w:rsidR="00F2232B">
        <w:rPr>
          <w:lang w:val="en-US"/>
        </w:rPr>
        <w:t>remove</w:t>
      </w:r>
      <w:r w:rsidR="00F2232B">
        <w:t xml:space="preserve"> a biospecimen from the </w:t>
      </w:r>
      <w:r w:rsidR="00F2232B">
        <w:rPr>
          <w:lang w:val="en-US"/>
        </w:rPr>
        <w:t xml:space="preserve">list on the </w:t>
      </w:r>
      <w:r w:rsidR="00F2232B" w:rsidRPr="00606AFD">
        <w:rPr>
          <w:b/>
        </w:rPr>
        <w:t>Create/Modify Worklists</w:t>
      </w:r>
      <w:r w:rsidR="00F2232B">
        <w:t xml:space="preserve"> page, </w:t>
      </w:r>
    </w:p>
    <w:p w14:paraId="0EAB0BE1" w14:textId="77777777" w:rsidR="00F2232B" w:rsidRDefault="00F2232B" w:rsidP="00C9791D">
      <w:pPr>
        <w:pStyle w:val="BodyText"/>
        <w:numPr>
          <w:ilvl w:val="0"/>
          <w:numId w:val="168"/>
        </w:numPr>
        <w:ind w:left="1440" w:right="360"/>
      </w:pPr>
      <w:r>
        <w:t xml:space="preserve">Click the trash can icon </w:t>
      </w:r>
      <w:r>
        <w:rPr>
          <w:noProof/>
          <w:lang w:val="en-US" w:eastAsia="en-US"/>
        </w:rPr>
        <w:drawing>
          <wp:inline distT="0" distB="0" distL="0" distR="0" wp14:anchorId="441248AE" wp14:editId="0C7B252A">
            <wp:extent cx="249555" cy="233045"/>
            <wp:effectExtent l="0" t="0" r="0" b="0"/>
            <wp:docPr id="121" name="Picture 121"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trash can ic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555" cy="233045"/>
                    </a:xfrm>
                    <a:prstGeom prst="rect">
                      <a:avLst/>
                    </a:prstGeom>
                    <a:noFill/>
                    <a:ln>
                      <a:noFill/>
                    </a:ln>
                  </pic:spPr>
                </pic:pic>
              </a:graphicData>
            </a:graphic>
          </wp:inline>
        </w:drawing>
      </w:r>
      <w:r>
        <w:t xml:space="preserve"> next to the appropriate biospecimen</w:t>
      </w:r>
      <w:r>
        <w:rPr>
          <w:lang w:val="en-US"/>
        </w:rPr>
        <w:t xml:space="preserve"> identifier</w:t>
      </w:r>
      <w:r>
        <w:t>.</w:t>
      </w:r>
    </w:p>
    <w:p w14:paraId="52F371DB" w14:textId="77777777" w:rsidR="00F2232B" w:rsidRDefault="00F2232B" w:rsidP="00F2232B">
      <w:pPr>
        <w:pStyle w:val="BodyText"/>
        <w:ind w:left="1440" w:right="360"/>
      </w:pPr>
      <w:r w:rsidRPr="00606AFD">
        <w:rPr>
          <w:b/>
        </w:rPr>
        <w:t>Note:</w:t>
      </w:r>
      <w:r>
        <w:t xml:space="preserve"> To </w:t>
      </w:r>
      <w:r>
        <w:rPr>
          <w:lang w:val="en-US"/>
        </w:rPr>
        <w:t>remove</w:t>
      </w:r>
      <w:r>
        <w:t xml:space="preserve"> all the biospecimens </w:t>
      </w:r>
      <w:r>
        <w:rPr>
          <w:lang w:val="en-US"/>
        </w:rPr>
        <w:t xml:space="preserve">from </w:t>
      </w:r>
      <w:r>
        <w:t xml:space="preserve">the list, click the trash can icon </w:t>
      </w:r>
      <w:r>
        <w:rPr>
          <w:noProof/>
          <w:lang w:val="en-US" w:eastAsia="en-US"/>
        </w:rPr>
        <w:drawing>
          <wp:inline distT="0" distB="0" distL="0" distR="0" wp14:anchorId="6B4D6996" wp14:editId="13D89B94">
            <wp:extent cx="249555" cy="233045"/>
            <wp:effectExtent l="0" t="0" r="0" b="0"/>
            <wp:docPr id="122" name="Picture 122"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rash can ic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555" cy="233045"/>
                    </a:xfrm>
                    <a:prstGeom prst="rect">
                      <a:avLst/>
                    </a:prstGeom>
                    <a:noFill/>
                    <a:ln>
                      <a:noFill/>
                    </a:ln>
                  </pic:spPr>
                </pic:pic>
              </a:graphicData>
            </a:graphic>
          </wp:inline>
        </w:drawing>
      </w:r>
      <w:r>
        <w:t xml:space="preserve"> on the header. </w:t>
      </w:r>
    </w:p>
    <w:p w14:paraId="6063C476" w14:textId="77777777" w:rsidR="00F2232B" w:rsidRPr="0095514E" w:rsidRDefault="00F2232B" w:rsidP="00F2232B">
      <w:pPr>
        <w:pStyle w:val="BodyText"/>
        <w:ind w:left="1440" w:right="360"/>
        <w:rPr>
          <w:lang w:val="en-US"/>
        </w:rPr>
      </w:pPr>
      <w:r w:rsidRPr="00EF52CA">
        <w:t>A confirmation window appears.</w:t>
      </w:r>
      <w:r>
        <w:rPr>
          <w:lang w:val="en-US"/>
        </w:rPr>
        <w:br/>
      </w:r>
    </w:p>
    <w:p w14:paraId="6E74BDE7" w14:textId="77777777" w:rsidR="00F2232B" w:rsidRDefault="00F2232B" w:rsidP="00C9791D">
      <w:pPr>
        <w:pStyle w:val="BodyText"/>
        <w:numPr>
          <w:ilvl w:val="0"/>
          <w:numId w:val="168"/>
        </w:numPr>
        <w:ind w:left="1440" w:right="360"/>
      </w:pPr>
      <w:r>
        <w:t xml:space="preserve">Click </w:t>
      </w:r>
      <w:r w:rsidRPr="00EF52CA">
        <w:rPr>
          <w:b/>
        </w:rPr>
        <w:t>OK</w:t>
      </w:r>
      <w:r>
        <w:t xml:space="preserve">. </w:t>
      </w:r>
    </w:p>
    <w:p w14:paraId="0FA63B5C" w14:textId="77777777" w:rsidR="00F2232B" w:rsidRDefault="00F2232B" w:rsidP="00F2232B">
      <w:pPr>
        <w:pStyle w:val="BodyText"/>
        <w:ind w:left="1440" w:right="360"/>
      </w:pPr>
      <w:r>
        <w:t xml:space="preserve">The biospecimen is </w:t>
      </w:r>
      <w:r>
        <w:rPr>
          <w:lang w:val="en-US"/>
        </w:rPr>
        <w:t>remove</w:t>
      </w:r>
      <w:r>
        <w:t>d</w:t>
      </w:r>
      <w:r>
        <w:rPr>
          <w:lang w:val="en-US"/>
        </w:rPr>
        <w:t xml:space="preserve"> from the list</w:t>
      </w:r>
      <w:r>
        <w:t>.</w:t>
      </w:r>
    </w:p>
    <w:p w14:paraId="773FF662" w14:textId="77777777" w:rsidR="00F2232B" w:rsidRDefault="00F2232B" w:rsidP="00F2232B">
      <w:pPr>
        <w:pStyle w:val="BodyText"/>
        <w:ind w:left="720" w:right="360"/>
      </w:pPr>
    </w:p>
    <w:p w14:paraId="6BDC161E" w14:textId="77777777" w:rsidR="00F2232B" w:rsidRDefault="00F2232B" w:rsidP="00C9791D">
      <w:pPr>
        <w:pStyle w:val="BodyText"/>
        <w:numPr>
          <w:ilvl w:val="0"/>
          <w:numId w:val="225"/>
        </w:numPr>
        <w:ind w:right="360"/>
      </w:pPr>
      <w:r>
        <w:t xml:space="preserve">Click </w:t>
      </w:r>
      <w:r w:rsidRPr="003A1C0D">
        <w:rPr>
          <w:b/>
        </w:rPr>
        <w:t>SAVE</w:t>
      </w:r>
      <w:r>
        <w:t>.</w:t>
      </w:r>
    </w:p>
    <w:p w14:paraId="75497B4D" w14:textId="74BCB7E3" w:rsidR="00F2232B" w:rsidRDefault="00F2232B" w:rsidP="00F2232B">
      <w:pPr>
        <w:pStyle w:val="BodyText"/>
        <w:ind w:left="720" w:right="360"/>
      </w:pPr>
      <w:del w:id="4200" w:author="Sayali Dev" w:date="2018-02-12T17:55:00Z">
        <w:r w:rsidDel="005E2C1D">
          <w:delText xml:space="preserve">The biospecimens are added to the worklist on the </w:delText>
        </w:r>
      </w:del>
      <w:r w:rsidRPr="0007164B">
        <w:rPr>
          <w:b/>
        </w:rPr>
        <w:t>View Worklist</w:t>
      </w:r>
      <w:r>
        <w:t xml:space="preserve"> page</w:t>
      </w:r>
      <w:ins w:id="4201" w:author="Sayali Dev" w:date="2018-02-12T17:55:00Z">
        <w:r w:rsidR="005E2C1D">
          <w:rPr>
            <w:lang w:val="en-US"/>
          </w:rPr>
          <w:t xml:space="preserve"> appears showing the </w:t>
        </w:r>
        <w:r w:rsidR="005E2C1D">
          <w:t>biospecimens added to the worklist.</w:t>
        </w:r>
      </w:ins>
      <w:del w:id="4202" w:author="Sayali Dev" w:date="2018-02-12T17:55:00Z">
        <w:r w:rsidDel="005E2C1D">
          <w:delText>.</w:delText>
        </w:r>
      </w:del>
    </w:p>
    <w:p w14:paraId="1F0C234C" w14:textId="77777777" w:rsidR="00F2232B" w:rsidRDefault="00F2232B" w:rsidP="00F2232B">
      <w:pPr>
        <w:ind w:left="720"/>
      </w:pPr>
    </w:p>
    <w:p w14:paraId="2FB2EADC" w14:textId="77777777" w:rsidR="00F2232B" w:rsidRPr="00585562" w:rsidRDefault="00F2232B" w:rsidP="00F2232B">
      <w:pPr>
        <w:pStyle w:val="Heading3"/>
      </w:pPr>
      <w:r>
        <w:br w:type="page"/>
      </w:r>
      <w:bookmarkStart w:id="4203" w:name="_Viewing_Biospecimen_Details"/>
      <w:bookmarkStart w:id="4204" w:name="_Toc452993630"/>
      <w:bookmarkStart w:id="4205" w:name="_Toc507164351"/>
      <w:bookmarkEnd w:id="4203"/>
      <w:r w:rsidRPr="00585562">
        <w:lastRenderedPageBreak/>
        <w:t xml:space="preserve">Viewing </w:t>
      </w:r>
      <w:r>
        <w:t>Biospecimen Details</w:t>
      </w:r>
      <w:bookmarkEnd w:id="4177"/>
      <w:bookmarkEnd w:id="4204"/>
      <w:bookmarkEnd w:id="4205"/>
    </w:p>
    <w:p w14:paraId="7DE8C200" w14:textId="77777777" w:rsidR="00F2232B" w:rsidRPr="00585562" w:rsidRDefault="00F2232B" w:rsidP="00F2232B">
      <w:pPr>
        <w:pStyle w:val="BodyText"/>
      </w:pPr>
    </w:p>
    <w:p w14:paraId="65677029" w14:textId="77777777" w:rsidR="00F2232B" w:rsidRDefault="00F2232B" w:rsidP="00F2232B">
      <w:pPr>
        <w:pStyle w:val="BodyText"/>
        <w:ind w:right="720"/>
      </w:pPr>
      <w:r w:rsidRPr="00585562">
        <w:t xml:space="preserve">To view </w:t>
      </w:r>
      <w:r>
        <w:t xml:space="preserve">the details of a </w:t>
      </w:r>
      <w:r w:rsidRPr="00585562">
        <w:t>biospecimen</w:t>
      </w:r>
      <w:r>
        <w:t>:</w:t>
      </w:r>
    </w:p>
    <w:p w14:paraId="4C46BFF7" w14:textId="77777777" w:rsidR="00F2232B" w:rsidRDefault="00F2232B" w:rsidP="00F2232B">
      <w:pPr>
        <w:pStyle w:val="BodyText"/>
        <w:ind w:right="720"/>
      </w:pPr>
    </w:p>
    <w:p w14:paraId="513F5639" w14:textId="376ED584" w:rsidR="00F2232B" w:rsidRDefault="00F2232B" w:rsidP="00C9791D">
      <w:pPr>
        <w:pStyle w:val="BodyText"/>
        <w:numPr>
          <w:ilvl w:val="0"/>
          <w:numId w:val="131"/>
        </w:numPr>
        <w:ind w:right="720"/>
      </w:pPr>
      <w:del w:id="4206" w:author="Sayali Dev" w:date="2018-01-31T17:54:00Z">
        <w:r w:rsidDel="009A119E">
          <w:delText>Log on</w:delText>
        </w:r>
      </w:del>
      <w:ins w:id="4207" w:author="Sayali Dev" w:date="2018-01-31T17:54:00Z">
        <w:r w:rsidR="009A119E">
          <w:t>Log in</w:t>
        </w:r>
      </w:ins>
      <w:r>
        <w:t xml:space="preserve"> to the application using your </w:t>
      </w:r>
      <w:del w:id="4208" w:author="Sayali Dev" w:date="2018-01-31T17:55:00Z">
        <w:r w:rsidDel="00A62626">
          <w:delText>logon</w:delText>
        </w:r>
      </w:del>
      <w:ins w:id="4209" w:author="Sayali Dev" w:date="2018-01-31T17:55:00Z">
        <w:r w:rsidR="00A62626">
          <w:t>log in</w:t>
        </w:r>
      </w:ins>
      <w:r>
        <w:t xml:space="preserve"> credentials. </w:t>
      </w:r>
    </w:p>
    <w:p w14:paraId="05DBAD57" w14:textId="77777777" w:rsidR="00F2232B" w:rsidRDefault="00F2232B" w:rsidP="00F2232B">
      <w:pPr>
        <w:pStyle w:val="BodyText"/>
        <w:ind w:left="720" w:right="720"/>
      </w:pPr>
      <w:r>
        <w:t xml:space="preserve">The home page appears. </w:t>
      </w:r>
    </w:p>
    <w:p w14:paraId="579593E8" w14:textId="77777777" w:rsidR="00F2232B" w:rsidRDefault="00F2232B" w:rsidP="00F2232B">
      <w:pPr>
        <w:pStyle w:val="BodyText"/>
        <w:ind w:left="720" w:right="720"/>
      </w:pPr>
    </w:p>
    <w:p w14:paraId="2058190E" w14:textId="77777777" w:rsidR="00F2232B" w:rsidRDefault="00F2232B" w:rsidP="00C9791D">
      <w:pPr>
        <w:pStyle w:val="BodyText"/>
        <w:numPr>
          <w:ilvl w:val="0"/>
          <w:numId w:val="131"/>
        </w:numPr>
        <w:ind w:right="720"/>
      </w:pPr>
      <w:r>
        <w:t xml:space="preserve">Point to the arrow of the </w:t>
      </w:r>
      <w:r w:rsidRPr="00FA2700">
        <w:rPr>
          <w:b/>
        </w:rPr>
        <w:t>BMS</w:t>
      </w:r>
      <w:r>
        <w:t xml:space="preserve"> tab and then click </w:t>
      </w:r>
      <w:r w:rsidRPr="00FA2700">
        <w:rPr>
          <w:b/>
        </w:rPr>
        <w:t>Inventory</w:t>
      </w:r>
      <w:r>
        <w:t>.</w:t>
      </w:r>
    </w:p>
    <w:p w14:paraId="6EC5E588" w14:textId="77777777" w:rsidR="00F2232B" w:rsidRDefault="00F2232B" w:rsidP="00F2232B">
      <w:pPr>
        <w:pStyle w:val="BodyText"/>
        <w:ind w:left="720" w:right="720"/>
      </w:pPr>
      <w:r>
        <w:t xml:space="preserve">The </w:t>
      </w:r>
      <w:r>
        <w:rPr>
          <w:b/>
          <w:lang w:val="en-US"/>
        </w:rPr>
        <w:t>Inventory</w:t>
      </w:r>
      <w:r w:rsidRPr="00FA2700">
        <w:rPr>
          <w:b/>
        </w:rPr>
        <w:t xml:space="preserve"> Search</w:t>
      </w:r>
      <w:r>
        <w:t xml:space="preserve"> page appears.</w:t>
      </w:r>
    </w:p>
    <w:p w14:paraId="39037C21" w14:textId="77777777" w:rsidR="00F2232B" w:rsidRDefault="00F2232B" w:rsidP="00F2232B">
      <w:pPr>
        <w:pStyle w:val="BodyText"/>
        <w:ind w:left="720" w:right="720"/>
      </w:pPr>
    </w:p>
    <w:p w14:paraId="55BDE337" w14:textId="77777777" w:rsidR="00F2232B" w:rsidRDefault="00F2232B" w:rsidP="00C9791D">
      <w:pPr>
        <w:pStyle w:val="BodyText"/>
        <w:numPr>
          <w:ilvl w:val="0"/>
          <w:numId w:val="131"/>
        </w:numPr>
        <w:ind w:right="720"/>
      </w:pPr>
      <w:r>
        <w:t xml:space="preserve">Click </w:t>
      </w:r>
      <w:r w:rsidRPr="00FA2700">
        <w:rPr>
          <w:b/>
        </w:rPr>
        <w:t>SEARCH</w:t>
      </w:r>
      <w:r>
        <w:t>.</w:t>
      </w:r>
    </w:p>
    <w:p w14:paraId="70C29E07" w14:textId="77777777" w:rsidR="00F2232B" w:rsidRDefault="00F2232B" w:rsidP="00F2232B">
      <w:pPr>
        <w:pStyle w:val="BodyText"/>
        <w:ind w:left="720" w:right="720"/>
      </w:pPr>
      <w:r>
        <w:t xml:space="preserve">The </w:t>
      </w:r>
      <w:r>
        <w:rPr>
          <w:b/>
          <w:lang w:val="en-US"/>
        </w:rPr>
        <w:t>Inventory</w:t>
      </w:r>
      <w:r w:rsidRPr="00294F09">
        <w:rPr>
          <w:b/>
        </w:rPr>
        <w:t xml:space="preserve"> Search</w:t>
      </w:r>
      <w:r w:rsidRPr="00AE5860">
        <w:t xml:space="preserve"> </w:t>
      </w:r>
      <w:r>
        <w:t>page displays a list of biospecimens</w:t>
      </w:r>
      <w:r w:rsidRPr="00372F84">
        <w:t xml:space="preserve"> that are accessible based on your login location</w:t>
      </w:r>
      <w:r>
        <w:t>.</w:t>
      </w:r>
    </w:p>
    <w:p w14:paraId="753565B4" w14:textId="77777777" w:rsidR="00F2232B" w:rsidRDefault="00F2232B" w:rsidP="00F2232B">
      <w:pPr>
        <w:pStyle w:val="BodyText"/>
        <w:ind w:left="720" w:right="720"/>
      </w:pPr>
    </w:p>
    <w:p w14:paraId="1C8BB1A4" w14:textId="77777777" w:rsidR="00F2232B" w:rsidRDefault="00F2232B" w:rsidP="00C9791D">
      <w:pPr>
        <w:pStyle w:val="BodyText"/>
        <w:numPr>
          <w:ilvl w:val="0"/>
          <w:numId w:val="131"/>
        </w:numPr>
        <w:ind w:right="720"/>
      </w:pPr>
      <w:r>
        <w:t xml:space="preserve">Click the row of the biospecimen for which you want to view details. </w:t>
      </w:r>
    </w:p>
    <w:p w14:paraId="362A8ECF" w14:textId="77777777" w:rsidR="00F2232B" w:rsidRDefault="00F2232B" w:rsidP="00F2232B">
      <w:pPr>
        <w:pStyle w:val="BodyText"/>
        <w:ind w:left="720" w:right="720"/>
      </w:pPr>
      <w:r>
        <w:t xml:space="preserve">The </w:t>
      </w:r>
      <w:r w:rsidRPr="00190972">
        <w:rPr>
          <w:b/>
        </w:rPr>
        <w:t>View Biospecimen</w:t>
      </w:r>
      <w:r>
        <w:t xml:space="preserve"> page appears. </w:t>
      </w:r>
    </w:p>
    <w:p w14:paraId="19B577D0" w14:textId="77777777" w:rsidR="00F2232B" w:rsidRDefault="00F2232B" w:rsidP="00F2232B">
      <w:pPr>
        <w:pStyle w:val="BodyText"/>
        <w:ind w:left="720" w:right="720"/>
      </w:pPr>
    </w:p>
    <w:p w14:paraId="61C22D85" w14:textId="77777777" w:rsidR="00F2232B" w:rsidRDefault="00F2232B" w:rsidP="00F2232B">
      <w:pPr>
        <w:pStyle w:val="BodyText"/>
        <w:ind w:left="720" w:right="720"/>
      </w:pPr>
      <w:r>
        <w:rPr>
          <w:noProof/>
          <w:lang w:val="en-US" w:eastAsia="en-US"/>
        </w:rPr>
        <w:drawing>
          <wp:inline distT="0" distB="0" distL="0" distR="0" wp14:anchorId="77D52872" wp14:editId="477D99A5">
            <wp:extent cx="6217920" cy="4943727"/>
            <wp:effectExtent l="19050" t="19050" r="11430" b="28575"/>
            <wp:docPr id="9255" name="Picture 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222137" cy="4947080"/>
                    </a:xfrm>
                    <a:prstGeom prst="rect">
                      <a:avLst/>
                    </a:prstGeom>
                    <a:noFill/>
                    <a:ln w="3175">
                      <a:solidFill>
                        <a:schemeClr val="tx1"/>
                      </a:solidFill>
                    </a:ln>
                  </pic:spPr>
                </pic:pic>
              </a:graphicData>
            </a:graphic>
          </wp:inline>
        </w:drawing>
      </w:r>
    </w:p>
    <w:p w14:paraId="715921AD" w14:textId="77777777" w:rsidR="00F2232B" w:rsidRDefault="00F2232B" w:rsidP="00F2232B">
      <w:pPr>
        <w:pStyle w:val="Figure"/>
        <w:tabs>
          <w:tab w:val="clear" w:pos="1710"/>
          <w:tab w:val="num" w:pos="1800"/>
        </w:tabs>
        <w:ind w:left="1152" w:hanging="432"/>
      </w:pPr>
      <w:r>
        <w:t xml:space="preserve">  View Biospecimen page</w:t>
      </w:r>
    </w:p>
    <w:p w14:paraId="036DEC4D" w14:textId="77777777" w:rsidR="00F2232B" w:rsidRDefault="00F2232B" w:rsidP="00C9791D">
      <w:pPr>
        <w:pStyle w:val="BodyText"/>
        <w:numPr>
          <w:ilvl w:val="0"/>
          <w:numId w:val="171"/>
        </w:numPr>
        <w:tabs>
          <w:tab w:val="left" w:pos="360"/>
        </w:tabs>
        <w:ind w:left="720" w:right="720"/>
      </w:pPr>
      <w:r>
        <w:rPr>
          <w:lang w:val="en-US"/>
        </w:rPr>
        <w:t>To print a bar</w:t>
      </w:r>
      <w:r w:rsidRPr="003672E3">
        <w:rPr>
          <w:lang w:val="en-US"/>
        </w:rPr>
        <w:t xml:space="preserve">code label associated with this biospecimen, click the </w:t>
      </w:r>
      <w:r w:rsidRPr="003672E3">
        <w:rPr>
          <w:noProof/>
          <w:lang w:val="en-US" w:eastAsia="en-US"/>
        </w:rPr>
        <w:drawing>
          <wp:inline distT="0" distB="0" distL="0" distR="0" wp14:anchorId="387C2F13" wp14:editId="0F26C778">
            <wp:extent cx="233045" cy="224155"/>
            <wp:effectExtent l="0" t="0" r="0" b="4445"/>
            <wp:docPr id="127" name="Picture 127" descr="prin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rint icon"/>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3045" cy="224155"/>
                    </a:xfrm>
                    <a:prstGeom prst="rect">
                      <a:avLst/>
                    </a:prstGeom>
                    <a:noFill/>
                    <a:ln>
                      <a:noFill/>
                    </a:ln>
                  </pic:spPr>
                </pic:pic>
              </a:graphicData>
            </a:graphic>
          </wp:inline>
        </w:drawing>
      </w:r>
      <w:r w:rsidRPr="003672E3">
        <w:rPr>
          <w:lang w:val="en-US"/>
        </w:rPr>
        <w:t xml:space="preserve"> icon</w:t>
      </w:r>
      <w:r w:rsidRPr="003672E3">
        <w:t xml:space="preserve"> </w:t>
      </w:r>
      <w:r>
        <w:t xml:space="preserve">next to the </w:t>
      </w:r>
      <w:r>
        <w:rPr>
          <w:lang w:val="en-US"/>
        </w:rPr>
        <w:t>i</w:t>
      </w:r>
      <w:r w:rsidRPr="007441C2">
        <w:rPr>
          <w:lang w:val="en-US"/>
        </w:rPr>
        <w:t xml:space="preserve">dentifier </w:t>
      </w:r>
      <w:r>
        <w:rPr>
          <w:lang w:val="en-US"/>
        </w:rPr>
        <w:t>for which you want to print labels</w:t>
      </w:r>
      <w:r>
        <w:t xml:space="preserve">. </w:t>
      </w:r>
    </w:p>
    <w:p w14:paraId="2B0F0297" w14:textId="77777777" w:rsidR="00F2232B" w:rsidRPr="00A5160B" w:rsidRDefault="00F2232B" w:rsidP="00F2232B">
      <w:pPr>
        <w:pStyle w:val="BodyText"/>
        <w:ind w:left="720" w:right="720"/>
        <w:rPr>
          <w:b/>
          <w:lang w:val="en-US"/>
        </w:rPr>
      </w:pPr>
      <w:r>
        <w:lastRenderedPageBreak/>
        <w:t xml:space="preserve">The print barcode window appears. </w:t>
      </w:r>
      <w:r>
        <w:rPr>
          <w:b/>
          <w:lang w:val="en-US"/>
        </w:rPr>
        <w:br/>
      </w:r>
      <w:r w:rsidRPr="00A5160B">
        <w:rPr>
          <w:b/>
          <w:lang w:val="en-US"/>
        </w:rPr>
        <w:t>Note:</w:t>
      </w:r>
      <w:r>
        <w:rPr>
          <w:lang w:val="en-US"/>
        </w:rPr>
        <w:t xml:space="preserve"> </w:t>
      </w:r>
      <w:r>
        <w:t xml:space="preserve">For more information about how to </w:t>
      </w:r>
      <w:r>
        <w:rPr>
          <w:lang w:val="en-US"/>
        </w:rPr>
        <w:t>print barcode labels</w:t>
      </w:r>
      <w:r>
        <w:t>, see</w:t>
      </w:r>
      <w:r>
        <w:rPr>
          <w:lang w:val="en-US"/>
        </w:rPr>
        <w:t xml:space="preserve"> </w:t>
      </w:r>
      <w:hyperlink w:anchor="_Printing_a_Barcode" w:history="1">
        <w:r>
          <w:rPr>
            <w:rStyle w:val="Hyperlink"/>
            <w:b/>
            <w:lang w:val="en-US"/>
          </w:rPr>
          <w:t>Printing a Barcode Label for a Biospecimen</w:t>
        </w:r>
      </w:hyperlink>
      <w:r>
        <w:rPr>
          <w:b/>
          <w:lang w:val="en-US"/>
        </w:rPr>
        <w:t>.</w:t>
      </w:r>
      <w:r w:rsidRPr="00EE4A34">
        <w:rPr>
          <w:b/>
          <w:lang w:val="en-US"/>
        </w:rPr>
        <w:br/>
      </w:r>
    </w:p>
    <w:p w14:paraId="79E332AB" w14:textId="77777777" w:rsidR="00F2232B" w:rsidRPr="00A5160B" w:rsidRDefault="00F2232B" w:rsidP="00C9791D">
      <w:pPr>
        <w:pStyle w:val="BodyText"/>
        <w:numPr>
          <w:ilvl w:val="0"/>
          <w:numId w:val="171"/>
        </w:numPr>
        <w:ind w:left="720" w:right="720"/>
      </w:pPr>
      <w:r w:rsidRPr="00A5160B">
        <w:rPr>
          <w:lang w:val="en-US"/>
        </w:rPr>
        <w:t xml:space="preserve">To view </w:t>
      </w:r>
      <w:r>
        <w:rPr>
          <w:lang w:val="en-US"/>
        </w:rPr>
        <w:t xml:space="preserve">a </w:t>
      </w:r>
      <w:r w:rsidRPr="00A5160B">
        <w:rPr>
          <w:lang w:val="en-US"/>
        </w:rPr>
        <w:t>specimen collection form associated with this biospecimen:</w:t>
      </w:r>
    </w:p>
    <w:p w14:paraId="1C1BC5D5" w14:textId="77777777" w:rsidR="00F2232B" w:rsidRDefault="00F2232B" w:rsidP="00C9791D">
      <w:pPr>
        <w:numPr>
          <w:ilvl w:val="0"/>
          <w:numId w:val="169"/>
        </w:numPr>
        <w:ind w:left="1440"/>
      </w:pPr>
      <w:r w:rsidRPr="001364D8">
        <w:t xml:space="preserve">Click the </w:t>
      </w:r>
      <w:r w:rsidRPr="007441C2">
        <w:rPr>
          <w:b/>
        </w:rPr>
        <w:t>Specimen Forms</w:t>
      </w:r>
      <w:r w:rsidRPr="001364D8">
        <w:t xml:space="preserve"> link at the top of the page.</w:t>
      </w:r>
      <w:r>
        <w:br/>
      </w:r>
      <w:r w:rsidRPr="002022A8">
        <w:rPr>
          <w:b/>
        </w:rPr>
        <w:t>Note:</w:t>
      </w:r>
      <w:r>
        <w:t xml:space="preserve"> The link displays only if there are specimen collection forms associated with this biospecimen.</w:t>
      </w:r>
      <w:r>
        <w:br/>
      </w:r>
      <w:r w:rsidRPr="001364D8">
        <w:t xml:space="preserve">The </w:t>
      </w:r>
      <w:r w:rsidRPr="007441C2">
        <w:rPr>
          <w:b/>
        </w:rPr>
        <w:t>Forms</w:t>
      </w:r>
      <w:r w:rsidRPr="001364D8">
        <w:t xml:space="preserve"> window appears.</w:t>
      </w:r>
    </w:p>
    <w:p w14:paraId="70812BA8" w14:textId="77777777" w:rsidR="00F2232B" w:rsidRPr="00D54BCE" w:rsidRDefault="00F2232B" w:rsidP="00F2232B">
      <w:pPr>
        <w:ind w:left="1440"/>
      </w:pPr>
      <w:r>
        <w:br/>
      </w:r>
      <w:r>
        <w:rPr>
          <w:noProof/>
        </w:rPr>
        <w:drawing>
          <wp:inline distT="0" distB="0" distL="0" distR="0" wp14:anchorId="5DBEF8B8" wp14:editId="0258988B">
            <wp:extent cx="5932470" cy="4729942"/>
            <wp:effectExtent l="19050" t="19050" r="11430" b="13970"/>
            <wp:docPr id="9256" name="Picture 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7452" cy="4733914"/>
                    </a:xfrm>
                    <a:prstGeom prst="rect">
                      <a:avLst/>
                    </a:prstGeom>
                    <a:noFill/>
                    <a:ln w="3175">
                      <a:solidFill>
                        <a:schemeClr val="tx1"/>
                      </a:solidFill>
                    </a:ln>
                  </pic:spPr>
                </pic:pic>
              </a:graphicData>
            </a:graphic>
          </wp:inline>
        </w:drawing>
      </w:r>
    </w:p>
    <w:p w14:paraId="2674BD79" w14:textId="77777777" w:rsidR="00F2232B" w:rsidRDefault="00F2232B" w:rsidP="00F2232B">
      <w:pPr>
        <w:pStyle w:val="Figure"/>
        <w:tabs>
          <w:tab w:val="clear" w:pos="1710"/>
          <w:tab w:val="num" w:pos="1800"/>
          <w:tab w:val="num" w:pos="2430"/>
        </w:tabs>
        <w:ind w:left="1800" w:hanging="432"/>
      </w:pPr>
      <w:r>
        <w:t>View Biospecimen page – Forms window</w:t>
      </w:r>
      <w:r>
        <w:br/>
      </w:r>
    </w:p>
    <w:p w14:paraId="6795A518" w14:textId="77777777" w:rsidR="00F2232B" w:rsidRDefault="00F2232B" w:rsidP="00C9791D">
      <w:pPr>
        <w:numPr>
          <w:ilvl w:val="0"/>
          <w:numId w:val="169"/>
        </w:numPr>
        <w:ind w:left="1440"/>
        <w:rPr>
          <w:lang w:eastAsia="x-none"/>
        </w:rPr>
      </w:pPr>
      <w:r>
        <w:rPr>
          <w:lang w:eastAsia="x-none"/>
        </w:rPr>
        <w:t>Click the down arrow to expand the list of form sections.</w:t>
      </w:r>
    </w:p>
    <w:p w14:paraId="72EB7743" w14:textId="77777777" w:rsidR="00F2232B" w:rsidRDefault="00F2232B" w:rsidP="00C9791D">
      <w:pPr>
        <w:numPr>
          <w:ilvl w:val="0"/>
          <w:numId w:val="169"/>
        </w:numPr>
        <w:ind w:left="1440"/>
        <w:rPr>
          <w:lang w:eastAsia="x-none"/>
        </w:rPr>
      </w:pPr>
      <w:r>
        <w:rPr>
          <w:lang w:eastAsia="x-none"/>
        </w:rPr>
        <w:t xml:space="preserve">Click the form section you want to view. </w:t>
      </w:r>
      <w:r>
        <w:rPr>
          <w:lang w:eastAsia="x-none"/>
        </w:rPr>
        <w:br/>
        <w:t>The form section information appears.</w:t>
      </w:r>
      <w:r>
        <w:rPr>
          <w:lang w:eastAsia="x-none"/>
        </w:rPr>
        <w:br/>
      </w:r>
      <w:r w:rsidRPr="00D54BCE">
        <w:rPr>
          <w:b/>
          <w:lang w:eastAsia="x-none"/>
        </w:rPr>
        <w:t>Note:</w:t>
      </w:r>
      <w:r>
        <w:rPr>
          <w:lang w:eastAsia="x-none"/>
        </w:rPr>
        <w:t xml:space="preserve"> </w:t>
      </w:r>
    </w:p>
    <w:p w14:paraId="4E4B349C" w14:textId="77777777" w:rsidR="00F2232B" w:rsidRDefault="00F2232B" w:rsidP="00C9791D">
      <w:pPr>
        <w:numPr>
          <w:ilvl w:val="0"/>
          <w:numId w:val="235"/>
        </w:numPr>
        <w:rPr>
          <w:lang w:eastAsia="x-none"/>
        </w:rPr>
      </w:pPr>
      <w:r>
        <w:rPr>
          <w:lang w:eastAsia="x-none"/>
        </w:rPr>
        <w:t>If the form contains PHI questions, then the answers (if already filled up) for these are displayed differently for PHI authorized and Non-PHI authorized users.</w:t>
      </w:r>
    </w:p>
    <w:p w14:paraId="362E1479" w14:textId="77777777" w:rsidR="00F2232B" w:rsidRDefault="00F2232B" w:rsidP="00C9791D">
      <w:pPr>
        <w:numPr>
          <w:ilvl w:val="1"/>
          <w:numId w:val="235"/>
        </w:numPr>
        <w:rPr>
          <w:lang w:eastAsia="x-none"/>
        </w:rPr>
      </w:pPr>
      <w:r>
        <w:rPr>
          <w:lang w:eastAsia="x-none"/>
        </w:rPr>
        <w:t>The PHI authorized users are allowed to answer PHI as well as Non-PHI questions. Hence they can also view the answers (if already filled up) to all questions.</w:t>
      </w:r>
    </w:p>
    <w:p w14:paraId="20D42A98" w14:textId="77777777" w:rsidR="00F2232B" w:rsidRDefault="00F2232B" w:rsidP="00C9791D">
      <w:pPr>
        <w:numPr>
          <w:ilvl w:val="1"/>
          <w:numId w:val="235"/>
        </w:numPr>
        <w:rPr>
          <w:lang w:eastAsia="x-none"/>
        </w:rPr>
      </w:pPr>
      <w:r>
        <w:rPr>
          <w:lang w:eastAsia="x-none"/>
        </w:rPr>
        <w:lastRenderedPageBreak/>
        <w:t>However, the Non-PHI authorized users are allowed to answer only the Non-PHI questions. If the answers to PHI questions have already been filled up by some PHI user, then these are shown as hashed out (in case of textboxes) and blanked out (in case of radio buttons, dropdowns and checkboxes) to the Non-PHI authorized users.</w:t>
      </w:r>
    </w:p>
    <w:p w14:paraId="0672CB62" w14:textId="77777777" w:rsidR="00F2232B" w:rsidRDefault="00F2232B" w:rsidP="00C9791D">
      <w:pPr>
        <w:numPr>
          <w:ilvl w:val="0"/>
          <w:numId w:val="235"/>
        </w:numPr>
        <w:rPr>
          <w:lang w:eastAsia="x-none"/>
        </w:rPr>
      </w:pPr>
      <w:r>
        <w:rPr>
          <w:lang w:eastAsia="x-none"/>
        </w:rPr>
        <w:t xml:space="preserve">To update the form information or status, see </w:t>
      </w:r>
      <w:hyperlink w:anchor="_Updating_a_Specimen" w:history="1">
        <w:r>
          <w:rPr>
            <w:rStyle w:val="Hyperlink"/>
            <w:b/>
            <w:lang w:eastAsia="x-none"/>
          </w:rPr>
          <w:t>Updat</w:t>
        </w:r>
        <w:r w:rsidRPr="007441C2">
          <w:rPr>
            <w:rStyle w:val="Hyperlink"/>
            <w:b/>
            <w:lang w:eastAsia="x-none"/>
          </w:rPr>
          <w:t>ing a Specimen Collection Form for a Biospecimen</w:t>
        </w:r>
      </w:hyperlink>
      <w:r>
        <w:rPr>
          <w:lang w:eastAsia="x-none"/>
        </w:rPr>
        <w:t>.</w:t>
      </w:r>
    </w:p>
    <w:p w14:paraId="7CF130FC" w14:textId="77777777" w:rsidR="00F2232B" w:rsidRDefault="00F2232B" w:rsidP="00C9791D">
      <w:pPr>
        <w:numPr>
          <w:ilvl w:val="0"/>
          <w:numId w:val="169"/>
        </w:numPr>
        <w:ind w:left="1440"/>
        <w:rPr>
          <w:lang w:eastAsia="x-none"/>
        </w:rPr>
      </w:pPr>
      <w:r>
        <w:rPr>
          <w:lang w:eastAsia="x-none"/>
        </w:rPr>
        <w:t xml:space="preserve">To print the form, click on the </w:t>
      </w:r>
      <w:r w:rsidRPr="00122761">
        <w:rPr>
          <w:noProof/>
        </w:rPr>
        <w:drawing>
          <wp:inline distT="0" distB="0" distL="0" distR="0" wp14:anchorId="1BE0BCFA" wp14:editId="17BE8A4F">
            <wp:extent cx="382270" cy="315595"/>
            <wp:effectExtent l="0" t="0" r="0" b="8255"/>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2270" cy="315595"/>
                    </a:xfrm>
                    <a:prstGeom prst="rect">
                      <a:avLst/>
                    </a:prstGeom>
                    <a:noFill/>
                    <a:ln>
                      <a:noFill/>
                    </a:ln>
                  </pic:spPr>
                </pic:pic>
              </a:graphicData>
            </a:graphic>
          </wp:inline>
        </w:drawing>
      </w:r>
      <w:r>
        <w:rPr>
          <w:lang w:eastAsia="x-none"/>
        </w:rPr>
        <w:t>icon.</w:t>
      </w:r>
      <w:r>
        <w:rPr>
          <w:lang w:eastAsia="x-none"/>
        </w:rPr>
        <w:br/>
        <w:t>The form appears in a new window that allows you to do File &gt; Print or File &gt; Save As functions.</w:t>
      </w:r>
    </w:p>
    <w:p w14:paraId="4BF13134" w14:textId="77777777" w:rsidR="00F2232B" w:rsidRPr="00F20122" w:rsidRDefault="00F2232B" w:rsidP="00F2232B">
      <w:pPr>
        <w:ind w:left="1440"/>
        <w:rPr>
          <w:lang w:eastAsia="x-none"/>
        </w:rPr>
      </w:pPr>
    </w:p>
    <w:p w14:paraId="7EF962E4" w14:textId="77777777" w:rsidR="00F2232B" w:rsidRPr="003D46F1" w:rsidRDefault="00F2232B" w:rsidP="00C9791D">
      <w:pPr>
        <w:pStyle w:val="BodyText"/>
        <w:numPr>
          <w:ilvl w:val="0"/>
          <w:numId w:val="170"/>
        </w:numPr>
        <w:tabs>
          <w:tab w:val="left" w:pos="720"/>
        </w:tabs>
        <w:ind w:left="720" w:right="720"/>
      </w:pPr>
      <w:bookmarkStart w:id="4210" w:name="PrintingSampleBarcodeLabels"/>
      <w:bookmarkStart w:id="4211" w:name="_Toc282093953"/>
      <w:bookmarkStart w:id="4212" w:name="_Toc300125751"/>
      <w:bookmarkEnd w:id="4210"/>
      <w:r w:rsidRPr="00D16090">
        <w:t xml:space="preserve">To add </w:t>
      </w:r>
      <w:r>
        <w:t xml:space="preserve">an </w:t>
      </w:r>
      <w:r w:rsidRPr="00D16090">
        <w:t xml:space="preserve">event </w:t>
      </w:r>
      <w:r>
        <w:t xml:space="preserve">to this </w:t>
      </w:r>
      <w:r>
        <w:rPr>
          <w:lang w:val="en-US"/>
        </w:rPr>
        <w:t>biospecimen</w:t>
      </w:r>
      <w:r>
        <w:t xml:space="preserve">, </w:t>
      </w:r>
      <w:r w:rsidRPr="00D16090">
        <w:t xml:space="preserve">click the </w:t>
      </w:r>
      <w:r w:rsidRPr="00A04E89">
        <w:rPr>
          <w:b/>
        </w:rPr>
        <w:t>Manage Events</w:t>
      </w:r>
      <w:r w:rsidRPr="00D16090">
        <w:t xml:space="preserve"> link</w:t>
      </w:r>
      <w:r>
        <w:t xml:space="preserve">. </w:t>
      </w:r>
      <w:r>
        <w:rPr>
          <w:lang w:val="en-US"/>
        </w:rPr>
        <w:br/>
        <w:t xml:space="preserve">The </w:t>
      </w:r>
      <w:r w:rsidRPr="00A5160B">
        <w:rPr>
          <w:b/>
          <w:lang w:val="en-US"/>
        </w:rPr>
        <w:t>Manage Events</w:t>
      </w:r>
      <w:r>
        <w:rPr>
          <w:lang w:val="en-US"/>
        </w:rPr>
        <w:t xml:space="preserve"> window appears. </w:t>
      </w:r>
      <w:r>
        <w:rPr>
          <w:lang w:val="en-US"/>
        </w:rPr>
        <w:br/>
      </w:r>
      <w:r w:rsidRPr="00A5160B">
        <w:rPr>
          <w:b/>
          <w:lang w:val="en-US"/>
        </w:rPr>
        <w:t>Note:</w:t>
      </w:r>
      <w:r>
        <w:rPr>
          <w:lang w:val="en-US"/>
        </w:rPr>
        <w:t xml:space="preserve"> </w:t>
      </w:r>
      <w:r>
        <w:t xml:space="preserve">For more information about how to add an event, see </w:t>
      </w:r>
      <w:hyperlink w:anchor="ManagingEvents" w:history="1">
        <w:r>
          <w:rPr>
            <w:rStyle w:val="Hyperlink"/>
            <w:b/>
          </w:rPr>
          <w:t xml:space="preserve">Managing </w:t>
        </w:r>
        <w:r w:rsidRPr="00A04E89">
          <w:rPr>
            <w:rStyle w:val="Hyperlink"/>
            <w:b/>
          </w:rPr>
          <w:t>Events</w:t>
        </w:r>
      </w:hyperlink>
      <w:r w:rsidRPr="00B94701">
        <w:t>.</w:t>
      </w:r>
      <w:r>
        <w:rPr>
          <w:lang w:val="en-US"/>
        </w:rPr>
        <w:br/>
      </w:r>
    </w:p>
    <w:p w14:paraId="4053BE36" w14:textId="77777777" w:rsidR="00F2232B" w:rsidRPr="00E8445A" w:rsidRDefault="00F2232B" w:rsidP="00C9791D">
      <w:pPr>
        <w:pStyle w:val="BodyText"/>
        <w:numPr>
          <w:ilvl w:val="0"/>
          <w:numId w:val="170"/>
        </w:numPr>
        <w:tabs>
          <w:tab w:val="left" w:pos="720"/>
        </w:tabs>
        <w:ind w:left="720" w:right="720"/>
      </w:pPr>
      <w:r w:rsidRPr="00A04E89">
        <w:t xml:space="preserve">To attach </w:t>
      </w:r>
      <w:r>
        <w:t xml:space="preserve">a </w:t>
      </w:r>
      <w:r w:rsidRPr="00A04E89">
        <w:t xml:space="preserve">file to this </w:t>
      </w:r>
      <w:r>
        <w:rPr>
          <w:lang w:val="en-US"/>
        </w:rPr>
        <w:t>biospecimen</w:t>
      </w:r>
      <w:r w:rsidRPr="00A04E89">
        <w:t xml:space="preserve">, click </w:t>
      </w:r>
      <w:r>
        <w:t xml:space="preserve">the </w:t>
      </w:r>
      <w:r>
        <w:rPr>
          <w:b/>
          <w:lang w:val="en-US"/>
        </w:rPr>
        <w:t>Add Attachment</w:t>
      </w:r>
      <w:r w:rsidRPr="00A04E89">
        <w:t xml:space="preserve"> link</w:t>
      </w:r>
      <w:r>
        <w:t xml:space="preserve">. </w:t>
      </w:r>
      <w:r>
        <w:rPr>
          <w:lang w:val="en-US"/>
        </w:rPr>
        <w:br/>
        <w:t xml:space="preserve">The </w:t>
      </w:r>
      <w:r w:rsidRPr="00A5160B">
        <w:rPr>
          <w:b/>
          <w:lang w:val="en-US"/>
        </w:rPr>
        <w:t xml:space="preserve">Manage </w:t>
      </w:r>
      <w:r>
        <w:rPr>
          <w:b/>
          <w:lang w:val="en-US"/>
        </w:rPr>
        <w:t>Attachments</w:t>
      </w:r>
      <w:r>
        <w:rPr>
          <w:lang w:val="en-US"/>
        </w:rPr>
        <w:t xml:space="preserve"> window appears. </w:t>
      </w:r>
      <w:r>
        <w:rPr>
          <w:lang w:val="en-US"/>
        </w:rPr>
        <w:br/>
      </w:r>
      <w:r w:rsidRPr="00A5160B">
        <w:rPr>
          <w:b/>
          <w:lang w:val="en-US"/>
        </w:rPr>
        <w:t>Note:</w:t>
      </w:r>
      <w:r>
        <w:rPr>
          <w:lang w:val="en-US"/>
        </w:rPr>
        <w:t xml:space="preserve"> </w:t>
      </w:r>
      <w:r>
        <w:t xml:space="preserve">For more information about how to attach a file, see </w:t>
      </w:r>
      <w:hyperlink w:anchor="CommonFileUpload" w:history="1">
        <w:r w:rsidRPr="003D46F1">
          <w:rPr>
            <w:rStyle w:val="Hyperlink"/>
            <w:b/>
          </w:rPr>
          <w:t>Common File Upload</w:t>
        </w:r>
      </w:hyperlink>
      <w:r>
        <w:t>.</w:t>
      </w:r>
      <w:r>
        <w:rPr>
          <w:lang w:val="en-US"/>
        </w:rPr>
        <w:br/>
      </w:r>
    </w:p>
    <w:p w14:paraId="67B50158" w14:textId="77777777" w:rsidR="00F2232B" w:rsidRPr="00AC08EA" w:rsidRDefault="00F2232B" w:rsidP="00C9791D">
      <w:pPr>
        <w:pStyle w:val="BodyText"/>
        <w:numPr>
          <w:ilvl w:val="0"/>
          <w:numId w:val="170"/>
        </w:numPr>
        <w:tabs>
          <w:tab w:val="left" w:pos="720"/>
        </w:tabs>
        <w:ind w:left="720" w:right="720"/>
      </w:pPr>
      <w:r>
        <w:rPr>
          <w:lang w:val="en-US"/>
        </w:rPr>
        <w:t>To release the storage location for this biospecimen:</w:t>
      </w:r>
      <w:r>
        <w:rPr>
          <w:lang w:val="en-US"/>
        </w:rPr>
        <w:br/>
      </w:r>
    </w:p>
    <w:p w14:paraId="2601841B" w14:textId="77777777" w:rsidR="00F2232B" w:rsidRPr="00AC08EA" w:rsidRDefault="00F2232B" w:rsidP="00C9791D">
      <w:pPr>
        <w:pStyle w:val="BodyText"/>
        <w:numPr>
          <w:ilvl w:val="0"/>
          <w:numId w:val="173"/>
        </w:numPr>
        <w:tabs>
          <w:tab w:val="left" w:pos="1440"/>
        </w:tabs>
        <w:ind w:left="1440" w:right="720"/>
      </w:pPr>
      <w:r>
        <w:rPr>
          <w:lang w:val="en-US"/>
        </w:rPr>
        <w:t xml:space="preserve">Click the </w:t>
      </w:r>
      <w:r>
        <w:rPr>
          <w:noProof/>
          <w:lang w:val="en-US" w:eastAsia="en-US"/>
        </w:rPr>
        <w:drawing>
          <wp:inline distT="0" distB="0" distL="0" distR="0" wp14:anchorId="03CCA7C2" wp14:editId="5D4C73A6">
            <wp:extent cx="141605" cy="1416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r>
        <w:rPr>
          <w:lang w:val="en-US"/>
        </w:rPr>
        <w:t xml:space="preserve"> icon in the </w:t>
      </w:r>
      <w:r w:rsidRPr="00AC08EA">
        <w:rPr>
          <w:b/>
          <w:lang w:val="en-US"/>
        </w:rPr>
        <w:t>Storage Location</w:t>
      </w:r>
      <w:r>
        <w:rPr>
          <w:lang w:val="en-US"/>
        </w:rPr>
        <w:t xml:space="preserve"> field. </w:t>
      </w:r>
      <w:r>
        <w:rPr>
          <w:lang w:val="en-US"/>
        </w:rPr>
        <w:br/>
        <w:t>A confirmation message appears.</w:t>
      </w:r>
      <w:r>
        <w:rPr>
          <w:lang w:val="en-US"/>
        </w:rPr>
        <w:br/>
      </w:r>
      <w:r w:rsidRPr="008E4721">
        <w:rPr>
          <w:b/>
          <w:lang w:val="en-US"/>
        </w:rPr>
        <w:t>Note:</w:t>
      </w:r>
      <w:r>
        <w:rPr>
          <w:lang w:val="en-US"/>
        </w:rPr>
        <w:t xml:space="preserve"> The icon displays only if a storage location is assigned to this biospecimen.</w:t>
      </w:r>
      <w:r>
        <w:rPr>
          <w:lang w:val="en-US"/>
        </w:rPr>
        <w:br/>
      </w:r>
    </w:p>
    <w:p w14:paraId="2335D24F" w14:textId="77777777" w:rsidR="00F2232B" w:rsidRPr="00585E9A" w:rsidRDefault="00F2232B" w:rsidP="00C9791D">
      <w:pPr>
        <w:pStyle w:val="BodyText"/>
        <w:numPr>
          <w:ilvl w:val="0"/>
          <w:numId w:val="173"/>
        </w:numPr>
        <w:tabs>
          <w:tab w:val="left" w:pos="1440"/>
        </w:tabs>
        <w:ind w:left="1440" w:right="720"/>
      </w:pPr>
      <w:r>
        <w:rPr>
          <w:lang w:val="en-US"/>
        </w:rPr>
        <w:t>Click OK .</w:t>
      </w:r>
      <w:r>
        <w:rPr>
          <w:lang w:val="en-US"/>
        </w:rPr>
        <w:br/>
        <w:t xml:space="preserve">The message window closes and the assigned storage location is released for storing other biospecimen. The </w:t>
      </w:r>
      <w:r w:rsidRPr="008E4721">
        <w:rPr>
          <w:b/>
          <w:lang w:val="en-US"/>
        </w:rPr>
        <w:t>Storage Location</w:t>
      </w:r>
      <w:r>
        <w:rPr>
          <w:lang w:val="en-US"/>
        </w:rPr>
        <w:t xml:space="preserve"> for this biospecimen appears as </w:t>
      </w:r>
      <w:r w:rsidRPr="00AC08EA">
        <w:rPr>
          <w:b/>
          <w:lang w:val="en-US"/>
        </w:rPr>
        <w:t>Unassigned</w:t>
      </w:r>
      <w:r>
        <w:rPr>
          <w:lang w:val="en-US"/>
        </w:rPr>
        <w:t xml:space="preserve"> on the </w:t>
      </w:r>
      <w:r w:rsidRPr="008E4721">
        <w:rPr>
          <w:b/>
          <w:lang w:val="en-US"/>
        </w:rPr>
        <w:t>View Biospecimen</w:t>
      </w:r>
      <w:r>
        <w:rPr>
          <w:lang w:val="en-US"/>
        </w:rPr>
        <w:t xml:space="preserve"> screen.</w:t>
      </w:r>
      <w:r>
        <w:rPr>
          <w:lang w:val="en-US"/>
        </w:rPr>
        <w:br/>
      </w:r>
    </w:p>
    <w:p w14:paraId="62D1D3A6" w14:textId="77777777" w:rsidR="00F2232B" w:rsidRPr="00FF593D" w:rsidRDefault="00F2232B" w:rsidP="00C9791D">
      <w:pPr>
        <w:pStyle w:val="BodyText"/>
        <w:numPr>
          <w:ilvl w:val="0"/>
          <w:numId w:val="170"/>
        </w:numPr>
        <w:tabs>
          <w:tab w:val="left" w:pos="720"/>
        </w:tabs>
        <w:ind w:left="720" w:right="720"/>
      </w:pPr>
      <w:r>
        <w:rPr>
          <w:lang w:val="en-US"/>
        </w:rPr>
        <w:t xml:space="preserve">To view the quantity history for this biospecimen, click the </w:t>
      </w:r>
      <w:r w:rsidRPr="003D46F1">
        <w:rPr>
          <w:b/>
          <w:lang w:val="en-US"/>
        </w:rPr>
        <w:t>Quantity Audit Log</w:t>
      </w:r>
      <w:r>
        <w:rPr>
          <w:lang w:val="en-US"/>
        </w:rPr>
        <w:t xml:space="preserve"> link.</w:t>
      </w:r>
      <w:r>
        <w:rPr>
          <w:lang w:val="en-US"/>
        </w:rPr>
        <w:br/>
        <w:t xml:space="preserve">The </w:t>
      </w:r>
      <w:r w:rsidRPr="00FF593D">
        <w:rPr>
          <w:b/>
          <w:lang w:val="en-US"/>
        </w:rPr>
        <w:t>Quantity Audit Log</w:t>
      </w:r>
      <w:r>
        <w:rPr>
          <w:lang w:val="en-US"/>
        </w:rPr>
        <w:t xml:space="preserve"> window appears.</w:t>
      </w:r>
      <w:r>
        <w:rPr>
          <w:lang w:val="en-US"/>
        </w:rPr>
        <w:br/>
      </w:r>
    </w:p>
    <w:p w14:paraId="26B174ED" w14:textId="77777777" w:rsidR="00F2232B" w:rsidRDefault="00F2232B" w:rsidP="00F2232B">
      <w:pPr>
        <w:pStyle w:val="BodyText"/>
        <w:tabs>
          <w:tab w:val="left" w:pos="720"/>
        </w:tabs>
        <w:ind w:left="720" w:right="720"/>
        <w:rPr>
          <w:lang w:val="en-US"/>
        </w:rPr>
      </w:pPr>
      <w:r w:rsidRPr="00F369F0">
        <w:rPr>
          <w:noProof/>
          <w:lang w:val="en-US" w:eastAsia="en-US"/>
        </w:rPr>
        <w:lastRenderedPageBreak/>
        <w:drawing>
          <wp:inline distT="0" distB="0" distL="0" distR="0" wp14:anchorId="58FD8DA8" wp14:editId="12304485">
            <wp:extent cx="2884805" cy="2992755"/>
            <wp:effectExtent l="19050" t="19050" r="10795" b="17145"/>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84805" cy="2992755"/>
                    </a:xfrm>
                    <a:prstGeom prst="rect">
                      <a:avLst/>
                    </a:prstGeom>
                    <a:noFill/>
                    <a:ln w="3175">
                      <a:solidFill>
                        <a:schemeClr val="tx1"/>
                      </a:solidFill>
                    </a:ln>
                  </pic:spPr>
                </pic:pic>
              </a:graphicData>
            </a:graphic>
          </wp:inline>
        </w:drawing>
      </w:r>
    </w:p>
    <w:p w14:paraId="00DF77FA" w14:textId="77777777" w:rsidR="00F2232B" w:rsidRDefault="00F2232B" w:rsidP="00F2232B">
      <w:pPr>
        <w:pStyle w:val="Figure"/>
        <w:tabs>
          <w:tab w:val="clear" w:pos="1710"/>
          <w:tab w:val="num" w:pos="1800"/>
        </w:tabs>
        <w:ind w:left="1152" w:hanging="432"/>
      </w:pPr>
      <w:r>
        <w:t>View Biospecimen page – Quantity Audit Log window</w:t>
      </w:r>
    </w:p>
    <w:p w14:paraId="180A5710" w14:textId="77777777" w:rsidR="00F2232B" w:rsidRDefault="00F2232B" w:rsidP="00F2232B">
      <w:pPr>
        <w:pStyle w:val="BodyText"/>
        <w:tabs>
          <w:tab w:val="left" w:pos="720"/>
        </w:tabs>
        <w:ind w:right="720"/>
        <w:rPr>
          <w:lang w:val="en-US"/>
        </w:rPr>
      </w:pPr>
    </w:p>
    <w:p w14:paraId="5FBABEDA" w14:textId="77777777" w:rsidR="00F2232B" w:rsidRDefault="00F2232B" w:rsidP="00F2232B"/>
    <w:p w14:paraId="1A38A5D3" w14:textId="77777777" w:rsidR="00F2232B" w:rsidRPr="00EB3815" w:rsidRDefault="00F2232B" w:rsidP="00C9791D">
      <w:pPr>
        <w:pStyle w:val="BodyText"/>
        <w:numPr>
          <w:ilvl w:val="0"/>
          <w:numId w:val="170"/>
        </w:numPr>
        <w:tabs>
          <w:tab w:val="left" w:pos="720"/>
        </w:tabs>
        <w:ind w:left="720" w:right="720"/>
      </w:pPr>
      <w:r>
        <w:rPr>
          <w:lang w:val="en-US"/>
        </w:rPr>
        <w:t xml:space="preserve">To view the LIMS processing workflow details for this biospecimen, click the </w:t>
      </w:r>
      <w:r w:rsidRPr="0011493F">
        <w:rPr>
          <w:b/>
          <w:lang w:val="en-US"/>
        </w:rPr>
        <w:t>View</w:t>
      </w:r>
      <w:r>
        <w:rPr>
          <w:lang w:val="en-US"/>
        </w:rPr>
        <w:t xml:space="preserve"> link in the last column of the </w:t>
      </w:r>
      <w:r w:rsidRPr="0011493F">
        <w:rPr>
          <w:b/>
          <w:lang w:val="en-US"/>
        </w:rPr>
        <w:t>Sample Processing</w:t>
      </w:r>
      <w:r w:rsidRPr="00E977B1">
        <w:rPr>
          <w:b/>
          <w:lang w:val="en-US"/>
        </w:rPr>
        <w:t xml:space="preserve"> History</w:t>
      </w:r>
      <w:r>
        <w:rPr>
          <w:lang w:val="en-US"/>
        </w:rPr>
        <w:t xml:space="preserve"> table.</w:t>
      </w:r>
    </w:p>
    <w:p w14:paraId="0A3E4BC0" w14:textId="77777777" w:rsidR="00F2232B" w:rsidRDefault="00F2232B" w:rsidP="00F2232B">
      <w:pPr>
        <w:pStyle w:val="BodyText"/>
        <w:tabs>
          <w:tab w:val="left" w:pos="720"/>
        </w:tabs>
        <w:ind w:left="720" w:right="720"/>
      </w:pPr>
      <w:r w:rsidRPr="000D0D90">
        <w:rPr>
          <w:lang w:val="en-US"/>
        </w:rPr>
        <w:t xml:space="preserve">The </w:t>
      </w:r>
      <w:r>
        <w:rPr>
          <w:b/>
          <w:lang w:val="en-US"/>
        </w:rPr>
        <w:t>View Workflow</w:t>
      </w:r>
      <w:r w:rsidRPr="000D0D90">
        <w:rPr>
          <w:lang w:val="en-US"/>
        </w:rPr>
        <w:t xml:space="preserve"> </w:t>
      </w:r>
      <w:r>
        <w:rPr>
          <w:lang w:val="en-US"/>
        </w:rPr>
        <w:t>page</w:t>
      </w:r>
      <w:r w:rsidRPr="000D0D90">
        <w:rPr>
          <w:lang w:val="en-US"/>
        </w:rPr>
        <w:t xml:space="preserve"> appears.</w:t>
      </w:r>
      <w:r>
        <w:rPr>
          <w:lang w:val="en-US"/>
        </w:rPr>
        <w:br/>
      </w:r>
      <w:r>
        <w:rPr>
          <w:b/>
          <w:lang w:val="en-US"/>
        </w:rPr>
        <w:br/>
      </w:r>
      <w:r w:rsidRPr="000D0D90">
        <w:rPr>
          <w:b/>
          <w:lang w:val="en-US"/>
        </w:rPr>
        <w:t>Note:</w:t>
      </w:r>
      <w:r>
        <w:rPr>
          <w:lang w:val="en-US"/>
        </w:rPr>
        <w:t xml:space="preserve"> </w:t>
      </w:r>
      <w:r w:rsidRPr="000D0D90">
        <w:rPr>
          <w:lang w:val="en-US"/>
        </w:rPr>
        <w:t xml:space="preserve">The link </w:t>
      </w:r>
      <w:r>
        <w:rPr>
          <w:lang w:val="en-US"/>
        </w:rPr>
        <w:t>display</w:t>
      </w:r>
      <w:r w:rsidRPr="000D0D90">
        <w:rPr>
          <w:lang w:val="en-US"/>
        </w:rPr>
        <w:t>s only if th</w:t>
      </w:r>
      <w:r>
        <w:rPr>
          <w:lang w:val="en-US"/>
        </w:rPr>
        <w:t>is</w:t>
      </w:r>
      <w:r w:rsidRPr="000D0D90">
        <w:rPr>
          <w:lang w:val="en-US"/>
        </w:rPr>
        <w:t xml:space="preserve"> biospecimen </w:t>
      </w:r>
      <w:r>
        <w:rPr>
          <w:lang w:val="en-US"/>
        </w:rPr>
        <w:t>has a sample processing workflow associated with it.</w:t>
      </w:r>
    </w:p>
    <w:p w14:paraId="12ECABCA" w14:textId="77777777" w:rsidR="00F2232B" w:rsidRDefault="00F2232B" w:rsidP="00F2232B">
      <w:pPr>
        <w:ind w:left="720"/>
      </w:pPr>
      <w:r>
        <w:br/>
      </w:r>
      <w:r>
        <w:rPr>
          <w:noProof/>
        </w:rPr>
        <w:drawing>
          <wp:inline distT="0" distB="0" distL="0" distR="0" wp14:anchorId="60C157AA" wp14:editId="744CFB2F">
            <wp:extent cx="6272793" cy="2934392"/>
            <wp:effectExtent l="19050" t="19050" r="13970" b="18415"/>
            <wp:docPr id="9257" name="Picture 9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91443" cy="2943116"/>
                    </a:xfrm>
                    <a:prstGeom prst="rect">
                      <a:avLst/>
                    </a:prstGeom>
                    <a:ln w="3175">
                      <a:solidFill>
                        <a:schemeClr val="tx1"/>
                      </a:solidFill>
                    </a:ln>
                  </pic:spPr>
                </pic:pic>
              </a:graphicData>
            </a:graphic>
          </wp:inline>
        </w:drawing>
      </w:r>
    </w:p>
    <w:p w14:paraId="1C873036" w14:textId="77777777" w:rsidR="00F2232B" w:rsidRDefault="00F2232B" w:rsidP="00F2232B">
      <w:pPr>
        <w:pStyle w:val="Figure"/>
        <w:tabs>
          <w:tab w:val="clear" w:pos="1710"/>
          <w:tab w:val="num" w:pos="1800"/>
        </w:tabs>
        <w:ind w:left="1152" w:hanging="432"/>
      </w:pPr>
      <w:r>
        <w:t xml:space="preserve">View Biospecimen page – View Workflow sample processing page </w:t>
      </w:r>
      <w:r>
        <w:br/>
      </w:r>
    </w:p>
    <w:p w14:paraId="09515A91" w14:textId="77777777" w:rsidR="00F2232B" w:rsidRDefault="00F2232B" w:rsidP="00F2232B">
      <w:pPr>
        <w:ind w:left="720"/>
      </w:pPr>
    </w:p>
    <w:p w14:paraId="110C2314" w14:textId="77777777" w:rsidR="00F2232B" w:rsidRPr="00EB3815" w:rsidRDefault="00F2232B" w:rsidP="00C9791D">
      <w:pPr>
        <w:pStyle w:val="BodyText"/>
        <w:numPr>
          <w:ilvl w:val="0"/>
          <w:numId w:val="170"/>
        </w:numPr>
        <w:tabs>
          <w:tab w:val="left" w:pos="720"/>
        </w:tabs>
        <w:ind w:left="720" w:right="720"/>
      </w:pPr>
      <w:r>
        <w:rPr>
          <w:lang w:val="en-US"/>
        </w:rPr>
        <w:lastRenderedPageBreak/>
        <w:t xml:space="preserve">To view details of the parent of this biospecimen, click the </w:t>
      </w:r>
      <w:r w:rsidRPr="001756CC">
        <w:rPr>
          <w:b/>
          <w:lang w:val="en-US"/>
        </w:rPr>
        <w:t>Identifier</w:t>
      </w:r>
      <w:r>
        <w:rPr>
          <w:lang w:val="en-US"/>
        </w:rPr>
        <w:t xml:space="preserve"> link in the </w:t>
      </w:r>
      <w:r w:rsidRPr="005625EF">
        <w:rPr>
          <w:b/>
          <w:lang w:val="en-US"/>
        </w:rPr>
        <w:t>Immediate Parents</w:t>
      </w:r>
      <w:r>
        <w:rPr>
          <w:lang w:val="en-US"/>
        </w:rPr>
        <w:t xml:space="preserve"> table in the </w:t>
      </w:r>
      <w:r w:rsidRPr="005625EF">
        <w:rPr>
          <w:b/>
          <w:lang w:val="en-US"/>
        </w:rPr>
        <w:t>Genealogy</w:t>
      </w:r>
      <w:r>
        <w:rPr>
          <w:lang w:val="en-US"/>
        </w:rPr>
        <w:t xml:space="preserve"> section.</w:t>
      </w:r>
    </w:p>
    <w:p w14:paraId="19AA64CC" w14:textId="77777777" w:rsidR="00F2232B" w:rsidRDefault="00F2232B" w:rsidP="00F2232B">
      <w:pPr>
        <w:ind w:left="720"/>
        <w:rPr>
          <w:b/>
        </w:rPr>
      </w:pPr>
      <w:r w:rsidRPr="000D0D90">
        <w:t xml:space="preserve">The </w:t>
      </w:r>
      <w:r>
        <w:rPr>
          <w:b/>
        </w:rPr>
        <w:t>View Biospecimen</w:t>
      </w:r>
      <w:r w:rsidRPr="000D0D90">
        <w:t xml:space="preserve"> </w:t>
      </w:r>
      <w:r>
        <w:t>page</w:t>
      </w:r>
      <w:r w:rsidRPr="000D0D90">
        <w:t xml:space="preserve"> </w:t>
      </w:r>
      <w:r>
        <w:t>appears with all the information for the selected parent biospecimen</w:t>
      </w:r>
      <w:r w:rsidRPr="000D0D90">
        <w:t>.</w:t>
      </w:r>
      <w:r>
        <w:rPr>
          <w:b/>
        </w:rPr>
        <w:br/>
      </w:r>
    </w:p>
    <w:p w14:paraId="38E9B83B" w14:textId="77777777" w:rsidR="00F2232B" w:rsidRDefault="00F2232B" w:rsidP="00F2232B">
      <w:pPr>
        <w:ind w:left="720"/>
      </w:pPr>
      <w:r w:rsidRPr="000D0D90">
        <w:rPr>
          <w:b/>
        </w:rPr>
        <w:t>Note:</w:t>
      </w:r>
      <w:r>
        <w:t xml:space="preserve"> </w:t>
      </w:r>
    </w:p>
    <w:p w14:paraId="794D8C44" w14:textId="77777777" w:rsidR="00F2232B" w:rsidRDefault="00F2232B" w:rsidP="00C9791D">
      <w:pPr>
        <w:numPr>
          <w:ilvl w:val="0"/>
          <w:numId w:val="174"/>
        </w:numPr>
      </w:pPr>
      <w:r w:rsidRPr="000D0D90">
        <w:t xml:space="preserve">The link </w:t>
      </w:r>
      <w:r>
        <w:t>is displayed</w:t>
      </w:r>
      <w:r w:rsidRPr="000D0D90">
        <w:t xml:space="preserve"> only if th</w:t>
      </w:r>
      <w:r>
        <w:t>is</w:t>
      </w:r>
      <w:r w:rsidRPr="000D0D90">
        <w:t xml:space="preserve"> biospecimen </w:t>
      </w:r>
      <w:r>
        <w:t>was created as a result of a sample processing workflow</w:t>
      </w:r>
      <w:r w:rsidRPr="000D0D90">
        <w:t>.</w:t>
      </w:r>
      <w:r w:rsidRPr="00FF629E">
        <w:t xml:space="preserve"> </w:t>
      </w:r>
    </w:p>
    <w:p w14:paraId="2F0B0EEE" w14:textId="77777777" w:rsidR="00F2232B" w:rsidRDefault="00F2232B" w:rsidP="00C9791D">
      <w:pPr>
        <w:numPr>
          <w:ilvl w:val="0"/>
          <w:numId w:val="174"/>
        </w:numPr>
      </w:pPr>
      <w:r>
        <w:t>You can expand this section by clicking the</w:t>
      </w:r>
      <w:r>
        <w:rPr>
          <w:b/>
          <w:noProof/>
        </w:rPr>
        <w:drawing>
          <wp:inline distT="0" distB="0" distL="0" distR="0" wp14:anchorId="484D1F87" wp14:editId="51BF55C9">
            <wp:extent cx="307340" cy="2743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83">
                      <a:extLst>
                        <a:ext uri="{28A0092B-C50C-407E-A947-70E740481C1C}">
                          <a14:useLocalDpi xmlns:a14="http://schemas.microsoft.com/office/drawing/2010/main" val="0"/>
                        </a:ext>
                      </a:extLst>
                    </a:blip>
                    <a:srcRect l="30524" t="66704" r="66928" b="30150"/>
                    <a:stretch>
                      <a:fillRect/>
                    </a:stretch>
                  </pic:blipFill>
                  <pic:spPr bwMode="auto">
                    <a:xfrm>
                      <a:off x="0" y="0"/>
                      <a:ext cx="307340" cy="274320"/>
                    </a:xfrm>
                    <a:prstGeom prst="rect">
                      <a:avLst/>
                    </a:prstGeom>
                    <a:noFill/>
                    <a:ln>
                      <a:noFill/>
                    </a:ln>
                  </pic:spPr>
                </pic:pic>
              </a:graphicData>
            </a:graphic>
          </wp:inline>
        </w:drawing>
      </w:r>
      <w:r w:rsidRPr="00FF4A07">
        <w:t>icon.</w:t>
      </w:r>
    </w:p>
    <w:p w14:paraId="56488E9C" w14:textId="77777777" w:rsidR="00F2232B" w:rsidRDefault="00F2232B" w:rsidP="00F2232B">
      <w:pPr>
        <w:ind w:left="720"/>
      </w:pPr>
    </w:p>
    <w:p w14:paraId="3893E1D2" w14:textId="77777777" w:rsidR="00F2232B" w:rsidRPr="00EB3815" w:rsidRDefault="00F2232B" w:rsidP="00C9791D">
      <w:pPr>
        <w:pStyle w:val="BodyText"/>
        <w:numPr>
          <w:ilvl w:val="0"/>
          <w:numId w:val="170"/>
        </w:numPr>
        <w:tabs>
          <w:tab w:val="left" w:pos="720"/>
        </w:tabs>
        <w:ind w:left="720" w:right="720"/>
      </w:pPr>
      <w:r>
        <w:rPr>
          <w:lang w:val="en-US"/>
        </w:rPr>
        <w:t xml:space="preserve">To view details of a child of this biospecimen, click the </w:t>
      </w:r>
      <w:r w:rsidRPr="001756CC">
        <w:rPr>
          <w:b/>
          <w:lang w:val="en-US"/>
        </w:rPr>
        <w:t>Identifier</w:t>
      </w:r>
      <w:r>
        <w:rPr>
          <w:lang w:val="en-US"/>
        </w:rPr>
        <w:t xml:space="preserve"> link in the </w:t>
      </w:r>
      <w:r w:rsidRPr="005625EF">
        <w:rPr>
          <w:b/>
          <w:lang w:val="en-US"/>
        </w:rPr>
        <w:t xml:space="preserve">Immediate </w:t>
      </w:r>
      <w:r>
        <w:rPr>
          <w:b/>
          <w:lang w:val="en-US"/>
        </w:rPr>
        <w:t>Children</w:t>
      </w:r>
      <w:r>
        <w:rPr>
          <w:lang w:val="en-US"/>
        </w:rPr>
        <w:t xml:space="preserve"> table in the </w:t>
      </w:r>
      <w:r w:rsidRPr="005625EF">
        <w:rPr>
          <w:b/>
          <w:lang w:val="en-US"/>
        </w:rPr>
        <w:t>Genealogy</w:t>
      </w:r>
      <w:r>
        <w:rPr>
          <w:lang w:val="en-US"/>
        </w:rPr>
        <w:t xml:space="preserve"> section.</w:t>
      </w:r>
    </w:p>
    <w:p w14:paraId="1C4B0564" w14:textId="77777777" w:rsidR="00F2232B" w:rsidRDefault="00F2232B" w:rsidP="00F2232B">
      <w:pPr>
        <w:ind w:left="720"/>
        <w:rPr>
          <w:b/>
        </w:rPr>
      </w:pPr>
      <w:r w:rsidRPr="000D0D90">
        <w:t xml:space="preserve">The </w:t>
      </w:r>
      <w:r>
        <w:rPr>
          <w:b/>
        </w:rPr>
        <w:t>View Biospecimen</w:t>
      </w:r>
      <w:r w:rsidRPr="000D0D90">
        <w:t xml:space="preserve"> </w:t>
      </w:r>
      <w:r>
        <w:t>page</w:t>
      </w:r>
      <w:r w:rsidRPr="000D0D90">
        <w:t xml:space="preserve"> </w:t>
      </w:r>
      <w:r>
        <w:t>appears with all the information for the selected child biospecimen</w:t>
      </w:r>
      <w:r w:rsidRPr="000D0D90">
        <w:t>.</w:t>
      </w:r>
      <w:r>
        <w:rPr>
          <w:b/>
        </w:rPr>
        <w:br/>
      </w:r>
    </w:p>
    <w:p w14:paraId="051A877A" w14:textId="77777777" w:rsidR="00F2232B" w:rsidRDefault="00F2232B" w:rsidP="00F2232B">
      <w:pPr>
        <w:ind w:left="720"/>
      </w:pPr>
      <w:r w:rsidRPr="000D0D90">
        <w:rPr>
          <w:b/>
        </w:rPr>
        <w:t>Note:</w:t>
      </w:r>
      <w:r>
        <w:t xml:space="preserve"> </w:t>
      </w:r>
    </w:p>
    <w:p w14:paraId="65CC04FF" w14:textId="77777777" w:rsidR="00F2232B" w:rsidRDefault="00F2232B" w:rsidP="00C9791D">
      <w:pPr>
        <w:numPr>
          <w:ilvl w:val="0"/>
          <w:numId w:val="175"/>
        </w:numPr>
      </w:pPr>
      <w:r w:rsidRPr="000D0D90">
        <w:t>The link</w:t>
      </w:r>
      <w:r>
        <w:t xml:space="preserve"> is</w:t>
      </w:r>
      <w:r w:rsidRPr="000D0D90">
        <w:t xml:space="preserve"> </w:t>
      </w:r>
      <w:r>
        <w:t>displayed</w:t>
      </w:r>
      <w:r w:rsidRPr="000D0D90">
        <w:t xml:space="preserve"> only if th</w:t>
      </w:r>
      <w:r>
        <w:t>is</w:t>
      </w:r>
      <w:r w:rsidRPr="000D0D90">
        <w:t xml:space="preserve"> biospecimen </w:t>
      </w:r>
      <w:r>
        <w:t>was a parent in a sample processing workflow.</w:t>
      </w:r>
    </w:p>
    <w:p w14:paraId="5EE894E2" w14:textId="77777777" w:rsidR="00F2232B" w:rsidRDefault="00F2232B" w:rsidP="00C9791D">
      <w:pPr>
        <w:numPr>
          <w:ilvl w:val="0"/>
          <w:numId w:val="175"/>
        </w:numPr>
      </w:pPr>
      <w:r>
        <w:t>You can expand this section by clicking the</w:t>
      </w:r>
      <w:r>
        <w:rPr>
          <w:b/>
          <w:noProof/>
        </w:rPr>
        <w:drawing>
          <wp:inline distT="0" distB="0" distL="0" distR="0" wp14:anchorId="344ACE65" wp14:editId="34DCD262">
            <wp:extent cx="307340" cy="2743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3">
                      <a:extLst>
                        <a:ext uri="{28A0092B-C50C-407E-A947-70E740481C1C}">
                          <a14:useLocalDpi xmlns:a14="http://schemas.microsoft.com/office/drawing/2010/main" val="0"/>
                        </a:ext>
                      </a:extLst>
                    </a:blip>
                    <a:srcRect l="30524" t="66704" r="66928" b="30150"/>
                    <a:stretch>
                      <a:fillRect/>
                    </a:stretch>
                  </pic:blipFill>
                  <pic:spPr bwMode="auto">
                    <a:xfrm>
                      <a:off x="0" y="0"/>
                      <a:ext cx="307340" cy="274320"/>
                    </a:xfrm>
                    <a:prstGeom prst="rect">
                      <a:avLst/>
                    </a:prstGeom>
                    <a:noFill/>
                    <a:ln>
                      <a:noFill/>
                    </a:ln>
                  </pic:spPr>
                </pic:pic>
              </a:graphicData>
            </a:graphic>
          </wp:inline>
        </w:drawing>
      </w:r>
      <w:r w:rsidRPr="00FF4A07">
        <w:t>icon.</w:t>
      </w:r>
      <w:r>
        <w:br/>
      </w:r>
    </w:p>
    <w:p w14:paraId="1BA491AC" w14:textId="77777777" w:rsidR="00F2232B" w:rsidRPr="00EB3815" w:rsidRDefault="00F2232B" w:rsidP="00C9791D">
      <w:pPr>
        <w:pStyle w:val="BodyText"/>
        <w:numPr>
          <w:ilvl w:val="0"/>
          <w:numId w:val="170"/>
        </w:numPr>
        <w:tabs>
          <w:tab w:val="left" w:pos="720"/>
        </w:tabs>
        <w:ind w:left="720" w:right="720"/>
      </w:pPr>
      <w:r>
        <w:rPr>
          <w:lang w:val="en-US"/>
        </w:rPr>
        <w:t xml:space="preserve">To view details of a similar related biospecimen, click an </w:t>
      </w:r>
      <w:r w:rsidRPr="001756CC">
        <w:rPr>
          <w:b/>
          <w:lang w:val="en-US"/>
        </w:rPr>
        <w:t>Identifier</w:t>
      </w:r>
      <w:r>
        <w:rPr>
          <w:lang w:val="en-US"/>
        </w:rPr>
        <w:t xml:space="preserve"> link in the </w:t>
      </w:r>
      <w:r>
        <w:rPr>
          <w:b/>
          <w:lang w:val="en-US"/>
        </w:rPr>
        <w:t>Related Samples</w:t>
      </w:r>
      <w:r>
        <w:rPr>
          <w:lang w:val="en-US"/>
        </w:rPr>
        <w:t xml:space="preserve"> table in the </w:t>
      </w:r>
      <w:r w:rsidRPr="005625EF">
        <w:rPr>
          <w:b/>
          <w:lang w:val="en-US"/>
        </w:rPr>
        <w:t>Genealogy</w:t>
      </w:r>
      <w:r>
        <w:rPr>
          <w:lang w:val="en-US"/>
        </w:rPr>
        <w:t xml:space="preserve"> section.</w:t>
      </w:r>
    </w:p>
    <w:p w14:paraId="137538B9" w14:textId="77777777" w:rsidR="00F2232B" w:rsidRDefault="00F2232B" w:rsidP="00F2232B">
      <w:pPr>
        <w:ind w:left="720"/>
        <w:rPr>
          <w:b/>
        </w:rPr>
      </w:pPr>
      <w:r w:rsidRPr="000D0D90">
        <w:t xml:space="preserve">The </w:t>
      </w:r>
      <w:r>
        <w:rPr>
          <w:b/>
        </w:rPr>
        <w:t>View Biospecimen</w:t>
      </w:r>
      <w:r w:rsidRPr="000D0D90">
        <w:t xml:space="preserve"> </w:t>
      </w:r>
      <w:r>
        <w:t>page</w:t>
      </w:r>
      <w:r w:rsidRPr="000D0D90">
        <w:t xml:space="preserve"> </w:t>
      </w:r>
      <w:r>
        <w:t>appears with all the information for the selected biospecimen</w:t>
      </w:r>
      <w:r w:rsidRPr="000D0D90">
        <w:t>.</w:t>
      </w:r>
      <w:r>
        <w:br/>
      </w:r>
    </w:p>
    <w:p w14:paraId="130DBE64" w14:textId="77777777" w:rsidR="00F2232B" w:rsidRDefault="00F2232B" w:rsidP="00F2232B">
      <w:pPr>
        <w:ind w:left="720"/>
      </w:pPr>
      <w:r w:rsidRPr="000D0D90">
        <w:rPr>
          <w:b/>
        </w:rPr>
        <w:t>Note:</w:t>
      </w:r>
      <w:r>
        <w:t xml:space="preserve"> </w:t>
      </w:r>
    </w:p>
    <w:p w14:paraId="114DCA1D" w14:textId="77777777" w:rsidR="00F2232B" w:rsidRDefault="00F2232B" w:rsidP="00C9791D">
      <w:pPr>
        <w:numPr>
          <w:ilvl w:val="0"/>
          <w:numId w:val="174"/>
        </w:numPr>
      </w:pPr>
      <w:r>
        <w:t xml:space="preserve">The link is displayed only if there are related biospecimens in inventory. </w:t>
      </w:r>
      <w:r>
        <w:br/>
      </w:r>
    </w:p>
    <w:p w14:paraId="704F6E75" w14:textId="77777777" w:rsidR="00F2232B" w:rsidRDefault="00F2232B" w:rsidP="00C9791D">
      <w:pPr>
        <w:numPr>
          <w:ilvl w:val="0"/>
          <w:numId w:val="174"/>
        </w:numPr>
      </w:pPr>
      <w:r>
        <w:t>The</w:t>
      </w:r>
      <w:r w:rsidRPr="000D0D90">
        <w:t xml:space="preserve"> </w:t>
      </w:r>
      <w:r>
        <w:t>list display</w:t>
      </w:r>
      <w:r w:rsidRPr="000D0D90">
        <w:t xml:space="preserve">s </w:t>
      </w:r>
      <w:r>
        <w:t>only identifiers of biospecimens with the same Specimen Type and Sample Type</w:t>
      </w:r>
      <w:r w:rsidRPr="000D0D90">
        <w:t>.</w:t>
      </w:r>
      <w:r w:rsidRPr="00FF4A07">
        <w:rPr>
          <w:b/>
        </w:rPr>
        <w:t xml:space="preserve"> </w:t>
      </w:r>
    </w:p>
    <w:p w14:paraId="324D79FD" w14:textId="77777777" w:rsidR="00F2232B" w:rsidRDefault="00F2232B" w:rsidP="00C9791D">
      <w:pPr>
        <w:numPr>
          <w:ilvl w:val="0"/>
          <w:numId w:val="174"/>
        </w:numPr>
      </w:pPr>
      <w:r>
        <w:t>You can expand this section by clicking the</w:t>
      </w:r>
      <w:r>
        <w:rPr>
          <w:b/>
          <w:noProof/>
        </w:rPr>
        <w:drawing>
          <wp:inline distT="0" distB="0" distL="0" distR="0" wp14:anchorId="167FBD57" wp14:editId="3D8F6DE0">
            <wp:extent cx="307340" cy="2743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83">
                      <a:extLst>
                        <a:ext uri="{28A0092B-C50C-407E-A947-70E740481C1C}">
                          <a14:useLocalDpi xmlns:a14="http://schemas.microsoft.com/office/drawing/2010/main" val="0"/>
                        </a:ext>
                      </a:extLst>
                    </a:blip>
                    <a:srcRect l="30524" t="66704" r="66928" b="30150"/>
                    <a:stretch>
                      <a:fillRect/>
                    </a:stretch>
                  </pic:blipFill>
                  <pic:spPr bwMode="auto">
                    <a:xfrm>
                      <a:off x="0" y="0"/>
                      <a:ext cx="307340" cy="274320"/>
                    </a:xfrm>
                    <a:prstGeom prst="rect">
                      <a:avLst/>
                    </a:prstGeom>
                    <a:noFill/>
                    <a:ln>
                      <a:noFill/>
                    </a:ln>
                  </pic:spPr>
                </pic:pic>
              </a:graphicData>
            </a:graphic>
          </wp:inline>
        </w:drawing>
      </w:r>
      <w:r w:rsidRPr="00FF4A07">
        <w:t>icon.</w:t>
      </w:r>
    </w:p>
    <w:p w14:paraId="614D9F92" w14:textId="77777777" w:rsidR="00F2232B" w:rsidRDefault="00F2232B" w:rsidP="00F2232B">
      <w:pPr>
        <w:ind w:left="1440"/>
      </w:pPr>
    </w:p>
    <w:p w14:paraId="79EF9ADF" w14:textId="77777777" w:rsidR="00F2232B" w:rsidRPr="00D54BCE" w:rsidRDefault="00F2232B" w:rsidP="00F2232B">
      <w:pPr>
        <w:pStyle w:val="Heading3"/>
      </w:pPr>
      <w:r>
        <w:br w:type="page"/>
      </w:r>
      <w:bookmarkStart w:id="4213" w:name="_Printing_a_Barcode"/>
      <w:bookmarkStart w:id="4214" w:name="_Printing_a_Bar_1"/>
      <w:bookmarkStart w:id="4215" w:name="_Toc452993631"/>
      <w:bookmarkStart w:id="4216" w:name="_Toc507164352"/>
      <w:bookmarkEnd w:id="4213"/>
      <w:bookmarkEnd w:id="4214"/>
      <w:r>
        <w:lastRenderedPageBreak/>
        <w:t>Printing a Bar</w:t>
      </w:r>
      <w:r>
        <w:rPr>
          <w:lang w:val="en-US"/>
        </w:rPr>
        <w:t>c</w:t>
      </w:r>
      <w:r w:rsidRPr="00D54BCE">
        <w:t>ode Label</w:t>
      </w:r>
      <w:bookmarkEnd w:id="4211"/>
      <w:bookmarkEnd w:id="4212"/>
      <w:r w:rsidRPr="00D54BCE">
        <w:t xml:space="preserve"> for a Biospecimen</w:t>
      </w:r>
      <w:bookmarkEnd w:id="4215"/>
      <w:bookmarkEnd w:id="4216"/>
    </w:p>
    <w:p w14:paraId="7815605C" w14:textId="77777777" w:rsidR="00F2232B" w:rsidRDefault="00F2232B" w:rsidP="00F2232B">
      <w:pPr>
        <w:pStyle w:val="BodyText"/>
      </w:pPr>
    </w:p>
    <w:p w14:paraId="671E934B" w14:textId="77777777" w:rsidR="00F2232B" w:rsidRPr="00585562" w:rsidRDefault="00F2232B" w:rsidP="00F2232B">
      <w:pPr>
        <w:pStyle w:val="BodyText"/>
      </w:pPr>
      <w:r w:rsidRPr="00DC6FC5">
        <w:t>To print a barcode</w:t>
      </w:r>
      <w:r>
        <w:t xml:space="preserve"> label for a biospecimen:</w:t>
      </w:r>
      <w:r w:rsidRPr="00585562">
        <w:t xml:space="preserve"> </w:t>
      </w:r>
    </w:p>
    <w:p w14:paraId="1B05976A" w14:textId="77777777" w:rsidR="00F2232B" w:rsidRPr="00A5160B" w:rsidRDefault="00F2232B" w:rsidP="00F2232B">
      <w:pPr>
        <w:pStyle w:val="BodyText"/>
        <w:ind w:right="720"/>
        <w:rPr>
          <w:lang w:val="en-US"/>
        </w:rPr>
      </w:pPr>
    </w:p>
    <w:p w14:paraId="408E77F4" w14:textId="3201FD66" w:rsidR="00F2232B" w:rsidRPr="00A5160B" w:rsidRDefault="00F2232B" w:rsidP="00C9791D">
      <w:pPr>
        <w:pStyle w:val="BodyText"/>
        <w:numPr>
          <w:ilvl w:val="0"/>
          <w:numId w:val="172"/>
        </w:numPr>
        <w:ind w:right="720"/>
      </w:pPr>
      <w:del w:id="4217" w:author="Sayali Dev" w:date="2018-01-31T17:54:00Z">
        <w:r w:rsidDel="009A119E">
          <w:rPr>
            <w:lang w:val="en-US"/>
          </w:rPr>
          <w:delText xml:space="preserve">Log </w:delText>
        </w:r>
        <w:r w:rsidDel="009A119E">
          <w:delText>on</w:delText>
        </w:r>
      </w:del>
      <w:ins w:id="4218" w:author="Sayali Dev" w:date="2018-01-31T17:54:00Z">
        <w:r w:rsidR="009A119E">
          <w:rPr>
            <w:lang w:val="en-US"/>
          </w:rPr>
          <w:t>Log in</w:t>
        </w:r>
      </w:ins>
      <w:r>
        <w:t xml:space="preserve"> to the application using your </w:t>
      </w:r>
      <w:del w:id="4219" w:author="Sayali Dev" w:date="2018-01-31T17:55:00Z">
        <w:r w:rsidDel="00A62626">
          <w:delText>logon</w:delText>
        </w:r>
      </w:del>
      <w:ins w:id="4220" w:author="Sayali Dev" w:date="2018-01-31T17:55:00Z">
        <w:r w:rsidR="00A62626">
          <w:t>log in</w:t>
        </w:r>
      </w:ins>
      <w:r>
        <w:t xml:space="preserve"> credentials. </w:t>
      </w:r>
      <w:r>
        <w:rPr>
          <w:lang w:val="en-US"/>
        </w:rPr>
        <w:br/>
      </w:r>
      <w:r>
        <w:t>The home page appears.</w:t>
      </w:r>
      <w:r>
        <w:rPr>
          <w:lang w:val="en-US"/>
        </w:rPr>
        <w:br/>
      </w:r>
    </w:p>
    <w:p w14:paraId="349C9931" w14:textId="77777777" w:rsidR="00F2232B" w:rsidRDefault="00F2232B" w:rsidP="00C9791D">
      <w:pPr>
        <w:pStyle w:val="BodyText"/>
        <w:numPr>
          <w:ilvl w:val="0"/>
          <w:numId w:val="172"/>
        </w:numPr>
        <w:ind w:right="720"/>
      </w:pPr>
      <w:r>
        <w:t xml:space="preserve">Point to the arrow of the </w:t>
      </w:r>
      <w:r w:rsidRPr="00FA2700">
        <w:rPr>
          <w:b/>
        </w:rPr>
        <w:t>BMS</w:t>
      </w:r>
      <w:r>
        <w:t xml:space="preserve"> tab and then click </w:t>
      </w:r>
      <w:r w:rsidRPr="00FA2700">
        <w:rPr>
          <w:b/>
        </w:rPr>
        <w:t>Inventory</w:t>
      </w:r>
      <w:r>
        <w:t>.</w:t>
      </w:r>
      <w:r>
        <w:rPr>
          <w:lang w:val="en-US"/>
        </w:rPr>
        <w:br/>
      </w:r>
      <w:r>
        <w:t xml:space="preserve">The </w:t>
      </w:r>
      <w:r>
        <w:rPr>
          <w:b/>
          <w:lang w:val="en-US"/>
        </w:rPr>
        <w:t>Inventory</w:t>
      </w:r>
      <w:r w:rsidRPr="002302D5">
        <w:rPr>
          <w:b/>
        </w:rPr>
        <w:t xml:space="preserve"> Search</w:t>
      </w:r>
      <w:r>
        <w:t xml:space="preserve"> page appears.</w:t>
      </w:r>
    </w:p>
    <w:p w14:paraId="76ADC690" w14:textId="77777777" w:rsidR="00F2232B" w:rsidRDefault="00F2232B" w:rsidP="00F2232B">
      <w:pPr>
        <w:pStyle w:val="BodyText"/>
        <w:ind w:left="720" w:right="720"/>
      </w:pPr>
    </w:p>
    <w:p w14:paraId="03A77362" w14:textId="77777777" w:rsidR="00F2232B" w:rsidRDefault="00F2232B" w:rsidP="00C9791D">
      <w:pPr>
        <w:pStyle w:val="BodyText"/>
        <w:numPr>
          <w:ilvl w:val="0"/>
          <w:numId w:val="172"/>
        </w:numPr>
        <w:ind w:right="720"/>
      </w:pPr>
      <w:r>
        <w:t xml:space="preserve">Click </w:t>
      </w:r>
      <w:r w:rsidRPr="00FA2700">
        <w:rPr>
          <w:b/>
        </w:rPr>
        <w:t>SEARCH</w:t>
      </w:r>
      <w:r>
        <w:t>.</w:t>
      </w:r>
      <w:r>
        <w:rPr>
          <w:lang w:val="en-US"/>
        </w:rPr>
        <w:br/>
      </w:r>
      <w:r>
        <w:t xml:space="preserve">The </w:t>
      </w:r>
      <w:r>
        <w:rPr>
          <w:b/>
          <w:lang w:val="en-US"/>
        </w:rPr>
        <w:t>Inventory</w:t>
      </w:r>
      <w:r w:rsidRPr="002302D5">
        <w:rPr>
          <w:b/>
        </w:rPr>
        <w:t xml:space="preserve"> Search</w:t>
      </w:r>
      <w:r w:rsidRPr="00AE5860">
        <w:t xml:space="preserve"> </w:t>
      </w:r>
      <w:r>
        <w:t>page displays a list of biospecimens</w:t>
      </w:r>
      <w:r w:rsidRPr="008B3996">
        <w:t xml:space="preserve"> that are accessible based on your login location</w:t>
      </w:r>
      <w:r>
        <w:t>.</w:t>
      </w:r>
    </w:p>
    <w:p w14:paraId="4A022DD3" w14:textId="77777777" w:rsidR="00F2232B" w:rsidRDefault="00F2232B" w:rsidP="00F2232B">
      <w:pPr>
        <w:pStyle w:val="BodyText"/>
        <w:ind w:left="720" w:right="720"/>
      </w:pPr>
    </w:p>
    <w:p w14:paraId="50A4CC78" w14:textId="77777777" w:rsidR="00F2232B" w:rsidRDefault="00F2232B" w:rsidP="00C9791D">
      <w:pPr>
        <w:pStyle w:val="BodyText"/>
        <w:numPr>
          <w:ilvl w:val="0"/>
          <w:numId w:val="172"/>
        </w:numPr>
        <w:ind w:right="720"/>
      </w:pPr>
      <w:r>
        <w:t xml:space="preserve">Click the row of the biospecimen for which you want to </w:t>
      </w:r>
      <w:r>
        <w:rPr>
          <w:lang w:val="en-US"/>
        </w:rPr>
        <w:t>print a barcode label.</w:t>
      </w:r>
      <w:r>
        <w:t xml:space="preserve"> </w:t>
      </w:r>
      <w:r>
        <w:rPr>
          <w:lang w:val="en-US"/>
        </w:rPr>
        <w:br/>
      </w:r>
      <w:r>
        <w:t xml:space="preserve">The </w:t>
      </w:r>
      <w:r w:rsidRPr="002302D5">
        <w:rPr>
          <w:b/>
        </w:rPr>
        <w:t>View Biospecimen</w:t>
      </w:r>
      <w:r>
        <w:t xml:space="preserve"> page appears. </w:t>
      </w:r>
    </w:p>
    <w:p w14:paraId="5D45091C" w14:textId="77777777" w:rsidR="00F2232B" w:rsidRDefault="00F2232B" w:rsidP="00F2232B">
      <w:pPr>
        <w:pStyle w:val="BodyText"/>
        <w:ind w:left="720" w:right="720"/>
      </w:pPr>
    </w:p>
    <w:p w14:paraId="3C7B5821" w14:textId="77777777" w:rsidR="00F2232B" w:rsidRDefault="00F2232B" w:rsidP="00C9791D">
      <w:pPr>
        <w:pStyle w:val="BodyText"/>
        <w:numPr>
          <w:ilvl w:val="0"/>
          <w:numId w:val="172"/>
        </w:numPr>
        <w:ind w:right="720"/>
      </w:pPr>
      <w:r>
        <w:t xml:space="preserve">In the </w:t>
      </w:r>
      <w:r w:rsidRPr="00F12839">
        <w:rPr>
          <w:b/>
        </w:rPr>
        <w:t>Sample Details</w:t>
      </w:r>
      <w:r>
        <w:t xml:space="preserve"> area, click the </w:t>
      </w:r>
      <w:r w:rsidRPr="00AD73A5">
        <w:rPr>
          <w:noProof/>
          <w:lang w:val="en-US" w:eastAsia="en-US"/>
        </w:rPr>
        <w:drawing>
          <wp:inline distT="0" distB="0" distL="0" distR="0" wp14:anchorId="4276F7DA" wp14:editId="690F38FD">
            <wp:extent cx="249555" cy="249555"/>
            <wp:effectExtent l="0" t="0" r="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9555" cy="249555"/>
                    </a:xfrm>
                    <a:prstGeom prst="rect">
                      <a:avLst/>
                    </a:prstGeom>
                    <a:noFill/>
                    <a:ln>
                      <a:noFill/>
                    </a:ln>
                  </pic:spPr>
                </pic:pic>
              </a:graphicData>
            </a:graphic>
          </wp:inline>
        </w:drawing>
      </w:r>
      <w:r>
        <w:t xml:space="preserve"> </w:t>
      </w:r>
      <w:r>
        <w:rPr>
          <w:lang w:val="en-US"/>
        </w:rPr>
        <w:t xml:space="preserve">icon </w:t>
      </w:r>
      <w:r>
        <w:t xml:space="preserve">next to the </w:t>
      </w:r>
      <w:r>
        <w:rPr>
          <w:lang w:val="en-US"/>
        </w:rPr>
        <w:t xml:space="preserve">applicable identifier </w:t>
      </w:r>
      <w:r>
        <w:t xml:space="preserve">field. </w:t>
      </w:r>
      <w:r>
        <w:rPr>
          <w:lang w:val="en-US"/>
        </w:rPr>
        <w:br/>
      </w:r>
      <w:r>
        <w:t xml:space="preserve">The print barcode window appears. </w:t>
      </w:r>
    </w:p>
    <w:p w14:paraId="62F0C579" w14:textId="77777777" w:rsidR="00F2232B" w:rsidRDefault="00F2232B" w:rsidP="00F2232B">
      <w:pPr>
        <w:pStyle w:val="BodyText"/>
        <w:ind w:left="720" w:right="720"/>
      </w:pPr>
    </w:p>
    <w:p w14:paraId="49D4AAD8" w14:textId="77777777" w:rsidR="00F2232B" w:rsidRDefault="00F2232B" w:rsidP="00F2232B">
      <w:pPr>
        <w:ind w:left="720"/>
      </w:pPr>
      <w:r w:rsidRPr="00122761">
        <w:rPr>
          <w:noProof/>
        </w:rPr>
        <w:drawing>
          <wp:inline distT="0" distB="0" distL="0" distR="0" wp14:anchorId="080A371A" wp14:editId="0AF09739">
            <wp:extent cx="2875915" cy="3807460"/>
            <wp:effectExtent l="19050" t="19050" r="19685" b="2159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875915" cy="3807460"/>
                    </a:xfrm>
                    <a:prstGeom prst="rect">
                      <a:avLst/>
                    </a:prstGeom>
                    <a:noFill/>
                    <a:ln w="3175">
                      <a:solidFill>
                        <a:schemeClr val="tx1"/>
                      </a:solidFill>
                    </a:ln>
                  </pic:spPr>
                </pic:pic>
              </a:graphicData>
            </a:graphic>
          </wp:inline>
        </w:drawing>
      </w:r>
    </w:p>
    <w:p w14:paraId="7EAAEBEB" w14:textId="77777777" w:rsidR="00F2232B" w:rsidRDefault="00F2232B" w:rsidP="00F2232B">
      <w:pPr>
        <w:pStyle w:val="Figure"/>
        <w:tabs>
          <w:tab w:val="clear" w:pos="1710"/>
          <w:tab w:val="num" w:pos="1800"/>
        </w:tabs>
        <w:ind w:left="1152" w:hanging="432"/>
      </w:pPr>
      <w:r>
        <w:t>Print barcode window</w:t>
      </w:r>
    </w:p>
    <w:p w14:paraId="7E299333" w14:textId="77777777" w:rsidR="00F2232B" w:rsidRDefault="00F2232B" w:rsidP="00F2232B">
      <w:pPr>
        <w:pStyle w:val="BodyText"/>
        <w:ind w:left="720" w:right="720"/>
      </w:pPr>
    </w:p>
    <w:p w14:paraId="1C00FD0C" w14:textId="77777777" w:rsidR="00F2232B" w:rsidRDefault="00F2232B" w:rsidP="00C9791D">
      <w:pPr>
        <w:pStyle w:val="BodyText"/>
        <w:numPr>
          <w:ilvl w:val="0"/>
          <w:numId w:val="172"/>
        </w:numPr>
      </w:pPr>
      <w:r>
        <w:rPr>
          <w:lang w:val="en-US"/>
        </w:rPr>
        <w:t>To print the label to a PDF file, c</w:t>
      </w:r>
      <w:r w:rsidRPr="0008538D">
        <w:t xml:space="preserve">lick </w:t>
      </w:r>
      <w:r w:rsidRPr="004D4119">
        <w:rPr>
          <w:b/>
        </w:rPr>
        <w:t>PDF</w:t>
      </w:r>
      <w:r>
        <w:t xml:space="preserve">, and then click </w:t>
      </w:r>
      <w:r w:rsidRPr="004D4119">
        <w:rPr>
          <w:b/>
        </w:rPr>
        <w:t>SUBMIT</w:t>
      </w:r>
      <w:r>
        <w:t>.</w:t>
      </w:r>
    </w:p>
    <w:p w14:paraId="6CF87007" w14:textId="77777777" w:rsidR="00F2232B" w:rsidRDefault="00F2232B" w:rsidP="00F2232B">
      <w:pPr>
        <w:pStyle w:val="BodyText"/>
        <w:ind w:left="720"/>
      </w:pPr>
      <w:r>
        <w:lastRenderedPageBreak/>
        <w:t>The image of the bar</w:t>
      </w:r>
      <w:r w:rsidRPr="00DC6FC5">
        <w:t xml:space="preserve">code label that is associated with the </w:t>
      </w:r>
      <w:r>
        <w:t>biospecimen</w:t>
      </w:r>
      <w:r w:rsidRPr="00DC6FC5">
        <w:t xml:space="preserve"> appears below</w:t>
      </w:r>
      <w:r>
        <w:t>.</w:t>
      </w:r>
      <w:r>
        <w:br/>
      </w:r>
      <w:r w:rsidRPr="0049043D">
        <w:br/>
      </w:r>
      <w:r w:rsidRPr="00A71037">
        <w:rPr>
          <w:noProof/>
          <w:lang w:val="en-US" w:eastAsia="en-US"/>
        </w:rPr>
        <w:drawing>
          <wp:inline distT="0" distB="0" distL="0" distR="0" wp14:anchorId="4AE610B7" wp14:editId="771C205B">
            <wp:extent cx="2867660" cy="3799205"/>
            <wp:effectExtent l="19050" t="19050" r="27940" b="10795"/>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67660" cy="3799205"/>
                    </a:xfrm>
                    <a:prstGeom prst="rect">
                      <a:avLst/>
                    </a:prstGeom>
                    <a:noFill/>
                    <a:ln w="3175">
                      <a:solidFill>
                        <a:schemeClr val="tx1"/>
                      </a:solidFill>
                    </a:ln>
                  </pic:spPr>
                </pic:pic>
              </a:graphicData>
            </a:graphic>
          </wp:inline>
        </w:drawing>
      </w:r>
    </w:p>
    <w:p w14:paraId="11EE9F00" w14:textId="77777777" w:rsidR="00F2232B" w:rsidRDefault="00F2232B" w:rsidP="00F2232B">
      <w:pPr>
        <w:pStyle w:val="Figure"/>
        <w:tabs>
          <w:tab w:val="clear" w:pos="1710"/>
          <w:tab w:val="num" w:pos="1800"/>
        </w:tabs>
        <w:ind w:left="1152" w:hanging="432"/>
      </w:pPr>
      <w:r>
        <w:t>Print barcode window with label</w:t>
      </w:r>
    </w:p>
    <w:p w14:paraId="0A56908E" w14:textId="77777777" w:rsidR="00F2232B" w:rsidRDefault="00F2232B" w:rsidP="00F2232B"/>
    <w:p w14:paraId="35F44AFD" w14:textId="77777777" w:rsidR="00F2232B" w:rsidRDefault="00F2232B" w:rsidP="00F2232B">
      <w:pPr>
        <w:pStyle w:val="BodyText"/>
        <w:ind w:left="720"/>
        <w:rPr>
          <w:lang w:val="en-US"/>
        </w:rPr>
      </w:pPr>
      <w:r w:rsidRPr="00AF38DA">
        <w:rPr>
          <w:b/>
        </w:rPr>
        <w:t>Note</w:t>
      </w:r>
      <w:r>
        <w:t xml:space="preserve">: </w:t>
      </w:r>
      <w:r>
        <w:rPr>
          <w:lang w:val="en-US"/>
        </w:rPr>
        <w:t>To identify tools for viewing multiple labels, printing labels and saving the file to your machine, hover the cursor over the icons in the horizontal and vertical navigation bars.</w:t>
      </w:r>
    </w:p>
    <w:p w14:paraId="77ED969C" w14:textId="77777777" w:rsidR="00F2232B" w:rsidRDefault="00F2232B" w:rsidP="00F2232B">
      <w:pPr>
        <w:pStyle w:val="BodyText"/>
        <w:ind w:left="720"/>
        <w:rPr>
          <w:lang w:val="en-US"/>
        </w:rPr>
      </w:pPr>
    </w:p>
    <w:p w14:paraId="70B7E28B" w14:textId="77777777" w:rsidR="00F2232B" w:rsidRPr="00585562" w:rsidRDefault="00F2232B" w:rsidP="00F2232B">
      <w:pPr>
        <w:pStyle w:val="Heading3"/>
      </w:pPr>
      <w:r>
        <w:rPr>
          <w:lang w:val="en-US"/>
        </w:rPr>
        <w:br w:type="page"/>
      </w:r>
      <w:bookmarkStart w:id="4221" w:name="DeletingBiospecimen"/>
      <w:bookmarkStart w:id="4222" w:name="ModifyBiospecimen"/>
      <w:bookmarkStart w:id="4223" w:name="_Toc282093954"/>
      <w:bookmarkStart w:id="4224" w:name="_Toc300125752"/>
      <w:bookmarkStart w:id="4225" w:name="_Toc452993632"/>
      <w:bookmarkStart w:id="4226" w:name="_Toc507164353"/>
      <w:bookmarkEnd w:id="4221"/>
      <w:bookmarkEnd w:id="4222"/>
      <w:r>
        <w:lastRenderedPageBreak/>
        <w:t xml:space="preserve">Modifying </w:t>
      </w:r>
      <w:r>
        <w:rPr>
          <w:lang w:val="en-US"/>
        </w:rPr>
        <w:t>t</w:t>
      </w:r>
      <w:r>
        <w:t>he Biospecimen Information</w:t>
      </w:r>
      <w:bookmarkEnd w:id="4223"/>
      <w:bookmarkEnd w:id="4224"/>
      <w:bookmarkEnd w:id="4225"/>
      <w:bookmarkEnd w:id="4226"/>
    </w:p>
    <w:p w14:paraId="597AE2B5" w14:textId="77777777" w:rsidR="00F2232B" w:rsidRDefault="00F2232B" w:rsidP="00F2232B">
      <w:pPr>
        <w:pStyle w:val="BodyText"/>
      </w:pPr>
    </w:p>
    <w:p w14:paraId="5A582F77" w14:textId="77777777" w:rsidR="00F2232B" w:rsidRDefault="00F2232B" w:rsidP="00F2232B">
      <w:pPr>
        <w:pStyle w:val="BodyText"/>
      </w:pPr>
      <w:r w:rsidRPr="00654D47">
        <w:rPr>
          <w:b/>
        </w:rPr>
        <w:t>Note:</w:t>
      </w:r>
      <w:r w:rsidRPr="00654D47">
        <w:t xml:space="preserve"> </w:t>
      </w:r>
      <w:r>
        <w:rPr>
          <w:lang w:val="en-US"/>
        </w:rPr>
        <w:t>Only a Biobank user can modify biospecimen information</w:t>
      </w:r>
      <w:r w:rsidRPr="00654D47">
        <w:t>.</w:t>
      </w:r>
    </w:p>
    <w:p w14:paraId="0421CFC9" w14:textId="77777777" w:rsidR="00F2232B" w:rsidRPr="00585562" w:rsidRDefault="00F2232B" w:rsidP="00F2232B">
      <w:pPr>
        <w:pStyle w:val="BodyText"/>
      </w:pPr>
    </w:p>
    <w:p w14:paraId="202D068C" w14:textId="77777777" w:rsidR="00F2232B" w:rsidRDefault="00F2232B" w:rsidP="00F2232B">
      <w:pPr>
        <w:pStyle w:val="BodyText"/>
        <w:rPr>
          <w:lang w:val="en-US"/>
        </w:rPr>
      </w:pPr>
      <w:r w:rsidRPr="00DC6FC5">
        <w:t xml:space="preserve">To </w:t>
      </w:r>
      <w:r>
        <w:t>modify the</w:t>
      </w:r>
      <w:r w:rsidRPr="00DC6FC5">
        <w:t xml:space="preserve"> </w:t>
      </w:r>
      <w:r>
        <w:t>biospecimen information:</w:t>
      </w:r>
    </w:p>
    <w:p w14:paraId="7A60E8FF" w14:textId="77777777" w:rsidR="00F2232B" w:rsidRPr="009440C4" w:rsidRDefault="00F2232B" w:rsidP="00F2232B">
      <w:pPr>
        <w:pStyle w:val="BodyText"/>
        <w:rPr>
          <w:lang w:val="en-US"/>
        </w:rPr>
      </w:pPr>
    </w:p>
    <w:p w14:paraId="72D76B0E" w14:textId="116300BC" w:rsidR="00F2232B" w:rsidRDefault="00F2232B" w:rsidP="00C9791D">
      <w:pPr>
        <w:pStyle w:val="BodyText"/>
        <w:numPr>
          <w:ilvl w:val="0"/>
          <w:numId w:val="132"/>
        </w:numPr>
        <w:ind w:right="720"/>
      </w:pPr>
      <w:del w:id="4227" w:author="Sayali Dev" w:date="2018-01-31T17:54:00Z">
        <w:r w:rsidDel="009A119E">
          <w:delText>Log on</w:delText>
        </w:r>
      </w:del>
      <w:ins w:id="4228" w:author="Sayali Dev" w:date="2018-01-31T17:54:00Z">
        <w:r w:rsidR="009A119E">
          <w:t>Log in</w:t>
        </w:r>
      </w:ins>
      <w:r>
        <w:t xml:space="preserve"> to the application using your </w:t>
      </w:r>
      <w:del w:id="4229" w:author="Sayali Dev" w:date="2018-01-31T17:55:00Z">
        <w:r w:rsidDel="00A62626">
          <w:delText>logon</w:delText>
        </w:r>
      </w:del>
      <w:ins w:id="4230" w:author="Sayali Dev" w:date="2018-01-31T17:55:00Z">
        <w:r w:rsidR="00A62626">
          <w:t>log in</w:t>
        </w:r>
      </w:ins>
      <w:r>
        <w:t xml:space="preserve"> credentials. </w:t>
      </w:r>
    </w:p>
    <w:p w14:paraId="4D32F1FE" w14:textId="77777777" w:rsidR="00F2232B" w:rsidRDefault="00F2232B" w:rsidP="00F2232B">
      <w:pPr>
        <w:pStyle w:val="BodyText"/>
        <w:ind w:left="720" w:right="720"/>
      </w:pPr>
      <w:r>
        <w:t xml:space="preserve">The home page appears. </w:t>
      </w:r>
    </w:p>
    <w:p w14:paraId="367A8B7E" w14:textId="77777777" w:rsidR="00F2232B" w:rsidRDefault="00F2232B" w:rsidP="00F2232B">
      <w:pPr>
        <w:pStyle w:val="BodyText"/>
        <w:ind w:left="720" w:right="720"/>
      </w:pPr>
    </w:p>
    <w:p w14:paraId="16464209" w14:textId="77777777" w:rsidR="00F2232B" w:rsidRDefault="00F2232B" w:rsidP="00C9791D">
      <w:pPr>
        <w:pStyle w:val="BodyText"/>
        <w:numPr>
          <w:ilvl w:val="0"/>
          <w:numId w:val="132"/>
        </w:numPr>
        <w:ind w:right="720"/>
      </w:pPr>
      <w:r>
        <w:t xml:space="preserve">Point to the arrow of the </w:t>
      </w:r>
      <w:r w:rsidRPr="00FA2700">
        <w:rPr>
          <w:b/>
        </w:rPr>
        <w:t>BMS</w:t>
      </w:r>
      <w:r>
        <w:t xml:space="preserve"> tab and then click </w:t>
      </w:r>
      <w:r w:rsidRPr="00FA2700">
        <w:rPr>
          <w:b/>
        </w:rPr>
        <w:t>Inventory</w:t>
      </w:r>
      <w:r>
        <w:t>.</w:t>
      </w:r>
    </w:p>
    <w:p w14:paraId="205FFDE8" w14:textId="77777777" w:rsidR="00F2232B" w:rsidRDefault="00F2232B" w:rsidP="00F2232B">
      <w:pPr>
        <w:pStyle w:val="BodyText"/>
        <w:ind w:left="720" w:right="720"/>
      </w:pPr>
      <w:r>
        <w:t xml:space="preserve">The </w:t>
      </w:r>
      <w:r>
        <w:rPr>
          <w:b/>
          <w:lang w:val="en-US"/>
        </w:rPr>
        <w:t>Inventory</w:t>
      </w:r>
      <w:r w:rsidRPr="00FA2700">
        <w:rPr>
          <w:b/>
        </w:rPr>
        <w:t xml:space="preserve"> Search</w:t>
      </w:r>
      <w:r>
        <w:t xml:space="preserve"> page appears.</w:t>
      </w:r>
    </w:p>
    <w:p w14:paraId="1D9C6E52" w14:textId="77777777" w:rsidR="00F2232B" w:rsidRDefault="00F2232B" w:rsidP="00F2232B">
      <w:pPr>
        <w:pStyle w:val="BodyText"/>
        <w:ind w:left="720" w:right="720"/>
      </w:pPr>
    </w:p>
    <w:p w14:paraId="15410CBE" w14:textId="77777777" w:rsidR="00F2232B" w:rsidRDefault="00F2232B" w:rsidP="00C9791D">
      <w:pPr>
        <w:pStyle w:val="BodyText"/>
        <w:numPr>
          <w:ilvl w:val="0"/>
          <w:numId w:val="132"/>
        </w:numPr>
        <w:ind w:right="720"/>
      </w:pPr>
      <w:r>
        <w:t xml:space="preserve">Click </w:t>
      </w:r>
      <w:r w:rsidRPr="00FA2700">
        <w:rPr>
          <w:b/>
        </w:rPr>
        <w:t>SEARCH</w:t>
      </w:r>
      <w:r>
        <w:t>.</w:t>
      </w:r>
    </w:p>
    <w:p w14:paraId="7B929D67" w14:textId="77777777" w:rsidR="00F2232B" w:rsidRDefault="00F2232B" w:rsidP="00F2232B">
      <w:pPr>
        <w:pStyle w:val="BodyText"/>
        <w:ind w:left="720" w:right="720"/>
      </w:pPr>
      <w:r>
        <w:t xml:space="preserve">The </w:t>
      </w:r>
      <w:r>
        <w:rPr>
          <w:b/>
          <w:lang w:val="en-US"/>
        </w:rPr>
        <w:t>Inventory</w:t>
      </w:r>
      <w:r w:rsidRPr="00294F09">
        <w:rPr>
          <w:b/>
        </w:rPr>
        <w:t xml:space="preserve"> Search</w:t>
      </w:r>
      <w:r w:rsidRPr="00AE5860">
        <w:t xml:space="preserve"> </w:t>
      </w:r>
      <w:r>
        <w:t>page displays a list of biospecimens</w:t>
      </w:r>
      <w:r w:rsidRPr="008B3996">
        <w:t xml:space="preserve"> that are accessible based on your login location</w:t>
      </w:r>
      <w:r>
        <w:t>.</w:t>
      </w:r>
    </w:p>
    <w:p w14:paraId="42AD6417" w14:textId="77777777" w:rsidR="00F2232B" w:rsidRDefault="00F2232B" w:rsidP="00F2232B">
      <w:pPr>
        <w:pStyle w:val="BodyText"/>
        <w:ind w:left="720" w:right="720"/>
      </w:pPr>
    </w:p>
    <w:p w14:paraId="10E5A0F2" w14:textId="77777777" w:rsidR="00F2232B" w:rsidRDefault="00F2232B" w:rsidP="00C9791D">
      <w:pPr>
        <w:pStyle w:val="BodyText"/>
        <w:numPr>
          <w:ilvl w:val="0"/>
          <w:numId w:val="132"/>
        </w:numPr>
        <w:ind w:right="720"/>
      </w:pPr>
      <w:r>
        <w:t xml:space="preserve">Click the row of the biospecimen for which you want to modify the information. </w:t>
      </w:r>
    </w:p>
    <w:p w14:paraId="545C2E8B" w14:textId="77777777" w:rsidR="00F2232B" w:rsidRDefault="00F2232B" w:rsidP="00F2232B">
      <w:pPr>
        <w:pStyle w:val="BodyText"/>
        <w:ind w:firstLine="720"/>
      </w:pPr>
      <w:r>
        <w:t xml:space="preserve">The </w:t>
      </w:r>
      <w:r w:rsidRPr="00190972">
        <w:rPr>
          <w:b/>
        </w:rPr>
        <w:t>View Biospecimen</w:t>
      </w:r>
      <w:r>
        <w:t xml:space="preserve"> page appears.</w:t>
      </w:r>
    </w:p>
    <w:p w14:paraId="6F726109" w14:textId="77777777" w:rsidR="00F2232B" w:rsidRDefault="00F2232B" w:rsidP="00F2232B">
      <w:pPr>
        <w:pStyle w:val="BodyText"/>
      </w:pPr>
    </w:p>
    <w:p w14:paraId="12018E9C" w14:textId="77777777" w:rsidR="00F2232B" w:rsidRDefault="00F2232B" w:rsidP="00C9791D">
      <w:pPr>
        <w:pStyle w:val="BodyText"/>
        <w:numPr>
          <w:ilvl w:val="0"/>
          <w:numId w:val="132"/>
        </w:numPr>
      </w:pPr>
      <w:r>
        <w:t xml:space="preserve">Click </w:t>
      </w:r>
      <w:r w:rsidRPr="007D12C3">
        <w:rPr>
          <w:b/>
        </w:rPr>
        <w:t>MODIFY</w:t>
      </w:r>
      <w:r>
        <w:t>.</w:t>
      </w:r>
    </w:p>
    <w:p w14:paraId="60C89F5B" w14:textId="77777777" w:rsidR="00F2232B" w:rsidRPr="00153025" w:rsidRDefault="00F2232B" w:rsidP="00F2232B">
      <w:pPr>
        <w:pStyle w:val="BodyText"/>
        <w:ind w:left="720"/>
        <w:rPr>
          <w:lang w:val="en-US"/>
        </w:rPr>
      </w:pPr>
      <w:r>
        <w:t xml:space="preserve">The </w:t>
      </w:r>
      <w:r w:rsidRPr="007D12C3">
        <w:rPr>
          <w:b/>
        </w:rPr>
        <w:t>Modify Biospecimen</w:t>
      </w:r>
      <w:r>
        <w:t xml:space="preserve"> page appears.  </w:t>
      </w:r>
      <w:r>
        <w:rPr>
          <w:lang w:val="en-US"/>
        </w:rPr>
        <w:br/>
      </w:r>
    </w:p>
    <w:p w14:paraId="0B96581A" w14:textId="77777777" w:rsidR="00F2232B" w:rsidRDefault="00F2232B" w:rsidP="00F2232B">
      <w:pPr>
        <w:pStyle w:val="BodyText"/>
        <w:ind w:left="720"/>
      </w:pPr>
      <w:r>
        <w:rPr>
          <w:noProof/>
          <w:lang w:val="en-US" w:eastAsia="en-US"/>
        </w:rPr>
        <w:drawing>
          <wp:inline distT="0" distB="0" distL="0" distR="0" wp14:anchorId="0D124822" wp14:editId="11660A9C">
            <wp:extent cx="6259484" cy="4358145"/>
            <wp:effectExtent l="19050" t="19050" r="27305" b="23495"/>
            <wp:docPr id="9258" name="Picture 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66675" cy="4363152"/>
                    </a:xfrm>
                    <a:prstGeom prst="rect">
                      <a:avLst/>
                    </a:prstGeom>
                    <a:noFill/>
                    <a:ln w="3175">
                      <a:solidFill>
                        <a:schemeClr val="tx1"/>
                      </a:solidFill>
                    </a:ln>
                  </pic:spPr>
                </pic:pic>
              </a:graphicData>
            </a:graphic>
          </wp:inline>
        </w:drawing>
      </w:r>
    </w:p>
    <w:p w14:paraId="21BEA275" w14:textId="77777777" w:rsidR="00F2232B" w:rsidRDefault="00F2232B" w:rsidP="00F2232B">
      <w:pPr>
        <w:pStyle w:val="Figure"/>
        <w:tabs>
          <w:tab w:val="clear" w:pos="1710"/>
          <w:tab w:val="num" w:pos="1800"/>
        </w:tabs>
        <w:ind w:left="1152" w:hanging="432"/>
      </w:pPr>
      <w:r>
        <w:t xml:space="preserve">  Modify Biospecimen page</w:t>
      </w:r>
    </w:p>
    <w:p w14:paraId="296B2125" w14:textId="77777777" w:rsidR="00F2232B" w:rsidRDefault="00F2232B" w:rsidP="00F2232B">
      <w:pPr>
        <w:pStyle w:val="BodyText"/>
        <w:ind w:right="720" w:firstLine="720"/>
      </w:pPr>
    </w:p>
    <w:p w14:paraId="0DE35C97" w14:textId="77777777" w:rsidR="00F2232B" w:rsidRPr="003D46F1" w:rsidRDefault="00F2232B" w:rsidP="00C9791D">
      <w:pPr>
        <w:pStyle w:val="BodyText"/>
        <w:numPr>
          <w:ilvl w:val="0"/>
          <w:numId w:val="132"/>
        </w:numPr>
        <w:tabs>
          <w:tab w:val="left" w:pos="720"/>
        </w:tabs>
        <w:ind w:right="720"/>
      </w:pPr>
      <w:r w:rsidRPr="00D16090">
        <w:lastRenderedPageBreak/>
        <w:t xml:space="preserve">To add </w:t>
      </w:r>
      <w:r>
        <w:t xml:space="preserve">an </w:t>
      </w:r>
      <w:r w:rsidRPr="00D16090">
        <w:t xml:space="preserve">event </w:t>
      </w:r>
      <w:r>
        <w:t xml:space="preserve">to this </w:t>
      </w:r>
      <w:r>
        <w:rPr>
          <w:lang w:val="en-US"/>
        </w:rPr>
        <w:t>biospecimen</w:t>
      </w:r>
      <w:r>
        <w:t xml:space="preserve">, </w:t>
      </w:r>
      <w:r w:rsidRPr="00D16090">
        <w:t xml:space="preserve">click the </w:t>
      </w:r>
      <w:r w:rsidRPr="00A04E89">
        <w:rPr>
          <w:b/>
        </w:rPr>
        <w:t>Manage Events</w:t>
      </w:r>
      <w:r w:rsidRPr="00D16090">
        <w:t xml:space="preserve"> link</w:t>
      </w:r>
      <w:r>
        <w:t xml:space="preserve">. </w:t>
      </w:r>
      <w:r>
        <w:rPr>
          <w:lang w:val="en-US"/>
        </w:rPr>
        <w:br/>
        <w:t xml:space="preserve">The </w:t>
      </w:r>
      <w:r w:rsidRPr="00A5160B">
        <w:rPr>
          <w:b/>
          <w:lang w:val="en-US"/>
        </w:rPr>
        <w:t>Manage Events</w:t>
      </w:r>
      <w:r>
        <w:rPr>
          <w:lang w:val="en-US"/>
        </w:rPr>
        <w:t xml:space="preserve"> window appears. </w:t>
      </w:r>
      <w:r>
        <w:rPr>
          <w:lang w:val="en-US"/>
        </w:rPr>
        <w:br/>
      </w:r>
      <w:r w:rsidRPr="00A5160B">
        <w:rPr>
          <w:b/>
          <w:lang w:val="en-US"/>
        </w:rPr>
        <w:t>Note:</w:t>
      </w:r>
      <w:r>
        <w:rPr>
          <w:lang w:val="en-US"/>
        </w:rPr>
        <w:t xml:space="preserve"> </w:t>
      </w:r>
      <w:r>
        <w:t xml:space="preserve">For more information about how to add an event, see </w:t>
      </w:r>
      <w:hyperlink w:anchor="ManagingEvents" w:history="1">
        <w:r>
          <w:rPr>
            <w:rStyle w:val="Hyperlink"/>
            <w:b/>
          </w:rPr>
          <w:t xml:space="preserve">Managing </w:t>
        </w:r>
        <w:r w:rsidRPr="00A04E89">
          <w:rPr>
            <w:rStyle w:val="Hyperlink"/>
            <w:b/>
          </w:rPr>
          <w:t>Events</w:t>
        </w:r>
      </w:hyperlink>
      <w:r w:rsidRPr="00B94701">
        <w:t>.</w:t>
      </w:r>
      <w:r>
        <w:rPr>
          <w:lang w:val="en-US"/>
        </w:rPr>
        <w:br/>
      </w:r>
    </w:p>
    <w:p w14:paraId="6663BFA8" w14:textId="77777777" w:rsidR="00F2232B" w:rsidRPr="003D46F1" w:rsidRDefault="00F2232B" w:rsidP="00C9791D">
      <w:pPr>
        <w:pStyle w:val="BodyText"/>
        <w:numPr>
          <w:ilvl w:val="0"/>
          <w:numId w:val="132"/>
        </w:numPr>
        <w:tabs>
          <w:tab w:val="left" w:pos="720"/>
        </w:tabs>
        <w:ind w:right="720"/>
      </w:pPr>
      <w:r w:rsidRPr="00A04E89">
        <w:t xml:space="preserve">To attach </w:t>
      </w:r>
      <w:r>
        <w:t xml:space="preserve">a </w:t>
      </w:r>
      <w:r w:rsidRPr="00A04E89">
        <w:t xml:space="preserve">file to this </w:t>
      </w:r>
      <w:r>
        <w:rPr>
          <w:lang w:val="en-US"/>
        </w:rPr>
        <w:t>biospecimen</w:t>
      </w:r>
      <w:r w:rsidRPr="00A04E89">
        <w:t xml:space="preserve">, click </w:t>
      </w:r>
      <w:r>
        <w:t xml:space="preserve">the </w:t>
      </w:r>
      <w:r>
        <w:rPr>
          <w:b/>
          <w:lang w:val="en-US"/>
        </w:rPr>
        <w:t>Add Attachment</w:t>
      </w:r>
      <w:r w:rsidRPr="00A04E89">
        <w:t xml:space="preserve"> link</w:t>
      </w:r>
      <w:r>
        <w:t xml:space="preserve">. </w:t>
      </w:r>
      <w:r>
        <w:rPr>
          <w:lang w:val="en-US"/>
        </w:rPr>
        <w:br/>
        <w:t xml:space="preserve">The </w:t>
      </w:r>
      <w:r w:rsidRPr="00A5160B">
        <w:rPr>
          <w:b/>
          <w:lang w:val="en-US"/>
        </w:rPr>
        <w:t xml:space="preserve">Manage </w:t>
      </w:r>
      <w:r>
        <w:rPr>
          <w:b/>
          <w:lang w:val="en-US"/>
        </w:rPr>
        <w:t>Attachments</w:t>
      </w:r>
      <w:r>
        <w:rPr>
          <w:lang w:val="en-US"/>
        </w:rPr>
        <w:t xml:space="preserve"> window appears. </w:t>
      </w:r>
      <w:r>
        <w:rPr>
          <w:lang w:val="en-US"/>
        </w:rPr>
        <w:br/>
      </w:r>
      <w:r w:rsidRPr="00A5160B">
        <w:rPr>
          <w:b/>
          <w:lang w:val="en-US"/>
        </w:rPr>
        <w:t>Note:</w:t>
      </w:r>
      <w:r>
        <w:rPr>
          <w:lang w:val="en-US"/>
        </w:rPr>
        <w:t xml:space="preserve"> </w:t>
      </w:r>
      <w:r>
        <w:t xml:space="preserve">For more information about how to attach a file, see </w:t>
      </w:r>
      <w:hyperlink w:anchor="CommonFileUpload" w:history="1">
        <w:r w:rsidRPr="003D46F1">
          <w:rPr>
            <w:rStyle w:val="Hyperlink"/>
            <w:b/>
          </w:rPr>
          <w:t>Common File Upload</w:t>
        </w:r>
      </w:hyperlink>
      <w:r>
        <w:t>.</w:t>
      </w:r>
      <w:r>
        <w:rPr>
          <w:lang w:val="en-US"/>
        </w:rPr>
        <w:br/>
      </w:r>
    </w:p>
    <w:p w14:paraId="1BBC6FB8" w14:textId="77777777" w:rsidR="00F2232B" w:rsidRDefault="00F2232B" w:rsidP="00C9791D">
      <w:pPr>
        <w:numPr>
          <w:ilvl w:val="0"/>
          <w:numId w:val="132"/>
        </w:numPr>
      </w:pPr>
      <w:r>
        <w:t xml:space="preserve">To modify the unit of measure shown in the </w:t>
      </w:r>
      <w:r w:rsidRPr="004E4BC7">
        <w:rPr>
          <w:b/>
        </w:rPr>
        <w:t>Quantity Audit Log</w:t>
      </w:r>
      <w:r>
        <w:t xml:space="preserve"> field for this biospecimen:</w:t>
      </w:r>
    </w:p>
    <w:p w14:paraId="27169799" w14:textId="77777777" w:rsidR="00F2232B" w:rsidRDefault="00F2232B" w:rsidP="00C9791D">
      <w:pPr>
        <w:numPr>
          <w:ilvl w:val="0"/>
          <w:numId w:val="134"/>
        </w:numPr>
        <w:ind w:left="1350" w:hanging="270"/>
      </w:pPr>
      <w:r>
        <w:t xml:space="preserve">Click the </w:t>
      </w:r>
      <w:r w:rsidRPr="00147745">
        <w:rPr>
          <w:b/>
        </w:rPr>
        <w:t>Quantity Audit Log</w:t>
      </w:r>
      <w:r>
        <w:t xml:space="preserve"> link.</w:t>
      </w:r>
      <w:r>
        <w:br/>
        <w:t xml:space="preserve">The </w:t>
      </w:r>
      <w:r w:rsidRPr="00792C85">
        <w:rPr>
          <w:b/>
        </w:rPr>
        <w:t>Quantity Audit</w:t>
      </w:r>
      <w:r>
        <w:t xml:space="preserve"> </w:t>
      </w:r>
      <w:r w:rsidRPr="00792C85">
        <w:rPr>
          <w:b/>
        </w:rPr>
        <w:t>Log</w:t>
      </w:r>
      <w:r>
        <w:t xml:space="preserve"> window appears.</w:t>
      </w:r>
      <w:r>
        <w:br/>
      </w:r>
    </w:p>
    <w:p w14:paraId="28C29370" w14:textId="77777777" w:rsidR="00F2232B" w:rsidRDefault="00F2232B" w:rsidP="00F2232B">
      <w:pPr>
        <w:ind w:left="1350"/>
      </w:pPr>
      <w:r>
        <w:rPr>
          <w:noProof/>
        </w:rPr>
        <w:drawing>
          <wp:inline distT="0" distB="0" distL="0" distR="0" wp14:anchorId="12B1B660" wp14:editId="46AE4117">
            <wp:extent cx="3092450" cy="3225165"/>
            <wp:effectExtent l="19050" t="19050" r="12700" b="133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92450" cy="3225165"/>
                    </a:xfrm>
                    <a:prstGeom prst="rect">
                      <a:avLst/>
                    </a:prstGeom>
                    <a:noFill/>
                    <a:ln w="6350" cmpd="sng">
                      <a:solidFill>
                        <a:srgbClr val="000000"/>
                      </a:solidFill>
                      <a:miter lim="800000"/>
                      <a:headEnd/>
                      <a:tailEnd/>
                    </a:ln>
                    <a:effectLst/>
                  </pic:spPr>
                </pic:pic>
              </a:graphicData>
            </a:graphic>
          </wp:inline>
        </w:drawing>
      </w:r>
    </w:p>
    <w:p w14:paraId="4B9EF4C5" w14:textId="77777777" w:rsidR="00F2232B" w:rsidRDefault="00F2232B" w:rsidP="00F2232B">
      <w:pPr>
        <w:pStyle w:val="Figure"/>
        <w:tabs>
          <w:tab w:val="clear" w:pos="1710"/>
          <w:tab w:val="num" w:pos="1800"/>
          <w:tab w:val="num" w:pos="2340"/>
        </w:tabs>
        <w:ind w:left="1710" w:hanging="432"/>
      </w:pPr>
      <w:r>
        <w:t xml:space="preserve">  Quantity Audit Log window</w:t>
      </w:r>
    </w:p>
    <w:p w14:paraId="2C21158A" w14:textId="77777777" w:rsidR="00F2232B" w:rsidRPr="0007070E" w:rsidRDefault="00F2232B" w:rsidP="00F2232B">
      <w:pPr>
        <w:ind w:left="1350" w:hanging="270"/>
      </w:pPr>
    </w:p>
    <w:p w14:paraId="0C441F29" w14:textId="77777777" w:rsidR="00F2232B" w:rsidRDefault="00F2232B" w:rsidP="00C9791D">
      <w:pPr>
        <w:numPr>
          <w:ilvl w:val="0"/>
          <w:numId w:val="134"/>
        </w:numPr>
        <w:ind w:left="1350" w:hanging="270"/>
      </w:pPr>
      <w:r>
        <w:t xml:space="preserve">To modify the default unit for Quantity, click on the Quantity </w:t>
      </w:r>
      <w:r w:rsidRPr="004E4BC7">
        <w:rPr>
          <w:b/>
        </w:rPr>
        <w:t>Default Unit</w:t>
      </w:r>
      <w:r>
        <w:t xml:space="preserve"> field and select the appropriate unit of measure.</w:t>
      </w:r>
      <w:r>
        <w:br/>
      </w:r>
    </w:p>
    <w:p w14:paraId="2C6C1B12" w14:textId="77777777" w:rsidR="00F2232B" w:rsidRDefault="00F2232B" w:rsidP="00C9791D">
      <w:pPr>
        <w:numPr>
          <w:ilvl w:val="0"/>
          <w:numId w:val="134"/>
        </w:numPr>
        <w:ind w:left="1350" w:hanging="270"/>
      </w:pPr>
      <w:r>
        <w:t xml:space="preserve">To modify the default unit for Concentration, click on the Concentration </w:t>
      </w:r>
      <w:r w:rsidRPr="004E4BC7">
        <w:rPr>
          <w:b/>
        </w:rPr>
        <w:t>Default Unit</w:t>
      </w:r>
      <w:r>
        <w:t xml:space="preserve"> field and select the appropriate unit of measure.</w:t>
      </w:r>
    </w:p>
    <w:p w14:paraId="4A575DB3" w14:textId="77777777" w:rsidR="00F2232B" w:rsidRDefault="00F2232B" w:rsidP="00C9791D">
      <w:pPr>
        <w:numPr>
          <w:ilvl w:val="0"/>
          <w:numId w:val="134"/>
        </w:numPr>
        <w:ind w:left="1350" w:hanging="270"/>
      </w:pPr>
      <w:r>
        <w:t xml:space="preserve">Click the  </w:t>
      </w:r>
      <w:r>
        <w:rPr>
          <w:noProof/>
        </w:rPr>
        <w:drawing>
          <wp:inline distT="0" distB="0" distL="0" distR="0" wp14:anchorId="2603DC62" wp14:editId="7D2A6AF2">
            <wp:extent cx="174625" cy="233045"/>
            <wp:effectExtent l="0" t="0" r="0" b="0"/>
            <wp:docPr id="141" name="Picture 141" descr="Quantity Audit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Quantity Audit Log"/>
                    <pic:cNvPicPr>
                      <a:picLocks noChangeAspect="1" noChangeArrowheads="1"/>
                    </pic:cNvPicPr>
                  </pic:nvPicPr>
                  <pic:blipFill>
                    <a:blip r:embed="rId189">
                      <a:extLst>
                        <a:ext uri="{28A0092B-C50C-407E-A947-70E740481C1C}">
                          <a14:useLocalDpi xmlns:a14="http://schemas.microsoft.com/office/drawing/2010/main" val="0"/>
                        </a:ext>
                      </a:extLst>
                    </a:blip>
                    <a:srcRect l="29654" t="31844" r="65854" b="58659"/>
                    <a:stretch>
                      <a:fillRect/>
                    </a:stretch>
                  </pic:blipFill>
                  <pic:spPr bwMode="auto">
                    <a:xfrm>
                      <a:off x="0" y="0"/>
                      <a:ext cx="174625" cy="233045"/>
                    </a:xfrm>
                    <a:prstGeom prst="rect">
                      <a:avLst/>
                    </a:prstGeom>
                    <a:noFill/>
                    <a:ln>
                      <a:noFill/>
                    </a:ln>
                  </pic:spPr>
                </pic:pic>
              </a:graphicData>
            </a:graphic>
          </wp:inline>
        </w:drawing>
      </w:r>
      <w:r>
        <w:t>icon.</w:t>
      </w:r>
      <w:r>
        <w:br/>
        <w:t xml:space="preserve">The unit of measure is updated in the </w:t>
      </w:r>
      <w:r w:rsidRPr="0075608C">
        <w:rPr>
          <w:b/>
        </w:rPr>
        <w:t>Quality Audit Log</w:t>
      </w:r>
      <w:r>
        <w:t xml:space="preserve"> window and on the </w:t>
      </w:r>
      <w:r w:rsidRPr="0075608C">
        <w:rPr>
          <w:b/>
        </w:rPr>
        <w:t>Modify Biospecimen</w:t>
      </w:r>
      <w:r>
        <w:t xml:space="preserve"> screen. </w:t>
      </w:r>
      <w:r>
        <w:br/>
      </w:r>
    </w:p>
    <w:p w14:paraId="14B285E7" w14:textId="77777777" w:rsidR="00F2232B" w:rsidRPr="0007070E" w:rsidRDefault="00F2232B" w:rsidP="00C9791D">
      <w:pPr>
        <w:numPr>
          <w:ilvl w:val="0"/>
          <w:numId w:val="134"/>
        </w:numPr>
        <w:ind w:left="1350" w:hanging="270"/>
      </w:pPr>
      <w:r>
        <w:t xml:space="preserve">Click </w:t>
      </w:r>
      <w:r w:rsidRPr="00A71E05">
        <w:rPr>
          <w:b/>
        </w:rPr>
        <w:t>CLOSE</w:t>
      </w:r>
      <w:r>
        <w:t>.</w:t>
      </w:r>
      <w:r>
        <w:br/>
        <w:t xml:space="preserve">The </w:t>
      </w:r>
      <w:r w:rsidRPr="0075608C">
        <w:rPr>
          <w:b/>
        </w:rPr>
        <w:t>Quality Audit Log</w:t>
      </w:r>
      <w:r>
        <w:t xml:space="preserve"> window closes.</w:t>
      </w:r>
      <w:r>
        <w:rPr>
          <w:b/>
        </w:rPr>
        <w:br/>
      </w:r>
    </w:p>
    <w:p w14:paraId="1FC7BBA6" w14:textId="77777777" w:rsidR="00F2232B" w:rsidRDefault="00F2232B" w:rsidP="00C9791D">
      <w:pPr>
        <w:numPr>
          <w:ilvl w:val="0"/>
          <w:numId w:val="132"/>
        </w:numPr>
      </w:pPr>
      <w:bookmarkStart w:id="4231" w:name="ModifyStorageLocation"/>
      <w:bookmarkEnd w:id="4231"/>
      <w:r>
        <w:t xml:space="preserve">To modify the storage location for </w:t>
      </w:r>
      <w:r w:rsidRPr="00C8555D">
        <w:t xml:space="preserve">this </w:t>
      </w:r>
      <w:r>
        <w:t>biospecimen:</w:t>
      </w:r>
    </w:p>
    <w:p w14:paraId="4C7682C8" w14:textId="77777777" w:rsidR="00F2232B" w:rsidRDefault="00F2232B" w:rsidP="00C9791D">
      <w:pPr>
        <w:numPr>
          <w:ilvl w:val="0"/>
          <w:numId w:val="133"/>
        </w:numPr>
        <w:ind w:left="1440"/>
      </w:pPr>
      <w:r>
        <w:t xml:space="preserve">In the </w:t>
      </w:r>
      <w:r w:rsidRPr="00147745">
        <w:rPr>
          <w:b/>
        </w:rPr>
        <w:t>Storage Location</w:t>
      </w:r>
      <w:r>
        <w:t xml:space="preserve"> field, click the link</w:t>
      </w:r>
      <w:r w:rsidRPr="009C6A70">
        <w:t>.</w:t>
      </w:r>
      <w:r>
        <w:t xml:space="preserve"> </w:t>
      </w:r>
    </w:p>
    <w:p w14:paraId="79840453" w14:textId="77777777" w:rsidR="00F2232B" w:rsidRDefault="00F2232B" w:rsidP="00F2232B">
      <w:pPr>
        <w:ind w:left="1440" w:right="90"/>
      </w:pPr>
      <w:r>
        <w:t xml:space="preserve">The </w:t>
      </w:r>
      <w:r w:rsidRPr="009C6A70">
        <w:rPr>
          <w:b/>
        </w:rPr>
        <w:t>Storage Location</w:t>
      </w:r>
      <w:r>
        <w:t xml:space="preserve"> window appears. </w:t>
      </w:r>
    </w:p>
    <w:p w14:paraId="58A6E3E7" w14:textId="77777777" w:rsidR="00F2232B" w:rsidRDefault="00F2232B" w:rsidP="00F2232B">
      <w:pPr>
        <w:ind w:left="1440" w:right="90"/>
      </w:pPr>
    </w:p>
    <w:p w14:paraId="15820996" w14:textId="77777777" w:rsidR="00F2232B" w:rsidRDefault="00F2232B" w:rsidP="00C9791D">
      <w:pPr>
        <w:numPr>
          <w:ilvl w:val="0"/>
          <w:numId w:val="178"/>
        </w:numPr>
        <w:tabs>
          <w:tab w:val="left" w:pos="1440"/>
        </w:tabs>
        <w:ind w:left="1440"/>
      </w:pPr>
      <w:r>
        <w:lastRenderedPageBreak/>
        <w:t xml:space="preserve">If you are assigning a storage location for this biospecimen for the first time, the window displays a collapsed Storage Devices list without a storage map. </w:t>
      </w:r>
      <w:r>
        <w:br/>
      </w:r>
      <w:r>
        <w:br/>
      </w:r>
      <w:r w:rsidRPr="00FA7EFD">
        <w:t xml:space="preserve">Click on the </w:t>
      </w:r>
      <w:r w:rsidRPr="00FA7EFD">
        <w:rPr>
          <w:b/>
        </w:rPr>
        <w:t>Expand All</w:t>
      </w:r>
      <w:r w:rsidRPr="00FA7EFD">
        <w:t xml:space="preserve"> link to display all of the storage devices.</w:t>
      </w:r>
      <w:r>
        <w:t xml:space="preserve"> </w:t>
      </w:r>
    </w:p>
    <w:p w14:paraId="38B66BDA" w14:textId="77777777" w:rsidR="00F2232B" w:rsidRDefault="00F2232B" w:rsidP="00F2232B"/>
    <w:p w14:paraId="4954520D" w14:textId="77777777" w:rsidR="00F2232B" w:rsidRDefault="00F2232B" w:rsidP="00F2232B">
      <w:pPr>
        <w:ind w:left="1440"/>
      </w:pPr>
      <w:r w:rsidRPr="00122761">
        <w:rPr>
          <w:noProof/>
        </w:rPr>
        <w:drawing>
          <wp:inline distT="0" distB="0" distL="0" distR="0" wp14:anchorId="5F55D3D4" wp14:editId="7AAC470D">
            <wp:extent cx="4580255" cy="1338580"/>
            <wp:effectExtent l="19050" t="19050" r="10795" b="1397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580255" cy="1338580"/>
                    </a:xfrm>
                    <a:prstGeom prst="rect">
                      <a:avLst/>
                    </a:prstGeom>
                    <a:noFill/>
                    <a:ln w="3175">
                      <a:solidFill>
                        <a:schemeClr val="tx1"/>
                      </a:solidFill>
                    </a:ln>
                  </pic:spPr>
                </pic:pic>
              </a:graphicData>
            </a:graphic>
          </wp:inline>
        </w:drawing>
      </w:r>
    </w:p>
    <w:p w14:paraId="42DC9DFB" w14:textId="77777777" w:rsidR="00F2232B" w:rsidRDefault="00F2232B" w:rsidP="00F2232B">
      <w:pPr>
        <w:pStyle w:val="Figure"/>
        <w:tabs>
          <w:tab w:val="clear" w:pos="1710"/>
          <w:tab w:val="num" w:pos="1800"/>
          <w:tab w:val="num" w:pos="2430"/>
        </w:tabs>
        <w:ind w:left="1800" w:hanging="432"/>
      </w:pPr>
      <w:r>
        <w:t xml:space="preserve">  Storage Location window – assigning storage for first time</w:t>
      </w:r>
      <w:r>
        <w:br/>
      </w:r>
    </w:p>
    <w:p w14:paraId="24A5772F" w14:textId="77777777" w:rsidR="00F2232B" w:rsidRDefault="00F2232B" w:rsidP="00F2232B">
      <w:pPr>
        <w:ind w:left="1440" w:right="90"/>
      </w:pPr>
      <w:r>
        <w:t>If you are modifying an existing storage location for this biospecimen, the window displays an expanded device list and the storage map with the current storage assignment cell position shown in green.</w:t>
      </w:r>
      <w:r>
        <w:br/>
      </w:r>
    </w:p>
    <w:p w14:paraId="7ADA071C" w14:textId="77777777" w:rsidR="00F2232B" w:rsidRDefault="00F2232B" w:rsidP="00F2232B">
      <w:pPr>
        <w:ind w:left="1800"/>
      </w:pPr>
      <w:r>
        <w:rPr>
          <w:noProof/>
        </w:rPr>
        <w:lastRenderedPageBreak/>
        <w:drawing>
          <wp:inline distT="0" distB="0" distL="0" distR="0" wp14:anchorId="3E2EB229" wp14:editId="2075B33A">
            <wp:extent cx="5536276" cy="5610302"/>
            <wp:effectExtent l="19050" t="19050" r="26670" b="9525"/>
            <wp:docPr id="9259" name="Picture 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59671" cy="5634010"/>
                    </a:xfrm>
                    <a:prstGeom prst="rect">
                      <a:avLst/>
                    </a:prstGeom>
                    <a:ln w="3175">
                      <a:solidFill>
                        <a:schemeClr val="tx1"/>
                      </a:solidFill>
                    </a:ln>
                  </pic:spPr>
                </pic:pic>
              </a:graphicData>
            </a:graphic>
          </wp:inline>
        </w:drawing>
      </w:r>
    </w:p>
    <w:p w14:paraId="194FB07D" w14:textId="77777777" w:rsidR="00F2232B" w:rsidRDefault="00F2232B" w:rsidP="00F2232B">
      <w:pPr>
        <w:pStyle w:val="Figure"/>
        <w:tabs>
          <w:tab w:val="clear" w:pos="1710"/>
          <w:tab w:val="num" w:pos="1800"/>
          <w:tab w:val="num" w:pos="2790"/>
        </w:tabs>
        <w:ind w:left="2160" w:hanging="432"/>
      </w:pPr>
      <w:r>
        <w:t xml:space="preserve">  </w:t>
      </w:r>
      <w:r w:rsidRPr="00D8344B">
        <w:t>Storage</w:t>
      </w:r>
      <w:r>
        <w:t xml:space="preserve"> Location window – modifying existing storage assignment</w:t>
      </w:r>
    </w:p>
    <w:p w14:paraId="213273DE" w14:textId="77777777" w:rsidR="00F2232B" w:rsidRPr="00AD1B41" w:rsidRDefault="00F2232B" w:rsidP="00F2232B"/>
    <w:p w14:paraId="2793D7ED" w14:textId="77777777" w:rsidR="00F2232B" w:rsidRDefault="00F2232B" w:rsidP="00F2232B">
      <w:pPr>
        <w:tabs>
          <w:tab w:val="left" w:pos="1440"/>
        </w:tabs>
        <w:ind w:left="1440"/>
      </w:pPr>
    </w:p>
    <w:p w14:paraId="6DCF757D" w14:textId="77777777" w:rsidR="00F2232B" w:rsidRDefault="00F2232B" w:rsidP="00C9791D">
      <w:pPr>
        <w:numPr>
          <w:ilvl w:val="0"/>
          <w:numId w:val="191"/>
        </w:numPr>
      </w:pPr>
      <w:r>
        <w:t>Click the storage device name (blue folder) on the list where you want to store this biospecimen.</w:t>
      </w:r>
      <w:r>
        <w:br/>
        <w:t>All storage divisions within that device appear below</w:t>
      </w:r>
      <w:r w:rsidRPr="00D52B0B">
        <w:t xml:space="preserve">. </w:t>
      </w:r>
    </w:p>
    <w:p w14:paraId="4ADB26CF" w14:textId="77777777" w:rsidR="00F2232B" w:rsidRDefault="00F2232B" w:rsidP="00F2232B">
      <w:pPr>
        <w:pStyle w:val="ListParagraph"/>
      </w:pPr>
    </w:p>
    <w:p w14:paraId="546CAA57" w14:textId="77777777" w:rsidR="00F2232B" w:rsidRDefault="00F2232B" w:rsidP="00C9791D">
      <w:pPr>
        <w:numPr>
          <w:ilvl w:val="0"/>
          <w:numId w:val="191"/>
        </w:numPr>
      </w:pPr>
      <w:r>
        <w:t>Click</w:t>
      </w:r>
      <w:r w:rsidRPr="00D52B0B">
        <w:t xml:space="preserve"> the </w:t>
      </w:r>
      <w:r>
        <w:t>division</w:t>
      </w:r>
      <w:r w:rsidRPr="00D52B0B">
        <w:t xml:space="preserve"> </w:t>
      </w:r>
      <w:r>
        <w:t xml:space="preserve">under the device name </w:t>
      </w:r>
      <w:r w:rsidRPr="00D52B0B">
        <w:t xml:space="preserve">where </w:t>
      </w:r>
      <w:r>
        <w:t xml:space="preserve">you want to store </w:t>
      </w:r>
      <w:r w:rsidRPr="00D52B0B">
        <w:t>th</w:t>
      </w:r>
      <w:r>
        <w:t>is</w:t>
      </w:r>
      <w:r w:rsidRPr="00D52B0B">
        <w:t xml:space="preserve"> </w:t>
      </w:r>
      <w:r>
        <w:t>biospecimen</w:t>
      </w:r>
      <w:r w:rsidRPr="00D52B0B">
        <w:t xml:space="preserve">. </w:t>
      </w:r>
      <w:r>
        <w:br/>
        <w:t xml:space="preserve">For example, Device </w:t>
      </w:r>
      <w:r w:rsidRPr="00D52B0B">
        <w:t xml:space="preserve">X, Shelf 1, </w:t>
      </w:r>
      <w:r>
        <w:t>Box 3.</w:t>
      </w:r>
      <w:r>
        <w:br/>
        <w:t xml:space="preserve">The storage map with all of the cell positions for the selected division appears. </w:t>
      </w:r>
      <w:r>
        <w:br/>
      </w:r>
      <w:r w:rsidRPr="00263E00">
        <w:rPr>
          <w:b/>
        </w:rPr>
        <w:t>Note:</w:t>
      </w:r>
      <w:r>
        <w:t xml:space="preserve"> </w:t>
      </w:r>
    </w:p>
    <w:p w14:paraId="67CFAEF5" w14:textId="77777777" w:rsidR="00F2232B" w:rsidRDefault="00F2232B" w:rsidP="00C9791D">
      <w:pPr>
        <w:numPr>
          <w:ilvl w:val="0"/>
          <w:numId w:val="177"/>
        </w:numPr>
        <w:ind w:left="2070" w:hanging="270"/>
      </w:pPr>
      <w:r>
        <w:t>Available cells display on the storage map in yellow or tan.</w:t>
      </w:r>
    </w:p>
    <w:p w14:paraId="2577E7AA" w14:textId="77777777" w:rsidR="00F2232B" w:rsidRDefault="00F2232B" w:rsidP="00C9791D">
      <w:pPr>
        <w:numPr>
          <w:ilvl w:val="0"/>
          <w:numId w:val="177"/>
        </w:numPr>
        <w:ind w:left="2070" w:hanging="270"/>
      </w:pPr>
      <w:r>
        <w:t>Used cells display on the storage map in red.</w:t>
      </w:r>
    </w:p>
    <w:p w14:paraId="03FF2580" w14:textId="77777777" w:rsidR="00F2232B" w:rsidRPr="007F1260" w:rsidRDefault="00F2232B" w:rsidP="00F2232B">
      <w:pPr>
        <w:pStyle w:val="BodyText"/>
        <w:ind w:left="360" w:right="720"/>
      </w:pPr>
    </w:p>
    <w:p w14:paraId="6E4E5093" w14:textId="77777777" w:rsidR="00F2232B" w:rsidRDefault="00F2232B" w:rsidP="00C9791D">
      <w:pPr>
        <w:numPr>
          <w:ilvl w:val="0"/>
          <w:numId w:val="191"/>
        </w:numPr>
        <w:ind w:right="90"/>
      </w:pPr>
      <w:r>
        <w:t>Click an available storage map cell to indicate where you want to store this biospecimen.</w:t>
      </w:r>
      <w:r>
        <w:br/>
        <w:t xml:space="preserve">The selected cell displays in green to indicate your current selection. The storage path of </w:t>
      </w:r>
      <w:r>
        <w:lastRenderedPageBreak/>
        <w:t xml:space="preserve">the current selection also appears in the </w:t>
      </w:r>
      <w:r w:rsidRPr="00511EB4">
        <w:rPr>
          <w:b/>
        </w:rPr>
        <w:t>Selected Division</w:t>
      </w:r>
      <w:r>
        <w:t xml:space="preserve"> field above the storage map. </w:t>
      </w:r>
      <w:r>
        <w:br/>
      </w:r>
    </w:p>
    <w:p w14:paraId="4D7616A1" w14:textId="77777777" w:rsidR="00F2232B" w:rsidRDefault="00F2232B" w:rsidP="00C9791D">
      <w:pPr>
        <w:numPr>
          <w:ilvl w:val="0"/>
          <w:numId w:val="191"/>
        </w:numPr>
        <w:ind w:right="90"/>
      </w:pPr>
      <w:r>
        <w:t xml:space="preserve">Click </w:t>
      </w:r>
      <w:r w:rsidRPr="00FA7EFD">
        <w:rPr>
          <w:b/>
          <w:caps/>
        </w:rPr>
        <w:t>Save.</w:t>
      </w:r>
      <w:r>
        <w:br/>
        <w:t>The new storage assignment is saved</w:t>
      </w:r>
      <w:r w:rsidRPr="00511EB4">
        <w:t xml:space="preserve"> </w:t>
      </w:r>
      <w:r>
        <w:t xml:space="preserve">and the </w:t>
      </w:r>
      <w:r w:rsidRPr="00FA7EFD">
        <w:rPr>
          <w:b/>
        </w:rPr>
        <w:t>Storage Location</w:t>
      </w:r>
      <w:r>
        <w:t xml:space="preserve"> window closes. The storage location appears in the </w:t>
      </w:r>
      <w:r w:rsidRPr="00FA7EFD">
        <w:rPr>
          <w:b/>
        </w:rPr>
        <w:t>Storage Location</w:t>
      </w:r>
      <w:r>
        <w:t xml:space="preserve"> field on the </w:t>
      </w:r>
      <w:r w:rsidRPr="00FA7EFD">
        <w:rPr>
          <w:b/>
        </w:rPr>
        <w:t>Modify Biospecimen</w:t>
      </w:r>
      <w:r>
        <w:t xml:space="preserve"> screen.</w:t>
      </w:r>
      <w:r>
        <w:br/>
      </w:r>
    </w:p>
    <w:p w14:paraId="464F08D0" w14:textId="77777777" w:rsidR="00F2232B" w:rsidRDefault="00F2232B" w:rsidP="00C9791D">
      <w:pPr>
        <w:pStyle w:val="BodyText"/>
        <w:numPr>
          <w:ilvl w:val="0"/>
          <w:numId w:val="132"/>
        </w:numPr>
        <w:ind w:right="270"/>
      </w:pPr>
      <w:r>
        <w:rPr>
          <w:lang w:val="en-US"/>
        </w:rPr>
        <w:t>To modify the biospecimen information, e</w:t>
      </w:r>
      <w:r>
        <w:t>nter</w:t>
      </w:r>
      <w:r w:rsidRPr="008B0550">
        <w:t xml:space="preserve"> appropriate</w:t>
      </w:r>
      <w:r>
        <w:t xml:space="preserve"> information in each field. </w:t>
      </w:r>
      <w:r>
        <w:rPr>
          <w:lang w:val="en-US"/>
        </w:rPr>
        <w:t>F</w:t>
      </w:r>
      <w:r>
        <w:t xml:space="preserve">ollowing table lists each field and its description. </w:t>
      </w:r>
      <w:r>
        <w:rPr>
          <w:lang w:val="en-US"/>
        </w:rPr>
        <w:br/>
      </w:r>
      <w:r w:rsidRPr="006744E4">
        <w:rPr>
          <w:b/>
        </w:rPr>
        <w:t>Note:</w:t>
      </w:r>
      <w:r>
        <w:rPr>
          <w:b/>
        </w:rPr>
        <w:t xml:space="preserve"> </w:t>
      </w:r>
      <w:r w:rsidRPr="006744E4">
        <w:t>Fields that are marked with the red asterisk (</w:t>
      </w:r>
      <w:r w:rsidRPr="006744E4">
        <w:rPr>
          <w:color w:val="FF0000"/>
        </w:rPr>
        <w:t>*</w:t>
      </w:r>
      <w:r w:rsidRPr="006744E4">
        <w:t>) are mandatory.</w:t>
      </w:r>
    </w:p>
    <w:p w14:paraId="6111E3BC" w14:textId="77777777" w:rsidR="00F2232B" w:rsidRPr="005143B2" w:rsidRDefault="00F2232B" w:rsidP="00F2232B">
      <w:pPr>
        <w:pStyle w:val="BodyText"/>
        <w:ind w:left="720" w:right="270"/>
        <w:rPr>
          <w:lang w:val="en-US"/>
        </w:rPr>
      </w:pPr>
      <w:r>
        <w:rPr>
          <w:lang w:val="en-US"/>
        </w:rPr>
        <w:br w:type="page"/>
      </w:r>
    </w:p>
    <w:p w14:paraId="065A8AC7" w14:textId="7080716C" w:rsidR="00F2232B" w:rsidRDefault="00F2232B" w:rsidP="00F2232B">
      <w:pPr>
        <w:pStyle w:val="Caption"/>
        <w:ind w:firstLine="720"/>
      </w:pPr>
      <w:r>
        <w:lastRenderedPageBreak/>
        <w:t xml:space="preserve">Table </w:t>
      </w:r>
      <w:r w:rsidR="00653CE2">
        <w:fldChar w:fldCharType="begin"/>
      </w:r>
      <w:r w:rsidR="00653CE2">
        <w:instrText xml:space="preserve"> SEQ Figure \* ARABIC </w:instrText>
      </w:r>
      <w:r w:rsidR="00653CE2">
        <w:fldChar w:fldCharType="separate"/>
      </w:r>
      <w:ins w:id="4232" w:author="Sayali Dev" w:date="2018-02-02T13:47:00Z">
        <w:r w:rsidR="00EB76E3">
          <w:rPr>
            <w:noProof/>
          </w:rPr>
          <w:t>51</w:t>
        </w:r>
      </w:ins>
      <w:del w:id="4233" w:author="Sayali Dev" w:date="2018-02-02T13:47:00Z">
        <w:r w:rsidDel="00EB76E3">
          <w:rPr>
            <w:noProof/>
          </w:rPr>
          <w:delText>37</w:delText>
        </w:r>
      </w:del>
      <w:r w:rsidR="00653CE2">
        <w:rPr>
          <w:noProof/>
        </w:rPr>
        <w:fldChar w:fldCharType="end"/>
      </w:r>
      <w:r>
        <w:t>: Modifying the biospecimen information</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0"/>
        <w:gridCol w:w="7830"/>
      </w:tblGrid>
      <w:tr w:rsidR="00F2232B" w:rsidRPr="007A152E" w14:paraId="47CF0A30" w14:textId="77777777" w:rsidTr="00F2232B">
        <w:trPr>
          <w:cantSplit/>
          <w:trHeight w:val="288"/>
          <w:tblHeader/>
        </w:trPr>
        <w:tc>
          <w:tcPr>
            <w:tcW w:w="1980" w:type="dxa"/>
            <w:shd w:val="clear" w:color="auto" w:fill="BFBFBF"/>
            <w:vAlign w:val="center"/>
          </w:tcPr>
          <w:p w14:paraId="5A8AA1D9" w14:textId="77777777" w:rsidR="00F2232B" w:rsidRPr="007A152E" w:rsidRDefault="00F2232B" w:rsidP="00F2232B">
            <w:pPr>
              <w:rPr>
                <w:b/>
              </w:rPr>
            </w:pPr>
            <w:r>
              <w:rPr>
                <w:b/>
              </w:rPr>
              <w:t>Field</w:t>
            </w:r>
          </w:p>
        </w:tc>
        <w:tc>
          <w:tcPr>
            <w:tcW w:w="7830" w:type="dxa"/>
            <w:shd w:val="clear" w:color="auto" w:fill="BFBFBF"/>
            <w:vAlign w:val="center"/>
          </w:tcPr>
          <w:p w14:paraId="136FEC75" w14:textId="77777777" w:rsidR="00F2232B" w:rsidRPr="007A152E" w:rsidRDefault="00F2232B" w:rsidP="00F2232B">
            <w:pPr>
              <w:rPr>
                <w:b/>
              </w:rPr>
            </w:pPr>
            <w:r w:rsidRPr="007A152E">
              <w:rPr>
                <w:b/>
              </w:rPr>
              <w:t>Description</w:t>
            </w:r>
          </w:p>
        </w:tc>
      </w:tr>
      <w:tr w:rsidR="00F2232B" w14:paraId="56BF5EA4" w14:textId="77777777" w:rsidTr="00F2232B">
        <w:trPr>
          <w:cantSplit/>
          <w:trHeight w:val="288"/>
        </w:trPr>
        <w:tc>
          <w:tcPr>
            <w:tcW w:w="1980" w:type="dxa"/>
            <w:vAlign w:val="center"/>
          </w:tcPr>
          <w:p w14:paraId="6CC6AA6D" w14:textId="77777777" w:rsidR="00F2232B" w:rsidRPr="007A152E" w:rsidRDefault="00F2232B" w:rsidP="00F2232B">
            <w:pPr>
              <w:rPr>
                <w:b/>
              </w:rPr>
            </w:pPr>
            <w:r>
              <w:rPr>
                <w:b/>
              </w:rPr>
              <w:t>Adjusted Qty</w:t>
            </w:r>
          </w:p>
        </w:tc>
        <w:tc>
          <w:tcPr>
            <w:tcW w:w="7830" w:type="dxa"/>
            <w:vAlign w:val="center"/>
          </w:tcPr>
          <w:p w14:paraId="1C851362" w14:textId="77777777" w:rsidR="00F2232B" w:rsidRDefault="00F2232B" w:rsidP="00F2232B">
            <w:r>
              <w:t>Type the amount of change you want to make to the quantity for this biospecimen.</w:t>
            </w:r>
            <w:r>
              <w:br/>
            </w:r>
            <w:r w:rsidRPr="00D8344B">
              <w:rPr>
                <w:b/>
              </w:rPr>
              <w:t>Note:</w:t>
            </w:r>
            <w:r>
              <w:t xml:space="preserve"> The </w:t>
            </w:r>
            <w:r w:rsidRPr="00D8344B">
              <w:rPr>
                <w:b/>
              </w:rPr>
              <w:t>Quantity Audit Log</w:t>
            </w:r>
            <w:r>
              <w:t xml:space="preserve"> field displays the current quantity.</w:t>
            </w:r>
          </w:p>
          <w:p w14:paraId="38454CC7" w14:textId="77777777" w:rsidR="00F2232B" w:rsidRDefault="00F2232B" w:rsidP="00C9791D">
            <w:pPr>
              <w:numPr>
                <w:ilvl w:val="0"/>
                <w:numId w:val="179"/>
              </w:numPr>
            </w:pPr>
            <w:r>
              <w:t>To decrease the current quantity, type a negative number. For example to decrease the quantity from 1.50 to 1.00, type -.50.</w:t>
            </w:r>
          </w:p>
          <w:p w14:paraId="559F2E48" w14:textId="77777777" w:rsidR="00F2232B" w:rsidRDefault="00F2232B" w:rsidP="00C9791D">
            <w:pPr>
              <w:numPr>
                <w:ilvl w:val="0"/>
                <w:numId w:val="179"/>
              </w:numPr>
            </w:pPr>
            <w:r>
              <w:t>To increase the current quantity, type a positive number. For example, to increase the quantity from 1.50 to 2.00, type .50.</w:t>
            </w:r>
          </w:p>
        </w:tc>
      </w:tr>
      <w:tr w:rsidR="00F2232B" w14:paraId="25AFBE5B" w14:textId="77777777" w:rsidTr="00F2232B">
        <w:trPr>
          <w:cantSplit/>
          <w:trHeight w:val="288"/>
        </w:trPr>
        <w:tc>
          <w:tcPr>
            <w:tcW w:w="1980" w:type="dxa"/>
            <w:vAlign w:val="center"/>
          </w:tcPr>
          <w:p w14:paraId="069E954B" w14:textId="77777777" w:rsidR="00F2232B" w:rsidRPr="007A152E" w:rsidRDefault="00F2232B" w:rsidP="00F2232B">
            <w:pPr>
              <w:rPr>
                <w:b/>
              </w:rPr>
            </w:pPr>
            <w:r>
              <w:rPr>
                <w:b/>
              </w:rPr>
              <w:t>Adjusted Concentration</w:t>
            </w:r>
          </w:p>
        </w:tc>
        <w:tc>
          <w:tcPr>
            <w:tcW w:w="7830" w:type="dxa"/>
            <w:vAlign w:val="center"/>
          </w:tcPr>
          <w:p w14:paraId="0CD21E50" w14:textId="77777777" w:rsidR="00F2232B" w:rsidRDefault="00F2232B" w:rsidP="00F2232B">
            <w:r>
              <w:t>Type the amount of change you want to make to the concentration for this biospecimen.</w:t>
            </w:r>
          </w:p>
          <w:p w14:paraId="73E1A226" w14:textId="77777777" w:rsidR="00F2232B" w:rsidRDefault="00F2232B" w:rsidP="00C9791D">
            <w:pPr>
              <w:numPr>
                <w:ilvl w:val="0"/>
                <w:numId w:val="179"/>
              </w:numPr>
            </w:pPr>
            <w:r>
              <w:t>To decrease the current concentration, type a negative number. For example to decrease the concentration from 1.50 to 1.00, type -.50.</w:t>
            </w:r>
          </w:p>
          <w:p w14:paraId="321689C3" w14:textId="77777777" w:rsidR="00F2232B" w:rsidRDefault="00F2232B" w:rsidP="00C9791D">
            <w:pPr>
              <w:numPr>
                <w:ilvl w:val="0"/>
                <w:numId w:val="179"/>
              </w:numPr>
            </w:pPr>
            <w:r>
              <w:t>To increase the current concentration, type a positive number. For example, to increase the concentration from 1.50 to 2.00, type .50.</w:t>
            </w:r>
          </w:p>
        </w:tc>
      </w:tr>
      <w:tr w:rsidR="00F2232B" w14:paraId="04C47D78" w14:textId="77777777" w:rsidTr="00F2232B">
        <w:trPr>
          <w:cantSplit/>
          <w:trHeight w:val="288"/>
        </w:trPr>
        <w:tc>
          <w:tcPr>
            <w:tcW w:w="1980" w:type="dxa"/>
            <w:vAlign w:val="center"/>
          </w:tcPr>
          <w:p w14:paraId="62266B98" w14:textId="77777777" w:rsidR="00F2232B" w:rsidRPr="007A152E" w:rsidRDefault="00F2232B" w:rsidP="00F2232B">
            <w:pPr>
              <w:rPr>
                <w:b/>
              </w:rPr>
            </w:pPr>
            <w:r>
              <w:rPr>
                <w:b/>
              </w:rPr>
              <w:t>Quantity Comments</w:t>
            </w:r>
          </w:p>
        </w:tc>
        <w:tc>
          <w:tcPr>
            <w:tcW w:w="7830" w:type="dxa"/>
            <w:vAlign w:val="center"/>
          </w:tcPr>
          <w:p w14:paraId="76FA8B72" w14:textId="77777777" w:rsidR="00F2232B" w:rsidRDefault="00F2232B" w:rsidP="00F2232B">
            <w:r>
              <w:t>Type your comments regarding the quantity adjustment, if applicable.</w:t>
            </w:r>
          </w:p>
        </w:tc>
      </w:tr>
      <w:tr w:rsidR="00F2232B" w14:paraId="49C997D0" w14:textId="77777777" w:rsidTr="00F2232B">
        <w:trPr>
          <w:cantSplit/>
          <w:trHeight w:val="288"/>
        </w:trPr>
        <w:tc>
          <w:tcPr>
            <w:tcW w:w="1980" w:type="dxa"/>
            <w:vAlign w:val="center"/>
          </w:tcPr>
          <w:p w14:paraId="010E0B30" w14:textId="77777777" w:rsidR="00F2232B" w:rsidRPr="007A152E" w:rsidRDefault="00F2232B" w:rsidP="00F2232B">
            <w:pPr>
              <w:rPr>
                <w:b/>
              </w:rPr>
            </w:pPr>
            <w:r>
              <w:rPr>
                <w:b/>
              </w:rPr>
              <w:t>Sample Status</w:t>
            </w:r>
            <w:r w:rsidRPr="006744E4">
              <w:rPr>
                <w:color w:val="FF0000"/>
              </w:rPr>
              <w:t>*</w:t>
            </w:r>
          </w:p>
        </w:tc>
        <w:tc>
          <w:tcPr>
            <w:tcW w:w="7830" w:type="dxa"/>
            <w:vAlign w:val="center"/>
          </w:tcPr>
          <w:p w14:paraId="12CFD275" w14:textId="77777777" w:rsidR="00F2232B" w:rsidRDefault="00F2232B" w:rsidP="00F2232B">
            <w:r>
              <w:t>Click the appropriate value in this field to change the status for this biospecimen.</w:t>
            </w:r>
          </w:p>
        </w:tc>
      </w:tr>
      <w:tr w:rsidR="00F2232B" w14:paraId="19D3900C" w14:textId="77777777" w:rsidTr="00F2232B">
        <w:trPr>
          <w:cantSplit/>
          <w:trHeight w:val="288"/>
        </w:trPr>
        <w:tc>
          <w:tcPr>
            <w:tcW w:w="1980" w:type="dxa"/>
            <w:vAlign w:val="center"/>
          </w:tcPr>
          <w:p w14:paraId="55D1EC94" w14:textId="77777777" w:rsidR="00F2232B" w:rsidRDefault="00F2232B" w:rsidP="00F2232B">
            <w:pPr>
              <w:rPr>
                <w:b/>
              </w:rPr>
            </w:pPr>
            <w:r>
              <w:rPr>
                <w:b/>
              </w:rPr>
              <w:t>Sample Type</w:t>
            </w:r>
            <w:r w:rsidRPr="006744E4">
              <w:rPr>
                <w:color w:val="FF0000"/>
              </w:rPr>
              <w:t>*</w:t>
            </w:r>
          </w:p>
        </w:tc>
        <w:tc>
          <w:tcPr>
            <w:tcW w:w="7830" w:type="dxa"/>
            <w:vAlign w:val="center"/>
          </w:tcPr>
          <w:p w14:paraId="716DBC09" w14:textId="77777777" w:rsidR="00F2232B" w:rsidRDefault="00F2232B" w:rsidP="00F2232B">
            <w:r>
              <w:t>Click the appropriate value in this field to change the sample type for this biospecimen.</w:t>
            </w:r>
          </w:p>
        </w:tc>
      </w:tr>
      <w:tr w:rsidR="00F2232B" w14:paraId="7E55CEDC" w14:textId="77777777" w:rsidTr="00F2232B">
        <w:trPr>
          <w:cantSplit/>
          <w:trHeight w:val="288"/>
        </w:trPr>
        <w:tc>
          <w:tcPr>
            <w:tcW w:w="1980" w:type="dxa"/>
            <w:vAlign w:val="center"/>
          </w:tcPr>
          <w:p w14:paraId="6449C9B0" w14:textId="77777777" w:rsidR="00F2232B" w:rsidRDefault="00F2232B" w:rsidP="00F2232B">
            <w:pPr>
              <w:rPr>
                <w:b/>
              </w:rPr>
            </w:pPr>
            <w:r>
              <w:rPr>
                <w:b/>
              </w:rPr>
              <w:t>Container Type</w:t>
            </w:r>
            <w:r w:rsidRPr="006744E4">
              <w:rPr>
                <w:color w:val="FF0000"/>
              </w:rPr>
              <w:t>*</w:t>
            </w:r>
            <w:r>
              <w:rPr>
                <w:color w:val="FF0000"/>
              </w:rPr>
              <w:t xml:space="preserve"> </w:t>
            </w:r>
          </w:p>
        </w:tc>
        <w:tc>
          <w:tcPr>
            <w:tcW w:w="7830" w:type="dxa"/>
            <w:vAlign w:val="center"/>
          </w:tcPr>
          <w:p w14:paraId="7DCB6104" w14:textId="77777777" w:rsidR="00F2232B" w:rsidRDefault="00F2232B" w:rsidP="00F2232B">
            <w:r>
              <w:t>Click the appropriate value in this field to change the container type for this biospecimen.</w:t>
            </w:r>
          </w:p>
        </w:tc>
      </w:tr>
      <w:tr w:rsidR="00F2232B" w14:paraId="27F39656" w14:textId="77777777" w:rsidTr="00F2232B">
        <w:trPr>
          <w:cantSplit/>
          <w:trHeight w:val="288"/>
        </w:trPr>
        <w:tc>
          <w:tcPr>
            <w:tcW w:w="1980" w:type="dxa"/>
            <w:vAlign w:val="center"/>
          </w:tcPr>
          <w:p w14:paraId="3CEDCA3A" w14:textId="77777777" w:rsidR="00F2232B" w:rsidRDefault="00F2232B" w:rsidP="00F2232B">
            <w:pPr>
              <w:rPr>
                <w:b/>
              </w:rPr>
            </w:pPr>
            <w:r>
              <w:rPr>
                <w:b/>
              </w:rPr>
              <w:t>Add Identifier(s)</w:t>
            </w:r>
          </w:p>
        </w:tc>
        <w:tc>
          <w:tcPr>
            <w:tcW w:w="7830" w:type="dxa"/>
            <w:vAlign w:val="center"/>
          </w:tcPr>
          <w:p w14:paraId="0973FA1A" w14:textId="77777777" w:rsidR="00F2232B" w:rsidRDefault="00F2232B" w:rsidP="00F2232B">
            <w:r>
              <w:t>To add an identifier for this biospecimen:</w:t>
            </w:r>
          </w:p>
          <w:p w14:paraId="414E618E" w14:textId="77777777" w:rsidR="00F2232B" w:rsidRDefault="00F2232B" w:rsidP="00C9791D">
            <w:pPr>
              <w:pStyle w:val="BodyText"/>
              <w:numPr>
                <w:ilvl w:val="0"/>
                <w:numId w:val="180"/>
              </w:numPr>
              <w:ind w:left="432" w:right="360"/>
            </w:pPr>
            <w:r>
              <w:rPr>
                <w:lang w:val="en-US"/>
              </w:rPr>
              <w:t>In the Add identifier(s) section, c</w:t>
            </w:r>
            <w:r>
              <w:t xml:space="preserve">lick the add icon </w:t>
            </w:r>
            <w:r>
              <w:rPr>
                <w:noProof/>
                <w:lang w:val="en-US" w:eastAsia="en-US"/>
              </w:rPr>
              <w:drawing>
                <wp:inline distT="0" distB="0" distL="0" distR="0" wp14:anchorId="5E6973DD" wp14:editId="0E8EBD2E">
                  <wp:extent cx="249555" cy="241300"/>
                  <wp:effectExtent l="0" t="0" r="0" b="6350"/>
                  <wp:docPr id="144" name="Picture 144" descr="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add ic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9555" cy="241300"/>
                          </a:xfrm>
                          <a:prstGeom prst="rect">
                            <a:avLst/>
                          </a:prstGeom>
                          <a:noFill/>
                          <a:ln>
                            <a:noFill/>
                          </a:ln>
                        </pic:spPr>
                      </pic:pic>
                    </a:graphicData>
                  </a:graphic>
                </wp:inline>
              </w:drawing>
            </w:r>
            <w:r>
              <w:t>.</w:t>
            </w:r>
          </w:p>
          <w:p w14:paraId="77016192" w14:textId="77777777" w:rsidR="00F2232B" w:rsidRPr="00DF6560" w:rsidRDefault="00F2232B" w:rsidP="00F2232B">
            <w:pPr>
              <w:pStyle w:val="BodyText"/>
              <w:ind w:left="432" w:right="360"/>
            </w:pPr>
            <w:r>
              <w:t xml:space="preserve">The identifier fields appear </w:t>
            </w:r>
          </w:p>
          <w:p w14:paraId="0B0907D7" w14:textId="77777777" w:rsidR="00F2232B" w:rsidRDefault="00F2232B" w:rsidP="00C9791D">
            <w:pPr>
              <w:pStyle w:val="BodyText"/>
              <w:numPr>
                <w:ilvl w:val="0"/>
                <w:numId w:val="180"/>
              </w:numPr>
              <w:ind w:left="432" w:right="360"/>
            </w:pPr>
            <w:r>
              <w:rPr>
                <w:lang w:val="en-US"/>
              </w:rPr>
              <w:t>T</w:t>
            </w:r>
            <w:r>
              <w:t>ype</w:t>
            </w:r>
            <w:r>
              <w:rPr>
                <w:lang w:val="en-US"/>
              </w:rPr>
              <w:t xml:space="preserve"> the identifier to be assigned to this biospecimen</w:t>
            </w:r>
            <w:r>
              <w:t xml:space="preserve"> </w:t>
            </w:r>
            <w:r>
              <w:rPr>
                <w:lang w:val="en-US"/>
              </w:rPr>
              <w:t>in</w:t>
            </w:r>
            <w:r>
              <w:t xml:space="preserve"> the </w:t>
            </w:r>
            <w:r w:rsidRPr="00BA3721">
              <w:rPr>
                <w:b/>
              </w:rPr>
              <w:t>Source Identifier</w:t>
            </w:r>
            <w:r>
              <w:t xml:space="preserve"> box</w:t>
            </w:r>
            <w:r>
              <w:rPr>
                <w:lang w:val="en-US"/>
              </w:rPr>
              <w:t>.</w:t>
            </w:r>
          </w:p>
          <w:p w14:paraId="747E88DC" w14:textId="77777777" w:rsidR="00F2232B" w:rsidRDefault="00F2232B" w:rsidP="00C9791D">
            <w:pPr>
              <w:numPr>
                <w:ilvl w:val="0"/>
                <w:numId w:val="180"/>
              </w:numPr>
              <w:ind w:left="432"/>
            </w:pPr>
            <w:r>
              <w:t>Click the appropriate</w:t>
            </w:r>
            <w:r w:rsidRPr="00BA3721">
              <w:rPr>
                <w:b/>
              </w:rPr>
              <w:t xml:space="preserve"> Identifier</w:t>
            </w:r>
            <w:r>
              <w:t xml:space="preserve"> </w:t>
            </w:r>
            <w:r w:rsidRPr="00BA3721">
              <w:rPr>
                <w:b/>
              </w:rPr>
              <w:t>Type</w:t>
            </w:r>
            <w:r>
              <w:t xml:space="preserve"> for the new identifier.</w:t>
            </w:r>
          </w:p>
          <w:p w14:paraId="3555643F" w14:textId="77777777" w:rsidR="00F2232B" w:rsidRDefault="00F2232B" w:rsidP="00C9791D">
            <w:pPr>
              <w:numPr>
                <w:ilvl w:val="0"/>
                <w:numId w:val="180"/>
              </w:numPr>
              <w:ind w:left="432"/>
            </w:pPr>
            <w:r>
              <w:t xml:space="preserve">Click the check mark icon </w:t>
            </w:r>
            <w:r>
              <w:rPr>
                <w:noProof/>
              </w:rPr>
              <w:drawing>
                <wp:inline distT="0" distB="0" distL="0" distR="0" wp14:anchorId="14FC43AA" wp14:editId="2CBC7BD8">
                  <wp:extent cx="191135" cy="174625"/>
                  <wp:effectExtent l="0" t="0" r="0" b="0"/>
                  <wp:docPr id="145" name="Picture 145" descr="check 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heck mark ic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1135" cy="174625"/>
                          </a:xfrm>
                          <a:prstGeom prst="rect">
                            <a:avLst/>
                          </a:prstGeom>
                          <a:noFill/>
                          <a:ln>
                            <a:noFill/>
                          </a:ln>
                        </pic:spPr>
                      </pic:pic>
                    </a:graphicData>
                  </a:graphic>
                </wp:inline>
              </w:drawing>
            </w:r>
            <w:r>
              <w:t xml:space="preserve">. </w:t>
            </w:r>
            <w:r>
              <w:br/>
              <w:t>The identifier and its type appear in the list below.</w:t>
            </w:r>
          </w:p>
        </w:tc>
      </w:tr>
      <w:tr w:rsidR="00F2232B" w14:paraId="0BDB8E87" w14:textId="77777777" w:rsidTr="00F2232B">
        <w:trPr>
          <w:cantSplit/>
          <w:trHeight w:val="288"/>
        </w:trPr>
        <w:tc>
          <w:tcPr>
            <w:tcW w:w="1980" w:type="dxa"/>
            <w:vAlign w:val="center"/>
          </w:tcPr>
          <w:p w14:paraId="46DB25BA" w14:textId="77777777" w:rsidR="00F2232B" w:rsidRDefault="00F2232B" w:rsidP="00F2232B">
            <w:pPr>
              <w:rPr>
                <w:b/>
              </w:rPr>
            </w:pPr>
            <w:r>
              <w:rPr>
                <w:b/>
              </w:rPr>
              <w:t xml:space="preserve">Comments </w:t>
            </w:r>
          </w:p>
        </w:tc>
        <w:tc>
          <w:tcPr>
            <w:tcW w:w="7830" w:type="dxa"/>
            <w:vAlign w:val="center"/>
          </w:tcPr>
          <w:p w14:paraId="60432B28" w14:textId="77777777" w:rsidR="00F2232B" w:rsidRDefault="00F2232B" w:rsidP="00F2232B">
            <w:r>
              <w:t>Type your comments regarding this biospecimen, if applicable.</w:t>
            </w:r>
          </w:p>
        </w:tc>
      </w:tr>
    </w:tbl>
    <w:p w14:paraId="00F7813A" w14:textId="77777777" w:rsidR="00F2232B" w:rsidRDefault="00F2232B" w:rsidP="00F2232B">
      <w:pPr>
        <w:ind w:right="720"/>
      </w:pPr>
      <w:r>
        <w:br/>
      </w:r>
    </w:p>
    <w:p w14:paraId="322539AE" w14:textId="77777777" w:rsidR="00F2232B" w:rsidRDefault="00F2232B" w:rsidP="00C9791D">
      <w:pPr>
        <w:numPr>
          <w:ilvl w:val="0"/>
          <w:numId w:val="132"/>
        </w:numPr>
        <w:ind w:right="720"/>
      </w:pPr>
      <w:r>
        <w:t xml:space="preserve">Click </w:t>
      </w:r>
      <w:r w:rsidRPr="00EB38B7">
        <w:rPr>
          <w:b/>
        </w:rPr>
        <w:t>SAVE</w:t>
      </w:r>
      <w:r>
        <w:t xml:space="preserve">. </w:t>
      </w:r>
    </w:p>
    <w:p w14:paraId="5922971C" w14:textId="77777777" w:rsidR="00F2232B" w:rsidRDefault="00F2232B" w:rsidP="00F2232B">
      <w:pPr>
        <w:ind w:left="720" w:right="720"/>
      </w:pPr>
      <w:r>
        <w:t xml:space="preserve">The Electronic Signature window appears. </w:t>
      </w:r>
    </w:p>
    <w:p w14:paraId="1F0BFCC8" w14:textId="77777777" w:rsidR="00F2232B" w:rsidRDefault="00F2232B" w:rsidP="00F2232B">
      <w:pPr>
        <w:ind w:left="720" w:right="720"/>
      </w:pPr>
      <w:r w:rsidRPr="00FC4C65">
        <w:rPr>
          <w:noProof/>
        </w:rPr>
        <w:lastRenderedPageBreak/>
        <w:drawing>
          <wp:inline distT="0" distB="0" distL="0" distR="0" wp14:anchorId="55E7D1F4" wp14:editId="396E583B">
            <wp:extent cx="3333115" cy="2784475"/>
            <wp:effectExtent l="19050" t="19050" r="19685" b="15875"/>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333115" cy="2784475"/>
                    </a:xfrm>
                    <a:prstGeom prst="rect">
                      <a:avLst/>
                    </a:prstGeom>
                    <a:noFill/>
                    <a:ln w="3175">
                      <a:solidFill>
                        <a:schemeClr val="tx1"/>
                      </a:solidFill>
                    </a:ln>
                  </pic:spPr>
                </pic:pic>
              </a:graphicData>
            </a:graphic>
          </wp:inline>
        </w:drawing>
      </w:r>
    </w:p>
    <w:p w14:paraId="29ED3A28" w14:textId="77777777" w:rsidR="00F2232B" w:rsidRDefault="00F2232B" w:rsidP="00F2232B">
      <w:pPr>
        <w:pStyle w:val="Figure"/>
        <w:tabs>
          <w:tab w:val="clear" w:pos="1710"/>
          <w:tab w:val="num" w:pos="1800"/>
        </w:tabs>
        <w:ind w:left="1152" w:hanging="432"/>
      </w:pPr>
      <w:r>
        <w:t xml:space="preserve"> Electronic Signature window</w:t>
      </w:r>
    </w:p>
    <w:p w14:paraId="0CDCDE89" w14:textId="77777777" w:rsidR="00F2232B" w:rsidRDefault="00F2232B" w:rsidP="00F2232B">
      <w:pPr>
        <w:ind w:left="720" w:right="720"/>
      </w:pPr>
    </w:p>
    <w:p w14:paraId="1051E49F" w14:textId="77777777" w:rsidR="00F2232B" w:rsidRDefault="00F2232B" w:rsidP="00C9791D">
      <w:pPr>
        <w:pStyle w:val="BodyText"/>
        <w:numPr>
          <w:ilvl w:val="0"/>
          <w:numId w:val="132"/>
        </w:numPr>
        <w:ind w:right="270"/>
      </w:pPr>
      <w:r>
        <w:t>Enter</w:t>
      </w:r>
      <w:r w:rsidRPr="008B0550">
        <w:t xml:space="preserve"> appropriate</w:t>
      </w:r>
      <w:r>
        <w:t xml:space="preserve"> information in each field. </w:t>
      </w:r>
      <w:r>
        <w:rPr>
          <w:lang w:val="en-US"/>
        </w:rPr>
        <w:t>F</w:t>
      </w:r>
      <w:r>
        <w:t xml:space="preserve">ollowing table lists each field and its description. </w:t>
      </w:r>
      <w:r>
        <w:br/>
      </w:r>
      <w:r w:rsidRPr="006744E4">
        <w:rPr>
          <w:b/>
        </w:rPr>
        <w:t>Note:</w:t>
      </w:r>
      <w:r>
        <w:rPr>
          <w:b/>
        </w:rPr>
        <w:t xml:space="preserve"> </w:t>
      </w:r>
      <w:r w:rsidRPr="006744E4">
        <w:t>Fields that are marked with the red asterisk (</w:t>
      </w:r>
      <w:r w:rsidRPr="006744E4">
        <w:rPr>
          <w:color w:val="FF0000"/>
        </w:rPr>
        <w:t>*</w:t>
      </w:r>
      <w:r w:rsidRPr="006744E4">
        <w:t>) are mandatory.</w:t>
      </w:r>
    </w:p>
    <w:p w14:paraId="30BC59BD" w14:textId="77777777" w:rsidR="00F2232B" w:rsidRDefault="00F2232B" w:rsidP="00F2232B">
      <w:pPr>
        <w:pStyle w:val="BodyText"/>
        <w:ind w:left="720" w:right="270"/>
      </w:pPr>
    </w:p>
    <w:p w14:paraId="44CB876B" w14:textId="03D90A85" w:rsidR="00F2232B" w:rsidRDefault="00F2232B" w:rsidP="00F2232B">
      <w:pPr>
        <w:pStyle w:val="Caption"/>
        <w:ind w:firstLine="720"/>
      </w:pPr>
      <w:r>
        <w:t xml:space="preserve">Table </w:t>
      </w:r>
      <w:r w:rsidR="00653CE2">
        <w:fldChar w:fldCharType="begin"/>
      </w:r>
      <w:r w:rsidR="00653CE2">
        <w:instrText xml:space="preserve"> SEQ Figure \* ARABIC </w:instrText>
      </w:r>
      <w:r w:rsidR="00653CE2">
        <w:fldChar w:fldCharType="separate"/>
      </w:r>
      <w:ins w:id="4234" w:author="Sayali Dev" w:date="2018-02-02T13:47:00Z">
        <w:r w:rsidR="00EB76E3">
          <w:rPr>
            <w:noProof/>
          </w:rPr>
          <w:t>52</w:t>
        </w:r>
      </w:ins>
      <w:del w:id="4235" w:author="Sayali Dev" w:date="2018-02-02T13:47:00Z">
        <w:r w:rsidDel="00EB76E3">
          <w:rPr>
            <w:noProof/>
          </w:rPr>
          <w:delText>38</w:delText>
        </w:r>
      </w:del>
      <w:r w:rsidR="00653CE2">
        <w:rPr>
          <w:noProof/>
        </w:rPr>
        <w:fldChar w:fldCharType="end"/>
      </w:r>
      <w:r>
        <w:t>: Specifying the reason for modifying the biospecimen information</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F2232B" w:rsidRPr="007A152E" w14:paraId="6C5F831E" w14:textId="77777777" w:rsidTr="00F2232B">
        <w:trPr>
          <w:cantSplit/>
          <w:trHeight w:val="288"/>
          <w:tblHeader/>
        </w:trPr>
        <w:tc>
          <w:tcPr>
            <w:tcW w:w="2790" w:type="dxa"/>
            <w:shd w:val="clear" w:color="auto" w:fill="BFBFBF"/>
            <w:vAlign w:val="center"/>
          </w:tcPr>
          <w:p w14:paraId="4F16F2F4" w14:textId="77777777" w:rsidR="00F2232B" w:rsidRPr="007A152E" w:rsidRDefault="00F2232B" w:rsidP="00F2232B">
            <w:pPr>
              <w:rPr>
                <w:b/>
              </w:rPr>
            </w:pPr>
            <w:r>
              <w:rPr>
                <w:b/>
              </w:rPr>
              <w:t>Field</w:t>
            </w:r>
          </w:p>
        </w:tc>
        <w:tc>
          <w:tcPr>
            <w:tcW w:w="7020" w:type="dxa"/>
            <w:shd w:val="clear" w:color="auto" w:fill="BFBFBF"/>
            <w:vAlign w:val="center"/>
          </w:tcPr>
          <w:p w14:paraId="3E7367BD" w14:textId="77777777" w:rsidR="00F2232B" w:rsidRPr="007A152E" w:rsidRDefault="00F2232B" w:rsidP="00F2232B">
            <w:pPr>
              <w:rPr>
                <w:b/>
              </w:rPr>
            </w:pPr>
            <w:r w:rsidRPr="007A152E">
              <w:rPr>
                <w:b/>
              </w:rPr>
              <w:t>Description</w:t>
            </w:r>
          </w:p>
        </w:tc>
      </w:tr>
      <w:tr w:rsidR="00F2232B" w14:paraId="7FD7B9AF" w14:textId="77777777" w:rsidTr="00F2232B">
        <w:trPr>
          <w:cantSplit/>
          <w:trHeight w:val="288"/>
        </w:trPr>
        <w:tc>
          <w:tcPr>
            <w:tcW w:w="2790" w:type="dxa"/>
            <w:vAlign w:val="center"/>
          </w:tcPr>
          <w:p w14:paraId="2735FE5A" w14:textId="77777777" w:rsidR="00F2232B" w:rsidRPr="007A152E" w:rsidRDefault="00F2232B" w:rsidP="00F2232B">
            <w:pPr>
              <w:rPr>
                <w:b/>
              </w:rPr>
            </w:pPr>
            <w:r>
              <w:rPr>
                <w:b/>
              </w:rPr>
              <w:t>Username</w:t>
            </w:r>
            <w:r w:rsidRPr="006744E4">
              <w:rPr>
                <w:color w:val="FF0000"/>
              </w:rPr>
              <w:t>*</w:t>
            </w:r>
          </w:p>
        </w:tc>
        <w:tc>
          <w:tcPr>
            <w:tcW w:w="7020" w:type="dxa"/>
            <w:vAlign w:val="center"/>
          </w:tcPr>
          <w:p w14:paraId="5D6B7E43" w14:textId="1F34D968" w:rsidR="00F2232B" w:rsidRDefault="00F2232B">
            <w:r>
              <w:t xml:space="preserve">Type your </w:t>
            </w:r>
            <w:ins w:id="4236" w:author="Sayali Dev" w:date="2018-02-12T18:08:00Z">
              <w:r w:rsidR="008472AD">
                <w:t xml:space="preserve">login </w:t>
              </w:r>
            </w:ins>
            <w:r>
              <w:t>user</w:t>
            </w:r>
            <w:ins w:id="4237" w:author="Sayali Dev" w:date="2018-02-12T18:08:00Z">
              <w:r w:rsidR="008472AD">
                <w:t>name</w:t>
              </w:r>
            </w:ins>
            <w:del w:id="4238" w:author="Sayali Dev" w:date="2018-02-12T18:08:00Z">
              <w:r w:rsidDel="008472AD">
                <w:delText xml:space="preserve"> </w:delText>
              </w:r>
            </w:del>
            <w:del w:id="4239" w:author="Sayali Dev" w:date="2018-01-31T17:54:00Z">
              <w:r w:rsidDel="009A119E">
                <w:delText>log on</w:delText>
              </w:r>
            </w:del>
            <w:del w:id="4240" w:author="Sayali Dev" w:date="2018-02-12T18:08:00Z">
              <w:r w:rsidDel="008472AD">
                <w:delText xml:space="preserve"> ID.</w:delText>
              </w:r>
            </w:del>
          </w:p>
        </w:tc>
      </w:tr>
      <w:tr w:rsidR="00F2232B" w14:paraId="68F93857" w14:textId="77777777" w:rsidTr="00F2232B">
        <w:trPr>
          <w:cantSplit/>
          <w:trHeight w:val="288"/>
        </w:trPr>
        <w:tc>
          <w:tcPr>
            <w:tcW w:w="2790" w:type="dxa"/>
            <w:vAlign w:val="center"/>
          </w:tcPr>
          <w:p w14:paraId="11FB7D9E" w14:textId="77777777" w:rsidR="00F2232B" w:rsidRPr="007A152E" w:rsidRDefault="00F2232B" w:rsidP="00F2232B">
            <w:pPr>
              <w:rPr>
                <w:b/>
              </w:rPr>
            </w:pPr>
            <w:r>
              <w:rPr>
                <w:b/>
              </w:rPr>
              <w:t>Password</w:t>
            </w:r>
            <w:r w:rsidRPr="006744E4">
              <w:rPr>
                <w:color w:val="FF0000"/>
              </w:rPr>
              <w:t>*</w:t>
            </w:r>
          </w:p>
        </w:tc>
        <w:tc>
          <w:tcPr>
            <w:tcW w:w="7020" w:type="dxa"/>
            <w:vAlign w:val="center"/>
          </w:tcPr>
          <w:p w14:paraId="780EC06E" w14:textId="77777777" w:rsidR="00F2232B" w:rsidRDefault="00F2232B" w:rsidP="00F2232B">
            <w:r>
              <w:t>Type you password.</w:t>
            </w:r>
          </w:p>
        </w:tc>
      </w:tr>
      <w:tr w:rsidR="00F2232B" w14:paraId="00763E15" w14:textId="77777777" w:rsidTr="00F2232B">
        <w:trPr>
          <w:cantSplit/>
          <w:trHeight w:val="288"/>
        </w:trPr>
        <w:tc>
          <w:tcPr>
            <w:tcW w:w="2790" w:type="dxa"/>
            <w:vAlign w:val="center"/>
          </w:tcPr>
          <w:p w14:paraId="3BF34F87" w14:textId="77777777" w:rsidR="00F2232B" w:rsidRPr="007A152E" w:rsidRDefault="00F2232B" w:rsidP="00F2232B">
            <w:pPr>
              <w:rPr>
                <w:b/>
              </w:rPr>
            </w:pPr>
            <w:r>
              <w:rPr>
                <w:b/>
              </w:rPr>
              <w:t>Modify Reasons</w:t>
            </w:r>
            <w:r w:rsidRPr="006744E4">
              <w:rPr>
                <w:color w:val="FF0000"/>
              </w:rPr>
              <w:t>*</w:t>
            </w:r>
          </w:p>
        </w:tc>
        <w:tc>
          <w:tcPr>
            <w:tcW w:w="7020" w:type="dxa"/>
            <w:vAlign w:val="center"/>
          </w:tcPr>
          <w:p w14:paraId="003EB36E" w14:textId="77777777" w:rsidR="00F2232B" w:rsidRDefault="00F2232B" w:rsidP="00F2232B">
            <w:r>
              <w:t>Click the appropriate reason for modifying this biospecimen.</w:t>
            </w:r>
          </w:p>
        </w:tc>
      </w:tr>
      <w:tr w:rsidR="00F2232B" w14:paraId="23E3292A" w14:textId="77777777" w:rsidTr="00F2232B">
        <w:trPr>
          <w:cantSplit/>
          <w:trHeight w:val="288"/>
        </w:trPr>
        <w:tc>
          <w:tcPr>
            <w:tcW w:w="2790" w:type="dxa"/>
            <w:vAlign w:val="center"/>
          </w:tcPr>
          <w:p w14:paraId="53386B2B" w14:textId="77777777" w:rsidR="00F2232B" w:rsidRPr="007A152E" w:rsidRDefault="00F2232B" w:rsidP="00F2232B">
            <w:pPr>
              <w:rPr>
                <w:b/>
              </w:rPr>
            </w:pPr>
            <w:r>
              <w:rPr>
                <w:b/>
              </w:rPr>
              <w:t>Other Reasons</w:t>
            </w:r>
          </w:p>
        </w:tc>
        <w:tc>
          <w:tcPr>
            <w:tcW w:w="7020" w:type="dxa"/>
            <w:vAlign w:val="center"/>
          </w:tcPr>
          <w:p w14:paraId="36743A09" w14:textId="77777777" w:rsidR="00F2232B" w:rsidRDefault="00F2232B" w:rsidP="00F2232B">
            <w:r>
              <w:t xml:space="preserve">If you selected </w:t>
            </w:r>
            <w:r w:rsidRPr="009C0CDE">
              <w:rPr>
                <w:b/>
              </w:rPr>
              <w:t>Other</w:t>
            </w:r>
            <w:r>
              <w:t xml:space="preserve"> on the </w:t>
            </w:r>
            <w:r>
              <w:rPr>
                <w:b/>
              </w:rPr>
              <w:t>Modify</w:t>
            </w:r>
            <w:r w:rsidRPr="009C0CDE">
              <w:rPr>
                <w:b/>
              </w:rPr>
              <w:t xml:space="preserve"> Reasons</w:t>
            </w:r>
            <w:r>
              <w:t xml:space="preserve"> list, type the reason for modifying this biospecimen. </w:t>
            </w:r>
          </w:p>
        </w:tc>
      </w:tr>
    </w:tbl>
    <w:p w14:paraId="5CAEE515" w14:textId="77777777" w:rsidR="00F2232B" w:rsidRDefault="00F2232B" w:rsidP="00F2232B">
      <w:pPr>
        <w:ind w:left="720" w:right="720"/>
      </w:pPr>
    </w:p>
    <w:p w14:paraId="3C9732A4" w14:textId="77777777" w:rsidR="00F2232B" w:rsidRDefault="00F2232B" w:rsidP="00C9791D">
      <w:pPr>
        <w:numPr>
          <w:ilvl w:val="0"/>
          <w:numId w:val="132"/>
        </w:numPr>
        <w:ind w:right="720"/>
      </w:pPr>
      <w:r>
        <w:t xml:space="preserve">Click </w:t>
      </w:r>
      <w:r w:rsidRPr="00BF746A">
        <w:rPr>
          <w:b/>
        </w:rPr>
        <w:t>SIGN</w:t>
      </w:r>
      <w:r>
        <w:t xml:space="preserve">. </w:t>
      </w:r>
      <w:r>
        <w:br/>
        <w:t xml:space="preserve">The changes to the biospecimen information are saved and appear on the </w:t>
      </w:r>
      <w:r w:rsidRPr="001B11D7">
        <w:rPr>
          <w:b/>
        </w:rPr>
        <w:t>View Biospecimen</w:t>
      </w:r>
      <w:r>
        <w:t xml:space="preserve"> page.</w:t>
      </w:r>
    </w:p>
    <w:p w14:paraId="0F7E9985" w14:textId="77777777" w:rsidR="00F2232B" w:rsidRDefault="00F2232B" w:rsidP="00F2232B">
      <w:pPr>
        <w:ind w:left="720" w:right="720"/>
      </w:pPr>
    </w:p>
    <w:p w14:paraId="06D431ED" w14:textId="219DF311" w:rsidR="00F2232B" w:rsidRDefault="00F2232B" w:rsidP="00F2232B">
      <w:pPr>
        <w:pStyle w:val="Heading3"/>
      </w:pPr>
      <w:r>
        <w:br w:type="page"/>
      </w:r>
      <w:bookmarkStart w:id="4241" w:name="ModifySpecCollForm"/>
      <w:bookmarkStart w:id="4242" w:name="_Toc452993633"/>
      <w:bookmarkStart w:id="4243" w:name="_Toc507164354"/>
      <w:bookmarkEnd w:id="4241"/>
      <w:r w:rsidRPr="00E9498B">
        <w:lastRenderedPageBreak/>
        <w:t xml:space="preserve">Deleting </w:t>
      </w:r>
      <w:r>
        <w:t>a Biospecimen</w:t>
      </w:r>
      <w:bookmarkEnd w:id="4242"/>
      <w:bookmarkEnd w:id="4243"/>
    </w:p>
    <w:p w14:paraId="43829C62" w14:textId="77777777" w:rsidR="00AC709E" w:rsidRPr="00AC709E" w:rsidRDefault="00AC709E" w:rsidP="00AC709E">
      <w:pPr>
        <w:rPr>
          <w:lang w:val="x-none" w:eastAsia="x-none"/>
        </w:rPr>
      </w:pPr>
    </w:p>
    <w:p w14:paraId="158C03D4" w14:textId="0E48330E" w:rsidR="00F2232B" w:rsidRDefault="00AC709E" w:rsidP="00F2232B">
      <w:pPr>
        <w:pStyle w:val="BodyText"/>
        <w:rPr>
          <w:lang w:val="en-US"/>
        </w:rPr>
      </w:pPr>
      <w:r w:rsidRPr="00234590">
        <w:rPr>
          <w:b/>
          <w:lang w:val="en-US"/>
        </w:rPr>
        <w:t>N</w:t>
      </w:r>
      <w:r w:rsidRPr="00234590">
        <w:rPr>
          <w:b/>
        </w:rPr>
        <w:t>ote</w:t>
      </w:r>
      <w:r w:rsidRPr="009C1B05">
        <w:rPr>
          <w:b/>
        </w:rPr>
        <w:t>:</w:t>
      </w:r>
      <w:r>
        <w:t xml:space="preserve"> </w:t>
      </w:r>
      <w:r>
        <w:rPr>
          <w:lang w:val="en-US"/>
        </w:rPr>
        <w:t xml:space="preserve">You cannot delete a biospecimen that has the </w:t>
      </w:r>
      <w:r w:rsidRPr="00A93C3B">
        <w:rPr>
          <w:b/>
          <w:lang w:val="en-US"/>
        </w:rPr>
        <w:t>Reserved</w:t>
      </w:r>
      <w:r>
        <w:rPr>
          <w:lang w:val="en-US"/>
        </w:rPr>
        <w:t xml:space="preserve"> or </w:t>
      </w:r>
      <w:r w:rsidRPr="00A93C3B">
        <w:rPr>
          <w:b/>
          <w:lang w:val="en-US"/>
        </w:rPr>
        <w:t>Checked-Out Permanently</w:t>
      </w:r>
      <w:r w:rsidRPr="00A93C3B">
        <w:rPr>
          <w:lang w:val="en-US"/>
        </w:rPr>
        <w:t xml:space="preserve"> status</w:t>
      </w:r>
      <w:r>
        <w:rPr>
          <w:lang w:val="en-US"/>
        </w:rPr>
        <w:t>.</w:t>
      </w:r>
    </w:p>
    <w:p w14:paraId="02DB57C3" w14:textId="77777777" w:rsidR="00AC709E" w:rsidRPr="00585562" w:rsidRDefault="00AC709E" w:rsidP="00F2232B">
      <w:pPr>
        <w:pStyle w:val="BodyText"/>
      </w:pPr>
    </w:p>
    <w:p w14:paraId="2DAA0872" w14:textId="3E5627A9" w:rsidR="00F2232B" w:rsidRPr="00515C84" w:rsidRDefault="00F2232B" w:rsidP="00AC709E">
      <w:pPr>
        <w:pStyle w:val="BodyText"/>
        <w:rPr>
          <w:lang w:val="en-US"/>
        </w:rPr>
      </w:pPr>
      <w:r w:rsidRPr="00DC6FC5">
        <w:t xml:space="preserve">To </w:t>
      </w:r>
      <w:r>
        <w:t>delete</w:t>
      </w:r>
      <w:r w:rsidRPr="00DC6FC5">
        <w:t xml:space="preserve"> a </w:t>
      </w:r>
      <w:r>
        <w:t>biospecimen:</w:t>
      </w:r>
      <w:r w:rsidRPr="00585562">
        <w:t xml:space="preserve"> </w:t>
      </w:r>
      <w:r>
        <w:rPr>
          <w:lang w:val="en-US"/>
        </w:rPr>
        <w:br/>
      </w:r>
    </w:p>
    <w:p w14:paraId="6F12C604" w14:textId="1E1FD523" w:rsidR="00F2232B" w:rsidRDefault="00F2232B" w:rsidP="00C9791D">
      <w:pPr>
        <w:pStyle w:val="BodyText"/>
        <w:numPr>
          <w:ilvl w:val="0"/>
          <w:numId w:val="176"/>
        </w:numPr>
        <w:ind w:right="720"/>
      </w:pPr>
      <w:del w:id="4244" w:author="Sayali Dev" w:date="2018-01-31T17:54:00Z">
        <w:r w:rsidDel="009A119E">
          <w:delText>Log on</w:delText>
        </w:r>
      </w:del>
      <w:ins w:id="4245" w:author="Sayali Dev" w:date="2018-01-31T17:54:00Z">
        <w:r w:rsidR="009A119E">
          <w:t>Log in</w:t>
        </w:r>
      </w:ins>
      <w:r>
        <w:t xml:space="preserve"> to the application using your </w:t>
      </w:r>
      <w:del w:id="4246" w:author="Sayali Dev" w:date="2018-01-31T17:55:00Z">
        <w:r w:rsidDel="00A62626">
          <w:delText>logon</w:delText>
        </w:r>
      </w:del>
      <w:ins w:id="4247" w:author="Sayali Dev" w:date="2018-01-31T17:55:00Z">
        <w:r w:rsidR="00A62626">
          <w:t>log in</w:t>
        </w:r>
      </w:ins>
      <w:r>
        <w:t xml:space="preserve"> credentials. </w:t>
      </w:r>
    </w:p>
    <w:p w14:paraId="3E438808" w14:textId="77777777" w:rsidR="00F2232B" w:rsidRDefault="00F2232B" w:rsidP="00F2232B">
      <w:pPr>
        <w:pStyle w:val="BodyText"/>
        <w:ind w:left="720" w:right="720"/>
      </w:pPr>
      <w:r>
        <w:t xml:space="preserve">The home page appears. </w:t>
      </w:r>
    </w:p>
    <w:p w14:paraId="3FC6690F" w14:textId="77777777" w:rsidR="00F2232B" w:rsidRDefault="00F2232B" w:rsidP="00F2232B">
      <w:pPr>
        <w:pStyle w:val="BodyText"/>
        <w:ind w:left="720" w:right="720"/>
      </w:pPr>
    </w:p>
    <w:p w14:paraId="39B9293C" w14:textId="77777777" w:rsidR="00F2232B" w:rsidRDefault="00F2232B" w:rsidP="00C9791D">
      <w:pPr>
        <w:pStyle w:val="BodyText"/>
        <w:numPr>
          <w:ilvl w:val="0"/>
          <w:numId w:val="176"/>
        </w:numPr>
        <w:ind w:right="720"/>
      </w:pPr>
      <w:r>
        <w:t xml:space="preserve">Point to the arrow of the </w:t>
      </w:r>
      <w:r w:rsidRPr="00FA2700">
        <w:rPr>
          <w:b/>
        </w:rPr>
        <w:t>BMS</w:t>
      </w:r>
      <w:r>
        <w:t xml:space="preserve"> tab and then click </w:t>
      </w:r>
      <w:r w:rsidRPr="00FA2700">
        <w:rPr>
          <w:b/>
        </w:rPr>
        <w:t>Inventory</w:t>
      </w:r>
      <w:r>
        <w:t>.</w:t>
      </w:r>
    </w:p>
    <w:p w14:paraId="0F6FB2E6" w14:textId="77777777" w:rsidR="00F2232B" w:rsidRDefault="00F2232B" w:rsidP="00F2232B">
      <w:pPr>
        <w:pStyle w:val="BodyText"/>
        <w:ind w:left="720" w:right="720"/>
      </w:pPr>
      <w:r>
        <w:t xml:space="preserve">The </w:t>
      </w:r>
      <w:r>
        <w:rPr>
          <w:b/>
          <w:lang w:val="en-US"/>
        </w:rPr>
        <w:t>Inventory</w:t>
      </w:r>
      <w:r w:rsidRPr="00FA2700">
        <w:rPr>
          <w:b/>
        </w:rPr>
        <w:t xml:space="preserve"> Search</w:t>
      </w:r>
      <w:r>
        <w:t xml:space="preserve"> page appears.</w:t>
      </w:r>
    </w:p>
    <w:p w14:paraId="4B2EDBB3" w14:textId="77777777" w:rsidR="00F2232B" w:rsidRDefault="00F2232B" w:rsidP="00F2232B">
      <w:pPr>
        <w:pStyle w:val="BodyText"/>
        <w:ind w:left="720" w:right="720"/>
      </w:pPr>
    </w:p>
    <w:p w14:paraId="5FAF3A11" w14:textId="77777777" w:rsidR="00F2232B" w:rsidRDefault="00F2232B" w:rsidP="00C9791D">
      <w:pPr>
        <w:pStyle w:val="BodyText"/>
        <w:numPr>
          <w:ilvl w:val="0"/>
          <w:numId w:val="176"/>
        </w:numPr>
        <w:ind w:right="720"/>
      </w:pPr>
      <w:r>
        <w:t xml:space="preserve">Click </w:t>
      </w:r>
      <w:r w:rsidRPr="00FA2700">
        <w:rPr>
          <w:b/>
        </w:rPr>
        <w:t>SEARCH</w:t>
      </w:r>
      <w:r>
        <w:t>.</w:t>
      </w:r>
    </w:p>
    <w:p w14:paraId="6053886C" w14:textId="77777777" w:rsidR="00F2232B" w:rsidRDefault="00F2232B" w:rsidP="00F2232B">
      <w:pPr>
        <w:pStyle w:val="BodyText"/>
        <w:ind w:left="720" w:right="720"/>
      </w:pPr>
      <w:r>
        <w:t xml:space="preserve">The </w:t>
      </w:r>
      <w:r>
        <w:rPr>
          <w:b/>
          <w:lang w:val="en-US"/>
        </w:rPr>
        <w:t>Inventory</w:t>
      </w:r>
      <w:r w:rsidRPr="00294F09">
        <w:rPr>
          <w:b/>
        </w:rPr>
        <w:t xml:space="preserve"> Search</w:t>
      </w:r>
      <w:r w:rsidRPr="00AE5860">
        <w:t xml:space="preserve"> </w:t>
      </w:r>
      <w:r>
        <w:t>page displays a list of biospecimens.</w:t>
      </w:r>
    </w:p>
    <w:p w14:paraId="7FA586CD" w14:textId="77777777" w:rsidR="00F2232B" w:rsidRDefault="00F2232B" w:rsidP="00F2232B">
      <w:pPr>
        <w:pStyle w:val="BodyText"/>
        <w:ind w:left="720" w:right="720"/>
      </w:pPr>
    </w:p>
    <w:p w14:paraId="0C315213" w14:textId="77777777" w:rsidR="00F2232B" w:rsidRDefault="00F2232B" w:rsidP="00C9791D">
      <w:pPr>
        <w:pStyle w:val="BodyText"/>
        <w:numPr>
          <w:ilvl w:val="0"/>
          <w:numId w:val="176"/>
        </w:numPr>
        <w:ind w:right="720"/>
      </w:pPr>
      <w:r>
        <w:t xml:space="preserve">Click the row of the biospecimen that you want to delete. </w:t>
      </w:r>
    </w:p>
    <w:p w14:paraId="5B265015" w14:textId="77777777" w:rsidR="00F2232B" w:rsidRDefault="00F2232B" w:rsidP="00F2232B">
      <w:pPr>
        <w:pStyle w:val="BodyText"/>
        <w:ind w:left="720" w:right="720"/>
      </w:pPr>
      <w:r>
        <w:t xml:space="preserve">The </w:t>
      </w:r>
      <w:r w:rsidRPr="00190972">
        <w:rPr>
          <w:b/>
        </w:rPr>
        <w:t>View Biospecimen</w:t>
      </w:r>
      <w:r>
        <w:t xml:space="preserve"> page appears.</w:t>
      </w:r>
    </w:p>
    <w:p w14:paraId="67DB23C5" w14:textId="77777777" w:rsidR="00F2232B" w:rsidRDefault="00F2232B" w:rsidP="00F2232B">
      <w:pPr>
        <w:pStyle w:val="BodyText"/>
        <w:ind w:left="720" w:right="720"/>
      </w:pPr>
    </w:p>
    <w:p w14:paraId="5CF83D38" w14:textId="77777777" w:rsidR="00F2232B" w:rsidRDefault="00F2232B" w:rsidP="00C9791D">
      <w:pPr>
        <w:numPr>
          <w:ilvl w:val="0"/>
          <w:numId w:val="176"/>
        </w:numPr>
      </w:pPr>
      <w:r>
        <w:t xml:space="preserve">Click </w:t>
      </w:r>
      <w:r w:rsidRPr="00585562">
        <w:rPr>
          <w:b/>
          <w:caps/>
        </w:rPr>
        <w:t>Delete</w:t>
      </w:r>
      <w:r w:rsidRPr="00585562">
        <w:t xml:space="preserve">. </w:t>
      </w:r>
    </w:p>
    <w:p w14:paraId="3A516277" w14:textId="77777777" w:rsidR="00F2232B" w:rsidRDefault="00F2232B" w:rsidP="00F2232B">
      <w:pPr>
        <w:pStyle w:val="ListParagraph"/>
      </w:pPr>
      <w:r>
        <w:t xml:space="preserve">The </w:t>
      </w:r>
      <w:r w:rsidRPr="00597EBD">
        <w:rPr>
          <w:b/>
        </w:rPr>
        <w:t>Electronic Signature</w:t>
      </w:r>
      <w:r>
        <w:t xml:space="preserve"> window appears. </w:t>
      </w:r>
    </w:p>
    <w:p w14:paraId="5F3B2FE4" w14:textId="77777777" w:rsidR="00F2232B" w:rsidRDefault="00F2232B" w:rsidP="00F2232B">
      <w:pPr>
        <w:pStyle w:val="ListParagraph"/>
      </w:pPr>
    </w:p>
    <w:p w14:paraId="7CA934A9" w14:textId="77777777" w:rsidR="00F2232B" w:rsidRDefault="00F2232B" w:rsidP="00F2232B">
      <w:pPr>
        <w:pStyle w:val="ListParagraph"/>
      </w:pPr>
      <w:r w:rsidRPr="00FC4C65">
        <w:rPr>
          <w:noProof/>
        </w:rPr>
        <w:drawing>
          <wp:inline distT="0" distB="0" distL="0" distR="0" wp14:anchorId="593B9A10" wp14:editId="5E922E5A">
            <wp:extent cx="3291840" cy="2743200"/>
            <wp:effectExtent l="19050" t="19050" r="22860" b="1905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91840" cy="2743200"/>
                    </a:xfrm>
                    <a:prstGeom prst="rect">
                      <a:avLst/>
                    </a:prstGeom>
                    <a:noFill/>
                    <a:ln w="3175">
                      <a:solidFill>
                        <a:schemeClr val="tx1"/>
                      </a:solidFill>
                    </a:ln>
                  </pic:spPr>
                </pic:pic>
              </a:graphicData>
            </a:graphic>
          </wp:inline>
        </w:drawing>
      </w:r>
    </w:p>
    <w:p w14:paraId="02563ABF" w14:textId="77777777" w:rsidR="00F2232B" w:rsidRDefault="00F2232B" w:rsidP="00F2232B">
      <w:pPr>
        <w:pStyle w:val="Figure"/>
        <w:tabs>
          <w:tab w:val="clear" w:pos="1710"/>
          <w:tab w:val="num" w:pos="1800"/>
        </w:tabs>
        <w:ind w:left="1152" w:hanging="432"/>
      </w:pPr>
      <w:r>
        <w:t xml:space="preserve">  Electronic Signature window</w:t>
      </w:r>
    </w:p>
    <w:p w14:paraId="411874E6" w14:textId="77777777" w:rsidR="00F2232B" w:rsidRDefault="00F2232B" w:rsidP="00F2232B"/>
    <w:p w14:paraId="62496848" w14:textId="77777777" w:rsidR="00F2232B" w:rsidRDefault="00F2232B" w:rsidP="00C9791D">
      <w:pPr>
        <w:pStyle w:val="BodyText"/>
        <w:numPr>
          <w:ilvl w:val="0"/>
          <w:numId w:val="176"/>
        </w:numPr>
        <w:ind w:right="270"/>
      </w:pPr>
      <w:r>
        <w:t>Enter</w:t>
      </w:r>
      <w:r w:rsidRPr="008B0550">
        <w:t xml:space="preserve"> appropriate</w:t>
      </w:r>
      <w:r>
        <w:t xml:space="preserve"> information in each field. </w:t>
      </w:r>
      <w:r>
        <w:rPr>
          <w:lang w:val="en-US"/>
        </w:rPr>
        <w:t>F</w:t>
      </w:r>
      <w:r>
        <w:t xml:space="preserve">ollowing table lists each field and its description. </w:t>
      </w:r>
      <w:r>
        <w:br/>
      </w:r>
      <w:r w:rsidRPr="006744E4">
        <w:rPr>
          <w:b/>
        </w:rPr>
        <w:t>Note:</w:t>
      </w:r>
      <w:r>
        <w:rPr>
          <w:b/>
        </w:rPr>
        <w:t xml:space="preserve"> </w:t>
      </w:r>
      <w:r w:rsidRPr="006744E4">
        <w:t>Fields that are marked with the red asterisk (</w:t>
      </w:r>
      <w:r w:rsidRPr="006744E4">
        <w:rPr>
          <w:color w:val="FF0000"/>
        </w:rPr>
        <w:t>*</w:t>
      </w:r>
      <w:r w:rsidRPr="006744E4">
        <w:t>) are mandatory.</w:t>
      </w:r>
    </w:p>
    <w:p w14:paraId="35328300" w14:textId="77777777" w:rsidR="00F2232B" w:rsidRDefault="00F2232B" w:rsidP="00F2232B">
      <w:pPr>
        <w:pStyle w:val="BodyText"/>
        <w:ind w:left="720" w:right="270"/>
      </w:pPr>
    </w:p>
    <w:p w14:paraId="6DD85F9A" w14:textId="79C36F72" w:rsidR="00F2232B" w:rsidRDefault="00F2232B" w:rsidP="00F2232B">
      <w:pPr>
        <w:pStyle w:val="Caption"/>
        <w:ind w:firstLine="720"/>
      </w:pPr>
      <w:r>
        <w:t xml:space="preserve">Table </w:t>
      </w:r>
      <w:r w:rsidR="00653CE2">
        <w:fldChar w:fldCharType="begin"/>
      </w:r>
      <w:r w:rsidR="00653CE2">
        <w:instrText xml:space="preserve"> SEQ Table \* ARABIC </w:instrText>
      </w:r>
      <w:r w:rsidR="00653CE2">
        <w:fldChar w:fldCharType="separate"/>
      </w:r>
      <w:r w:rsidR="00EB76E3">
        <w:rPr>
          <w:noProof/>
        </w:rPr>
        <w:t>1</w:t>
      </w:r>
      <w:r w:rsidR="00653CE2">
        <w:rPr>
          <w:noProof/>
        </w:rPr>
        <w:fldChar w:fldCharType="end"/>
      </w:r>
      <w:r>
        <w:t>: Deleting a biospecimen</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70"/>
        <w:gridCol w:w="7740"/>
      </w:tblGrid>
      <w:tr w:rsidR="00F2232B" w:rsidRPr="007A152E" w14:paraId="3234592A" w14:textId="77777777" w:rsidTr="00F2232B">
        <w:trPr>
          <w:cantSplit/>
          <w:trHeight w:val="288"/>
          <w:tblHeader/>
        </w:trPr>
        <w:tc>
          <w:tcPr>
            <w:tcW w:w="2070" w:type="dxa"/>
            <w:shd w:val="clear" w:color="auto" w:fill="BFBFBF"/>
            <w:vAlign w:val="center"/>
          </w:tcPr>
          <w:p w14:paraId="20D89786" w14:textId="77777777" w:rsidR="00F2232B" w:rsidRPr="007A152E" w:rsidRDefault="00F2232B" w:rsidP="00F2232B">
            <w:pPr>
              <w:rPr>
                <w:b/>
              </w:rPr>
            </w:pPr>
            <w:r>
              <w:rPr>
                <w:b/>
              </w:rPr>
              <w:t>Field</w:t>
            </w:r>
          </w:p>
        </w:tc>
        <w:tc>
          <w:tcPr>
            <w:tcW w:w="7740" w:type="dxa"/>
            <w:shd w:val="clear" w:color="auto" w:fill="BFBFBF"/>
            <w:vAlign w:val="center"/>
          </w:tcPr>
          <w:p w14:paraId="3039BDD5" w14:textId="77777777" w:rsidR="00F2232B" w:rsidRPr="007A152E" w:rsidRDefault="00F2232B" w:rsidP="00F2232B">
            <w:pPr>
              <w:rPr>
                <w:b/>
              </w:rPr>
            </w:pPr>
            <w:r w:rsidRPr="007A152E">
              <w:rPr>
                <w:b/>
              </w:rPr>
              <w:t>Description</w:t>
            </w:r>
          </w:p>
        </w:tc>
      </w:tr>
      <w:tr w:rsidR="00F2232B" w14:paraId="20B319B8" w14:textId="77777777" w:rsidTr="00F2232B">
        <w:trPr>
          <w:cantSplit/>
          <w:trHeight w:val="288"/>
        </w:trPr>
        <w:tc>
          <w:tcPr>
            <w:tcW w:w="2070" w:type="dxa"/>
            <w:vAlign w:val="center"/>
          </w:tcPr>
          <w:p w14:paraId="1D4D705C" w14:textId="77777777" w:rsidR="00F2232B" w:rsidRPr="007A152E" w:rsidRDefault="00F2232B" w:rsidP="00F2232B">
            <w:pPr>
              <w:rPr>
                <w:b/>
              </w:rPr>
            </w:pPr>
            <w:r>
              <w:rPr>
                <w:b/>
              </w:rPr>
              <w:t>Username</w:t>
            </w:r>
            <w:r w:rsidRPr="006744E4">
              <w:rPr>
                <w:color w:val="FF0000"/>
              </w:rPr>
              <w:t>*</w:t>
            </w:r>
          </w:p>
        </w:tc>
        <w:tc>
          <w:tcPr>
            <w:tcW w:w="7740" w:type="dxa"/>
            <w:vAlign w:val="center"/>
          </w:tcPr>
          <w:p w14:paraId="3EDC3391" w14:textId="166F2E8E" w:rsidR="00F2232B" w:rsidRDefault="00F2232B" w:rsidP="00F2232B">
            <w:r>
              <w:t xml:space="preserve">Type your user </w:t>
            </w:r>
            <w:del w:id="4248" w:author="Sayali Dev" w:date="2018-01-31T17:54:00Z">
              <w:r w:rsidDel="009A119E">
                <w:delText>log on</w:delText>
              </w:r>
            </w:del>
            <w:ins w:id="4249" w:author="Sayali Dev" w:date="2018-01-31T17:54:00Z">
              <w:r w:rsidR="009A119E">
                <w:t>Log in</w:t>
              </w:r>
            </w:ins>
            <w:r>
              <w:t xml:space="preserve"> ID.</w:t>
            </w:r>
          </w:p>
        </w:tc>
      </w:tr>
      <w:tr w:rsidR="00F2232B" w14:paraId="75D0604F" w14:textId="77777777" w:rsidTr="00F2232B">
        <w:trPr>
          <w:cantSplit/>
          <w:trHeight w:val="288"/>
        </w:trPr>
        <w:tc>
          <w:tcPr>
            <w:tcW w:w="2070" w:type="dxa"/>
            <w:vAlign w:val="center"/>
          </w:tcPr>
          <w:p w14:paraId="11EE6BBB" w14:textId="77777777" w:rsidR="00F2232B" w:rsidRPr="007A152E" w:rsidRDefault="00F2232B" w:rsidP="00F2232B">
            <w:pPr>
              <w:rPr>
                <w:b/>
              </w:rPr>
            </w:pPr>
            <w:r>
              <w:rPr>
                <w:b/>
              </w:rPr>
              <w:t>Password</w:t>
            </w:r>
            <w:r w:rsidRPr="006744E4">
              <w:rPr>
                <w:color w:val="FF0000"/>
              </w:rPr>
              <w:t>*</w:t>
            </w:r>
          </w:p>
        </w:tc>
        <w:tc>
          <w:tcPr>
            <w:tcW w:w="7740" w:type="dxa"/>
            <w:vAlign w:val="center"/>
          </w:tcPr>
          <w:p w14:paraId="02A7AE25" w14:textId="77777777" w:rsidR="00F2232B" w:rsidRDefault="00F2232B" w:rsidP="00F2232B">
            <w:r>
              <w:t>Type you password.</w:t>
            </w:r>
          </w:p>
        </w:tc>
      </w:tr>
      <w:tr w:rsidR="00F2232B" w14:paraId="58C06CBA" w14:textId="77777777" w:rsidTr="00F2232B">
        <w:trPr>
          <w:cantSplit/>
          <w:trHeight w:val="288"/>
        </w:trPr>
        <w:tc>
          <w:tcPr>
            <w:tcW w:w="2070" w:type="dxa"/>
            <w:vAlign w:val="center"/>
          </w:tcPr>
          <w:p w14:paraId="560BB09C" w14:textId="77777777" w:rsidR="00F2232B" w:rsidRPr="007A152E" w:rsidRDefault="00F2232B" w:rsidP="00F2232B">
            <w:pPr>
              <w:rPr>
                <w:b/>
              </w:rPr>
            </w:pPr>
            <w:r>
              <w:rPr>
                <w:b/>
              </w:rPr>
              <w:t>Delete Reasons</w:t>
            </w:r>
            <w:r w:rsidRPr="006744E4">
              <w:rPr>
                <w:color w:val="FF0000"/>
              </w:rPr>
              <w:t>*</w:t>
            </w:r>
          </w:p>
        </w:tc>
        <w:tc>
          <w:tcPr>
            <w:tcW w:w="7740" w:type="dxa"/>
            <w:vAlign w:val="center"/>
          </w:tcPr>
          <w:p w14:paraId="19832F75" w14:textId="77777777" w:rsidR="00F2232B" w:rsidRDefault="00F2232B" w:rsidP="00F2232B">
            <w:r>
              <w:t>Click the appropriate reason for deleting this biospecimen.</w:t>
            </w:r>
          </w:p>
        </w:tc>
      </w:tr>
      <w:tr w:rsidR="00F2232B" w14:paraId="49DC3F00" w14:textId="77777777" w:rsidTr="00F2232B">
        <w:trPr>
          <w:cantSplit/>
          <w:trHeight w:val="288"/>
        </w:trPr>
        <w:tc>
          <w:tcPr>
            <w:tcW w:w="2070" w:type="dxa"/>
            <w:vAlign w:val="center"/>
          </w:tcPr>
          <w:p w14:paraId="6917F183" w14:textId="77777777" w:rsidR="00F2232B" w:rsidRPr="007A152E" w:rsidRDefault="00F2232B" w:rsidP="00F2232B">
            <w:pPr>
              <w:rPr>
                <w:b/>
              </w:rPr>
            </w:pPr>
            <w:r>
              <w:rPr>
                <w:b/>
              </w:rPr>
              <w:t>Other Reasons</w:t>
            </w:r>
          </w:p>
        </w:tc>
        <w:tc>
          <w:tcPr>
            <w:tcW w:w="7740" w:type="dxa"/>
            <w:vAlign w:val="center"/>
          </w:tcPr>
          <w:p w14:paraId="5699158A" w14:textId="77777777" w:rsidR="00F2232B" w:rsidRDefault="00F2232B" w:rsidP="00F2232B">
            <w:r>
              <w:t xml:space="preserve">If you selected </w:t>
            </w:r>
            <w:r w:rsidRPr="009C0CDE">
              <w:rPr>
                <w:b/>
              </w:rPr>
              <w:t>Other</w:t>
            </w:r>
            <w:r>
              <w:t xml:space="preserve"> as </w:t>
            </w:r>
            <w:r w:rsidRPr="009C0CDE">
              <w:rPr>
                <w:b/>
              </w:rPr>
              <w:t>Delete Reason</w:t>
            </w:r>
            <w:r>
              <w:t xml:space="preserve">, type the reason for deleting. </w:t>
            </w:r>
          </w:p>
        </w:tc>
      </w:tr>
    </w:tbl>
    <w:p w14:paraId="2169C41C" w14:textId="77777777" w:rsidR="00F2232B" w:rsidRDefault="00F2232B" w:rsidP="00F2232B"/>
    <w:p w14:paraId="7195293B" w14:textId="77777777" w:rsidR="00F2232B" w:rsidRDefault="00F2232B" w:rsidP="00C9791D">
      <w:pPr>
        <w:numPr>
          <w:ilvl w:val="0"/>
          <w:numId w:val="176"/>
        </w:numPr>
      </w:pPr>
      <w:r>
        <w:lastRenderedPageBreak/>
        <w:t xml:space="preserve">Click </w:t>
      </w:r>
      <w:r w:rsidRPr="00C11F21">
        <w:rPr>
          <w:b/>
        </w:rPr>
        <w:t>SIGN</w:t>
      </w:r>
      <w:r>
        <w:t xml:space="preserve">. </w:t>
      </w:r>
      <w:bookmarkStart w:id="4250" w:name="_Toc313374349"/>
      <w:r>
        <w:br/>
      </w:r>
      <w:r w:rsidRPr="009C0CDE">
        <w:t xml:space="preserve">The </w:t>
      </w:r>
      <w:r>
        <w:t xml:space="preserve">sample status appears as </w:t>
      </w:r>
      <w:r w:rsidRPr="008D22F2">
        <w:rPr>
          <w:b/>
        </w:rPr>
        <w:t>Deleted</w:t>
      </w:r>
      <w:r>
        <w:t xml:space="preserve"> on the </w:t>
      </w:r>
      <w:r w:rsidRPr="008D22F2">
        <w:rPr>
          <w:b/>
        </w:rPr>
        <w:t>View Biospecimen</w:t>
      </w:r>
      <w:r>
        <w:t xml:space="preserve"> screen and the biospecimen record is “view” only. Once deleted, the biospecimen is not available for sample processing or redistribution</w:t>
      </w:r>
      <w:bookmarkEnd w:id="4250"/>
      <w:r>
        <w:t>.</w:t>
      </w:r>
    </w:p>
    <w:p w14:paraId="025BAC15" w14:textId="77777777" w:rsidR="00F2232B" w:rsidRDefault="00F2232B" w:rsidP="00F2232B">
      <w:pPr>
        <w:ind w:left="720"/>
      </w:pPr>
    </w:p>
    <w:p w14:paraId="11E5479F" w14:textId="6F077586" w:rsidR="00F2232B" w:rsidRDefault="00F2232B" w:rsidP="00F2232B">
      <w:pPr>
        <w:pStyle w:val="Heading3"/>
        <w:rPr>
          <w:lang w:val="en-US"/>
        </w:rPr>
      </w:pPr>
      <w:r>
        <w:br w:type="page"/>
      </w:r>
      <w:bookmarkStart w:id="4251" w:name="_Updating_a_Specimen"/>
      <w:bookmarkStart w:id="4252" w:name="_Toc452993634"/>
      <w:bookmarkStart w:id="4253" w:name="_Toc507164355"/>
      <w:bookmarkEnd w:id="4251"/>
      <w:r>
        <w:rPr>
          <w:lang w:val="en-US"/>
        </w:rPr>
        <w:lastRenderedPageBreak/>
        <w:t>Updat</w:t>
      </w:r>
      <w:r w:rsidRPr="00D54BCE">
        <w:t>ing a Specimen Collection Form</w:t>
      </w:r>
      <w:r>
        <w:rPr>
          <w:lang w:val="en-US"/>
        </w:rPr>
        <w:t xml:space="preserve"> for a Biospecimen</w:t>
      </w:r>
      <w:bookmarkEnd w:id="4252"/>
      <w:bookmarkEnd w:id="4253"/>
    </w:p>
    <w:p w14:paraId="0C347B96" w14:textId="29249C65" w:rsidR="00AC709E" w:rsidRDefault="00AC709E" w:rsidP="00AC709E">
      <w:pPr>
        <w:rPr>
          <w:lang w:eastAsia="x-none"/>
        </w:rPr>
      </w:pPr>
    </w:p>
    <w:p w14:paraId="7C909233" w14:textId="62EE04C2" w:rsidR="00AC709E" w:rsidRPr="00AC709E" w:rsidRDefault="00AC709E" w:rsidP="00AC709E">
      <w:pPr>
        <w:rPr>
          <w:lang w:eastAsia="x-none"/>
        </w:rPr>
      </w:pPr>
      <w:r w:rsidRPr="00E638CE">
        <w:rPr>
          <w:b/>
        </w:rPr>
        <w:t>Note:</w:t>
      </w:r>
      <w:r>
        <w:t xml:space="preserve"> You can update the form only when the form status is </w:t>
      </w:r>
      <w:r w:rsidRPr="00E638CE">
        <w:rPr>
          <w:b/>
        </w:rPr>
        <w:t>Not Started</w:t>
      </w:r>
      <w:r>
        <w:t xml:space="preserve"> or </w:t>
      </w:r>
      <w:r>
        <w:rPr>
          <w:b/>
        </w:rPr>
        <w:t xml:space="preserve">Data Entry </w:t>
      </w:r>
      <w:r w:rsidRPr="00E638CE">
        <w:rPr>
          <w:b/>
        </w:rPr>
        <w:t>Started</w:t>
      </w:r>
      <w:r>
        <w:t>.</w:t>
      </w:r>
    </w:p>
    <w:p w14:paraId="23F955C3" w14:textId="77777777" w:rsidR="00F2232B" w:rsidRDefault="00F2232B" w:rsidP="00F2232B"/>
    <w:p w14:paraId="753010EC" w14:textId="1AEB3F4C" w:rsidR="00F2232B" w:rsidRDefault="00F2232B" w:rsidP="00F2232B">
      <w:r>
        <w:t>To update the collection information on a Specimen Collection Form:</w:t>
      </w:r>
      <w:r>
        <w:br/>
      </w:r>
    </w:p>
    <w:p w14:paraId="500634C1" w14:textId="464052F7" w:rsidR="00F2232B" w:rsidRDefault="00F2232B">
      <w:pPr>
        <w:pStyle w:val="BodyText"/>
        <w:numPr>
          <w:ilvl w:val="0"/>
          <w:numId w:val="373"/>
        </w:numPr>
        <w:ind w:right="720"/>
        <w:pPrChange w:id="4254" w:author="Sayali Dev" w:date="2018-02-12T18:26:00Z">
          <w:pPr>
            <w:pStyle w:val="BodyText"/>
            <w:numPr>
              <w:numId w:val="181"/>
            </w:numPr>
            <w:ind w:left="720" w:right="720" w:hanging="360"/>
          </w:pPr>
        </w:pPrChange>
      </w:pPr>
      <w:del w:id="4255" w:author="Sayali Dev" w:date="2018-01-31T17:54:00Z">
        <w:r w:rsidDel="009A119E">
          <w:delText>Log on</w:delText>
        </w:r>
      </w:del>
      <w:ins w:id="4256" w:author="Sayali Dev" w:date="2018-01-31T17:54:00Z">
        <w:r w:rsidR="009A119E">
          <w:t>Log in</w:t>
        </w:r>
      </w:ins>
      <w:r>
        <w:t xml:space="preserve"> to the application using your </w:t>
      </w:r>
      <w:del w:id="4257" w:author="Sayali Dev" w:date="2018-01-31T17:55:00Z">
        <w:r w:rsidDel="00A62626">
          <w:delText>logon</w:delText>
        </w:r>
      </w:del>
      <w:ins w:id="4258" w:author="Sayali Dev" w:date="2018-01-31T17:55:00Z">
        <w:r w:rsidR="00A62626">
          <w:t>log in</w:t>
        </w:r>
      </w:ins>
      <w:r>
        <w:t xml:space="preserve"> credentials. </w:t>
      </w:r>
    </w:p>
    <w:p w14:paraId="1922B63E" w14:textId="77777777" w:rsidR="00F2232B" w:rsidRDefault="00F2232B">
      <w:pPr>
        <w:pStyle w:val="BodyText"/>
        <w:ind w:right="720" w:firstLine="720"/>
        <w:pPrChange w:id="4259" w:author="Sayali Dev" w:date="2018-02-12T18:26:00Z">
          <w:pPr>
            <w:pStyle w:val="BodyText"/>
            <w:ind w:left="720" w:right="720"/>
          </w:pPr>
        </w:pPrChange>
      </w:pPr>
      <w:r>
        <w:t xml:space="preserve">The home page appears. </w:t>
      </w:r>
    </w:p>
    <w:p w14:paraId="63B6321A" w14:textId="77777777" w:rsidR="00F2232B" w:rsidRDefault="00F2232B" w:rsidP="00F2232B">
      <w:pPr>
        <w:pStyle w:val="BodyText"/>
        <w:ind w:left="720" w:right="720"/>
      </w:pPr>
    </w:p>
    <w:p w14:paraId="5FACF785" w14:textId="77777777" w:rsidR="00F2232B" w:rsidRDefault="00F2232B">
      <w:pPr>
        <w:pStyle w:val="BodyText"/>
        <w:numPr>
          <w:ilvl w:val="0"/>
          <w:numId w:val="373"/>
        </w:numPr>
        <w:ind w:right="720"/>
        <w:pPrChange w:id="4260" w:author="Sayali Dev" w:date="2018-02-12T18:26:00Z">
          <w:pPr>
            <w:pStyle w:val="BodyText"/>
            <w:numPr>
              <w:numId w:val="181"/>
            </w:numPr>
            <w:ind w:left="720" w:right="720" w:hanging="360"/>
          </w:pPr>
        </w:pPrChange>
      </w:pPr>
      <w:r>
        <w:t xml:space="preserve">Point to the arrow of the </w:t>
      </w:r>
      <w:r w:rsidRPr="00FA2700">
        <w:rPr>
          <w:b/>
        </w:rPr>
        <w:t>BMS</w:t>
      </w:r>
      <w:r>
        <w:t xml:space="preserve"> tab and then click </w:t>
      </w:r>
      <w:r w:rsidRPr="00FA2700">
        <w:rPr>
          <w:b/>
        </w:rPr>
        <w:t>Inventory</w:t>
      </w:r>
      <w:r>
        <w:t>.</w:t>
      </w:r>
    </w:p>
    <w:p w14:paraId="09A08EA0" w14:textId="77777777" w:rsidR="00F2232B" w:rsidRDefault="00F2232B">
      <w:pPr>
        <w:pStyle w:val="BodyText"/>
        <w:ind w:right="720" w:firstLine="720"/>
        <w:pPrChange w:id="4261" w:author="Sayali Dev" w:date="2018-02-12T18:27:00Z">
          <w:pPr>
            <w:pStyle w:val="BodyText"/>
            <w:ind w:left="720" w:right="720"/>
          </w:pPr>
        </w:pPrChange>
      </w:pPr>
      <w:r>
        <w:t xml:space="preserve">The </w:t>
      </w:r>
      <w:r>
        <w:rPr>
          <w:b/>
          <w:lang w:val="en-US"/>
        </w:rPr>
        <w:t>Inventory</w:t>
      </w:r>
      <w:r w:rsidRPr="00FA2700">
        <w:rPr>
          <w:b/>
        </w:rPr>
        <w:t xml:space="preserve"> Search</w:t>
      </w:r>
      <w:r>
        <w:t xml:space="preserve"> page appears.</w:t>
      </w:r>
    </w:p>
    <w:p w14:paraId="6F8C336A" w14:textId="77777777" w:rsidR="00F2232B" w:rsidRDefault="00F2232B" w:rsidP="00F2232B">
      <w:pPr>
        <w:pStyle w:val="BodyText"/>
        <w:ind w:left="720" w:right="720"/>
      </w:pPr>
    </w:p>
    <w:p w14:paraId="709D588D" w14:textId="77777777" w:rsidR="00F2232B" w:rsidRDefault="00F2232B">
      <w:pPr>
        <w:pStyle w:val="BodyText"/>
        <w:numPr>
          <w:ilvl w:val="0"/>
          <w:numId w:val="373"/>
        </w:numPr>
        <w:ind w:right="720"/>
        <w:pPrChange w:id="4262" w:author="Sayali Dev" w:date="2018-02-12T18:26:00Z">
          <w:pPr>
            <w:pStyle w:val="BodyText"/>
            <w:numPr>
              <w:numId w:val="181"/>
            </w:numPr>
            <w:ind w:left="720" w:right="720" w:hanging="360"/>
          </w:pPr>
        </w:pPrChange>
      </w:pPr>
      <w:r>
        <w:t xml:space="preserve">Click </w:t>
      </w:r>
      <w:r w:rsidRPr="00FA2700">
        <w:rPr>
          <w:b/>
        </w:rPr>
        <w:t>SEARCH</w:t>
      </w:r>
      <w:r>
        <w:t>.</w:t>
      </w:r>
    </w:p>
    <w:p w14:paraId="5F5AFA8E" w14:textId="77777777" w:rsidR="00F2232B" w:rsidRDefault="00F2232B">
      <w:pPr>
        <w:pStyle w:val="BodyText"/>
        <w:ind w:left="720" w:right="720"/>
      </w:pPr>
      <w:r>
        <w:t xml:space="preserve">The </w:t>
      </w:r>
      <w:r>
        <w:rPr>
          <w:b/>
          <w:lang w:val="en-US"/>
        </w:rPr>
        <w:t>Inventory</w:t>
      </w:r>
      <w:r w:rsidRPr="00294F09">
        <w:rPr>
          <w:b/>
        </w:rPr>
        <w:t xml:space="preserve"> Search</w:t>
      </w:r>
      <w:r w:rsidRPr="00AE5860">
        <w:t xml:space="preserve"> </w:t>
      </w:r>
      <w:r>
        <w:t>page displays a list of biospecimens</w:t>
      </w:r>
      <w:r w:rsidRPr="005279D9">
        <w:t xml:space="preserve"> that are accessible based on your login location</w:t>
      </w:r>
      <w:r>
        <w:t>.</w:t>
      </w:r>
    </w:p>
    <w:p w14:paraId="404AF1A1" w14:textId="77777777" w:rsidR="00F2232B" w:rsidRDefault="00F2232B" w:rsidP="00F2232B">
      <w:pPr>
        <w:pStyle w:val="BodyText"/>
        <w:ind w:left="720" w:right="720"/>
      </w:pPr>
    </w:p>
    <w:p w14:paraId="16247160" w14:textId="77777777" w:rsidR="00F2232B" w:rsidRDefault="00F2232B">
      <w:pPr>
        <w:pStyle w:val="BodyText"/>
        <w:numPr>
          <w:ilvl w:val="0"/>
          <w:numId w:val="373"/>
        </w:numPr>
        <w:ind w:right="720"/>
        <w:pPrChange w:id="4263" w:author="Sayali Dev" w:date="2018-02-12T18:26:00Z">
          <w:pPr>
            <w:pStyle w:val="BodyText"/>
            <w:numPr>
              <w:numId w:val="181"/>
            </w:numPr>
            <w:ind w:left="720" w:right="720" w:hanging="360"/>
          </w:pPr>
        </w:pPrChange>
      </w:pPr>
      <w:r>
        <w:t xml:space="preserve">Click the row of the biospecimen </w:t>
      </w:r>
      <w:r>
        <w:rPr>
          <w:lang w:val="en-US"/>
        </w:rPr>
        <w:t>for which you want to update the Specimen Collection Form</w:t>
      </w:r>
      <w:r>
        <w:t xml:space="preserve">. </w:t>
      </w:r>
    </w:p>
    <w:p w14:paraId="0F1E3915" w14:textId="77777777" w:rsidR="00F2232B" w:rsidRDefault="00F2232B">
      <w:pPr>
        <w:pStyle w:val="BodyText"/>
        <w:ind w:right="720" w:firstLine="720"/>
        <w:rPr>
          <w:lang w:val="en-US"/>
        </w:rPr>
        <w:pPrChange w:id="4264" w:author="Sayali Dev" w:date="2018-02-12T18:27:00Z">
          <w:pPr>
            <w:pStyle w:val="BodyText"/>
            <w:ind w:left="720" w:right="720"/>
          </w:pPr>
        </w:pPrChange>
      </w:pPr>
      <w:r>
        <w:t xml:space="preserve">The </w:t>
      </w:r>
      <w:r w:rsidRPr="00190972">
        <w:rPr>
          <w:b/>
        </w:rPr>
        <w:t>View Biospecimen</w:t>
      </w:r>
      <w:r>
        <w:t xml:space="preserve"> page appears.</w:t>
      </w:r>
      <w:r>
        <w:rPr>
          <w:lang w:val="en-US"/>
        </w:rPr>
        <w:br/>
      </w:r>
    </w:p>
    <w:p w14:paraId="15809FDE" w14:textId="77777777" w:rsidR="00F2232B" w:rsidRDefault="00F2232B">
      <w:pPr>
        <w:pStyle w:val="BodyText"/>
        <w:numPr>
          <w:ilvl w:val="0"/>
          <w:numId w:val="373"/>
        </w:numPr>
        <w:ind w:right="720"/>
        <w:rPr>
          <w:lang w:val="en-US"/>
        </w:rPr>
        <w:pPrChange w:id="4265" w:author="Sayali Dev" w:date="2018-02-12T18:26:00Z">
          <w:pPr>
            <w:pStyle w:val="BodyText"/>
            <w:numPr>
              <w:numId w:val="181"/>
            </w:numPr>
            <w:ind w:left="720" w:right="720" w:hanging="360"/>
          </w:pPr>
        </w:pPrChange>
      </w:pPr>
      <w:r>
        <w:t xml:space="preserve">Click </w:t>
      </w:r>
      <w:r>
        <w:rPr>
          <w:lang w:val="en-US"/>
        </w:rPr>
        <w:t xml:space="preserve">the </w:t>
      </w:r>
      <w:r w:rsidRPr="0059398E">
        <w:rPr>
          <w:b/>
          <w:lang w:val="en-US"/>
        </w:rPr>
        <w:t>Specimen Forms</w:t>
      </w:r>
      <w:r>
        <w:rPr>
          <w:lang w:val="en-US"/>
        </w:rPr>
        <w:t xml:space="preserve"> link at the top of the page.</w:t>
      </w:r>
      <w:r>
        <w:rPr>
          <w:lang w:val="en-US"/>
        </w:rPr>
        <w:br/>
      </w:r>
      <w:r w:rsidRPr="00057A29">
        <w:rPr>
          <w:b/>
          <w:lang w:val="en-US"/>
        </w:rPr>
        <w:t>Note</w:t>
      </w:r>
      <w:r>
        <w:rPr>
          <w:lang w:val="en-US"/>
        </w:rPr>
        <w:t>: The link is displayed only if there is a Specimen Collection Form associated with the biospecimen.</w:t>
      </w:r>
      <w:r>
        <w:rPr>
          <w:lang w:val="en-US"/>
        </w:rPr>
        <w:br/>
        <w:t xml:space="preserve">The </w:t>
      </w:r>
      <w:r w:rsidRPr="0059398E">
        <w:rPr>
          <w:b/>
          <w:lang w:val="en-US"/>
        </w:rPr>
        <w:t>Forms</w:t>
      </w:r>
      <w:r>
        <w:rPr>
          <w:lang w:val="en-US"/>
        </w:rPr>
        <w:t xml:space="preserve"> window appears.</w:t>
      </w:r>
      <w:r>
        <w:rPr>
          <w:lang w:val="en-US"/>
        </w:rPr>
        <w:br/>
      </w:r>
    </w:p>
    <w:p w14:paraId="0281B4D6" w14:textId="77777777" w:rsidR="00F2232B" w:rsidRDefault="00F2232B" w:rsidP="00F2232B">
      <w:pPr>
        <w:pStyle w:val="BodyText"/>
        <w:ind w:left="720" w:right="720"/>
        <w:rPr>
          <w:lang w:val="en-US"/>
        </w:rPr>
      </w:pPr>
      <w:r>
        <w:rPr>
          <w:noProof/>
          <w:lang w:val="en-US" w:eastAsia="en-US"/>
        </w:rPr>
        <w:lastRenderedPageBreak/>
        <w:drawing>
          <wp:inline distT="0" distB="0" distL="0" distR="0" wp14:anchorId="29092B08" wp14:editId="5FC4A0CE">
            <wp:extent cx="6283601" cy="4995949"/>
            <wp:effectExtent l="19050" t="19050" r="22225" b="14605"/>
            <wp:docPr id="9260" name="Picture 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288776" cy="5000063"/>
                    </a:xfrm>
                    <a:prstGeom prst="rect">
                      <a:avLst/>
                    </a:prstGeom>
                    <a:noFill/>
                    <a:ln w="3175">
                      <a:solidFill>
                        <a:schemeClr val="tx1"/>
                      </a:solidFill>
                    </a:ln>
                  </pic:spPr>
                </pic:pic>
              </a:graphicData>
            </a:graphic>
          </wp:inline>
        </w:drawing>
      </w:r>
    </w:p>
    <w:p w14:paraId="45031729" w14:textId="77777777" w:rsidR="00F2232B" w:rsidRPr="007C4212" w:rsidRDefault="00F2232B" w:rsidP="00F2232B">
      <w:pPr>
        <w:pStyle w:val="Figure"/>
        <w:tabs>
          <w:tab w:val="clear" w:pos="1710"/>
          <w:tab w:val="num" w:pos="1800"/>
        </w:tabs>
        <w:ind w:left="1152" w:hanging="432"/>
      </w:pPr>
      <w:r>
        <w:t>Specimen Forms link - Forms window</w:t>
      </w:r>
    </w:p>
    <w:p w14:paraId="229C5A30" w14:textId="77777777" w:rsidR="00F2232B" w:rsidRDefault="00F2232B" w:rsidP="00F2232B">
      <w:pPr>
        <w:pStyle w:val="BodyText"/>
        <w:ind w:right="720"/>
        <w:rPr>
          <w:lang w:val="en-US"/>
        </w:rPr>
      </w:pPr>
    </w:p>
    <w:p w14:paraId="633CA932" w14:textId="77777777" w:rsidR="00F2232B" w:rsidRDefault="00F2232B" w:rsidP="00C9791D">
      <w:pPr>
        <w:pStyle w:val="BodyText"/>
        <w:numPr>
          <w:ilvl w:val="0"/>
          <w:numId w:val="181"/>
        </w:numPr>
        <w:ind w:right="720"/>
      </w:pPr>
      <w:r>
        <w:t xml:space="preserve">Click the </w:t>
      </w:r>
      <w:r w:rsidRPr="00F41D5E">
        <w:rPr>
          <w:b/>
        </w:rPr>
        <w:t>Expand All</w:t>
      </w:r>
      <w:r>
        <w:t xml:space="preserve"> link to show all form</w:t>
      </w:r>
      <w:r>
        <w:rPr>
          <w:lang w:val="en-US"/>
        </w:rPr>
        <w:t xml:space="preserve"> </w:t>
      </w:r>
      <w:r>
        <w:t>s</w:t>
      </w:r>
      <w:r>
        <w:rPr>
          <w:lang w:val="en-US"/>
        </w:rPr>
        <w:t>ections</w:t>
      </w:r>
      <w:r>
        <w:t>.</w:t>
      </w:r>
      <w:r>
        <w:br/>
        <w:t>The forms list expands.</w:t>
      </w:r>
      <w:r>
        <w:br/>
      </w:r>
      <w:r w:rsidRPr="00526459">
        <w:rPr>
          <w:b/>
        </w:rPr>
        <w:t>Note:</w:t>
      </w:r>
      <w:r>
        <w:t xml:space="preserve"> </w:t>
      </w:r>
    </w:p>
    <w:p w14:paraId="2933C120" w14:textId="77777777" w:rsidR="00F2232B" w:rsidRPr="00D40909" w:rsidRDefault="00F2232B" w:rsidP="00C9791D">
      <w:pPr>
        <w:pStyle w:val="BodyText"/>
        <w:numPr>
          <w:ilvl w:val="0"/>
          <w:numId w:val="227"/>
        </w:numPr>
        <w:ind w:right="720"/>
      </w:pPr>
      <w:r>
        <w:t xml:space="preserve">Only </w:t>
      </w:r>
      <w:r>
        <w:rPr>
          <w:lang w:val="en-US"/>
        </w:rPr>
        <w:t>Specimen Collection</w:t>
      </w:r>
      <w:r>
        <w:t xml:space="preserve"> </w:t>
      </w:r>
      <w:r>
        <w:rPr>
          <w:lang w:val="en-US"/>
        </w:rPr>
        <w:t>F</w:t>
      </w:r>
      <w:r>
        <w:t xml:space="preserve">orms assigned in the </w:t>
      </w:r>
      <w:r w:rsidRPr="00526459">
        <w:rPr>
          <w:b/>
        </w:rPr>
        <w:t>Research Project Management System (RPMS)</w:t>
      </w:r>
      <w:r>
        <w:t xml:space="preserve"> module during </w:t>
      </w:r>
      <w:r>
        <w:rPr>
          <w:lang w:val="en-US"/>
        </w:rPr>
        <w:t>P</w:t>
      </w:r>
      <w:r>
        <w:t>roject setup and configuration appear on this list.</w:t>
      </w:r>
    </w:p>
    <w:p w14:paraId="4184B9EC" w14:textId="77777777" w:rsidR="00F2232B" w:rsidRPr="00D40909" w:rsidRDefault="00F2232B" w:rsidP="00F2232B">
      <w:pPr>
        <w:pStyle w:val="BodyText"/>
        <w:ind w:left="1080" w:right="720"/>
      </w:pPr>
      <w:r>
        <w:br/>
      </w:r>
    </w:p>
    <w:p w14:paraId="1BDD6FA6" w14:textId="77777777" w:rsidR="00F2232B" w:rsidRDefault="00F2232B" w:rsidP="00C9791D">
      <w:pPr>
        <w:pStyle w:val="BodyText"/>
        <w:numPr>
          <w:ilvl w:val="0"/>
          <w:numId w:val="181"/>
        </w:numPr>
        <w:ind w:right="720"/>
        <w:rPr>
          <w:lang w:val="en-US"/>
        </w:rPr>
      </w:pPr>
      <w:r>
        <w:rPr>
          <w:lang w:val="en-US"/>
        </w:rPr>
        <w:t>Click the form section you want to modify on the list.</w:t>
      </w:r>
      <w:r>
        <w:rPr>
          <w:lang w:val="en-US"/>
        </w:rPr>
        <w:br/>
        <w:t>The information for the specified form section appears on the right.</w:t>
      </w:r>
    </w:p>
    <w:p w14:paraId="1910EFC6" w14:textId="77777777" w:rsidR="00F2232B" w:rsidRDefault="00F2232B" w:rsidP="00F2232B">
      <w:pPr>
        <w:pStyle w:val="BodyText"/>
        <w:ind w:left="720" w:right="720"/>
        <w:rPr>
          <w:lang w:val="en-US"/>
        </w:rPr>
      </w:pPr>
      <w:r w:rsidRPr="00734AE4">
        <w:rPr>
          <w:b/>
        </w:rPr>
        <w:t>Note:</w:t>
      </w:r>
      <w:r>
        <w:t xml:space="preserve"> </w:t>
      </w:r>
    </w:p>
    <w:p w14:paraId="39CB48CF" w14:textId="77777777" w:rsidR="00F2232B" w:rsidRDefault="00F2232B" w:rsidP="00C9791D">
      <w:pPr>
        <w:pStyle w:val="BodyText"/>
        <w:numPr>
          <w:ilvl w:val="0"/>
          <w:numId w:val="227"/>
        </w:numPr>
        <w:ind w:right="720"/>
        <w:rPr>
          <w:lang w:val="en-US"/>
        </w:rPr>
      </w:pPr>
      <w:r>
        <w:t>If the form contains PHI questions, then the answers (if already filled up) for these are displayed differently for PHI authorized and Non-PHI authorized users.</w:t>
      </w:r>
    </w:p>
    <w:p w14:paraId="46B50AC9" w14:textId="77777777" w:rsidR="00F2232B" w:rsidRDefault="00F2232B" w:rsidP="00C9791D">
      <w:pPr>
        <w:pStyle w:val="BodyText"/>
        <w:numPr>
          <w:ilvl w:val="1"/>
          <w:numId w:val="227"/>
        </w:numPr>
        <w:ind w:right="720"/>
        <w:rPr>
          <w:lang w:val="en-US"/>
        </w:rPr>
      </w:pPr>
      <w:r>
        <w:t xml:space="preserve">The PHI authorized users are allowed to answer PHI as well as Non-PHI questions. Hence they can also view the answers (if already filled up) to all </w:t>
      </w:r>
      <w:r>
        <w:rPr>
          <w:lang w:val="en-US"/>
        </w:rPr>
        <w:t xml:space="preserve">the </w:t>
      </w:r>
      <w:r>
        <w:t>questions.</w:t>
      </w:r>
    </w:p>
    <w:p w14:paraId="2A6B95D7" w14:textId="77777777" w:rsidR="00F2232B" w:rsidRPr="00734AE4" w:rsidRDefault="00F2232B" w:rsidP="00C9791D">
      <w:pPr>
        <w:pStyle w:val="BodyText"/>
        <w:numPr>
          <w:ilvl w:val="1"/>
          <w:numId w:val="227"/>
        </w:numPr>
        <w:ind w:right="720"/>
        <w:rPr>
          <w:lang w:val="en-US"/>
        </w:rPr>
      </w:pPr>
      <w:r>
        <w:t xml:space="preserve">However, the Non-PHI authorized users are allowed to answer </w:t>
      </w:r>
      <w:r>
        <w:rPr>
          <w:lang w:val="en-US"/>
        </w:rPr>
        <w:t xml:space="preserve">only </w:t>
      </w:r>
      <w:r>
        <w:t xml:space="preserve">the Non-PHI questions. If answers to PHI questions have already been filled up by some PHI user, then these are shown as hashed out (in case of textboxes) and blanked out </w:t>
      </w:r>
      <w:r>
        <w:lastRenderedPageBreak/>
        <w:t>(in case of radio buttons, dropdowns and checkboxes) to the Non-PHI authorized users.</w:t>
      </w:r>
    </w:p>
    <w:p w14:paraId="7C602441" w14:textId="77777777" w:rsidR="00F2232B" w:rsidRDefault="00F2232B" w:rsidP="00F2232B">
      <w:pPr>
        <w:pStyle w:val="BodyText"/>
        <w:ind w:left="720" w:right="720"/>
        <w:rPr>
          <w:lang w:val="en-US"/>
        </w:rPr>
      </w:pPr>
    </w:p>
    <w:p w14:paraId="0F5BD8F0" w14:textId="77777777" w:rsidR="00F2232B" w:rsidRDefault="00F2232B" w:rsidP="00C9791D">
      <w:pPr>
        <w:pStyle w:val="BodyText"/>
        <w:numPr>
          <w:ilvl w:val="0"/>
          <w:numId w:val="181"/>
        </w:numPr>
        <w:ind w:right="720"/>
        <w:rPr>
          <w:lang w:val="en-US"/>
        </w:rPr>
      </w:pPr>
      <w:r>
        <w:rPr>
          <w:lang w:val="en-US"/>
        </w:rPr>
        <w:t xml:space="preserve">Click </w:t>
      </w:r>
      <w:r w:rsidRPr="007C4212">
        <w:rPr>
          <w:b/>
          <w:lang w:val="en-US"/>
        </w:rPr>
        <w:t>MODIF</w:t>
      </w:r>
      <w:r>
        <w:rPr>
          <w:b/>
          <w:lang w:val="en-US"/>
        </w:rPr>
        <w:t>Y</w:t>
      </w:r>
      <w:r>
        <w:rPr>
          <w:lang w:val="en-US"/>
        </w:rPr>
        <w:t>.</w:t>
      </w:r>
      <w:r>
        <w:rPr>
          <w:lang w:val="en-US"/>
        </w:rPr>
        <w:br/>
        <w:t xml:space="preserve">The form data entry fields appear for input. </w:t>
      </w:r>
      <w:r>
        <w:rPr>
          <w:lang w:val="en-US"/>
        </w:rPr>
        <w:br/>
      </w:r>
      <w:r w:rsidRPr="005743D2">
        <w:rPr>
          <w:b/>
          <w:lang w:val="en-US"/>
        </w:rPr>
        <w:t>Note:</w:t>
      </w:r>
      <w:r>
        <w:rPr>
          <w:lang w:val="en-US"/>
        </w:rPr>
        <w:t xml:space="preserve"> </w:t>
      </w:r>
    </w:p>
    <w:p w14:paraId="519E2476" w14:textId="77777777" w:rsidR="00F2232B" w:rsidRDefault="00F2232B" w:rsidP="00C9791D">
      <w:pPr>
        <w:pStyle w:val="BodyText"/>
        <w:numPr>
          <w:ilvl w:val="0"/>
          <w:numId w:val="236"/>
        </w:numPr>
        <w:ind w:right="720"/>
        <w:rPr>
          <w:b/>
          <w:lang w:val="en-US"/>
        </w:rPr>
      </w:pPr>
      <w:r>
        <w:rPr>
          <w:lang w:val="en-US"/>
        </w:rPr>
        <w:t xml:space="preserve">You can only modify a form when the status is </w:t>
      </w:r>
      <w:r w:rsidRPr="00E638CE">
        <w:rPr>
          <w:b/>
        </w:rPr>
        <w:t>Not Started</w:t>
      </w:r>
      <w:r>
        <w:t xml:space="preserve"> or </w:t>
      </w:r>
      <w:r>
        <w:rPr>
          <w:b/>
        </w:rPr>
        <w:t xml:space="preserve">Data Entry </w:t>
      </w:r>
      <w:r w:rsidRPr="00E638CE">
        <w:rPr>
          <w:b/>
        </w:rPr>
        <w:t>Started</w:t>
      </w:r>
      <w:r>
        <w:rPr>
          <w:b/>
          <w:lang w:val="en-US"/>
        </w:rPr>
        <w:t>.</w:t>
      </w:r>
    </w:p>
    <w:p w14:paraId="3AE9A254" w14:textId="77777777" w:rsidR="00F2232B" w:rsidRDefault="00F2232B" w:rsidP="00C9791D">
      <w:pPr>
        <w:pStyle w:val="BodyText"/>
        <w:numPr>
          <w:ilvl w:val="0"/>
          <w:numId w:val="236"/>
        </w:numPr>
        <w:ind w:right="720"/>
        <w:rPr>
          <w:lang w:val="en-US"/>
        </w:rPr>
      </w:pPr>
      <w:r>
        <w:t>If the form contains PHI questions, then the input fields for these are displayed differently for PHI authorized and Non-PHI authorized users.</w:t>
      </w:r>
    </w:p>
    <w:p w14:paraId="300533BA" w14:textId="77777777" w:rsidR="00F2232B" w:rsidRDefault="00F2232B" w:rsidP="00C9791D">
      <w:pPr>
        <w:pStyle w:val="BodyText"/>
        <w:numPr>
          <w:ilvl w:val="1"/>
          <w:numId w:val="236"/>
        </w:numPr>
        <w:ind w:right="720"/>
        <w:rPr>
          <w:lang w:val="en-US"/>
        </w:rPr>
      </w:pPr>
      <w:r>
        <w:t>The PHI authorized users are allowed to answer PHI as well as Non-PHI questions.</w:t>
      </w:r>
      <w:r>
        <w:rPr>
          <w:lang w:val="en-US"/>
        </w:rPr>
        <w:t xml:space="preserve"> Hence all input fields are displayed in an active mode to these users.</w:t>
      </w:r>
    </w:p>
    <w:p w14:paraId="529E3DC9" w14:textId="77777777" w:rsidR="00F2232B" w:rsidRPr="00C361E3" w:rsidRDefault="00F2232B" w:rsidP="00C9791D">
      <w:pPr>
        <w:pStyle w:val="BodyText"/>
        <w:numPr>
          <w:ilvl w:val="1"/>
          <w:numId w:val="236"/>
        </w:numPr>
        <w:ind w:right="720"/>
        <w:rPr>
          <w:b/>
          <w:lang w:val="en-US"/>
        </w:rPr>
      </w:pPr>
      <w:r>
        <w:t>However, the Non-PHI authorized users are allowed to answer</w:t>
      </w:r>
      <w:r>
        <w:rPr>
          <w:lang w:val="en-US"/>
        </w:rPr>
        <w:t xml:space="preserve"> only</w:t>
      </w:r>
      <w:r>
        <w:t xml:space="preserve"> the Non-PHI questions. </w:t>
      </w:r>
      <w:r>
        <w:rPr>
          <w:lang w:val="en-US"/>
        </w:rPr>
        <w:t>Hence i</w:t>
      </w:r>
      <w:r>
        <w:t>nput fields for PHI questions appear in a greyed out mode for such users.</w:t>
      </w:r>
      <w:r>
        <w:rPr>
          <w:lang w:val="en-US"/>
        </w:rPr>
        <w:t xml:space="preserve"> The input fields for Non-PHI questions are displayed in an active mode.</w:t>
      </w:r>
    </w:p>
    <w:p w14:paraId="1BB53258" w14:textId="77777777" w:rsidR="00F2232B" w:rsidRDefault="00F2232B" w:rsidP="00F2232B">
      <w:pPr>
        <w:pStyle w:val="BodyText"/>
        <w:ind w:left="720" w:right="720"/>
        <w:rPr>
          <w:lang w:val="en-US"/>
        </w:rPr>
      </w:pPr>
    </w:p>
    <w:p w14:paraId="11592A25" w14:textId="77777777" w:rsidR="00F2232B" w:rsidRDefault="00F2232B" w:rsidP="00C9791D">
      <w:pPr>
        <w:pStyle w:val="BodyText"/>
        <w:numPr>
          <w:ilvl w:val="0"/>
          <w:numId w:val="181"/>
        </w:numPr>
        <w:ind w:right="720"/>
        <w:rPr>
          <w:lang w:val="en-US"/>
        </w:rPr>
      </w:pPr>
      <w:r>
        <w:rPr>
          <w:lang w:val="en-US"/>
        </w:rPr>
        <w:t xml:space="preserve">Make the necessary changes to the form and click </w:t>
      </w:r>
      <w:r w:rsidRPr="00D67FEB">
        <w:rPr>
          <w:b/>
          <w:lang w:val="en-US"/>
        </w:rPr>
        <w:t>SAVE.</w:t>
      </w:r>
      <w:r>
        <w:rPr>
          <w:lang w:val="en-US"/>
        </w:rPr>
        <w:br/>
        <w:t xml:space="preserve">For form sections whose data entry had not started yet, changes are saved and the form status now appears as </w:t>
      </w:r>
      <w:r w:rsidRPr="004A6ECA">
        <w:rPr>
          <w:b/>
          <w:lang w:val="en-US"/>
        </w:rPr>
        <w:t>Data Entry</w:t>
      </w:r>
      <w:r>
        <w:rPr>
          <w:b/>
          <w:lang w:val="en-US"/>
        </w:rPr>
        <w:t xml:space="preserve"> </w:t>
      </w:r>
      <w:r w:rsidRPr="004A6ECA">
        <w:rPr>
          <w:b/>
          <w:lang w:val="en-US"/>
        </w:rPr>
        <w:t>Started</w:t>
      </w:r>
      <w:r w:rsidRPr="00E638CE">
        <w:rPr>
          <w:lang w:val="en-US"/>
        </w:rPr>
        <w:t xml:space="preserve"> in the</w:t>
      </w:r>
      <w:r w:rsidRPr="00E638CE">
        <w:rPr>
          <w:b/>
          <w:lang w:val="en-US"/>
        </w:rPr>
        <w:t xml:space="preserve"> Forms </w:t>
      </w:r>
      <w:r w:rsidRPr="00E638CE">
        <w:rPr>
          <w:lang w:val="en-US"/>
        </w:rPr>
        <w:t>window</w:t>
      </w:r>
      <w:r>
        <w:rPr>
          <w:lang w:val="en-US"/>
        </w:rPr>
        <w:t>.</w:t>
      </w:r>
    </w:p>
    <w:p w14:paraId="24B28E8E" w14:textId="77777777" w:rsidR="00F2232B" w:rsidRDefault="00F2232B" w:rsidP="00F2232B">
      <w:pPr>
        <w:pStyle w:val="BodyText"/>
        <w:ind w:left="720" w:right="720"/>
        <w:rPr>
          <w:lang w:val="en-US"/>
        </w:rPr>
      </w:pPr>
      <w:r>
        <w:rPr>
          <w:lang w:val="en-US"/>
        </w:rPr>
        <w:t xml:space="preserve">There is no change in the status of the forms sections which already had the </w:t>
      </w:r>
      <w:r w:rsidRPr="006B1DD1">
        <w:rPr>
          <w:b/>
          <w:lang w:val="en-US"/>
        </w:rPr>
        <w:t>Data Entry Started</w:t>
      </w:r>
      <w:r>
        <w:rPr>
          <w:lang w:val="en-US"/>
        </w:rPr>
        <w:t xml:space="preserve"> status.</w:t>
      </w:r>
      <w:r>
        <w:rPr>
          <w:lang w:val="en-US"/>
        </w:rPr>
        <w:br/>
      </w:r>
    </w:p>
    <w:p w14:paraId="7113B181" w14:textId="77777777" w:rsidR="00F2232B" w:rsidRDefault="00F2232B" w:rsidP="00F2232B">
      <w:pPr>
        <w:pStyle w:val="BodyText"/>
        <w:ind w:right="720"/>
        <w:rPr>
          <w:lang w:val="en-US"/>
        </w:rPr>
      </w:pPr>
      <w:r>
        <w:rPr>
          <w:lang w:val="en-US"/>
        </w:rPr>
        <w:t>To indicate that data entry is complete on the form:</w:t>
      </w:r>
    </w:p>
    <w:p w14:paraId="1B8D8C7D" w14:textId="77777777" w:rsidR="00F2232B" w:rsidRDefault="00F2232B" w:rsidP="00C9791D">
      <w:pPr>
        <w:pStyle w:val="BodyText"/>
        <w:numPr>
          <w:ilvl w:val="0"/>
          <w:numId w:val="182"/>
        </w:numPr>
        <w:ind w:right="720"/>
        <w:rPr>
          <w:lang w:val="en-US"/>
        </w:rPr>
      </w:pPr>
      <w:r>
        <w:rPr>
          <w:lang w:val="en-US"/>
        </w:rPr>
        <w:t>C</w:t>
      </w:r>
      <w:r w:rsidRPr="00E638CE">
        <w:rPr>
          <w:lang w:val="en-US"/>
        </w:rPr>
        <w:t xml:space="preserve">lick </w:t>
      </w:r>
      <w:r w:rsidRPr="00D661C2">
        <w:rPr>
          <w:b/>
          <w:caps/>
          <w:lang w:val="en-US"/>
        </w:rPr>
        <w:t>Data Entry Completed</w:t>
      </w:r>
      <w:r w:rsidRPr="00E638CE">
        <w:rPr>
          <w:lang w:val="en-US"/>
        </w:rPr>
        <w:t>.</w:t>
      </w:r>
      <w:r w:rsidRPr="00E638CE">
        <w:rPr>
          <w:lang w:val="en-US"/>
        </w:rPr>
        <w:br/>
        <w:t xml:space="preserve">The form status appears as </w:t>
      </w:r>
      <w:r w:rsidRPr="00E638CE">
        <w:rPr>
          <w:b/>
          <w:lang w:val="en-US"/>
        </w:rPr>
        <w:t>Data Entry</w:t>
      </w:r>
      <w:r w:rsidRPr="00E638CE">
        <w:rPr>
          <w:lang w:val="en-US"/>
        </w:rPr>
        <w:t xml:space="preserve"> </w:t>
      </w:r>
      <w:r w:rsidRPr="00E638CE">
        <w:rPr>
          <w:b/>
          <w:lang w:val="en-US"/>
        </w:rPr>
        <w:t xml:space="preserve">Completed </w:t>
      </w:r>
      <w:r w:rsidRPr="00E638CE">
        <w:rPr>
          <w:lang w:val="en-US"/>
        </w:rPr>
        <w:t>in the</w:t>
      </w:r>
      <w:r w:rsidRPr="00E638CE">
        <w:rPr>
          <w:b/>
          <w:lang w:val="en-US"/>
        </w:rPr>
        <w:t xml:space="preserve"> Forms </w:t>
      </w:r>
      <w:r w:rsidRPr="00E638CE">
        <w:rPr>
          <w:lang w:val="en-US"/>
        </w:rPr>
        <w:t>window</w:t>
      </w:r>
      <w:r w:rsidRPr="00E638CE">
        <w:rPr>
          <w:b/>
          <w:lang w:val="en-US"/>
        </w:rPr>
        <w:t>.</w:t>
      </w:r>
      <w:r w:rsidRPr="00E638CE">
        <w:rPr>
          <w:lang w:val="en-US"/>
        </w:rPr>
        <w:t xml:space="preserve"> </w:t>
      </w:r>
      <w:r>
        <w:rPr>
          <w:lang w:val="en-US"/>
        </w:rPr>
        <w:br/>
      </w:r>
      <w:r w:rsidRPr="005743D2">
        <w:rPr>
          <w:b/>
          <w:lang w:val="en-US"/>
        </w:rPr>
        <w:t>Note:</w:t>
      </w:r>
      <w:r>
        <w:rPr>
          <w:lang w:val="en-US"/>
        </w:rPr>
        <w:t xml:space="preserve"> </w:t>
      </w:r>
    </w:p>
    <w:p w14:paraId="20535D2C" w14:textId="77777777" w:rsidR="00F2232B" w:rsidRDefault="00F2232B" w:rsidP="00C9791D">
      <w:pPr>
        <w:pStyle w:val="BodyText"/>
        <w:numPr>
          <w:ilvl w:val="0"/>
          <w:numId w:val="237"/>
        </w:numPr>
        <w:ind w:right="720"/>
        <w:rPr>
          <w:lang w:val="en-US"/>
        </w:rPr>
      </w:pPr>
      <w:r>
        <w:rPr>
          <w:lang w:val="en-US"/>
        </w:rPr>
        <w:t xml:space="preserve">You can only perform this task when the form status is </w:t>
      </w:r>
      <w:r w:rsidRPr="005743D2">
        <w:rPr>
          <w:b/>
          <w:lang w:val="en-US"/>
        </w:rPr>
        <w:t>Data Entry Started</w:t>
      </w:r>
      <w:r>
        <w:rPr>
          <w:lang w:val="en-US"/>
        </w:rPr>
        <w:t>.</w:t>
      </w:r>
    </w:p>
    <w:p w14:paraId="392A1895" w14:textId="77777777" w:rsidR="00F2232B" w:rsidRDefault="00F2232B" w:rsidP="00C9791D">
      <w:pPr>
        <w:pStyle w:val="BodyText"/>
        <w:numPr>
          <w:ilvl w:val="0"/>
          <w:numId w:val="237"/>
        </w:numPr>
        <w:ind w:right="720"/>
        <w:rPr>
          <w:lang w:val="en-US"/>
        </w:rPr>
      </w:pPr>
      <w:r>
        <w:t>In case of forms with one or more PHI questions, this button is displayed only for the PHI authorized users</w:t>
      </w:r>
      <w:r>
        <w:rPr>
          <w:lang w:val="en-US"/>
        </w:rPr>
        <w:t>.</w:t>
      </w:r>
      <w:del w:id="4266" w:author="Sayali Dev" w:date="2018-02-12T18:15:00Z">
        <w:r w:rsidDel="00236358">
          <w:rPr>
            <w:lang w:val="en-US"/>
          </w:rPr>
          <w:br/>
        </w:r>
      </w:del>
    </w:p>
    <w:p w14:paraId="1EFDDD6E" w14:textId="77777777" w:rsidR="00F2232B" w:rsidRDefault="00F2232B" w:rsidP="00F2232B">
      <w:pPr>
        <w:pStyle w:val="BodyText"/>
        <w:ind w:right="720"/>
        <w:rPr>
          <w:lang w:val="en-US"/>
        </w:rPr>
      </w:pPr>
      <w:r>
        <w:rPr>
          <w:lang w:val="en-US"/>
        </w:rPr>
        <w:t xml:space="preserve">To change the status of a </w:t>
      </w:r>
      <w:r w:rsidRPr="00D661C2">
        <w:rPr>
          <w:lang w:val="en-US"/>
        </w:rPr>
        <w:t xml:space="preserve">completed </w:t>
      </w:r>
      <w:r>
        <w:rPr>
          <w:lang w:val="en-US"/>
        </w:rPr>
        <w:t>form so you can modify the form information:</w:t>
      </w:r>
    </w:p>
    <w:p w14:paraId="0C247B83" w14:textId="77777777" w:rsidR="00F2232B" w:rsidRPr="00E638CE" w:rsidRDefault="00F2232B" w:rsidP="00C9791D">
      <w:pPr>
        <w:pStyle w:val="BodyText"/>
        <w:numPr>
          <w:ilvl w:val="0"/>
          <w:numId w:val="183"/>
        </w:numPr>
        <w:ind w:right="720"/>
        <w:rPr>
          <w:lang w:val="en-US"/>
        </w:rPr>
      </w:pPr>
      <w:r>
        <w:rPr>
          <w:lang w:val="en-US"/>
        </w:rPr>
        <w:t xml:space="preserve">Click </w:t>
      </w:r>
      <w:r w:rsidRPr="005743D2">
        <w:rPr>
          <w:b/>
          <w:lang w:val="en-US"/>
        </w:rPr>
        <w:t>DATA ENTRY NOT COMPLETED</w:t>
      </w:r>
      <w:r>
        <w:rPr>
          <w:lang w:val="en-US"/>
        </w:rPr>
        <w:t>.</w:t>
      </w:r>
    </w:p>
    <w:p w14:paraId="6EA30D0E" w14:textId="77777777" w:rsidR="00F2232B" w:rsidRDefault="00F2232B" w:rsidP="00F2232B">
      <w:pPr>
        <w:pStyle w:val="BodyText"/>
        <w:ind w:left="720" w:right="720"/>
        <w:rPr>
          <w:b/>
          <w:lang w:val="en-US"/>
        </w:rPr>
      </w:pPr>
      <w:r w:rsidRPr="00E638CE">
        <w:rPr>
          <w:lang w:val="en-US"/>
        </w:rPr>
        <w:t xml:space="preserve">The form status appears as </w:t>
      </w:r>
      <w:r w:rsidRPr="00E638CE">
        <w:rPr>
          <w:b/>
          <w:lang w:val="en-US"/>
        </w:rPr>
        <w:t>Data Entr</w:t>
      </w:r>
      <w:r>
        <w:rPr>
          <w:b/>
          <w:lang w:val="en-US"/>
        </w:rPr>
        <w:t>y Start</w:t>
      </w:r>
      <w:r w:rsidRPr="00E638CE">
        <w:rPr>
          <w:b/>
          <w:lang w:val="en-US"/>
        </w:rPr>
        <w:t xml:space="preserve">ed </w:t>
      </w:r>
      <w:r w:rsidRPr="00E638CE">
        <w:rPr>
          <w:lang w:val="en-US"/>
        </w:rPr>
        <w:t>in the</w:t>
      </w:r>
      <w:r w:rsidRPr="00E638CE">
        <w:rPr>
          <w:b/>
          <w:lang w:val="en-US"/>
        </w:rPr>
        <w:t xml:space="preserve"> Forms </w:t>
      </w:r>
      <w:r w:rsidRPr="00E638CE">
        <w:rPr>
          <w:lang w:val="en-US"/>
        </w:rPr>
        <w:t>window</w:t>
      </w:r>
      <w:r w:rsidRPr="00E638CE">
        <w:rPr>
          <w:b/>
          <w:lang w:val="en-US"/>
        </w:rPr>
        <w:t>.</w:t>
      </w:r>
      <w:r>
        <w:rPr>
          <w:b/>
          <w:lang w:val="en-US"/>
        </w:rPr>
        <w:br/>
        <w:t xml:space="preserve">Note: </w:t>
      </w:r>
    </w:p>
    <w:p w14:paraId="0038C255" w14:textId="77777777" w:rsidR="00F2232B" w:rsidRDefault="00F2232B" w:rsidP="00C9791D">
      <w:pPr>
        <w:pStyle w:val="BodyText"/>
        <w:numPr>
          <w:ilvl w:val="0"/>
          <w:numId w:val="238"/>
        </w:numPr>
        <w:ind w:right="720"/>
        <w:rPr>
          <w:b/>
          <w:lang w:val="en-US"/>
        </w:rPr>
      </w:pPr>
      <w:r>
        <w:rPr>
          <w:lang w:val="en-US"/>
        </w:rPr>
        <w:t xml:space="preserve">You can only perform this task </w:t>
      </w:r>
      <w:r w:rsidRPr="00D661C2">
        <w:rPr>
          <w:lang w:val="en-US"/>
        </w:rPr>
        <w:t>when the form status is</w:t>
      </w:r>
      <w:r>
        <w:rPr>
          <w:b/>
          <w:lang w:val="en-US"/>
        </w:rPr>
        <w:t xml:space="preserve"> Data Entry Completed.</w:t>
      </w:r>
    </w:p>
    <w:p w14:paraId="1C83EE41" w14:textId="77777777" w:rsidR="00F2232B" w:rsidDel="00236358" w:rsidRDefault="00F2232B" w:rsidP="00C9791D">
      <w:pPr>
        <w:pStyle w:val="BodyText"/>
        <w:numPr>
          <w:ilvl w:val="0"/>
          <w:numId w:val="238"/>
        </w:numPr>
        <w:ind w:right="720"/>
        <w:rPr>
          <w:del w:id="4267" w:author="Sayali Dev" w:date="2018-02-12T18:15:00Z"/>
          <w:lang w:val="en-US"/>
        </w:rPr>
      </w:pPr>
      <w:r>
        <w:t>In case of forms with one or more PHI questions, this button is displayed only for the PHI authorized users</w:t>
      </w:r>
      <w:r>
        <w:rPr>
          <w:lang w:val="en-US"/>
        </w:rPr>
        <w:t>.</w:t>
      </w:r>
    </w:p>
    <w:p w14:paraId="0C57F003" w14:textId="77777777" w:rsidR="00F2232B" w:rsidRPr="00236358" w:rsidRDefault="00F2232B">
      <w:pPr>
        <w:pStyle w:val="BodyText"/>
        <w:numPr>
          <w:ilvl w:val="0"/>
          <w:numId w:val="238"/>
        </w:numPr>
        <w:ind w:right="720"/>
        <w:rPr>
          <w:lang w:val="en-US"/>
        </w:rPr>
        <w:pPrChange w:id="4268" w:author="Sayali Dev" w:date="2018-02-12T18:15:00Z">
          <w:pPr>
            <w:pStyle w:val="BodyText"/>
            <w:ind w:right="720"/>
          </w:pPr>
        </w:pPrChange>
      </w:pPr>
    </w:p>
    <w:p w14:paraId="249F4E07" w14:textId="77777777" w:rsidR="00F2232B" w:rsidRDefault="00F2232B" w:rsidP="00F2232B">
      <w:pPr>
        <w:pStyle w:val="BodyText"/>
        <w:ind w:right="720"/>
        <w:rPr>
          <w:lang w:val="en-US"/>
        </w:rPr>
      </w:pPr>
      <w:r>
        <w:rPr>
          <w:lang w:val="en-US"/>
        </w:rPr>
        <w:t>To approve a completed form:</w:t>
      </w:r>
    </w:p>
    <w:p w14:paraId="0E811918" w14:textId="77777777" w:rsidR="00F2232B" w:rsidRPr="00E638CE" w:rsidRDefault="00F2232B" w:rsidP="00C9791D">
      <w:pPr>
        <w:pStyle w:val="BodyText"/>
        <w:numPr>
          <w:ilvl w:val="0"/>
          <w:numId w:val="184"/>
        </w:numPr>
        <w:ind w:right="720"/>
        <w:rPr>
          <w:lang w:val="en-US"/>
        </w:rPr>
      </w:pPr>
      <w:r>
        <w:rPr>
          <w:lang w:val="en-US"/>
        </w:rPr>
        <w:t xml:space="preserve">Click </w:t>
      </w:r>
      <w:r>
        <w:rPr>
          <w:b/>
          <w:lang w:val="en-US"/>
        </w:rPr>
        <w:t>APPROVE</w:t>
      </w:r>
      <w:r>
        <w:rPr>
          <w:lang w:val="en-US"/>
        </w:rPr>
        <w:t>.</w:t>
      </w:r>
    </w:p>
    <w:p w14:paraId="09AC6A31" w14:textId="77777777" w:rsidR="00F2232B" w:rsidRDefault="00F2232B" w:rsidP="00F2232B">
      <w:pPr>
        <w:pStyle w:val="BodyText"/>
        <w:ind w:left="720" w:right="720"/>
        <w:rPr>
          <w:b/>
          <w:lang w:val="en-US"/>
        </w:rPr>
      </w:pPr>
      <w:r w:rsidRPr="00E638CE">
        <w:rPr>
          <w:lang w:val="en-US"/>
        </w:rPr>
        <w:t xml:space="preserve">The form status appears as </w:t>
      </w:r>
      <w:r>
        <w:rPr>
          <w:b/>
          <w:lang w:val="en-US"/>
        </w:rPr>
        <w:t>Approved</w:t>
      </w:r>
      <w:r w:rsidRPr="00E638CE">
        <w:rPr>
          <w:b/>
          <w:lang w:val="en-US"/>
        </w:rPr>
        <w:t xml:space="preserve"> </w:t>
      </w:r>
      <w:r w:rsidRPr="00E638CE">
        <w:rPr>
          <w:lang w:val="en-US"/>
        </w:rPr>
        <w:t>in the</w:t>
      </w:r>
      <w:r w:rsidRPr="00E638CE">
        <w:rPr>
          <w:b/>
          <w:lang w:val="en-US"/>
        </w:rPr>
        <w:t xml:space="preserve"> Forms </w:t>
      </w:r>
      <w:r w:rsidRPr="00E638CE">
        <w:rPr>
          <w:lang w:val="en-US"/>
        </w:rPr>
        <w:t>window</w:t>
      </w:r>
      <w:r w:rsidRPr="00E638CE">
        <w:rPr>
          <w:b/>
          <w:lang w:val="en-US"/>
        </w:rPr>
        <w:t>.</w:t>
      </w:r>
      <w:r>
        <w:rPr>
          <w:b/>
          <w:lang w:val="en-US"/>
        </w:rPr>
        <w:br/>
        <w:t xml:space="preserve">Note: </w:t>
      </w:r>
    </w:p>
    <w:p w14:paraId="36727D51" w14:textId="77777777" w:rsidR="00F2232B" w:rsidRDefault="00F2232B" w:rsidP="00C9791D">
      <w:pPr>
        <w:pStyle w:val="BodyText"/>
        <w:numPr>
          <w:ilvl w:val="0"/>
          <w:numId w:val="239"/>
        </w:numPr>
        <w:ind w:right="720"/>
        <w:rPr>
          <w:b/>
          <w:lang w:val="en-US"/>
        </w:rPr>
      </w:pPr>
      <w:r>
        <w:rPr>
          <w:lang w:val="en-US"/>
        </w:rPr>
        <w:t xml:space="preserve">You can only perform this task </w:t>
      </w:r>
      <w:r w:rsidRPr="00D661C2">
        <w:rPr>
          <w:lang w:val="en-US"/>
        </w:rPr>
        <w:t>when the form status is</w:t>
      </w:r>
      <w:r>
        <w:rPr>
          <w:b/>
          <w:lang w:val="en-US"/>
        </w:rPr>
        <w:t xml:space="preserve"> Data Entry Completed.</w:t>
      </w:r>
    </w:p>
    <w:p w14:paraId="613E6A02" w14:textId="77777777" w:rsidR="00F2232B" w:rsidRDefault="00F2232B" w:rsidP="00C9791D">
      <w:pPr>
        <w:pStyle w:val="BodyText"/>
        <w:numPr>
          <w:ilvl w:val="0"/>
          <w:numId w:val="239"/>
        </w:numPr>
        <w:ind w:right="720"/>
        <w:rPr>
          <w:lang w:val="en-US"/>
        </w:rPr>
      </w:pPr>
      <w:r>
        <w:t>In case of forms with one or more PHI questions, this button is displayed only for the PHI authorized users</w:t>
      </w:r>
      <w:r>
        <w:rPr>
          <w:lang w:val="en-US"/>
        </w:rPr>
        <w:t>.</w:t>
      </w:r>
      <w:del w:id="4269" w:author="Sayali Dev" w:date="2018-02-12T18:15:00Z">
        <w:r w:rsidDel="00236358">
          <w:rPr>
            <w:lang w:val="en-US"/>
          </w:rPr>
          <w:br/>
        </w:r>
      </w:del>
    </w:p>
    <w:p w14:paraId="3275C9E9" w14:textId="77777777" w:rsidR="00F2232B" w:rsidRDefault="00F2232B" w:rsidP="00F2232B">
      <w:pPr>
        <w:pStyle w:val="BodyText"/>
        <w:ind w:right="720"/>
        <w:rPr>
          <w:lang w:val="en-US"/>
        </w:rPr>
      </w:pPr>
      <w:r>
        <w:rPr>
          <w:lang w:val="en-US"/>
        </w:rPr>
        <w:t>To remove approval of a completed form:</w:t>
      </w:r>
    </w:p>
    <w:p w14:paraId="6BCFBACC" w14:textId="77777777" w:rsidR="00F2232B" w:rsidRPr="00E638CE" w:rsidRDefault="00F2232B" w:rsidP="00C9791D">
      <w:pPr>
        <w:pStyle w:val="BodyText"/>
        <w:numPr>
          <w:ilvl w:val="0"/>
          <w:numId w:val="185"/>
        </w:numPr>
        <w:ind w:right="720"/>
        <w:rPr>
          <w:lang w:val="en-US"/>
        </w:rPr>
      </w:pPr>
      <w:r>
        <w:rPr>
          <w:lang w:val="en-US"/>
        </w:rPr>
        <w:t xml:space="preserve">Click </w:t>
      </w:r>
      <w:r w:rsidRPr="00D661C2">
        <w:rPr>
          <w:b/>
          <w:lang w:val="en-US"/>
        </w:rPr>
        <w:t>REMOVE A</w:t>
      </w:r>
      <w:r>
        <w:rPr>
          <w:b/>
          <w:lang w:val="en-US"/>
        </w:rPr>
        <w:t>PPROVAL</w:t>
      </w:r>
      <w:r>
        <w:rPr>
          <w:lang w:val="en-US"/>
        </w:rPr>
        <w:t>.</w:t>
      </w:r>
    </w:p>
    <w:p w14:paraId="1B3E0512" w14:textId="77777777" w:rsidR="00F2232B" w:rsidRDefault="00F2232B" w:rsidP="00F2232B">
      <w:pPr>
        <w:pStyle w:val="BodyText"/>
        <w:ind w:left="720" w:right="720"/>
        <w:rPr>
          <w:b/>
          <w:lang w:val="en-US"/>
        </w:rPr>
      </w:pPr>
      <w:r w:rsidRPr="00E638CE">
        <w:rPr>
          <w:lang w:val="en-US"/>
        </w:rPr>
        <w:t xml:space="preserve">The form status appears as </w:t>
      </w:r>
      <w:r w:rsidRPr="00E638CE">
        <w:rPr>
          <w:b/>
          <w:lang w:val="en-US"/>
        </w:rPr>
        <w:t>Data Entry</w:t>
      </w:r>
      <w:r w:rsidRPr="00E638CE">
        <w:rPr>
          <w:lang w:val="en-US"/>
        </w:rPr>
        <w:t xml:space="preserve"> </w:t>
      </w:r>
      <w:r w:rsidRPr="00E638CE">
        <w:rPr>
          <w:b/>
          <w:lang w:val="en-US"/>
        </w:rPr>
        <w:t xml:space="preserve">Completed </w:t>
      </w:r>
      <w:r w:rsidRPr="00E638CE">
        <w:rPr>
          <w:lang w:val="en-US"/>
        </w:rPr>
        <w:t>in the</w:t>
      </w:r>
      <w:r w:rsidRPr="00E638CE">
        <w:rPr>
          <w:b/>
          <w:lang w:val="en-US"/>
        </w:rPr>
        <w:t xml:space="preserve"> Forms </w:t>
      </w:r>
      <w:r w:rsidRPr="00E638CE">
        <w:rPr>
          <w:lang w:val="en-US"/>
        </w:rPr>
        <w:t>window</w:t>
      </w:r>
      <w:r w:rsidRPr="00E638CE">
        <w:rPr>
          <w:b/>
          <w:lang w:val="en-US"/>
        </w:rPr>
        <w:t>.</w:t>
      </w:r>
      <w:r>
        <w:rPr>
          <w:b/>
          <w:lang w:val="en-US"/>
        </w:rPr>
        <w:br/>
        <w:t xml:space="preserve">Note: </w:t>
      </w:r>
    </w:p>
    <w:p w14:paraId="355538D0" w14:textId="77777777" w:rsidR="00F2232B" w:rsidRDefault="00F2232B" w:rsidP="00C9791D">
      <w:pPr>
        <w:pStyle w:val="BodyText"/>
        <w:numPr>
          <w:ilvl w:val="0"/>
          <w:numId w:val="240"/>
        </w:numPr>
        <w:ind w:right="720"/>
        <w:rPr>
          <w:b/>
          <w:lang w:val="en-US"/>
        </w:rPr>
      </w:pPr>
      <w:r>
        <w:rPr>
          <w:lang w:val="en-US"/>
        </w:rPr>
        <w:t xml:space="preserve">You can only perform this task </w:t>
      </w:r>
      <w:r w:rsidRPr="00D661C2">
        <w:rPr>
          <w:lang w:val="en-US"/>
        </w:rPr>
        <w:t>when the form status is</w:t>
      </w:r>
      <w:r>
        <w:rPr>
          <w:b/>
          <w:lang w:val="en-US"/>
        </w:rPr>
        <w:t xml:space="preserve"> Approved.</w:t>
      </w:r>
    </w:p>
    <w:p w14:paraId="21716306" w14:textId="3F0DEE1A" w:rsidR="00F2232B" w:rsidDel="00D47FA8" w:rsidRDefault="00F2232B">
      <w:pPr>
        <w:pStyle w:val="BodyText"/>
        <w:numPr>
          <w:ilvl w:val="0"/>
          <w:numId w:val="240"/>
        </w:numPr>
        <w:ind w:right="720"/>
        <w:rPr>
          <w:del w:id="4270" w:author="Sayali Dev" w:date="2018-02-12T18:15:00Z"/>
          <w:lang w:val="en-US"/>
        </w:rPr>
        <w:pPrChange w:id="4271" w:author="Sayali Dev" w:date="2018-02-12T18:15:00Z">
          <w:pPr>
            <w:pStyle w:val="BodyText"/>
            <w:ind w:left="720"/>
          </w:pPr>
        </w:pPrChange>
      </w:pPr>
      <w:r>
        <w:t>In case of forms with one or more PHI questions, this button is displayed only for the PHI authorized users</w:t>
      </w:r>
      <w:r>
        <w:rPr>
          <w:lang w:val="en-US"/>
        </w:rPr>
        <w:t>.</w:t>
      </w:r>
    </w:p>
    <w:p w14:paraId="14741EE2" w14:textId="77777777" w:rsidR="00D47FA8" w:rsidRDefault="00D47FA8" w:rsidP="00C9791D">
      <w:pPr>
        <w:pStyle w:val="BodyText"/>
        <w:numPr>
          <w:ilvl w:val="0"/>
          <w:numId w:val="240"/>
        </w:numPr>
        <w:ind w:right="720"/>
        <w:rPr>
          <w:ins w:id="4272" w:author="Sayali Dev" w:date="2018-02-12T18:25:00Z"/>
          <w:lang w:val="en-US"/>
        </w:rPr>
      </w:pPr>
    </w:p>
    <w:p w14:paraId="15F0A065" w14:textId="4DEEB631" w:rsidR="00F2232B" w:rsidDel="00D47FA8" w:rsidRDefault="00F2232B">
      <w:pPr>
        <w:pStyle w:val="BodyText"/>
        <w:ind w:left="1440" w:right="720"/>
        <w:rPr>
          <w:del w:id="4273" w:author="Sayali Dev" w:date="2018-02-12T18:15:00Z"/>
          <w:lang w:val="en-US"/>
        </w:rPr>
        <w:pPrChange w:id="4274" w:author="Sayali Dev" w:date="2018-02-12T18:25:00Z">
          <w:pPr>
            <w:pStyle w:val="BodyText"/>
            <w:ind w:left="720"/>
          </w:pPr>
        </w:pPrChange>
      </w:pPr>
    </w:p>
    <w:p w14:paraId="7C0E16D8" w14:textId="6BC3A97B" w:rsidR="00D47FA8" w:rsidRDefault="00D47FA8">
      <w:pPr>
        <w:pStyle w:val="BodyText"/>
        <w:ind w:left="1440" w:right="720"/>
        <w:rPr>
          <w:ins w:id="4275" w:author="Sayali Dev" w:date="2018-02-12T18:25:00Z"/>
          <w:lang w:val="en-US"/>
        </w:rPr>
      </w:pPr>
    </w:p>
    <w:p w14:paraId="3B3B36B6" w14:textId="1F5ED7F1" w:rsidR="00D47FA8" w:rsidRDefault="00D47FA8">
      <w:pPr>
        <w:pStyle w:val="BodyText"/>
        <w:ind w:right="720"/>
        <w:rPr>
          <w:ins w:id="4276" w:author="Sayali Dev" w:date="2018-02-12T18:27:00Z"/>
          <w:rFonts w:ascii="Tahoma" w:hAnsi="Tahoma"/>
          <w:b/>
        </w:rPr>
        <w:pPrChange w:id="4277" w:author="Sayali Dev" w:date="2018-02-12T18:25:00Z">
          <w:pPr>
            <w:pStyle w:val="BodyText"/>
            <w:ind w:left="1440" w:right="720"/>
          </w:pPr>
        </w:pPrChange>
      </w:pPr>
      <w:ins w:id="4278" w:author="Sayali Dev" w:date="2018-02-12T18:25:00Z">
        <w:r w:rsidRPr="00D47FA8">
          <w:rPr>
            <w:b/>
            <w:lang w:val="en-US"/>
            <w:rPrChange w:id="4279" w:author="Sayali Dev" w:date="2018-02-12T18:28:00Z">
              <w:rPr>
                <w:lang w:val="en-US"/>
              </w:rPr>
            </w:rPrChange>
          </w:rPr>
          <w:lastRenderedPageBreak/>
          <w:t>C</w:t>
        </w:r>
        <w:r w:rsidRPr="00D47FA8">
          <w:rPr>
            <w:rFonts w:ascii="Tahoma" w:hAnsi="Tahoma"/>
            <w:b/>
            <w:rPrChange w:id="4280" w:author="Sayali Dev" w:date="2018-02-12T18:26:00Z">
              <w:rPr>
                <w:lang w:val="en-US"/>
              </w:rPr>
            </w:rPrChange>
          </w:rPr>
          <w:t>reate Aliquots</w:t>
        </w:r>
        <w:r>
          <w:rPr>
            <w:rFonts w:ascii="Tahoma" w:hAnsi="Tahoma"/>
            <w:b/>
          </w:rPr>
          <w:t xml:space="preserve"> of a Biospecimen</w:t>
        </w:r>
      </w:ins>
    </w:p>
    <w:p w14:paraId="148F05CE" w14:textId="248D175D" w:rsidR="00D47FA8" w:rsidRDefault="00D47FA8">
      <w:pPr>
        <w:pStyle w:val="BodyText"/>
        <w:ind w:right="720"/>
        <w:rPr>
          <w:ins w:id="4281" w:author="Sayali Dev" w:date="2018-02-12T18:27:00Z"/>
          <w:rFonts w:ascii="Tahoma" w:hAnsi="Tahoma"/>
          <w:b/>
        </w:rPr>
        <w:pPrChange w:id="4282" w:author="Sayali Dev" w:date="2018-02-12T18:25:00Z">
          <w:pPr>
            <w:pStyle w:val="BodyText"/>
            <w:ind w:left="1440" w:right="720"/>
          </w:pPr>
        </w:pPrChange>
      </w:pPr>
    </w:p>
    <w:p w14:paraId="53C6229A" w14:textId="328507C0" w:rsidR="00D47FA8" w:rsidRPr="00D47FA8" w:rsidRDefault="00D47FA8">
      <w:pPr>
        <w:pStyle w:val="BodyText"/>
        <w:ind w:right="720"/>
        <w:rPr>
          <w:ins w:id="4283" w:author="Sayali Dev" w:date="2018-02-12T18:27:00Z"/>
          <w:rFonts w:ascii="Tahoma" w:hAnsi="Tahoma"/>
          <w:lang w:val="en-US"/>
          <w:rPrChange w:id="4284" w:author="Sayali Dev" w:date="2018-02-12T18:28:00Z">
            <w:rPr>
              <w:ins w:id="4285" w:author="Sayali Dev" w:date="2018-02-12T18:27:00Z"/>
              <w:rFonts w:ascii="Tahoma" w:hAnsi="Tahoma"/>
              <w:b/>
              <w:lang w:val="en-US"/>
            </w:rPr>
          </w:rPrChange>
        </w:rPr>
        <w:pPrChange w:id="4286" w:author="Sayali Dev" w:date="2018-02-12T18:25:00Z">
          <w:pPr>
            <w:pStyle w:val="BodyText"/>
            <w:ind w:left="1440" w:right="720"/>
          </w:pPr>
        </w:pPrChange>
      </w:pPr>
      <w:ins w:id="4287" w:author="Sayali Dev" w:date="2018-02-12T18:27:00Z">
        <w:r w:rsidRPr="00D47FA8">
          <w:rPr>
            <w:rFonts w:ascii="Tahoma" w:hAnsi="Tahoma"/>
            <w:lang w:val="en-US"/>
            <w:rPrChange w:id="4288" w:author="Sayali Dev" w:date="2018-02-12T18:28:00Z">
              <w:rPr>
                <w:rFonts w:ascii="Tahoma" w:hAnsi="Tahoma"/>
                <w:b/>
                <w:lang w:val="en-US"/>
              </w:rPr>
            </w:rPrChange>
          </w:rPr>
          <w:t>You can create aliquots for the biospecimen in the inventory.</w:t>
        </w:r>
      </w:ins>
    </w:p>
    <w:p w14:paraId="34872EB6" w14:textId="044B37D3" w:rsidR="00D47FA8" w:rsidRDefault="00D47FA8">
      <w:pPr>
        <w:pStyle w:val="BodyText"/>
        <w:ind w:right="720"/>
        <w:rPr>
          <w:ins w:id="4289" w:author="Sayali Dev" w:date="2018-02-12T18:28:00Z"/>
          <w:rFonts w:ascii="Tahoma" w:hAnsi="Tahoma"/>
          <w:b/>
          <w:lang w:val="en-US"/>
        </w:rPr>
        <w:pPrChange w:id="4290" w:author="Sayali Dev" w:date="2018-02-12T18:25:00Z">
          <w:pPr>
            <w:pStyle w:val="BodyText"/>
            <w:ind w:left="1440" w:right="720"/>
          </w:pPr>
        </w:pPrChange>
      </w:pPr>
    </w:p>
    <w:p w14:paraId="54A95AD7" w14:textId="4D61F78E" w:rsidR="00D47FA8" w:rsidRPr="00D47FA8" w:rsidRDefault="00D47FA8">
      <w:pPr>
        <w:pStyle w:val="BodyText"/>
        <w:ind w:right="720"/>
        <w:rPr>
          <w:ins w:id="4291" w:author="Sayali Dev" w:date="2018-02-12T18:25:00Z"/>
          <w:rFonts w:ascii="Tahoma" w:hAnsi="Tahoma"/>
          <w:lang w:val="en-US"/>
          <w:rPrChange w:id="4292" w:author="Sayali Dev" w:date="2018-02-12T18:28:00Z">
            <w:rPr>
              <w:ins w:id="4293" w:author="Sayali Dev" w:date="2018-02-12T18:25:00Z"/>
              <w:rFonts w:ascii="Tahoma" w:hAnsi="Tahoma"/>
              <w:b/>
            </w:rPr>
          </w:rPrChange>
        </w:rPr>
        <w:pPrChange w:id="4294" w:author="Sayali Dev" w:date="2018-02-12T18:25:00Z">
          <w:pPr>
            <w:pStyle w:val="BodyText"/>
            <w:ind w:left="1440" w:right="720"/>
          </w:pPr>
        </w:pPrChange>
      </w:pPr>
      <w:ins w:id="4295" w:author="Sayali Dev" w:date="2018-02-12T18:28:00Z">
        <w:r w:rsidRPr="00D47FA8">
          <w:rPr>
            <w:rFonts w:ascii="Tahoma" w:hAnsi="Tahoma"/>
            <w:lang w:val="en-US"/>
            <w:rPrChange w:id="4296" w:author="Sayali Dev" w:date="2018-02-12T18:28:00Z">
              <w:rPr>
                <w:rFonts w:ascii="Tahoma" w:hAnsi="Tahoma"/>
                <w:b/>
                <w:lang w:val="en-US"/>
              </w:rPr>
            </w:rPrChange>
          </w:rPr>
          <w:t>To create aliquots:</w:t>
        </w:r>
      </w:ins>
    </w:p>
    <w:p w14:paraId="3427AA30" w14:textId="77777777" w:rsidR="00D47FA8" w:rsidRDefault="00D47FA8" w:rsidP="00D47FA8">
      <w:pPr>
        <w:pStyle w:val="BodyText"/>
        <w:numPr>
          <w:ilvl w:val="0"/>
          <w:numId w:val="374"/>
        </w:numPr>
        <w:ind w:right="720"/>
        <w:rPr>
          <w:ins w:id="4297" w:author="Sayali Dev" w:date="2018-02-12T18:27:00Z"/>
        </w:rPr>
      </w:pPr>
      <w:ins w:id="4298" w:author="Sayali Dev" w:date="2018-02-12T18:27:00Z">
        <w:r>
          <w:t xml:space="preserve">Log in to the application using your log in credentials. </w:t>
        </w:r>
      </w:ins>
    </w:p>
    <w:p w14:paraId="70B8D045" w14:textId="77777777" w:rsidR="00D47FA8" w:rsidRDefault="00D47FA8" w:rsidP="00D47FA8">
      <w:pPr>
        <w:pStyle w:val="BodyText"/>
        <w:ind w:right="720" w:firstLine="720"/>
        <w:rPr>
          <w:ins w:id="4299" w:author="Sayali Dev" w:date="2018-02-12T18:27:00Z"/>
        </w:rPr>
      </w:pPr>
      <w:ins w:id="4300" w:author="Sayali Dev" w:date="2018-02-12T18:27:00Z">
        <w:r>
          <w:t xml:space="preserve">The home page appears. </w:t>
        </w:r>
      </w:ins>
    </w:p>
    <w:p w14:paraId="7D1AE94A" w14:textId="77777777" w:rsidR="00D47FA8" w:rsidRDefault="00D47FA8" w:rsidP="00D47FA8">
      <w:pPr>
        <w:pStyle w:val="BodyText"/>
        <w:ind w:left="720" w:right="720"/>
        <w:rPr>
          <w:ins w:id="4301" w:author="Sayali Dev" w:date="2018-02-12T18:27:00Z"/>
        </w:rPr>
      </w:pPr>
    </w:p>
    <w:p w14:paraId="0C74B066" w14:textId="77777777" w:rsidR="00D47FA8" w:rsidRDefault="00D47FA8" w:rsidP="00D47FA8">
      <w:pPr>
        <w:pStyle w:val="BodyText"/>
        <w:numPr>
          <w:ilvl w:val="0"/>
          <w:numId w:val="374"/>
        </w:numPr>
        <w:ind w:right="720"/>
        <w:rPr>
          <w:ins w:id="4302" w:author="Sayali Dev" w:date="2018-02-12T18:27:00Z"/>
        </w:rPr>
      </w:pPr>
      <w:ins w:id="4303" w:author="Sayali Dev" w:date="2018-02-12T18:27:00Z">
        <w:r>
          <w:t xml:space="preserve">Point to the arrow of the </w:t>
        </w:r>
        <w:r w:rsidRPr="00FA2700">
          <w:rPr>
            <w:b/>
          </w:rPr>
          <w:t>BMS</w:t>
        </w:r>
        <w:r>
          <w:t xml:space="preserve"> tab and then click </w:t>
        </w:r>
        <w:r w:rsidRPr="00FA2700">
          <w:rPr>
            <w:b/>
          </w:rPr>
          <w:t>Inventory</w:t>
        </w:r>
        <w:r>
          <w:t>.</w:t>
        </w:r>
      </w:ins>
    </w:p>
    <w:p w14:paraId="739FFDE9" w14:textId="77777777" w:rsidR="00D47FA8" w:rsidRDefault="00D47FA8" w:rsidP="00D47FA8">
      <w:pPr>
        <w:pStyle w:val="BodyText"/>
        <w:ind w:right="720" w:firstLine="720"/>
        <w:rPr>
          <w:ins w:id="4304" w:author="Sayali Dev" w:date="2018-02-12T18:27:00Z"/>
        </w:rPr>
      </w:pPr>
      <w:ins w:id="4305" w:author="Sayali Dev" w:date="2018-02-12T18:27:00Z">
        <w:r>
          <w:t xml:space="preserve">The </w:t>
        </w:r>
        <w:r>
          <w:rPr>
            <w:b/>
            <w:lang w:val="en-US"/>
          </w:rPr>
          <w:t>Inventory</w:t>
        </w:r>
        <w:r w:rsidRPr="00FA2700">
          <w:rPr>
            <w:b/>
          </w:rPr>
          <w:t xml:space="preserve"> Search</w:t>
        </w:r>
        <w:r>
          <w:t xml:space="preserve"> page appears.</w:t>
        </w:r>
      </w:ins>
    </w:p>
    <w:p w14:paraId="5BDCD113" w14:textId="77777777" w:rsidR="00D47FA8" w:rsidRDefault="00D47FA8" w:rsidP="00D47FA8">
      <w:pPr>
        <w:pStyle w:val="BodyText"/>
        <w:ind w:left="720" w:right="720"/>
        <w:rPr>
          <w:ins w:id="4306" w:author="Sayali Dev" w:date="2018-02-12T18:27:00Z"/>
        </w:rPr>
      </w:pPr>
    </w:p>
    <w:p w14:paraId="414DA270" w14:textId="77777777" w:rsidR="00D47FA8" w:rsidRDefault="00D47FA8" w:rsidP="00D47FA8">
      <w:pPr>
        <w:pStyle w:val="BodyText"/>
        <w:numPr>
          <w:ilvl w:val="0"/>
          <w:numId w:val="374"/>
        </w:numPr>
        <w:ind w:right="720"/>
        <w:rPr>
          <w:ins w:id="4307" w:author="Sayali Dev" w:date="2018-02-12T18:27:00Z"/>
        </w:rPr>
      </w:pPr>
      <w:ins w:id="4308" w:author="Sayali Dev" w:date="2018-02-12T18:27:00Z">
        <w:r>
          <w:t xml:space="preserve">Click </w:t>
        </w:r>
        <w:r w:rsidRPr="00FA2700">
          <w:rPr>
            <w:b/>
          </w:rPr>
          <w:t>SEARCH</w:t>
        </w:r>
        <w:r>
          <w:t>.</w:t>
        </w:r>
      </w:ins>
    </w:p>
    <w:p w14:paraId="5A5D890A" w14:textId="77777777" w:rsidR="00D47FA8" w:rsidRDefault="00D47FA8" w:rsidP="00D47FA8">
      <w:pPr>
        <w:pStyle w:val="BodyText"/>
        <w:ind w:left="720" w:right="720"/>
        <w:rPr>
          <w:ins w:id="4309" w:author="Sayali Dev" w:date="2018-02-12T18:27:00Z"/>
        </w:rPr>
      </w:pPr>
      <w:ins w:id="4310" w:author="Sayali Dev" w:date="2018-02-12T18:27:00Z">
        <w:r>
          <w:t xml:space="preserve">The </w:t>
        </w:r>
        <w:r>
          <w:rPr>
            <w:b/>
            <w:lang w:val="en-US"/>
          </w:rPr>
          <w:t>Inventory</w:t>
        </w:r>
        <w:r w:rsidRPr="00294F09">
          <w:rPr>
            <w:b/>
          </w:rPr>
          <w:t xml:space="preserve"> Search</w:t>
        </w:r>
        <w:r w:rsidRPr="00AE5860">
          <w:t xml:space="preserve"> </w:t>
        </w:r>
        <w:r>
          <w:t>page displays a list of biospecimens</w:t>
        </w:r>
        <w:r w:rsidRPr="005279D9">
          <w:t xml:space="preserve"> that are accessible based on your login location</w:t>
        </w:r>
        <w:r>
          <w:t>.</w:t>
        </w:r>
      </w:ins>
    </w:p>
    <w:p w14:paraId="515F231E" w14:textId="77777777" w:rsidR="00D47FA8" w:rsidRDefault="00D47FA8" w:rsidP="00D47FA8">
      <w:pPr>
        <w:pStyle w:val="BodyText"/>
        <w:ind w:left="720" w:right="720"/>
        <w:rPr>
          <w:ins w:id="4311" w:author="Sayali Dev" w:date="2018-02-12T18:27:00Z"/>
        </w:rPr>
      </w:pPr>
    </w:p>
    <w:p w14:paraId="49D3119C" w14:textId="77777777" w:rsidR="00D47FA8" w:rsidRDefault="00D47FA8" w:rsidP="00D47FA8">
      <w:pPr>
        <w:pStyle w:val="BodyText"/>
        <w:numPr>
          <w:ilvl w:val="0"/>
          <w:numId w:val="374"/>
        </w:numPr>
        <w:ind w:right="720"/>
        <w:rPr>
          <w:ins w:id="4312" w:author="Sayali Dev" w:date="2018-02-12T18:27:00Z"/>
        </w:rPr>
      </w:pPr>
      <w:ins w:id="4313" w:author="Sayali Dev" w:date="2018-02-12T18:27:00Z">
        <w:r>
          <w:t xml:space="preserve">Click the row of the biospecimen </w:t>
        </w:r>
        <w:r>
          <w:rPr>
            <w:lang w:val="en-US"/>
          </w:rPr>
          <w:t>for which you want to update the Specimen Collection Form</w:t>
        </w:r>
        <w:r>
          <w:t xml:space="preserve">. </w:t>
        </w:r>
      </w:ins>
    </w:p>
    <w:p w14:paraId="4DC554E1" w14:textId="161AA608" w:rsidR="00D47FA8" w:rsidRDefault="00D47FA8">
      <w:pPr>
        <w:pStyle w:val="BodyText"/>
        <w:ind w:right="720" w:firstLine="720"/>
        <w:rPr>
          <w:ins w:id="4314" w:author="Sayali Dev" w:date="2018-02-12T18:28:00Z"/>
        </w:rPr>
        <w:pPrChange w:id="4315" w:author="Sayali Dev" w:date="2018-02-12T18:28:00Z">
          <w:pPr>
            <w:pStyle w:val="BodyText"/>
            <w:ind w:left="1440" w:right="720"/>
          </w:pPr>
        </w:pPrChange>
      </w:pPr>
      <w:ins w:id="4316" w:author="Sayali Dev" w:date="2018-02-12T18:27:00Z">
        <w:r>
          <w:t xml:space="preserve">The </w:t>
        </w:r>
        <w:r w:rsidRPr="00190972">
          <w:rPr>
            <w:b/>
          </w:rPr>
          <w:t>View Biospecimen</w:t>
        </w:r>
        <w:r>
          <w:t xml:space="preserve"> page appears.</w:t>
        </w:r>
      </w:ins>
    </w:p>
    <w:p w14:paraId="17604F95" w14:textId="77777777" w:rsidR="00D47FA8" w:rsidRDefault="00D47FA8">
      <w:pPr>
        <w:pStyle w:val="BodyText"/>
        <w:ind w:right="720"/>
        <w:rPr>
          <w:ins w:id="4317" w:author="Sayali Dev" w:date="2018-02-12T18:28:00Z"/>
        </w:rPr>
        <w:pPrChange w:id="4318" w:author="Sayali Dev" w:date="2018-02-12T18:28:00Z">
          <w:pPr>
            <w:pStyle w:val="BodyText"/>
            <w:ind w:left="1440" w:right="720"/>
          </w:pPr>
        </w:pPrChange>
      </w:pPr>
    </w:p>
    <w:p w14:paraId="0D38CD07" w14:textId="2594D15F" w:rsidR="00D47FA8" w:rsidRPr="00D47FA8" w:rsidRDefault="00D47FA8">
      <w:pPr>
        <w:pStyle w:val="BodyText"/>
        <w:numPr>
          <w:ilvl w:val="0"/>
          <w:numId w:val="374"/>
        </w:numPr>
        <w:ind w:right="720"/>
        <w:rPr>
          <w:ins w:id="4319" w:author="Sayali Dev" w:date="2018-02-12T18:29:00Z"/>
          <w:rFonts w:ascii="Tahoma" w:hAnsi="Tahoma"/>
          <w:b/>
          <w:lang w:val="en-US"/>
          <w:rPrChange w:id="4320" w:author="Sayali Dev" w:date="2018-02-12T18:29:00Z">
            <w:rPr>
              <w:ins w:id="4321" w:author="Sayali Dev" w:date="2018-02-12T18:29:00Z"/>
              <w:b/>
              <w:lang w:val="en-US"/>
            </w:rPr>
          </w:rPrChange>
        </w:rPr>
        <w:pPrChange w:id="4322" w:author="Sayali Dev" w:date="2018-02-12T18:28:00Z">
          <w:pPr>
            <w:pStyle w:val="BodyText"/>
            <w:ind w:left="1440" w:right="720"/>
          </w:pPr>
        </w:pPrChange>
      </w:pPr>
      <w:ins w:id="4323" w:author="Sayali Dev" w:date="2018-02-12T18:28:00Z">
        <w:r>
          <w:rPr>
            <w:lang w:val="en-US"/>
          </w:rPr>
          <w:t xml:space="preserve">Click </w:t>
        </w:r>
        <w:r w:rsidRPr="00D47FA8">
          <w:rPr>
            <w:b/>
            <w:lang w:val="en-US"/>
            <w:rPrChange w:id="4324" w:author="Sayali Dev" w:date="2018-02-12T18:29:00Z">
              <w:rPr>
                <w:lang w:val="en-US"/>
              </w:rPr>
            </w:rPrChange>
          </w:rPr>
          <w:t>CREATE ALIQUOT</w:t>
        </w:r>
      </w:ins>
    </w:p>
    <w:p w14:paraId="3A5B606C" w14:textId="56FEC948" w:rsidR="006F5AB5" w:rsidRDefault="006F5AB5">
      <w:pPr>
        <w:pStyle w:val="BodyText"/>
        <w:ind w:left="720" w:right="720"/>
        <w:rPr>
          <w:ins w:id="4325" w:author="Sayali Dev" w:date="2018-02-12T18:30:00Z"/>
          <w:lang w:val="en-US"/>
        </w:rPr>
        <w:pPrChange w:id="4326" w:author="Sayali Dev" w:date="2018-02-12T18:32:00Z">
          <w:pPr>
            <w:pStyle w:val="BodyText"/>
            <w:ind w:left="1440" w:right="720"/>
          </w:pPr>
        </w:pPrChange>
      </w:pPr>
      <w:ins w:id="4327" w:author="Sayali Dev" w:date="2018-02-12T18:30:00Z">
        <w:r>
          <w:rPr>
            <w:lang w:val="en-US"/>
          </w:rPr>
          <w:t>Create Aliqout popup is displayed.</w:t>
        </w:r>
      </w:ins>
    </w:p>
    <w:p w14:paraId="67DB4509" w14:textId="6296FC01" w:rsidR="00D47FA8" w:rsidRDefault="00D47FA8">
      <w:pPr>
        <w:pStyle w:val="BodyText"/>
        <w:ind w:left="720" w:right="720"/>
        <w:rPr>
          <w:ins w:id="4328" w:author="Sayali Dev" w:date="2018-02-12T18:32:00Z"/>
          <w:rFonts w:ascii="Tahoma" w:hAnsi="Tahoma"/>
          <w:b/>
          <w:lang w:val="en-US"/>
        </w:rPr>
        <w:pPrChange w:id="4329" w:author="Sayali Dev" w:date="2018-02-12T18:29:00Z">
          <w:pPr>
            <w:pStyle w:val="BodyText"/>
            <w:ind w:left="1440" w:right="720"/>
          </w:pPr>
        </w:pPrChange>
      </w:pPr>
      <w:ins w:id="4330" w:author="Sayali Dev" w:date="2018-02-12T18:29:00Z">
        <w:r>
          <w:rPr>
            <w:noProof/>
            <w:lang w:val="en-US" w:eastAsia="en-US"/>
          </w:rPr>
          <w:drawing>
            <wp:inline distT="0" distB="0" distL="0" distR="0" wp14:anchorId="12FA0F85" wp14:editId="417A6287">
              <wp:extent cx="2902142" cy="1305560"/>
              <wp:effectExtent l="0" t="0" r="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25043" t="59900" r="31905" b="5654"/>
                      <a:stretch/>
                    </pic:blipFill>
                    <pic:spPr bwMode="auto">
                      <a:xfrm>
                        <a:off x="0" y="0"/>
                        <a:ext cx="2903300" cy="1306081"/>
                      </a:xfrm>
                      <a:prstGeom prst="rect">
                        <a:avLst/>
                      </a:prstGeom>
                      <a:ln>
                        <a:noFill/>
                      </a:ln>
                      <a:extLst>
                        <a:ext uri="{53640926-AAD7-44D8-BBD7-CCE9431645EC}">
                          <a14:shadowObscured xmlns:a14="http://schemas.microsoft.com/office/drawing/2010/main"/>
                        </a:ext>
                      </a:extLst>
                    </pic:spPr>
                  </pic:pic>
                </a:graphicData>
              </a:graphic>
            </wp:inline>
          </w:drawing>
        </w:r>
      </w:ins>
    </w:p>
    <w:p w14:paraId="6854480A" w14:textId="70915A91" w:rsidR="006F5AB5" w:rsidRDefault="006F5AB5">
      <w:pPr>
        <w:pStyle w:val="BodyText"/>
        <w:ind w:left="720" w:right="720"/>
        <w:rPr>
          <w:ins w:id="4331" w:author="Sayali Dev" w:date="2018-02-12T18:32:00Z"/>
          <w:b/>
          <w:lang w:val="en-US"/>
        </w:rPr>
        <w:pPrChange w:id="4332" w:author="Sayali Dev" w:date="2018-02-12T18:32:00Z">
          <w:pPr>
            <w:pStyle w:val="BodyText"/>
            <w:numPr>
              <w:numId w:val="374"/>
            </w:numPr>
            <w:ind w:left="720" w:right="720" w:hanging="360"/>
          </w:pPr>
        </w:pPrChange>
      </w:pPr>
      <w:ins w:id="4333" w:author="Sayali Dev" w:date="2018-02-12T18:32:00Z">
        <w:r>
          <w:rPr>
            <w:rFonts w:ascii="Tahoma" w:hAnsi="Tahoma"/>
            <w:lang w:val="en-US"/>
          </w:rPr>
          <w:t>5.a.</w:t>
        </w:r>
        <w:r w:rsidRPr="006F5AB5">
          <w:rPr>
            <w:lang w:val="en-US"/>
          </w:rPr>
          <w:t xml:space="preserve"> </w:t>
        </w:r>
        <w:r w:rsidRPr="00B610E4">
          <w:rPr>
            <w:lang w:val="en-US"/>
          </w:rPr>
          <w:t>Enter</w:t>
        </w:r>
        <w:r>
          <w:rPr>
            <w:lang w:val="en-US"/>
          </w:rPr>
          <w:t xml:space="preserve"> </w:t>
        </w:r>
        <w:r>
          <w:rPr>
            <w:b/>
            <w:lang w:val="en-US"/>
          </w:rPr>
          <w:t xml:space="preserve">Number of samples </w:t>
        </w:r>
        <w:r w:rsidRPr="00B610E4">
          <w:rPr>
            <w:lang w:val="en-US"/>
          </w:rPr>
          <w:t>and Select</w:t>
        </w:r>
        <w:r>
          <w:rPr>
            <w:b/>
            <w:lang w:val="en-US"/>
          </w:rPr>
          <w:t xml:space="preserve"> Container Type</w:t>
        </w:r>
      </w:ins>
    </w:p>
    <w:p w14:paraId="045CA0CC" w14:textId="49D87399" w:rsidR="006F5AB5" w:rsidRDefault="006F5AB5">
      <w:pPr>
        <w:pStyle w:val="BodyText"/>
        <w:ind w:left="720" w:right="720"/>
        <w:rPr>
          <w:ins w:id="4334" w:author="Sayali Dev" w:date="2018-02-12T18:32:00Z"/>
          <w:rFonts w:ascii="Tahoma" w:hAnsi="Tahoma"/>
          <w:b/>
          <w:lang w:val="en-US"/>
        </w:rPr>
        <w:pPrChange w:id="4335" w:author="Sayali Dev" w:date="2018-02-12T18:32:00Z">
          <w:pPr>
            <w:pStyle w:val="BodyText"/>
            <w:numPr>
              <w:numId w:val="374"/>
            </w:numPr>
            <w:ind w:left="720" w:right="720" w:hanging="360"/>
          </w:pPr>
        </w:pPrChange>
      </w:pPr>
      <w:ins w:id="4336" w:author="Sayali Dev" w:date="2018-02-12T18:32:00Z">
        <w:r>
          <w:rPr>
            <w:rFonts w:ascii="Tahoma" w:hAnsi="Tahoma"/>
            <w:lang w:val="en-US"/>
          </w:rPr>
          <w:t xml:space="preserve">5.b. </w:t>
        </w:r>
        <w:r w:rsidRPr="00B610E4">
          <w:rPr>
            <w:rFonts w:ascii="Tahoma" w:hAnsi="Tahoma"/>
            <w:lang w:val="en-US"/>
          </w:rPr>
          <w:t>Click</w:t>
        </w:r>
        <w:r>
          <w:rPr>
            <w:rFonts w:ascii="Tahoma" w:hAnsi="Tahoma"/>
            <w:b/>
            <w:lang w:val="en-US"/>
          </w:rPr>
          <w:t xml:space="preserve"> SAVE.</w:t>
        </w:r>
      </w:ins>
    </w:p>
    <w:p w14:paraId="554EA095" w14:textId="72E51529" w:rsidR="006F5AB5" w:rsidRPr="006F5AB5" w:rsidRDefault="006F5AB5">
      <w:pPr>
        <w:pStyle w:val="BodyText"/>
        <w:ind w:left="720" w:right="720"/>
        <w:rPr>
          <w:ins w:id="4337" w:author="Sayali Dev" w:date="2018-02-12T18:31:00Z"/>
          <w:rFonts w:ascii="Tahoma" w:hAnsi="Tahoma"/>
          <w:lang w:val="en-US"/>
          <w:rPrChange w:id="4338" w:author="Sayali Dev" w:date="2018-02-12T18:32:00Z">
            <w:rPr>
              <w:ins w:id="4339" w:author="Sayali Dev" w:date="2018-02-12T18:31:00Z"/>
              <w:rFonts w:ascii="Tahoma" w:hAnsi="Tahoma"/>
              <w:b/>
              <w:lang w:val="en-US"/>
            </w:rPr>
          </w:rPrChange>
        </w:rPr>
        <w:pPrChange w:id="4340" w:author="Sayali Dev" w:date="2018-02-12T18:32:00Z">
          <w:pPr>
            <w:pStyle w:val="BodyText"/>
            <w:ind w:left="1440" w:right="720"/>
          </w:pPr>
        </w:pPrChange>
      </w:pPr>
    </w:p>
    <w:p w14:paraId="3635BFB1" w14:textId="074B64F5" w:rsidR="006F5AB5" w:rsidRPr="006F5AB5" w:rsidRDefault="006F5AB5">
      <w:pPr>
        <w:pStyle w:val="BodyText"/>
        <w:numPr>
          <w:ilvl w:val="0"/>
          <w:numId w:val="374"/>
        </w:numPr>
        <w:ind w:right="720"/>
        <w:rPr>
          <w:ins w:id="4341" w:author="Sayali Dev" w:date="2018-02-12T18:26:00Z"/>
          <w:rFonts w:ascii="Tahoma" w:hAnsi="Tahoma"/>
          <w:lang w:val="en-US"/>
          <w:rPrChange w:id="4342" w:author="Sayali Dev" w:date="2018-02-12T18:31:00Z">
            <w:rPr>
              <w:ins w:id="4343" w:author="Sayali Dev" w:date="2018-02-12T18:26:00Z"/>
              <w:rFonts w:ascii="Tahoma" w:hAnsi="Tahoma"/>
              <w:b/>
            </w:rPr>
          </w:rPrChange>
        </w:rPr>
        <w:pPrChange w:id="4344" w:author="Sayali Dev" w:date="2018-02-12T18:31:00Z">
          <w:pPr>
            <w:pStyle w:val="BodyText"/>
            <w:ind w:left="1440" w:right="720"/>
          </w:pPr>
        </w:pPrChange>
      </w:pPr>
      <w:ins w:id="4345" w:author="Sayali Dev" w:date="2018-02-12T18:31:00Z">
        <w:r w:rsidRPr="006F5AB5">
          <w:rPr>
            <w:rFonts w:ascii="Tahoma" w:hAnsi="Tahoma"/>
            <w:lang w:val="en-US"/>
            <w:rPrChange w:id="4346" w:author="Sayali Dev" w:date="2018-02-12T18:31:00Z">
              <w:rPr>
                <w:rFonts w:ascii="Tahoma" w:hAnsi="Tahoma"/>
                <w:b/>
                <w:lang w:val="en-US"/>
              </w:rPr>
            </w:rPrChange>
          </w:rPr>
          <w:t>Ali</w:t>
        </w:r>
        <w:r>
          <w:rPr>
            <w:rFonts w:ascii="Tahoma" w:hAnsi="Tahoma"/>
            <w:lang w:val="en-US"/>
          </w:rPr>
          <w:t xml:space="preserve">quot details appear under </w:t>
        </w:r>
        <w:r w:rsidRPr="006F5AB5">
          <w:rPr>
            <w:rFonts w:ascii="Tahoma" w:hAnsi="Tahoma"/>
            <w:b/>
            <w:lang w:val="en-US"/>
            <w:rPrChange w:id="4347" w:author="Sayali Dev" w:date="2018-02-12T18:32:00Z">
              <w:rPr>
                <w:rFonts w:ascii="Tahoma" w:hAnsi="Tahoma"/>
                <w:lang w:val="en-US"/>
              </w:rPr>
            </w:rPrChange>
          </w:rPr>
          <w:t>Sample Processing History</w:t>
        </w:r>
        <w:r>
          <w:rPr>
            <w:rFonts w:ascii="Tahoma" w:hAnsi="Tahoma"/>
            <w:lang w:val="en-US"/>
          </w:rPr>
          <w:t xml:space="preserve"> section</w:t>
        </w:r>
      </w:ins>
      <w:ins w:id="4348" w:author="Sayali Dev" w:date="2018-02-12T18:32:00Z">
        <w:r w:rsidR="0052469B">
          <w:rPr>
            <w:rFonts w:ascii="Tahoma" w:hAnsi="Tahoma"/>
            <w:lang w:val="en-US"/>
          </w:rPr>
          <w:t>.</w:t>
        </w:r>
      </w:ins>
    </w:p>
    <w:p w14:paraId="0052CD52" w14:textId="3C3374E6" w:rsidR="00D47FA8" w:rsidRDefault="00D47FA8">
      <w:pPr>
        <w:pStyle w:val="BodyText"/>
        <w:ind w:right="720"/>
        <w:rPr>
          <w:ins w:id="4349" w:author="Sayali Dev" w:date="2018-02-12T18:35:00Z"/>
          <w:rFonts w:ascii="Tahoma" w:hAnsi="Tahoma"/>
          <w:b/>
        </w:rPr>
        <w:pPrChange w:id="4350" w:author="Sayali Dev" w:date="2018-02-12T18:25:00Z">
          <w:pPr>
            <w:pStyle w:val="BodyText"/>
            <w:ind w:left="1440" w:right="720"/>
          </w:pPr>
        </w:pPrChange>
      </w:pPr>
    </w:p>
    <w:p w14:paraId="1D187DA3" w14:textId="579AECD5" w:rsidR="00901A28" w:rsidRDefault="00901A28">
      <w:pPr>
        <w:pStyle w:val="BodyText"/>
        <w:ind w:right="720"/>
        <w:rPr>
          <w:ins w:id="4351" w:author="Sayali Dev" w:date="2018-02-12T18:35:00Z"/>
          <w:rFonts w:ascii="Tahoma" w:hAnsi="Tahoma"/>
          <w:b/>
        </w:rPr>
        <w:pPrChange w:id="4352" w:author="Sayali Dev" w:date="2018-02-12T18:25:00Z">
          <w:pPr>
            <w:pStyle w:val="BodyText"/>
            <w:ind w:left="1440" w:right="720"/>
          </w:pPr>
        </w:pPrChange>
      </w:pPr>
    </w:p>
    <w:p w14:paraId="6D7C79DF" w14:textId="18A4D2B9" w:rsidR="00901A28" w:rsidRDefault="00901A28">
      <w:pPr>
        <w:pStyle w:val="BodyText"/>
        <w:ind w:right="720"/>
        <w:rPr>
          <w:ins w:id="4353" w:author="Sayali Dev" w:date="2018-02-12T18:35:00Z"/>
          <w:rFonts w:ascii="Tahoma" w:hAnsi="Tahoma"/>
          <w:b/>
        </w:rPr>
        <w:pPrChange w:id="4354" w:author="Sayali Dev" w:date="2018-02-12T18:25:00Z">
          <w:pPr>
            <w:pStyle w:val="BodyText"/>
            <w:ind w:left="1440" w:right="720"/>
          </w:pPr>
        </w:pPrChange>
      </w:pPr>
    </w:p>
    <w:p w14:paraId="0634B6FD" w14:textId="1A45B732" w:rsidR="00901A28" w:rsidRDefault="00901A28">
      <w:pPr>
        <w:pStyle w:val="BodyText"/>
        <w:ind w:right="720"/>
        <w:rPr>
          <w:ins w:id="4355" w:author="Sayali Dev" w:date="2018-02-12T18:35:00Z"/>
          <w:rFonts w:ascii="Tahoma" w:hAnsi="Tahoma"/>
          <w:b/>
        </w:rPr>
        <w:pPrChange w:id="4356" w:author="Sayali Dev" w:date="2018-02-12T18:25:00Z">
          <w:pPr>
            <w:pStyle w:val="BodyText"/>
            <w:ind w:left="1440" w:right="720"/>
          </w:pPr>
        </w:pPrChange>
      </w:pPr>
    </w:p>
    <w:p w14:paraId="7F91AA3D" w14:textId="0E78A1F1" w:rsidR="00901A28" w:rsidRDefault="00901A28">
      <w:pPr>
        <w:pStyle w:val="BodyText"/>
        <w:ind w:right="720"/>
        <w:rPr>
          <w:ins w:id="4357" w:author="Sayali Dev" w:date="2018-02-12T18:35:00Z"/>
          <w:rFonts w:ascii="Tahoma" w:hAnsi="Tahoma"/>
          <w:b/>
        </w:rPr>
        <w:pPrChange w:id="4358" w:author="Sayali Dev" w:date="2018-02-12T18:25:00Z">
          <w:pPr>
            <w:pStyle w:val="BodyText"/>
            <w:ind w:left="1440" w:right="720"/>
          </w:pPr>
        </w:pPrChange>
      </w:pPr>
    </w:p>
    <w:p w14:paraId="44E95585" w14:textId="424289E6" w:rsidR="00901A28" w:rsidRDefault="00901A28">
      <w:pPr>
        <w:pStyle w:val="BodyText"/>
        <w:ind w:right="720"/>
        <w:rPr>
          <w:ins w:id="4359" w:author="Sayali Dev" w:date="2018-02-12T18:35:00Z"/>
          <w:rFonts w:ascii="Tahoma" w:hAnsi="Tahoma"/>
          <w:b/>
        </w:rPr>
        <w:pPrChange w:id="4360" w:author="Sayali Dev" w:date="2018-02-12T18:25:00Z">
          <w:pPr>
            <w:pStyle w:val="BodyText"/>
            <w:ind w:left="1440" w:right="720"/>
          </w:pPr>
        </w:pPrChange>
      </w:pPr>
    </w:p>
    <w:p w14:paraId="0DB10BAF" w14:textId="5A47473C" w:rsidR="00901A28" w:rsidRDefault="00901A28">
      <w:pPr>
        <w:pStyle w:val="BodyText"/>
        <w:ind w:right="720"/>
        <w:rPr>
          <w:ins w:id="4361" w:author="Sayali Dev" w:date="2018-02-12T18:35:00Z"/>
          <w:rFonts w:ascii="Tahoma" w:hAnsi="Tahoma"/>
          <w:b/>
        </w:rPr>
        <w:pPrChange w:id="4362" w:author="Sayali Dev" w:date="2018-02-12T18:25:00Z">
          <w:pPr>
            <w:pStyle w:val="BodyText"/>
            <w:ind w:left="1440" w:right="720"/>
          </w:pPr>
        </w:pPrChange>
      </w:pPr>
    </w:p>
    <w:p w14:paraId="7B84B3F1" w14:textId="00C7E034" w:rsidR="00901A28" w:rsidRDefault="00901A28">
      <w:pPr>
        <w:pStyle w:val="BodyText"/>
        <w:ind w:right="720"/>
        <w:rPr>
          <w:ins w:id="4363" w:author="Sayali Dev" w:date="2018-02-12T18:35:00Z"/>
          <w:rFonts w:ascii="Tahoma" w:hAnsi="Tahoma"/>
          <w:b/>
        </w:rPr>
        <w:pPrChange w:id="4364" w:author="Sayali Dev" w:date="2018-02-12T18:25:00Z">
          <w:pPr>
            <w:pStyle w:val="BodyText"/>
            <w:ind w:left="1440" w:right="720"/>
          </w:pPr>
        </w:pPrChange>
      </w:pPr>
    </w:p>
    <w:p w14:paraId="0EF0EDA8" w14:textId="7CBF91ED" w:rsidR="00901A28" w:rsidRDefault="00901A28">
      <w:pPr>
        <w:pStyle w:val="BodyText"/>
        <w:ind w:right="720"/>
        <w:rPr>
          <w:ins w:id="4365" w:author="Sayali Dev" w:date="2018-02-12T18:35:00Z"/>
          <w:rFonts w:ascii="Tahoma" w:hAnsi="Tahoma"/>
          <w:b/>
        </w:rPr>
        <w:pPrChange w:id="4366" w:author="Sayali Dev" w:date="2018-02-12T18:25:00Z">
          <w:pPr>
            <w:pStyle w:val="BodyText"/>
            <w:ind w:left="1440" w:right="720"/>
          </w:pPr>
        </w:pPrChange>
      </w:pPr>
    </w:p>
    <w:p w14:paraId="5C4E253C" w14:textId="68374DD0" w:rsidR="00901A28" w:rsidRDefault="00901A28">
      <w:pPr>
        <w:pStyle w:val="BodyText"/>
        <w:ind w:right="720"/>
        <w:rPr>
          <w:ins w:id="4367" w:author="Sayali Dev" w:date="2018-02-12T18:35:00Z"/>
          <w:rFonts w:ascii="Tahoma" w:hAnsi="Tahoma"/>
          <w:b/>
        </w:rPr>
        <w:pPrChange w:id="4368" w:author="Sayali Dev" w:date="2018-02-12T18:25:00Z">
          <w:pPr>
            <w:pStyle w:val="BodyText"/>
            <w:ind w:left="1440" w:right="720"/>
          </w:pPr>
        </w:pPrChange>
      </w:pPr>
    </w:p>
    <w:p w14:paraId="2CB10F56" w14:textId="0CC18DED" w:rsidR="00901A28" w:rsidRDefault="00901A28">
      <w:pPr>
        <w:pStyle w:val="BodyText"/>
        <w:ind w:right="720"/>
        <w:rPr>
          <w:ins w:id="4369" w:author="Sayali Dev" w:date="2018-02-12T18:35:00Z"/>
          <w:rFonts w:ascii="Tahoma" w:hAnsi="Tahoma"/>
          <w:b/>
        </w:rPr>
        <w:pPrChange w:id="4370" w:author="Sayali Dev" w:date="2018-02-12T18:25:00Z">
          <w:pPr>
            <w:pStyle w:val="BodyText"/>
            <w:ind w:left="1440" w:right="720"/>
          </w:pPr>
        </w:pPrChange>
      </w:pPr>
    </w:p>
    <w:p w14:paraId="786E74D7" w14:textId="13501BC6" w:rsidR="00901A28" w:rsidRDefault="00901A28">
      <w:pPr>
        <w:pStyle w:val="BodyText"/>
        <w:ind w:right="720"/>
        <w:rPr>
          <w:ins w:id="4371" w:author="Sayali Dev" w:date="2018-02-12T18:35:00Z"/>
          <w:rFonts w:ascii="Tahoma" w:hAnsi="Tahoma"/>
          <w:b/>
        </w:rPr>
        <w:pPrChange w:id="4372" w:author="Sayali Dev" w:date="2018-02-12T18:25:00Z">
          <w:pPr>
            <w:pStyle w:val="BodyText"/>
            <w:ind w:left="1440" w:right="720"/>
          </w:pPr>
        </w:pPrChange>
      </w:pPr>
    </w:p>
    <w:p w14:paraId="03462C29" w14:textId="0B5B0CBF" w:rsidR="00901A28" w:rsidRDefault="00901A28">
      <w:pPr>
        <w:pStyle w:val="BodyText"/>
        <w:ind w:right="720"/>
        <w:rPr>
          <w:ins w:id="4373" w:author="Sayali Dev" w:date="2018-02-12T18:35:00Z"/>
          <w:rFonts w:ascii="Tahoma" w:hAnsi="Tahoma"/>
          <w:b/>
        </w:rPr>
        <w:pPrChange w:id="4374" w:author="Sayali Dev" w:date="2018-02-12T18:25:00Z">
          <w:pPr>
            <w:pStyle w:val="BodyText"/>
            <w:ind w:left="1440" w:right="720"/>
          </w:pPr>
        </w:pPrChange>
      </w:pPr>
    </w:p>
    <w:p w14:paraId="3F04A499" w14:textId="4971988B" w:rsidR="00901A28" w:rsidRDefault="00901A28">
      <w:pPr>
        <w:pStyle w:val="BodyText"/>
        <w:ind w:right="720"/>
        <w:rPr>
          <w:ins w:id="4375" w:author="Sayali Dev" w:date="2018-02-12T18:35:00Z"/>
          <w:rFonts w:ascii="Tahoma" w:hAnsi="Tahoma"/>
          <w:b/>
        </w:rPr>
        <w:pPrChange w:id="4376" w:author="Sayali Dev" w:date="2018-02-12T18:25:00Z">
          <w:pPr>
            <w:pStyle w:val="BodyText"/>
            <w:ind w:left="1440" w:right="720"/>
          </w:pPr>
        </w:pPrChange>
      </w:pPr>
    </w:p>
    <w:p w14:paraId="25F5D601" w14:textId="7CE5199A" w:rsidR="00901A28" w:rsidRDefault="00901A28">
      <w:pPr>
        <w:pStyle w:val="BodyText"/>
        <w:ind w:right="720"/>
        <w:rPr>
          <w:ins w:id="4377" w:author="Sayali Dev" w:date="2018-02-12T18:35:00Z"/>
          <w:rFonts w:ascii="Tahoma" w:hAnsi="Tahoma"/>
          <w:b/>
        </w:rPr>
        <w:pPrChange w:id="4378" w:author="Sayali Dev" w:date="2018-02-12T18:25:00Z">
          <w:pPr>
            <w:pStyle w:val="BodyText"/>
            <w:ind w:left="1440" w:right="720"/>
          </w:pPr>
        </w:pPrChange>
      </w:pPr>
    </w:p>
    <w:p w14:paraId="7C141E21" w14:textId="1E7200B4" w:rsidR="00901A28" w:rsidRDefault="00901A28">
      <w:pPr>
        <w:pStyle w:val="BodyText"/>
        <w:ind w:right="720"/>
        <w:rPr>
          <w:ins w:id="4379" w:author="Sayali Dev" w:date="2018-02-12T18:35:00Z"/>
          <w:rFonts w:ascii="Tahoma" w:hAnsi="Tahoma"/>
          <w:b/>
        </w:rPr>
        <w:pPrChange w:id="4380" w:author="Sayali Dev" w:date="2018-02-12T18:25:00Z">
          <w:pPr>
            <w:pStyle w:val="BodyText"/>
            <w:ind w:left="1440" w:right="720"/>
          </w:pPr>
        </w:pPrChange>
      </w:pPr>
    </w:p>
    <w:p w14:paraId="1691BA0E" w14:textId="2D733B50" w:rsidR="00901A28" w:rsidRDefault="00901A28">
      <w:pPr>
        <w:pStyle w:val="BodyText"/>
        <w:ind w:right="720"/>
        <w:rPr>
          <w:ins w:id="4381" w:author="Sayali Dev" w:date="2018-02-12T18:35:00Z"/>
          <w:rFonts w:ascii="Tahoma" w:hAnsi="Tahoma"/>
          <w:b/>
        </w:rPr>
        <w:pPrChange w:id="4382" w:author="Sayali Dev" w:date="2018-02-12T18:25:00Z">
          <w:pPr>
            <w:pStyle w:val="BodyText"/>
            <w:ind w:left="1440" w:right="720"/>
          </w:pPr>
        </w:pPrChange>
      </w:pPr>
    </w:p>
    <w:p w14:paraId="38B72FB9" w14:textId="6D8E8420" w:rsidR="00901A28" w:rsidRDefault="00901A28">
      <w:pPr>
        <w:pStyle w:val="BodyText"/>
        <w:ind w:right="720"/>
        <w:rPr>
          <w:ins w:id="4383" w:author="Sayali Dev" w:date="2018-02-12T18:35:00Z"/>
          <w:rFonts w:ascii="Tahoma" w:hAnsi="Tahoma"/>
          <w:b/>
        </w:rPr>
        <w:pPrChange w:id="4384" w:author="Sayali Dev" w:date="2018-02-12T18:25:00Z">
          <w:pPr>
            <w:pStyle w:val="BodyText"/>
            <w:ind w:left="1440" w:right="720"/>
          </w:pPr>
        </w:pPrChange>
      </w:pPr>
    </w:p>
    <w:p w14:paraId="0F6FB3C4" w14:textId="77777777" w:rsidR="00901A28" w:rsidRDefault="00901A28">
      <w:pPr>
        <w:pStyle w:val="BodyText"/>
        <w:ind w:right="720"/>
        <w:rPr>
          <w:ins w:id="4385" w:author="Sayali Dev" w:date="2018-02-12T18:26:00Z"/>
          <w:rFonts w:ascii="Tahoma" w:hAnsi="Tahoma"/>
          <w:b/>
        </w:rPr>
        <w:pPrChange w:id="4386" w:author="Sayali Dev" w:date="2018-02-12T18:25:00Z">
          <w:pPr>
            <w:pStyle w:val="BodyText"/>
            <w:ind w:left="1440" w:right="720"/>
          </w:pPr>
        </w:pPrChange>
      </w:pPr>
    </w:p>
    <w:p w14:paraId="79E18A28" w14:textId="622A0A31" w:rsidR="00D47FA8" w:rsidRDefault="00D47FA8">
      <w:pPr>
        <w:pStyle w:val="BodyText"/>
        <w:ind w:right="720"/>
        <w:rPr>
          <w:ins w:id="4387" w:author="Sayali Dev" w:date="2018-02-12T18:28:00Z"/>
          <w:rFonts w:ascii="Tahoma" w:hAnsi="Tahoma"/>
          <w:b/>
        </w:rPr>
        <w:pPrChange w:id="4388" w:author="Sayali Dev" w:date="2018-02-12T18:25:00Z">
          <w:pPr>
            <w:pStyle w:val="BodyText"/>
            <w:ind w:left="1440" w:right="720"/>
          </w:pPr>
        </w:pPrChange>
      </w:pPr>
      <w:ins w:id="4389" w:author="Sayali Dev" w:date="2018-02-12T18:25:00Z">
        <w:r w:rsidRPr="00D47FA8">
          <w:rPr>
            <w:rFonts w:ascii="Tahoma" w:hAnsi="Tahoma"/>
            <w:b/>
            <w:rPrChange w:id="4390" w:author="Sayali Dev" w:date="2018-02-12T18:26:00Z">
              <w:rPr>
                <w:lang w:val="en-US"/>
              </w:rPr>
            </w:rPrChange>
          </w:rPr>
          <w:lastRenderedPageBreak/>
          <w:t>Create Derivatives of a Biospecimen</w:t>
        </w:r>
      </w:ins>
    </w:p>
    <w:p w14:paraId="01D5F057" w14:textId="77777777" w:rsidR="00D47FA8" w:rsidRDefault="00D47FA8">
      <w:pPr>
        <w:pStyle w:val="BodyText"/>
        <w:ind w:right="720"/>
        <w:rPr>
          <w:ins w:id="4391" w:author="Sayali Dev" w:date="2018-02-12T18:25:00Z"/>
          <w:lang w:val="en-US"/>
        </w:rPr>
        <w:pPrChange w:id="4392" w:author="Sayali Dev" w:date="2018-02-12T18:25:00Z">
          <w:pPr>
            <w:pStyle w:val="BodyText"/>
            <w:ind w:left="1440" w:right="720"/>
          </w:pPr>
        </w:pPrChange>
      </w:pPr>
    </w:p>
    <w:p w14:paraId="3A2A4F68" w14:textId="01C0AD4C" w:rsidR="00D47FA8" w:rsidRPr="00B610E4" w:rsidRDefault="00D47FA8" w:rsidP="00D47FA8">
      <w:pPr>
        <w:pStyle w:val="BodyText"/>
        <w:ind w:right="720"/>
        <w:rPr>
          <w:ins w:id="4393" w:author="Sayali Dev" w:date="2018-02-12T18:28:00Z"/>
          <w:rFonts w:ascii="Tahoma" w:hAnsi="Tahoma"/>
          <w:lang w:val="en-US"/>
        </w:rPr>
      </w:pPr>
      <w:ins w:id="4394" w:author="Sayali Dev" w:date="2018-02-12T18:28:00Z">
        <w:r w:rsidRPr="00B610E4">
          <w:rPr>
            <w:rFonts w:ascii="Tahoma" w:hAnsi="Tahoma"/>
            <w:lang w:val="en-US"/>
          </w:rPr>
          <w:t xml:space="preserve">You can create </w:t>
        </w:r>
        <w:r>
          <w:rPr>
            <w:rFonts w:ascii="Tahoma" w:hAnsi="Tahoma"/>
            <w:lang w:val="en-US"/>
          </w:rPr>
          <w:t>derivatives</w:t>
        </w:r>
        <w:r w:rsidRPr="00B610E4">
          <w:rPr>
            <w:rFonts w:ascii="Tahoma" w:hAnsi="Tahoma"/>
            <w:lang w:val="en-US"/>
          </w:rPr>
          <w:t xml:space="preserve"> for the biospecimen in the inventory.</w:t>
        </w:r>
      </w:ins>
    </w:p>
    <w:p w14:paraId="04351CA1" w14:textId="77777777" w:rsidR="00D47FA8" w:rsidRDefault="00D47FA8" w:rsidP="00D47FA8">
      <w:pPr>
        <w:pStyle w:val="BodyText"/>
        <w:ind w:right="720"/>
        <w:rPr>
          <w:ins w:id="4395" w:author="Sayali Dev" w:date="2018-02-12T18:28:00Z"/>
          <w:rFonts w:ascii="Tahoma" w:hAnsi="Tahoma"/>
          <w:b/>
          <w:lang w:val="en-US"/>
        </w:rPr>
      </w:pPr>
    </w:p>
    <w:p w14:paraId="049809C9" w14:textId="77777777" w:rsidR="00D47FA8" w:rsidRPr="00B610E4" w:rsidRDefault="00D47FA8" w:rsidP="00D47FA8">
      <w:pPr>
        <w:pStyle w:val="BodyText"/>
        <w:ind w:right="720"/>
        <w:rPr>
          <w:ins w:id="4396" w:author="Sayali Dev" w:date="2018-02-12T18:28:00Z"/>
          <w:rFonts w:ascii="Tahoma" w:hAnsi="Tahoma"/>
          <w:lang w:val="en-US"/>
        </w:rPr>
      </w:pPr>
      <w:ins w:id="4397" w:author="Sayali Dev" w:date="2018-02-12T18:28:00Z">
        <w:r w:rsidRPr="00B610E4">
          <w:rPr>
            <w:rFonts w:ascii="Tahoma" w:hAnsi="Tahoma"/>
            <w:lang w:val="en-US"/>
          </w:rPr>
          <w:t>To create aliquots:</w:t>
        </w:r>
      </w:ins>
    </w:p>
    <w:p w14:paraId="57BC0776" w14:textId="77777777" w:rsidR="00D47FA8" w:rsidRDefault="00D47FA8" w:rsidP="00D47FA8">
      <w:pPr>
        <w:pStyle w:val="BodyText"/>
        <w:numPr>
          <w:ilvl w:val="0"/>
          <w:numId w:val="375"/>
        </w:numPr>
        <w:ind w:right="720"/>
        <w:rPr>
          <w:ins w:id="4398" w:author="Sayali Dev" w:date="2018-02-12T18:28:00Z"/>
        </w:rPr>
      </w:pPr>
      <w:ins w:id="4399" w:author="Sayali Dev" w:date="2018-02-12T18:28:00Z">
        <w:r>
          <w:t xml:space="preserve">Log in to the application using your log in credentials. </w:t>
        </w:r>
      </w:ins>
    </w:p>
    <w:p w14:paraId="6377107C" w14:textId="77777777" w:rsidR="00D47FA8" w:rsidRDefault="00D47FA8" w:rsidP="00D47FA8">
      <w:pPr>
        <w:pStyle w:val="BodyText"/>
        <w:ind w:right="720" w:firstLine="720"/>
        <w:rPr>
          <w:ins w:id="4400" w:author="Sayali Dev" w:date="2018-02-12T18:28:00Z"/>
        </w:rPr>
      </w:pPr>
      <w:ins w:id="4401" w:author="Sayali Dev" w:date="2018-02-12T18:28:00Z">
        <w:r>
          <w:t xml:space="preserve">The home page appears. </w:t>
        </w:r>
      </w:ins>
    </w:p>
    <w:p w14:paraId="69C03DFC" w14:textId="77777777" w:rsidR="00D47FA8" w:rsidRDefault="00D47FA8" w:rsidP="00D47FA8">
      <w:pPr>
        <w:pStyle w:val="BodyText"/>
        <w:ind w:left="720" w:right="720"/>
        <w:rPr>
          <w:ins w:id="4402" w:author="Sayali Dev" w:date="2018-02-12T18:28:00Z"/>
        </w:rPr>
      </w:pPr>
    </w:p>
    <w:p w14:paraId="0F16DDB1" w14:textId="77777777" w:rsidR="00D47FA8" w:rsidRDefault="00D47FA8" w:rsidP="00D47FA8">
      <w:pPr>
        <w:pStyle w:val="BodyText"/>
        <w:numPr>
          <w:ilvl w:val="0"/>
          <w:numId w:val="375"/>
        </w:numPr>
        <w:ind w:right="720"/>
        <w:rPr>
          <w:ins w:id="4403" w:author="Sayali Dev" w:date="2018-02-12T18:28:00Z"/>
        </w:rPr>
      </w:pPr>
      <w:ins w:id="4404" w:author="Sayali Dev" w:date="2018-02-12T18:28:00Z">
        <w:r>
          <w:t xml:space="preserve">Point to the arrow of the </w:t>
        </w:r>
        <w:r w:rsidRPr="00FA2700">
          <w:rPr>
            <w:b/>
          </w:rPr>
          <w:t>BMS</w:t>
        </w:r>
        <w:r>
          <w:t xml:space="preserve"> tab and then click </w:t>
        </w:r>
        <w:r w:rsidRPr="00FA2700">
          <w:rPr>
            <w:b/>
          </w:rPr>
          <w:t>Inventory</w:t>
        </w:r>
        <w:r>
          <w:t>.</w:t>
        </w:r>
      </w:ins>
    </w:p>
    <w:p w14:paraId="7B438D6A" w14:textId="77777777" w:rsidR="00D47FA8" w:rsidRDefault="00D47FA8" w:rsidP="00D47FA8">
      <w:pPr>
        <w:pStyle w:val="BodyText"/>
        <w:ind w:right="720" w:firstLine="720"/>
        <w:rPr>
          <w:ins w:id="4405" w:author="Sayali Dev" w:date="2018-02-12T18:28:00Z"/>
        </w:rPr>
      </w:pPr>
      <w:ins w:id="4406" w:author="Sayali Dev" w:date="2018-02-12T18:28:00Z">
        <w:r>
          <w:t xml:space="preserve">The </w:t>
        </w:r>
        <w:r>
          <w:rPr>
            <w:b/>
            <w:lang w:val="en-US"/>
          </w:rPr>
          <w:t>Inventory</w:t>
        </w:r>
        <w:r w:rsidRPr="00FA2700">
          <w:rPr>
            <w:b/>
          </w:rPr>
          <w:t xml:space="preserve"> Search</w:t>
        </w:r>
        <w:r>
          <w:t xml:space="preserve"> page appears.</w:t>
        </w:r>
      </w:ins>
    </w:p>
    <w:p w14:paraId="69950B99" w14:textId="77777777" w:rsidR="00D47FA8" w:rsidRDefault="00D47FA8" w:rsidP="00D47FA8">
      <w:pPr>
        <w:pStyle w:val="BodyText"/>
        <w:ind w:left="720" w:right="720"/>
        <w:rPr>
          <w:ins w:id="4407" w:author="Sayali Dev" w:date="2018-02-12T18:28:00Z"/>
        </w:rPr>
      </w:pPr>
    </w:p>
    <w:p w14:paraId="15EAE299" w14:textId="77777777" w:rsidR="00D47FA8" w:rsidRDefault="00D47FA8" w:rsidP="00D47FA8">
      <w:pPr>
        <w:pStyle w:val="BodyText"/>
        <w:numPr>
          <w:ilvl w:val="0"/>
          <w:numId w:val="375"/>
        </w:numPr>
        <w:ind w:right="720"/>
        <w:rPr>
          <w:ins w:id="4408" w:author="Sayali Dev" w:date="2018-02-12T18:28:00Z"/>
        </w:rPr>
      </w:pPr>
      <w:ins w:id="4409" w:author="Sayali Dev" w:date="2018-02-12T18:28:00Z">
        <w:r>
          <w:t xml:space="preserve">Click </w:t>
        </w:r>
        <w:r w:rsidRPr="00FA2700">
          <w:rPr>
            <w:b/>
          </w:rPr>
          <w:t>SEARCH</w:t>
        </w:r>
        <w:r>
          <w:t>.</w:t>
        </w:r>
      </w:ins>
    </w:p>
    <w:p w14:paraId="6F03BE47" w14:textId="77777777" w:rsidR="00D47FA8" w:rsidRDefault="00D47FA8" w:rsidP="00D47FA8">
      <w:pPr>
        <w:pStyle w:val="BodyText"/>
        <w:ind w:left="720" w:right="720"/>
        <w:rPr>
          <w:ins w:id="4410" w:author="Sayali Dev" w:date="2018-02-12T18:28:00Z"/>
        </w:rPr>
      </w:pPr>
      <w:ins w:id="4411" w:author="Sayali Dev" w:date="2018-02-12T18:28:00Z">
        <w:r>
          <w:t xml:space="preserve">The </w:t>
        </w:r>
        <w:r>
          <w:rPr>
            <w:b/>
            <w:lang w:val="en-US"/>
          </w:rPr>
          <w:t>Inventory</w:t>
        </w:r>
        <w:r w:rsidRPr="00294F09">
          <w:rPr>
            <w:b/>
          </w:rPr>
          <w:t xml:space="preserve"> Search</w:t>
        </w:r>
        <w:r w:rsidRPr="00AE5860">
          <w:t xml:space="preserve"> </w:t>
        </w:r>
        <w:r>
          <w:t>page displays a list of biospecimens</w:t>
        </w:r>
        <w:r w:rsidRPr="005279D9">
          <w:t xml:space="preserve"> that are accessible based on your login location</w:t>
        </w:r>
        <w:r>
          <w:t>.</w:t>
        </w:r>
      </w:ins>
    </w:p>
    <w:p w14:paraId="7DA79A8E" w14:textId="77777777" w:rsidR="00D47FA8" w:rsidRDefault="00D47FA8" w:rsidP="00D47FA8">
      <w:pPr>
        <w:pStyle w:val="BodyText"/>
        <w:ind w:left="720" w:right="720"/>
        <w:rPr>
          <w:ins w:id="4412" w:author="Sayali Dev" w:date="2018-02-12T18:28:00Z"/>
        </w:rPr>
      </w:pPr>
    </w:p>
    <w:p w14:paraId="21E14807" w14:textId="77777777" w:rsidR="00D47FA8" w:rsidRDefault="00D47FA8" w:rsidP="00D47FA8">
      <w:pPr>
        <w:pStyle w:val="BodyText"/>
        <w:numPr>
          <w:ilvl w:val="0"/>
          <w:numId w:val="375"/>
        </w:numPr>
        <w:ind w:right="720"/>
        <w:rPr>
          <w:ins w:id="4413" w:author="Sayali Dev" w:date="2018-02-12T18:28:00Z"/>
        </w:rPr>
      </w:pPr>
      <w:ins w:id="4414" w:author="Sayali Dev" w:date="2018-02-12T18:28:00Z">
        <w:r>
          <w:t xml:space="preserve">Click the row of the biospecimen </w:t>
        </w:r>
        <w:r>
          <w:rPr>
            <w:lang w:val="en-US"/>
          </w:rPr>
          <w:t>for which you want to update the Specimen Collection Form</w:t>
        </w:r>
        <w:r>
          <w:t xml:space="preserve">. </w:t>
        </w:r>
      </w:ins>
    </w:p>
    <w:p w14:paraId="5A94F38E" w14:textId="77777777" w:rsidR="00D47FA8" w:rsidRDefault="00D47FA8" w:rsidP="00D47FA8">
      <w:pPr>
        <w:pStyle w:val="BodyText"/>
        <w:ind w:right="720" w:firstLine="720"/>
        <w:rPr>
          <w:ins w:id="4415" w:author="Sayali Dev" w:date="2018-02-12T18:28:00Z"/>
          <w:rFonts w:ascii="Tahoma" w:hAnsi="Tahoma"/>
          <w:b/>
        </w:rPr>
      </w:pPr>
      <w:ins w:id="4416" w:author="Sayali Dev" w:date="2018-02-12T18:28:00Z">
        <w:r>
          <w:t xml:space="preserve">The </w:t>
        </w:r>
        <w:r w:rsidRPr="00190972">
          <w:rPr>
            <w:b/>
          </w:rPr>
          <w:t>View Biospecimen</w:t>
        </w:r>
        <w:r>
          <w:t xml:space="preserve"> page appears.</w:t>
        </w:r>
      </w:ins>
    </w:p>
    <w:p w14:paraId="2EDA3401" w14:textId="77777777" w:rsidR="0052469B" w:rsidRDefault="0052469B">
      <w:pPr>
        <w:pStyle w:val="BodyText"/>
        <w:ind w:right="720"/>
        <w:rPr>
          <w:ins w:id="4417" w:author="Sayali Dev" w:date="2018-02-12T18:33:00Z"/>
        </w:rPr>
        <w:pPrChange w:id="4418" w:author="Sayali Dev" w:date="2018-02-12T18:33:00Z">
          <w:pPr>
            <w:pStyle w:val="BodyText"/>
            <w:ind w:left="720"/>
          </w:pPr>
        </w:pPrChange>
      </w:pPr>
    </w:p>
    <w:p w14:paraId="6CD155DB" w14:textId="6514533C" w:rsidR="0052469B" w:rsidRPr="00B610E4" w:rsidRDefault="0052469B">
      <w:pPr>
        <w:pStyle w:val="BodyText"/>
        <w:numPr>
          <w:ilvl w:val="0"/>
          <w:numId w:val="375"/>
        </w:numPr>
        <w:ind w:right="720"/>
        <w:rPr>
          <w:ins w:id="4419" w:author="Sayali Dev" w:date="2018-02-12T18:33:00Z"/>
          <w:rFonts w:ascii="Tahoma" w:hAnsi="Tahoma"/>
          <w:b/>
          <w:lang w:val="en-US"/>
        </w:rPr>
        <w:pPrChange w:id="4420" w:author="Sayali Dev" w:date="2018-02-12T18:33:00Z">
          <w:pPr>
            <w:pStyle w:val="BodyText"/>
            <w:numPr>
              <w:numId w:val="374"/>
            </w:numPr>
            <w:ind w:left="720" w:right="720" w:hanging="360"/>
          </w:pPr>
        </w:pPrChange>
      </w:pPr>
      <w:ins w:id="4421" w:author="Sayali Dev" w:date="2018-02-12T18:33:00Z">
        <w:r>
          <w:rPr>
            <w:lang w:val="en-US"/>
          </w:rPr>
          <w:t xml:space="preserve">Click </w:t>
        </w:r>
        <w:r w:rsidRPr="00B610E4">
          <w:rPr>
            <w:b/>
            <w:lang w:val="en-US"/>
          </w:rPr>
          <w:t xml:space="preserve">CREATE </w:t>
        </w:r>
        <w:r>
          <w:rPr>
            <w:b/>
            <w:lang w:val="en-US"/>
          </w:rPr>
          <w:t>DERIVATIVE</w:t>
        </w:r>
      </w:ins>
    </w:p>
    <w:p w14:paraId="35D79E02" w14:textId="77777777" w:rsidR="0052469B" w:rsidRDefault="0052469B" w:rsidP="0052469B">
      <w:pPr>
        <w:pStyle w:val="BodyText"/>
        <w:ind w:left="720" w:right="720"/>
        <w:rPr>
          <w:ins w:id="4422" w:author="Sayali Dev" w:date="2018-02-12T18:33:00Z"/>
          <w:lang w:val="en-US"/>
        </w:rPr>
      </w:pPr>
      <w:ins w:id="4423" w:author="Sayali Dev" w:date="2018-02-12T18:33:00Z">
        <w:r>
          <w:rPr>
            <w:lang w:val="en-US"/>
          </w:rPr>
          <w:t>Create Aliqout popup is displayed.</w:t>
        </w:r>
      </w:ins>
    </w:p>
    <w:p w14:paraId="2BD5787D" w14:textId="56F3CB6E" w:rsidR="0052469B" w:rsidRDefault="0052469B" w:rsidP="0052469B">
      <w:pPr>
        <w:pStyle w:val="BodyText"/>
        <w:ind w:left="720" w:right="720"/>
        <w:rPr>
          <w:ins w:id="4424" w:author="Sayali Dev" w:date="2018-02-12T18:33:00Z"/>
          <w:rFonts w:ascii="Tahoma" w:hAnsi="Tahoma"/>
          <w:b/>
          <w:lang w:val="en-US"/>
        </w:rPr>
      </w:pPr>
      <w:ins w:id="4425" w:author="Sayali Dev" w:date="2018-02-12T18:33:00Z">
        <w:r>
          <w:rPr>
            <w:noProof/>
            <w:lang w:val="en-US" w:eastAsia="en-US"/>
          </w:rPr>
          <w:drawing>
            <wp:inline distT="0" distB="0" distL="0" distR="0" wp14:anchorId="61D01506" wp14:editId="5103E5BA">
              <wp:extent cx="2982595" cy="1569783"/>
              <wp:effectExtent l="0" t="0" r="8255" b="0"/>
              <wp:docPr id="9225" name="Picture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35621" t="52740" r="20125" b="5833"/>
                      <a:stretch/>
                    </pic:blipFill>
                    <pic:spPr bwMode="auto">
                      <a:xfrm>
                        <a:off x="0" y="0"/>
                        <a:ext cx="2984385" cy="1570725"/>
                      </a:xfrm>
                      <a:prstGeom prst="rect">
                        <a:avLst/>
                      </a:prstGeom>
                      <a:ln>
                        <a:noFill/>
                      </a:ln>
                      <a:extLst>
                        <a:ext uri="{53640926-AAD7-44D8-BBD7-CCE9431645EC}">
                          <a14:shadowObscured xmlns:a14="http://schemas.microsoft.com/office/drawing/2010/main"/>
                        </a:ext>
                      </a:extLst>
                    </pic:spPr>
                  </pic:pic>
                </a:graphicData>
              </a:graphic>
            </wp:inline>
          </w:drawing>
        </w:r>
      </w:ins>
    </w:p>
    <w:p w14:paraId="377C0B02" w14:textId="55375CD8" w:rsidR="0052469B" w:rsidRDefault="0052469B" w:rsidP="0052469B">
      <w:pPr>
        <w:pStyle w:val="BodyText"/>
        <w:ind w:left="720" w:right="720"/>
        <w:rPr>
          <w:ins w:id="4426" w:author="Sayali Dev" w:date="2018-02-12T18:33:00Z"/>
          <w:b/>
          <w:lang w:val="en-US"/>
        </w:rPr>
      </w:pPr>
      <w:ins w:id="4427" w:author="Sayali Dev" w:date="2018-02-12T18:33:00Z">
        <w:r>
          <w:rPr>
            <w:rFonts w:ascii="Tahoma" w:hAnsi="Tahoma"/>
            <w:lang w:val="en-US"/>
          </w:rPr>
          <w:t>5.a.</w:t>
        </w:r>
        <w:r w:rsidRPr="006F5AB5">
          <w:rPr>
            <w:lang w:val="en-US"/>
          </w:rPr>
          <w:t xml:space="preserve"> </w:t>
        </w:r>
        <w:r w:rsidRPr="00B610E4">
          <w:rPr>
            <w:lang w:val="en-US"/>
          </w:rPr>
          <w:t>Enter</w:t>
        </w:r>
        <w:r>
          <w:rPr>
            <w:lang w:val="en-US"/>
          </w:rPr>
          <w:t xml:space="preserve"> </w:t>
        </w:r>
        <w:r>
          <w:rPr>
            <w:b/>
            <w:lang w:val="en-US"/>
          </w:rPr>
          <w:t xml:space="preserve">Number of samples </w:t>
        </w:r>
        <w:r w:rsidRPr="00B610E4">
          <w:rPr>
            <w:lang w:val="en-US"/>
          </w:rPr>
          <w:t>and Select</w:t>
        </w:r>
        <w:r>
          <w:rPr>
            <w:b/>
            <w:lang w:val="en-US"/>
          </w:rPr>
          <w:t xml:space="preserve"> Specimen Type</w:t>
        </w:r>
      </w:ins>
      <w:ins w:id="4428" w:author="Sayali Dev" w:date="2018-02-12T18:34:00Z">
        <w:r>
          <w:rPr>
            <w:b/>
            <w:lang w:val="en-US"/>
          </w:rPr>
          <w:t>, Sample Type, Container Type.</w:t>
        </w:r>
      </w:ins>
    </w:p>
    <w:p w14:paraId="2CBF1D06" w14:textId="77777777" w:rsidR="0052469B" w:rsidRDefault="0052469B" w:rsidP="0052469B">
      <w:pPr>
        <w:pStyle w:val="BodyText"/>
        <w:ind w:left="720" w:right="720"/>
        <w:rPr>
          <w:ins w:id="4429" w:author="Sayali Dev" w:date="2018-02-12T18:33:00Z"/>
          <w:rFonts w:ascii="Tahoma" w:hAnsi="Tahoma"/>
          <w:b/>
          <w:lang w:val="en-US"/>
        </w:rPr>
      </w:pPr>
      <w:ins w:id="4430" w:author="Sayali Dev" w:date="2018-02-12T18:33:00Z">
        <w:r>
          <w:rPr>
            <w:rFonts w:ascii="Tahoma" w:hAnsi="Tahoma"/>
            <w:lang w:val="en-US"/>
          </w:rPr>
          <w:t xml:space="preserve">5.b. </w:t>
        </w:r>
        <w:r w:rsidRPr="00B610E4">
          <w:rPr>
            <w:rFonts w:ascii="Tahoma" w:hAnsi="Tahoma"/>
            <w:lang w:val="en-US"/>
          </w:rPr>
          <w:t>Click</w:t>
        </w:r>
        <w:r>
          <w:rPr>
            <w:rFonts w:ascii="Tahoma" w:hAnsi="Tahoma"/>
            <w:b/>
            <w:lang w:val="en-US"/>
          </w:rPr>
          <w:t xml:space="preserve"> SAVE.</w:t>
        </w:r>
      </w:ins>
    </w:p>
    <w:p w14:paraId="3AC94C17" w14:textId="77777777" w:rsidR="0052469B" w:rsidRPr="00B610E4" w:rsidRDefault="0052469B" w:rsidP="0052469B">
      <w:pPr>
        <w:pStyle w:val="BodyText"/>
        <w:ind w:left="720" w:right="720"/>
        <w:rPr>
          <w:ins w:id="4431" w:author="Sayali Dev" w:date="2018-02-12T18:33:00Z"/>
          <w:rFonts w:ascii="Tahoma" w:hAnsi="Tahoma"/>
          <w:lang w:val="en-US"/>
        </w:rPr>
      </w:pPr>
    </w:p>
    <w:p w14:paraId="5778F12F" w14:textId="528F7F98" w:rsidR="0052469B" w:rsidRPr="00B610E4" w:rsidRDefault="0052469B" w:rsidP="0052469B">
      <w:pPr>
        <w:pStyle w:val="BodyText"/>
        <w:numPr>
          <w:ilvl w:val="0"/>
          <w:numId w:val="374"/>
        </w:numPr>
        <w:ind w:right="720"/>
        <w:rPr>
          <w:ins w:id="4432" w:author="Sayali Dev" w:date="2018-02-12T18:33:00Z"/>
          <w:rFonts w:ascii="Tahoma" w:hAnsi="Tahoma"/>
          <w:lang w:val="en-US"/>
        </w:rPr>
      </w:pPr>
      <w:ins w:id="4433" w:author="Sayali Dev" w:date="2018-02-12T18:34:00Z">
        <w:r>
          <w:rPr>
            <w:rFonts w:ascii="Tahoma" w:hAnsi="Tahoma"/>
            <w:lang w:val="en-US"/>
          </w:rPr>
          <w:t>Derivative</w:t>
        </w:r>
      </w:ins>
      <w:ins w:id="4434" w:author="Sayali Dev" w:date="2018-02-12T18:33:00Z">
        <w:r>
          <w:rPr>
            <w:rFonts w:ascii="Tahoma" w:hAnsi="Tahoma"/>
            <w:lang w:val="en-US"/>
          </w:rPr>
          <w:t xml:space="preserve"> details appear under </w:t>
        </w:r>
        <w:r w:rsidRPr="00B610E4">
          <w:rPr>
            <w:rFonts w:ascii="Tahoma" w:hAnsi="Tahoma"/>
            <w:b/>
            <w:lang w:val="en-US"/>
          </w:rPr>
          <w:t>Sample Processing History</w:t>
        </w:r>
        <w:r>
          <w:rPr>
            <w:rFonts w:ascii="Tahoma" w:hAnsi="Tahoma"/>
            <w:lang w:val="en-US"/>
          </w:rPr>
          <w:t xml:space="preserve"> section.</w:t>
        </w:r>
      </w:ins>
    </w:p>
    <w:p w14:paraId="6CE6E1C8" w14:textId="77777777" w:rsidR="00901A28" w:rsidRDefault="00901A28">
      <w:pPr>
        <w:pStyle w:val="BodyText"/>
        <w:ind w:right="720"/>
        <w:rPr>
          <w:ins w:id="4435" w:author="Sayali Dev" w:date="2018-02-12T18:34:00Z"/>
        </w:rPr>
        <w:pPrChange w:id="4436" w:author="Sayali Dev" w:date="2018-02-12T18:33:00Z">
          <w:pPr>
            <w:pStyle w:val="BodyText"/>
            <w:ind w:left="720"/>
          </w:pPr>
        </w:pPrChange>
      </w:pPr>
    </w:p>
    <w:p w14:paraId="687F3B20" w14:textId="3267BFDD" w:rsidR="00901A28" w:rsidRDefault="00901A28">
      <w:pPr>
        <w:pStyle w:val="BodyText"/>
        <w:ind w:right="720"/>
        <w:rPr>
          <w:ins w:id="4437" w:author="Sayali Dev" w:date="2018-02-12T18:36:00Z"/>
        </w:rPr>
        <w:pPrChange w:id="4438" w:author="Sayali Dev" w:date="2018-02-12T18:33:00Z">
          <w:pPr>
            <w:pStyle w:val="BodyText"/>
            <w:ind w:left="720"/>
          </w:pPr>
        </w:pPrChange>
      </w:pPr>
    </w:p>
    <w:p w14:paraId="513848FE" w14:textId="279F1CC4" w:rsidR="00AB7E9A" w:rsidRDefault="00AB7E9A">
      <w:pPr>
        <w:pStyle w:val="BodyText"/>
        <w:ind w:right="720"/>
        <w:rPr>
          <w:ins w:id="4439" w:author="Sayali Dev" w:date="2018-02-12T18:36:00Z"/>
        </w:rPr>
        <w:pPrChange w:id="4440" w:author="Sayali Dev" w:date="2018-02-12T18:33:00Z">
          <w:pPr>
            <w:pStyle w:val="BodyText"/>
            <w:ind w:left="720"/>
          </w:pPr>
        </w:pPrChange>
      </w:pPr>
    </w:p>
    <w:p w14:paraId="1E1F4054" w14:textId="1CC93DB9" w:rsidR="00AB7E9A" w:rsidRDefault="00AB7E9A">
      <w:pPr>
        <w:pStyle w:val="BodyText"/>
        <w:ind w:right="720"/>
        <w:rPr>
          <w:ins w:id="4441" w:author="Sayali Dev" w:date="2018-02-12T18:36:00Z"/>
        </w:rPr>
        <w:pPrChange w:id="4442" w:author="Sayali Dev" w:date="2018-02-12T18:33:00Z">
          <w:pPr>
            <w:pStyle w:val="BodyText"/>
            <w:ind w:left="720"/>
          </w:pPr>
        </w:pPrChange>
      </w:pPr>
    </w:p>
    <w:p w14:paraId="6F51AE55" w14:textId="231EF3CE" w:rsidR="00AB7E9A" w:rsidRDefault="00AB7E9A">
      <w:pPr>
        <w:pStyle w:val="BodyText"/>
        <w:ind w:right="720"/>
        <w:rPr>
          <w:ins w:id="4443" w:author="Sayali Dev" w:date="2018-02-12T18:36:00Z"/>
        </w:rPr>
        <w:pPrChange w:id="4444" w:author="Sayali Dev" w:date="2018-02-12T18:33:00Z">
          <w:pPr>
            <w:pStyle w:val="BodyText"/>
            <w:ind w:left="720"/>
          </w:pPr>
        </w:pPrChange>
      </w:pPr>
    </w:p>
    <w:p w14:paraId="757BEBE4" w14:textId="5AC99766" w:rsidR="00AB7E9A" w:rsidRDefault="00AB7E9A">
      <w:pPr>
        <w:pStyle w:val="BodyText"/>
        <w:ind w:right="720"/>
        <w:rPr>
          <w:ins w:id="4445" w:author="Sayali Dev" w:date="2018-02-12T18:36:00Z"/>
        </w:rPr>
        <w:pPrChange w:id="4446" w:author="Sayali Dev" w:date="2018-02-12T18:33:00Z">
          <w:pPr>
            <w:pStyle w:val="BodyText"/>
            <w:ind w:left="720"/>
          </w:pPr>
        </w:pPrChange>
      </w:pPr>
    </w:p>
    <w:p w14:paraId="02C1FF65" w14:textId="3717724F" w:rsidR="00AB7E9A" w:rsidRDefault="00AB7E9A">
      <w:pPr>
        <w:pStyle w:val="BodyText"/>
        <w:ind w:right="720"/>
        <w:rPr>
          <w:ins w:id="4447" w:author="Sayali Dev" w:date="2018-02-12T18:36:00Z"/>
        </w:rPr>
        <w:pPrChange w:id="4448" w:author="Sayali Dev" w:date="2018-02-12T18:33:00Z">
          <w:pPr>
            <w:pStyle w:val="BodyText"/>
            <w:ind w:left="720"/>
          </w:pPr>
        </w:pPrChange>
      </w:pPr>
    </w:p>
    <w:p w14:paraId="198924E2" w14:textId="1E4F82CB" w:rsidR="00AB7E9A" w:rsidRDefault="00AB7E9A">
      <w:pPr>
        <w:pStyle w:val="BodyText"/>
        <w:ind w:right="720"/>
        <w:rPr>
          <w:ins w:id="4449" w:author="Sayali Dev" w:date="2018-02-12T18:36:00Z"/>
        </w:rPr>
        <w:pPrChange w:id="4450" w:author="Sayali Dev" w:date="2018-02-12T18:33:00Z">
          <w:pPr>
            <w:pStyle w:val="BodyText"/>
            <w:ind w:left="720"/>
          </w:pPr>
        </w:pPrChange>
      </w:pPr>
    </w:p>
    <w:p w14:paraId="6B597910" w14:textId="67C3CACE" w:rsidR="00AB7E9A" w:rsidRDefault="00AB7E9A">
      <w:pPr>
        <w:pStyle w:val="BodyText"/>
        <w:ind w:right="720"/>
        <w:rPr>
          <w:ins w:id="4451" w:author="Sayali Dev" w:date="2018-02-12T18:36:00Z"/>
        </w:rPr>
        <w:pPrChange w:id="4452" w:author="Sayali Dev" w:date="2018-02-12T18:33:00Z">
          <w:pPr>
            <w:pStyle w:val="BodyText"/>
            <w:ind w:left="720"/>
          </w:pPr>
        </w:pPrChange>
      </w:pPr>
    </w:p>
    <w:p w14:paraId="5D4834D3" w14:textId="59C90EAE" w:rsidR="00AB7E9A" w:rsidRDefault="00AB7E9A">
      <w:pPr>
        <w:pStyle w:val="BodyText"/>
        <w:ind w:right="720"/>
        <w:rPr>
          <w:ins w:id="4453" w:author="Sayali Dev" w:date="2018-02-12T18:36:00Z"/>
        </w:rPr>
        <w:pPrChange w:id="4454" w:author="Sayali Dev" w:date="2018-02-12T18:33:00Z">
          <w:pPr>
            <w:pStyle w:val="BodyText"/>
            <w:ind w:left="720"/>
          </w:pPr>
        </w:pPrChange>
      </w:pPr>
    </w:p>
    <w:p w14:paraId="114506A6" w14:textId="0D708064" w:rsidR="00AB7E9A" w:rsidRDefault="00AB7E9A">
      <w:pPr>
        <w:pStyle w:val="BodyText"/>
        <w:ind w:right="720"/>
        <w:rPr>
          <w:ins w:id="4455" w:author="Sayali Dev" w:date="2018-02-12T18:36:00Z"/>
        </w:rPr>
        <w:pPrChange w:id="4456" w:author="Sayali Dev" w:date="2018-02-12T18:33:00Z">
          <w:pPr>
            <w:pStyle w:val="BodyText"/>
            <w:ind w:left="720"/>
          </w:pPr>
        </w:pPrChange>
      </w:pPr>
    </w:p>
    <w:p w14:paraId="2FFA3E7E" w14:textId="17634A34" w:rsidR="00AB7E9A" w:rsidRDefault="00AB7E9A">
      <w:pPr>
        <w:pStyle w:val="BodyText"/>
        <w:ind w:right="720"/>
        <w:rPr>
          <w:ins w:id="4457" w:author="Sayali Dev" w:date="2018-02-12T18:36:00Z"/>
        </w:rPr>
        <w:pPrChange w:id="4458" w:author="Sayali Dev" w:date="2018-02-12T18:33:00Z">
          <w:pPr>
            <w:pStyle w:val="BodyText"/>
            <w:ind w:left="720"/>
          </w:pPr>
        </w:pPrChange>
      </w:pPr>
    </w:p>
    <w:p w14:paraId="572266E2" w14:textId="40EFC54A" w:rsidR="00AB7E9A" w:rsidRDefault="00AB7E9A">
      <w:pPr>
        <w:pStyle w:val="BodyText"/>
        <w:ind w:right="720"/>
        <w:rPr>
          <w:ins w:id="4459" w:author="Sayali Dev" w:date="2018-02-12T18:36:00Z"/>
        </w:rPr>
        <w:pPrChange w:id="4460" w:author="Sayali Dev" w:date="2018-02-12T18:33:00Z">
          <w:pPr>
            <w:pStyle w:val="BodyText"/>
            <w:ind w:left="720"/>
          </w:pPr>
        </w:pPrChange>
      </w:pPr>
    </w:p>
    <w:p w14:paraId="4970862E" w14:textId="1CD72717" w:rsidR="00AB7E9A" w:rsidRDefault="00AB7E9A">
      <w:pPr>
        <w:pStyle w:val="BodyText"/>
        <w:ind w:right="720"/>
        <w:rPr>
          <w:ins w:id="4461" w:author="Sayali Dev" w:date="2018-02-12T18:36:00Z"/>
        </w:rPr>
        <w:pPrChange w:id="4462" w:author="Sayali Dev" w:date="2018-02-12T18:33:00Z">
          <w:pPr>
            <w:pStyle w:val="BodyText"/>
            <w:ind w:left="720"/>
          </w:pPr>
        </w:pPrChange>
      </w:pPr>
    </w:p>
    <w:p w14:paraId="050362D1" w14:textId="6072C09C" w:rsidR="00AB7E9A" w:rsidRDefault="00AB7E9A">
      <w:pPr>
        <w:pStyle w:val="BodyText"/>
        <w:ind w:right="720"/>
        <w:rPr>
          <w:ins w:id="4463" w:author="Sayali Dev" w:date="2018-02-12T18:36:00Z"/>
        </w:rPr>
        <w:pPrChange w:id="4464" w:author="Sayali Dev" w:date="2018-02-12T18:33:00Z">
          <w:pPr>
            <w:pStyle w:val="BodyText"/>
            <w:ind w:left="720"/>
          </w:pPr>
        </w:pPrChange>
      </w:pPr>
    </w:p>
    <w:p w14:paraId="2D540B39" w14:textId="77777777" w:rsidR="00AB7E9A" w:rsidRDefault="00AB7E9A">
      <w:pPr>
        <w:pStyle w:val="BodyText"/>
        <w:ind w:right="720"/>
        <w:rPr>
          <w:ins w:id="4465" w:author="Sayali Dev" w:date="2018-02-12T18:34:00Z"/>
        </w:rPr>
        <w:pPrChange w:id="4466" w:author="Sayali Dev" w:date="2018-02-12T18:33:00Z">
          <w:pPr>
            <w:pStyle w:val="BodyText"/>
            <w:ind w:left="720"/>
          </w:pPr>
        </w:pPrChange>
      </w:pPr>
    </w:p>
    <w:p w14:paraId="4B45F38B" w14:textId="5FA8C44A" w:rsidR="00F2232B" w:rsidDel="00236358" w:rsidRDefault="00F2232B">
      <w:pPr>
        <w:pStyle w:val="BodyText"/>
        <w:rPr>
          <w:del w:id="4467" w:author="Sayali Dev" w:date="2018-02-12T18:14:00Z"/>
        </w:rPr>
        <w:pPrChange w:id="4468" w:author="Sayali Dev" w:date="2018-02-12T18:33:00Z">
          <w:pPr>
            <w:pStyle w:val="Heading2"/>
          </w:pPr>
        </w:pPrChange>
      </w:pPr>
      <w:del w:id="4469" w:author="Sayali Dev" w:date="2018-02-12T18:14:00Z">
        <w:r w:rsidDel="00236358">
          <w:br w:type="page"/>
        </w:r>
      </w:del>
    </w:p>
    <w:p w14:paraId="27A19BF0" w14:textId="4B21D8D7" w:rsidR="00F2232B" w:rsidRPr="003C4EC1" w:rsidDel="00236358" w:rsidRDefault="00F2232B">
      <w:pPr>
        <w:pStyle w:val="BodyText"/>
        <w:rPr>
          <w:del w:id="4470" w:author="Sayali Dev" w:date="2018-02-12T18:14:00Z"/>
        </w:rPr>
        <w:pPrChange w:id="4471" w:author="Sayali Dev" w:date="2018-02-12T18:33:00Z">
          <w:pPr>
            <w:pStyle w:val="Heading3"/>
          </w:pPr>
        </w:pPrChange>
      </w:pPr>
      <w:del w:id="4472" w:author="Sayali Dev" w:date="2018-02-12T18:14:00Z">
        <w:r w:rsidDel="00236358">
          <w:rPr>
            <w:lang w:val="en-US"/>
          </w:rPr>
          <w:br w:type="page"/>
        </w:r>
        <w:bookmarkStart w:id="4473" w:name="MovingWorklistToBulkCont"/>
        <w:bookmarkStart w:id="4474" w:name="_Uploading_a_File"/>
        <w:bookmarkStart w:id="4475" w:name="UploadingFilesForWorklist"/>
        <w:bookmarkEnd w:id="4473"/>
        <w:bookmarkEnd w:id="4474"/>
        <w:bookmarkEnd w:id="4475"/>
      </w:del>
    </w:p>
    <w:p w14:paraId="7DE810BD" w14:textId="77777777" w:rsidR="00F2232B" w:rsidRDefault="00F2232B">
      <w:pPr>
        <w:pStyle w:val="BodyText"/>
        <w:ind w:right="720"/>
        <w:pPrChange w:id="4476" w:author="Sayali Dev" w:date="2018-02-12T18:33:00Z">
          <w:pPr>
            <w:pStyle w:val="BodyText"/>
            <w:ind w:left="720"/>
          </w:pPr>
        </w:pPrChange>
      </w:pPr>
    </w:p>
    <w:p w14:paraId="6CE7527B" w14:textId="4123BDDA" w:rsidR="00AC709E" w:rsidRPr="00AC709E" w:rsidRDefault="00AC709E" w:rsidP="00DB35F6">
      <w:pPr>
        <w:pStyle w:val="Heading1"/>
      </w:pPr>
      <w:bookmarkStart w:id="4477" w:name="_Bulk_Modifications"/>
      <w:bookmarkStart w:id="4478" w:name="AddingSpecificityForWorklist"/>
      <w:bookmarkStart w:id="4479" w:name="BulkChanges"/>
      <w:bookmarkStart w:id="4480" w:name="_Toc507164356"/>
      <w:bookmarkEnd w:id="4477"/>
      <w:bookmarkEnd w:id="4478"/>
      <w:bookmarkEnd w:id="4479"/>
      <w:r>
        <w:lastRenderedPageBreak/>
        <w:t>Perform Actions on a group of biospecimens</w:t>
      </w:r>
      <w:bookmarkEnd w:id="4480"/>
    </w:p>
    <w:p w14:paraId="107A79EC" w14:textId="186EB9CD" w:rsidR="00F2232B" w:rsidRDefault="00F2232B" w:rsidP="00F2232B">
      <w:pPr>
        <w:tabs>
          <w:tab w:val="left" w:pos="10620"/>
        </w:tabs>
        <w:ind w:right="720"/>
      </w:pPr>
    </w:p>
    <w:p w14:paraId="45A40EFA" w14:textId="77777777" w:rsidR="00F2232B" w:rsidRDefault="00F2232B" w:rsidP="00F2232B">
      <w:r w:rsidRPr="00585562">
        <w:t xml:space="preserve">To access </w:t>
      </w:r>
      <w:r>
        <w:t xml:space="preserve">the </w:t>
      </w:r>
      <w:r w:rsidRPr="00F42542">
        <w:rPr>
          <w:b/>
        </w:rPr>
        <w:t xml:space="preserve">Inventory Bulk </w:t>
      </w:r>
      <w:r>
        <w:rPr>
          <w:b/>
        </w:rPr>
        <w:t>Modifications</w:t>
      </w:r>
      <w:r w:rsidRPr="00585562">
        <w:t xml:space="preserve"> </w:t>
      </w:r>
      <w:r>
        <w:t>page:</w:t>
      </w:r>
    </w:p>
    <w:p w14:paraId="41DF6828" w14:textId="77777777" w:rsidR="00F2232B" w:rsidRDefault="00F2232B" w:rsidP="00F2232B"/>
    <w:p w14:paraId="32ABB07B" w14:textId="2CBBB0DD" w:rsidR="00F2232B" w:rsidRDefault="00F2232B" w:rsidP="00C9791D">
      <w:pPr>
        <w:numPr>
          <w:ilvl w:val="0"/>
          <w:numId w:val="137"/>
        </w:numPr>
      </w:pPr>
      <w:del w:id="4481" w:author="Sayali Dev" w:date="2018-01-31T17:54:00Z">
        <w:r w:rsidDel="009A119E">
          <w:delText>Log on</w:delText>
        </w:r>
      </w:del>
      <w:ins w:id="4482" w:author="Sayali Dev" w:date="2018-01-31T17:54:00Z">
        <w:r w:rsidR="009A119E">
          <w:t>Log in</w:t>
        </w:r>
      </w:ins>
      <w:r>
        <w:t xml:space="preserve"> to the application using your </w:t>
      </w:r>
      <w:del w:id="4483" w:author="Sayali Dev" w:date="2018-01-31T17:55:00Z">
        <w:r w:rsidDel="00A62626">
          <w:delText>logon</w:delText>
        </w:r>
      </w:del>
      <w:ins w:id="4484" w:author="Sayali Dev" w:date="2018-01-31T17:55:00Z">
        <w:r w:rsidR="00A62626">
          <w:t>log in</w:t>
        </w:r>
      </w:ins>
      <w:r>
        <w:t xml:space="preserve"> credentials. </w:t>
      </w:r>
    </w:p>
    <w:p w14:paraId="7F9E3260" w14:textId="77777777" w:rsidR="00F2232B" w:rsidRDefault="00F2232B" w:rsidP="00F2232B">
      <w:pPr>
        <w:ind w:left="720"/>
      </w:pPr>
      <w:r w:rsidRPr="00293B3D">
        <w:rPr>
          <w:b/>
        </w:rPr>
        <w:t>Note:</w:t>
      </w:r>
      <w:r w:rsidRPr="00293B3D">
        <w:t xml:space="preserve"> If you have more than one assigned location, you are prompted to select the location for which you want to access </w:t>
      </w:r>
      <w:r>
        <w:t>CIRRASPEC</w:t>
      </w:r>
      <w:r w:rsidRPr="00293B3D">
        <w:t xml:space="preserve"> data.</w:t>
      </w:r>
      <w:r>
        <w:br/>
        <w:t xml:space="preserve">The CIRRASPEC home page appears. </w:t>
      </w:r>
    </w:p>
    <w:p w14:paraId="72FF88F4" w14:textId="77777777" w:rsidR="00F2232B" w:rsidRDefault="00F2232B" w:rsidP="00F2232B">
      <w:pPr>
        <w:ind w:left="720"/>
      </w:pPr>
    </w:p>
    <w:p w14:paraId="5035F10D" w14:textId="77777777" w:rsidR="00F2232B" w:rsidRDefault="00F2232B" w:rsidP="00C9791D">
      <w:pPr>
        <w:numPr>
          <w:ilvl w:val="0"/>
          <w:numId w:val="137"/>
        </w:numPr>
      </w:pPr>
      <w:r>
        <w:t xml:space="preserve">Point to the arrow on the </w:t>
      </w:r>
      <w:r w:rsidRPr="0036231A">
        <w:rPr>
          <w:b/>
        </w:rPr>
        <w:t>BMS</w:t>
      </w:r>
      <w:r>
        <w:t xml:space="preserve"> tab, and then click </w:t>
      </w:r>
      <w:r>
        <w:rPr>
          <w:b/>
        </w:rPr>
        <w:t>Bulk Modifications</w:t>
      </w:r>
      <w:r>
        <w:t xml:space="preserve">. </w:t>
      </w:r>
    </w:p>
    <w:p w14:paraId="406D55AA" w14:textId="77777777" w:rsidR="00F2232B" w:rsidRDefault="00F2232B" w:rsidP="00F2232B">
      <w:pPr>
        <w:ind w:left="720"/>
      </w:pPr>
      <w:r>
        <w:t xml:space="preserve">The </w:t>
      </w:r>
      <w:r w:rsidRPr="0036231A">
        <w:rPr>
          <w:b/>
        </w:rPr>
        <w:t xml:space="preserve">Inventory Bulk </w:t>
      </w:r>
      <w:r>
        <w:rPr>
          <w:b/>
        </w:rPr>
        <w:t>Modifications</w:t>
      </w:r>
      <w:r>
        <w:t xml:space="preserve"> page appears. </w:t>
      </w:r>
    </w:p>
    <w:p w14:paraId="3D7C41B6" w14:textId="77777777" w:rsidR="00F2232B" w:rsidRDefault="00F2232B" w:rsidP="00F2232B"/>
    <w:p w14:paraId="62F1AC9F" w14:textId="77777777" w:rsidR="00F2232B" w:rsidRDefault="00F2232B" w:rsidP="00F2232B">
      <w:pPr>
        <w:ind w:firstLine="720"/>
      </w:pPr>
      <w:r>
        <w:rPr>
          <w:noProof/>
        </w:rPr>
        <w:drawing>
          <wp:inline distT="0" distB="0" distL="0" distR="0" wp14:anchorId="6447D5B4" wp14:editId="3E1FA7C9">
            <wp:extent cx="6170704" cy="2391507"/>
            <wp:effectExtent l="19050" t="19050" r="20955" b="27940"/>
            <wp:docPr id="9220" name="Picture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85912" cy="2397401"/>
                    </a:xfrm>
                    <a:prstGeom prst="rect">
                      <a:avLst/>
                    </a:prstGeom>
                    <a:ln w="3175">
                      <a:solidFill>
                        <a:schemeClr val="tx1"/>
                      </a:solidFill>
                    </a:ln>
                  </pic:spPr>
                </pic:pic>
              </a:graphicData>
            </a:graphic>
          </wp:inline>
        </w:drawing>
      </w:r>
    </w:p>
    <w:p w14:paraId="6C7830DE" w14:textId="77777777" w:rsidR="00F2232B" w:rsidRDefault="00F2232B" w:rsidP="00F2232B">
      <w:pPr>
        <w:pStyle w:val="Figure"/>
        <w:tabs>
          <w:tab w:val="clear" w:pos="1710"/>
          <w:tab w:val="num" w:pos="1800"/>
        </w:tabs>
        <w:ind w:left="1152" w:hanging="432"/>
      </w:pPr>
      <w:r>
        <w:t xml:space="preserve"> </w:t>
      </w:r>
      <w:r w:rsidRPr="00EE0844">
        <w:t xml:space="preserve">Inventory Bulk </w:t>
      </w:r>
      <w:r>
        <w:t>Modifications</w:t>
      </w:r>
      <w:r w:rsidRPr="00EE0844">
        <w:t xml:space="preserve"> page</w:t>
      </w:r>
      <w:r>
        <w:t xml:space="preserve"> </w:t>
      </w:r>
      <w:r>
        <w:br/>
      </w:r>
    </w:p>
    <w:p w14:paraId="59F79E12" w14:textId="77777777" w:rsidR="00F2232B" w:rsidRDefault="00F2232B" w:rsidP="00F2232B">
      <w:r>
        <w:t xml:space="preserve">On the </w:t>
      </w:r>
      <w:r w:rsidRPr="00EE0844">
        <w:rPr>
          <w:b/>
        </w:rPr>
        <w:t xml:space="preserve">Inventory Bulk </w:t>
      </w:r>
      <w:r>
        <w:rPr>
          <w:b/>
        </w:rPr>
        <w:t>Modifications</w:t>
      </w:r>
      <w:r>
        <w:t xml:space="preserve"> page, you can initiate the following tasks using the </w:t>
      </w:r>
      <w:r w:rsidRPr="00752400">
        <w:rPr>
          <w:b/>
        </w:rPr>
        <w:t>Actions</w:t>
      </w:r>
      <w:r>
        <w:t xml:space="preserve"> list:</w:t>
      </w:r>
    </w:p>
    <w:p w14:paraId="0B780843" w14:textId="77777777" w:rsidR="00F2232B" w:rsidRPr="003513F9" w:rsidRDefault="00F2232B" w:rsidP="00F2232B">
      <w:pPr>
        <w:ind w:left="720"/>
      </w:pPr>
    </w:p>
    <w:p w14:paraId="16E19F26" w14:textId="77777777" w:rsidR="00F2232B" w:rsidRDefault="00F2232B" w:rsidP="00E55723">
      <w:pPr>
        <w:numPr>
          <w:ilvl w:val="0"/>
          <w:numId w:val="39"/>
        </w:numPr>
        <w:ind w:left="720" w:hanging="270"/>
      </w:pPr>
      <w:r w:rsidRPr="00A83B5B">
        <w:rPr>
          <w:b/>
        </w:rPr>
        <w:t>Assign a storage location:</w:t>
      </w:r>
      <w:r>
        <w:t xml:space="preserve"> For more information about how to assign a storage location, see </w:t>
      </w:r>
      <w:hyperlink w:anchor="BulkAssignStorage" w:history="1">
        <w:r w:rsidRPr="003D080B">
          <w:rPr>
            <w:rStyle w:val="Hyperlink"/>
            <w:b/>
          </w:rPr>
          <w:t xml:space="preserve"> Assigning </w:t>
        </w:r>
        <w:r>
          <w:rPr>
            <w:rStyle w:val="Hyperlink"/>
            <w:b/>
          </w:rPr>
          <w:t xml:space="preserve">a </w:t>
        </w:r>
        <w:r w:rsidRPr="003D080B">
          <w:rPr>
            <w:rStyle w:val="Hyperlink"/>
            <w:b/>
          </w:rPr>
          <w:t>Storag</w:t>
        </w:r>
        <w:r>
          <w:rPr>
            <w:rStyle w:val="Hyperlink"/>
            <w:b/>
          </w:rPr>
          <w:t>e Location in Bulk</w:t>
        </w:r>
      </w:hyperlink>
      <w:r>
        <w:t>.</w:t>
      </w:r>
      <w:r>
        <w:br/>
      </w:r>
    </w:p>
    <w:p w14:paraId="68A3401B" w14:textId="77777777" w:rsidR="00F2232B" w:rsidRDefault="00F2232B" w:rsidP="00E55723">
      <w:pPr>
        <w:numPr>
          <w:ilvl w:val="0"/>
          <w:numId w:val="39"/>
        </w:numPr>
        <w:ind w:left="720" w:hanging="270"/>
      </w:pPr>
      <w:r w:rsidRPr="00A83B5B">
        <w:rPr>
          <w:b/>
        </w:rPr>
        <w:t>Add an event:</w:t>
      </w:r>
      <w:r>
        <w:t xml:space="preserve"> For more information about how to add an event, see </w:t>
      </w:r>
      <w:hyperlink w:anchor="BulkAddEvents" w:history="1">
        <w:r w:rsidRPr="003D080B">
          <w:rPr>
            <w:rStyle w:val="Hyperlink"/>
            <w:b/>
          </w:rPr>
          <w:t xml:space="preserve">Adding </w:t>
        </w:r>
        <w:r>
          <w:rPr>
            <w:rStyle w:val="Hyperlink"/>
            <w:b/>
          </w:rPr>
          <w:t xml:space="preserve">an </w:t>
        </w:r>
        <w:r w:rsidRPr="003D080B">
          <w:rPr>
            <w:rStyle w:val="Hyperlink"/>
            <w:b/>
          </w:rPr>
          <w:t>Event</w:t>
        </w:r>
        <w:r>
          <w:rPr>
            <w:rStyle w:val="Hyperlink"/>
            <w:b/>
          </w:rPr>
          <w:t xml:space="preserve"> in Bulk</w:t>
        </w:r>
      </w:hyperlink>
      <w:r>
        <w:t>.</w:t>
      </w:r>
      <w:r>
        <w:br/>
      </w:r>
    </w:p>
    <w:p w14:paraId="59DF3AB4" w14:textId="77777777" w:rsidR="00F2232B" w:rsidRDefault="00F2232B" w:rsidP="00E55723">
      <w:pPr>
        <w:numPr>
          <w:ilvl w:val="0"/>
          <w:numId w:val="39"/>
        </w:numPr>
        <w:ind w:left="720" w:hanging="270"/>
      </w:pPr>
      <w:r w:rsidRPr="00AE1A09">
        <w:rPr>
          <w:b/>
        </w:rPr>
        <w:t>Generate a label:</w:t>
      </w:r>
      <w:r>
        <w:t xml:space="preserve"> For more information about how to generate a barcode label, see </w:t>
      </w:r>
      <w:hyperlink w:anchor="_Generating_Labels_for" w:history="1">
        <w:r>
          <w:rPr>
            <w:rStyle w:val="Hyperlink"/>
            <w:b/>
          </w:rPr>
          <w:t>Generating Labels for Biospecimens in Bulk</w:t>
        </w:r>
      </w:hyperlink>
      <w:r>
        <w:t>.</w:t>
      </w:r>
      <w:r>
        <w:br/>
      </w:r>
    </w:p>
    <w:p w14:paraId="63DBDEA2" w14:textId="77777777" w:rsidR="00F2232B" w:rsidRDefault="00F2232B" w:rsidP="00E55723">
      <w:pPr>
        <w:numPr>
          <w:ilvl w:val="0"/>
          <w:numId w:val="39"/>
        </w:numPr>
        <w:ind w:left="720" w:hanging="270"/>
      </w:pPr>
      <w:r w:rsidRPr="00AE1A09">
        <w:rPr>
          <w:b/>
        </w:rPr>
        <w:t>Generate a report:</w:t>
      </w:r>
      <w:r w:rsidRPr="00AE1A09">
        <w:t xml:space="preserve"> </w:t>
      </w:r>
      <w:r>
        <w:t xml:space="preserve">For more information about how to generate a report, see </w:t>
      </w:r>
      <w:hyperlink w:anchor="BulkGeneratingReport" w:history="1">
        <w:r w:rsidRPr="007F1382">
          <w:rPr>
            <w:rStyle w:val="Hyperlink"/>
            <w:b/>
          </w:rPr>
          <w:t xml:space="preserve">Generating a </w:t>
        </w:r>
        <w:r>
          <w:rPr>
            <w:rStyle w:val="Hyperlink"/>
            <w:b/>
          </w:rPr>
          <w:t>Biospecimen</w:t>
        </w:r>
        <w:r w:rsidRPr="007F1382">
          <w:rPr>
            <w:rStyle w:val="Hyperlink"/>
            <w:b/>
          </w:rPr>
          <w:t xml:space="preserve"> Repor</w:t>
        </w:r>
        <w:r>
          <w:rPr>
            <w:rStyle w:val="Hyperlink"/>
            <w:b/>
          </w:rPr>
          <w:t>t in Bulk</w:t>
        </w:r>
      </w:hyperlink>
      <w:r>
        <w:t>.</w:t>
      </w:r>
      <w:r>
        <w:br/>
      </w:r>
    </w:p>
    <w:p w14:paraId="04F8E57D" w14:textId="77777777" w:rsidR="00F2232B" w:rsidRDefault="00F2232B" w:rsidP="00E55723">
      <w:pPr>
        <w:numPr>
          <w:ilvl w:val="0"/>
          <w:numId w:val="39"/>
        </w:numPr>
        <w:ind w:left="720" w:hanging="270"/>
      </w:pPr>
      <w:r w:rsidRPr="00AE1A09">
        <w:rPr>
          <w:b/>
        </w:rPr>
        <w:t xml:space="preserve">Delete </w:t>
      </w:r>
      <w:r>
        <w:rPr>
          <w:b/>
        </w:rPr>
        <w:t>biospecimen</w:t>
      </w:r>
      <w:r w:rsidRPr="00AE1A09">
        <w:rPr>
          <w:b/>
        </w:rPr>
        <w:t>s:</w:t>
      </w:r>
      <w:r>
        <w:t xml:space="preserve"> For more information about how to delete biospecimens, see </w:t>
      </w:r>
      <w:hyperlink w:anchor="BulkDeleteSample" w:history="1">
        <w:r w:rsidRPr="00DF79BC">
          <w:rPr>
            <w:rStyle w:val="Hyperlink"/>
            <w:b/>
          </w:rPr>
          <w:t xml:space="preserve">Deleting </w:t>
        </w:r>
        <w:r>
          <w:rPr>
            <w:rStyle w:val="Hyperlink"/>
            <w:b/>
          </w:rPr>
          <w:t>Biospecimens in Bulk</w:t>
        </w:r>
      </w:hyperlink>
      <w:r>
        <w:t>.</w:t>
      </w:r>
      <w:r>
        <w:br/>
      </w:r>
    </w:p>
    <w:p w14:paraId="5B88B0D1" w14:textId="77777777" w:rsidR="00F2232B" w:rsidRDefault="00F2232B" w:rsidP="00E55723">
      <w:pPr>
        <w:numPr>
          <w:ilvl w:val="0"/>
          <w:numId w:val="39"/>
        </w:numPr>
        <w:ind w:left="720" w:hanging="270"/>
      </w:pPr>
      <w:r w:rsidRPr="00FA0434">
        <w:rPr>
          <w:b/>
        </w:rPr>
        <w:t xml:space="preserve">Modify </w:t>
      </w:r>
      <w:r>
        <w:rPr>
          <w:b/>
        </w:rPr>
        <w:t>biospecimen</w:t>
      </w:r>
      <w:r w:rsidRPr="00FA0434">
        <w:rPr>
          <w:b/>
        </w:rPr>
        <w:t>s:</w:t>
      </w:r>
      <w:r>
        <w:t xml:space="preserve"> For more information about how to modify biospecimens, see </w:t>
      </w:r>
      <w:hyperlink w:anchor="BulkModifySample" w:history="1">
        <w:r w:rsidRPr="007F1382">
          <w:rPr>
            <w:rStyle w:val="Hyperlink"/>
            <w:b/>
          </w:rPr>
          <w:t xml:space="preserve">Modifying </w:t>
        </w:r>
        <w:r>
          <w:rPr>
            <w:rStyle w:val="Hyperlink"/>
            <w:b/>
          </w:rPr>
          <w:t>Biospecimens in Bulk</w:t>
        </w:r>
      </w:hyperlink>
      <w:r>
        <w:t>.</w:t>
      </w:r>
      <w:r>
        <w:br/>
      </w:r>
    </w:p>
    <w:p w14:paraId="25F43BE9" w14:textId="77777777" w:rsidR="00F2232B" w:rsidRDefault="00F2232B" w:rsidP="00E55723">
      <w:pPr>
        <w:numPr>
          <w:ilvl w:val="0"/>
          <w:numId w:val="39"/>
        </w:numPr>
        <w:ind w:left="720" w:hanging="270"/>
      </w:pPr>
      <w:r>
        <w:rPr>
          <w:b/>
        </w:rPr>
        <w:t>Add Attachment</w:t>
      </w:r>
      <w:r w:rsidRPr="00E07C6D">
        <w:rPr>
          <w:b/>
        </w:rPr>
        <w:t>:</w:t>
      </w:r>
      <w:r>
        <w:t xml:space="preserve"> For more information about how to upload, download, and delete files that are attached to biospecimens, see </w:t>
      </w:r>
      <w:hyperlink w:anchor="_Uploading_Files_in" w:history="1">
        <w:r w:rsidRPr="007F1382">
          <w:rPr>
            <w:rStyle w:val="Hyperlink"/>
            <w:b/>
          </w:rPr>
          <w:t>Uploading File</w:t>
        </w:r>
        <w:r>
          <w:rPr>
            <w:rStyle w:val="Hyperlink"/>
            <w:b/>
          </w:rPr>
          <w:t>s in Bulk</w:t>
        </w:r>
      </w:hyperlink>
      <w:r>
        <w:t>.</w:t>
      </w:r>
    </w:p>
    <w:p w14:paraId="25AB2865" w14:textId="77777777" w:rsidR="00F2232B" w:rsidRDefault="00F2232B" w:rsidP="00F2232B">
      <w:pPr>
        <w:ind w:left="720"/>
        <w:rPr>
          <w:b/>
        </w:rPr>
      </w:pPr>
    </w:p>
    <w:p w14:paraId="323980DC" w14:textId="77777777" w:rsidR="00F2232B" w:rsidRDefault="00F2232B" w:rsidP="00F2232B">
      <w:pPr>
        <w:pStyle w:val="Heading3"/>
      </w:pPr>
      <w:r>
        <w:rPr>
          <w:b w:val="0"/>
        </w:rPr>
        <w:br w:type="page"/>
      </w:r>
      <w:bookmarkStart w:id="4485" w:name="BulkSampleInvenSearch"/>
      <w:bookmarkStart w:id="4486" w:name="SearchingSamplesAndWorklists"/>
      <w:bookmarkStart w:id="4487" w:name="_Toc452993650"/>
      <w:bookmarkStart w:id="4488" w:name="_Toc507164357"/>
      <w:bookmarkStart w:id="4489" w:name="_Toc300125783"/>
      <w:bookmarkEnd w:id="4485"/>
      <w:bookmarkEnd w:id="4486"/>
      <w:r>
        <w:rPr>
          <w:lang w:val="en-US"/>
        </w:rPr>
        <w:lastRenderedPageBreak/>
        <w:t>Using the Search Samples and Worklists Window</w:t>
      </w:r>
      <w:bookmarkEnd w:id="4487"/>
      <w:bookmarkEnd w:id="4488"/>
      <w:r>
        <w:t xml:space="preserve"> </w:t>
      </w:r>
      <w:bookmarkEnd w:id="4489"/>
    </w:p>
    <w:p w14:paraId="63114D6A" w14:textId="77777777" w:rsidR="00F2232B" w:rsidRDefault="00F2232B" w:rsidP="00F2232B"/>
    <w:p w14:paraId="29D3BF04" w14:textId="77777777" w:rsidR="00F2232B" w:rsidRDefault="00F2232B" w:rsidP="00F2232B">
      <w:pPr>
        <w:pStyle w:val="BodyText"/>
        <w:ind w:right="720"/>
        <w:rPr>
          <w:lang w:val="en-US"/>
        </w:rPr>
      </w:pPr>
      <w:r>
        <w:rPr>
          <w:lang w:val="en-US"/>
        </w:rPr>
        <w:t xml:space="preserve">You can search for biospecimens during many of the </w:t>
      </w:r>
      <w:r w:rsidRPr="00371294">
        <w:rPr>
          <w:b/>
          <w:lang w:val="en-US"/>
        </w:rPr>
        <w:t xml:space="preserve">Bulk </w:t>
      </w:r>
      <w:r>
        <w:rPr>
          <w:b/>
          <w:lang w:val="en-US"/>
        </w:rPr>
        <w:t>Modifications</w:t>
      </w:r>
      <w:r>
        <w:rPr>
          <w:lang w:val="en-US"/>
        </w:rPr>
        <w:t xml:space="preserve"> processes by using the </w:t>
      </w:r>
      <w:r w:rsidRPr="00FA0210">
        <w:rPr>
          <w:b/>
          <w:lang w:val="en-US"/>
        </w:rPr>
        <w:t>Search Sample and Worklists</w:t>
      </w:r>
      <w:r>
        <w:rPr>
          <w:lang w:val="en-US"/>
        </w:rPr>
        <w:t xml:space="preserve"> window.</w:t>
      </w:r>
      <w:r>
        <w:rPr>
          <w:lang w:val="en-US"/>
        </w:rPr>
        <w:br/>
      </w:r>
    </w:p>
    <w:p w14:paraId="3B53B852" w14:textId="77777777" w:rsidR="00F2232B" w:rsidRPr="008F49A3" w:rsidRDefault="00F2232B" w:rsidP="00F2232B">
      <w:pPr>
        <w:pStyle w:val="BodyText"/>
        <w:ind w:right="720"/>
        <w:rPr>
          <w:lang w:val="en-US"/>
        </w:rPr>
      </w:pPr>
      <w:r>
        <w:rPr>
          <w:lang w:val="en-US"/>
        </w:rPr>
        <w:t xml:space="preserve">To access the </w:t>
      </w:r>
      <w:r w:rsidRPr="00FA0210">
        <w:rPr>
          <w:b/>
          <w:lang w:val="en-US"/>
        </w:rPr>
        <w:t>Search Samples and Worklists</w:t>
      </w:r>
      <w:r>
        <w:rPr>
          <w:lang w:val="en-US"/>
        </w:rPr>
        <w:t xml:space="preserve"> window:</w:t>
      </w:r>
      <w:r>
        <w:rPr>
          <w:lang w:val="en-US"/>
        </w:rPr>
        <w:br/>
      </w:r>
    </w:p>
    <w:p w14:paraId="15D300A7" w14:textId="377CCDAD" w:rsidR="00F2232B" w:rsidRDefault="00F2232B" w:rsidP="00C9791D">
      <w:pPr>
        <w:numPr>
          <w:ilvl w:val="0"/>
          <w:numId w:val="150"/>
        </w:numPr>
      </w:pPr>
      <w:del w:id="4490" w:author="Sayali Dev" w:date="2018-01-31T17:54:00Z">
        <w:r w:rsidDel="009A119E">
          <w:delText>Log on</w:delText>
        </w:r>
      </w:del>
      <w:ins w:id="4491" w:author="Sayali Dev" w:date="2018-01-31T17:54:00Z">
        <w:r w:rsidR="009A119E">
          <w:t>Log in</w:t>
        </w:r>
      </w:ins>
      <w:r>
        <w:t xml:space="preserve"> to the application using your </w:t>
      </w:r>
      <w:del w:id="4492" w:author="Sayali Dev" w:date="2018-01-31T17:55:00Z">
        <w:r w:rsidDel="00A62626">
          <w:delText>logon</w:delText>
        </w:r>
      </w:del>
      <w:ins w:id="4493" w:author="Sayali Dev" w:date="2018-01-31T17:55:00Z">
        <w:r w:rsidR="00A62626">
          <w:t>log in</w:t>
        </w:r>
      </w:ins>
      <w:r>
        <w:t xml:space="preserve"> credentials. </w:t>
      </w:r>
    </w:p>
    <w:p w14:paraId="5ACCB87E" w14:textId="77777777" w:rsidR="00F2232B" w:rsidRDefault="00F2232B" w:rsidP="00F2232B">
      <w:pPr>
        <w:ind w:left="720"/>
      </w:pPr>
      <w:r>
        <w:t xml:space="preserve">The CIRRASPEC home page appears. </w:t>
      </w:r>
    </w:p>
    <w:p w14:paraId="7ACEB1F5" w14:textId="77777777" w:rsidR="00F2232B" w:rsidRDefault="00F2232B" w:rsidP="00F2232B">
      <w:pPr>
        <w:ind w:left="720"/>
      </w:pPr>
    </w:p>
    <w:p w14:paraId="668DEB54" w14:textId="77777777" w:rsidR="00F2232B" w:rsidRDefault="00F2232B" w:rsidP="00C9791D">
      <w:pPr>
        <w:numPr>
          <w:ilvl w:val="0"/>
          <w:numId w:val="150"/>
        </w:numPr>
      </w:pPr>
      <w:r>
        <w:t xml:space="preserve">Point to the arrow on the </w:t>
      </w:r>
      <w:r w:rsidRPr="0036231A">
        <w:rPr>
          <w:b/>
        </w:rPr>
        <w:t>BMS</w:t>
      </w:r>
      <w:r>
        <w:t xml:space="preserve"> tab, and then click </w:t>
      </w:r>
      <w:r>
        <w:rPr>
          <w:b/>
        </w:rPr>
        <w:t>Bulk Modifications</w:t>
      </w:r>
      <w:r>
        <w:t xml:space="preserve">. </w:t>
      </w:r>
    </w:p>
    <w:p w14:paraId="6D89E1EF" w14:textId="77777777" w:rsidR="00F2232B" w:rsidRDefault="00F2232B" w:rsidP="00F2232B">
      <w:pPr>
        <w:pStyle w:val="BodyText"/>
        <w:ind w:left="720" w:right="720"/>
      </w:pPr>
      <w:r>
        <w:t xml:space="preserve">The </w:t>
      </w:r>
      <w:r w:rsidRPr="0036231A">
        <w:rPr>
          <w:b/>
        </w:rPr>
        <w:t xml:space="preserve">Inventory Bulk </w:t>
      </w:r>
      <w:r>
        <w:rPr>
          <w:b/>
          <w:lang w:val="en-US"/>
        </w:rPr>
        <w:t>Modifications</w:t>
      </w:r>
      <w:r>
        <w:t xml:space="preserve"> page appears.</w:t>
      </w:r>
    </w:p>
    <w:p w14:paraId="5DAD87A8" w14:textId="77777777" w:rsidR="00F2232B" w:rsidRDefault="00F2232B" w:rsidP="00F2232B">
      <w:pPr>
        <w:pStyle w:val="BodyText"/>
        <w:ind w:left="720" w:right="720"/>
      </w:pPr>
    </w:p>
    <w:p w14:paraId="653A1F5B" w14:textId="77777777" w:rsidR="00F2232B" w:rsidRPr="00FF2F16" w:rsidRDefault="00F2232B" w:rsidP="00C9791D">
      <w:pPr>
        <w:pStyle w:val="BodyText"/>
        <w:numPr>
          <w:ilvl w:val="0"/>
          <w:numId w:val="150"/>
        </w:numPr>
        <w:ind w:right="720"/>
      </w:pPr>
      <w:r>
        <w:t xml:space="preserve">Click the </w:t>
      </w:r>
      <w:r w:rsidRPr="0066516F">
        <w:rPr>
          <w:b/>
        </w:rPr>
        <w:t>Search Inventory</w:t>
      </w:r>
      <w:r>
        <w:t xml:space="preserve"> link.</w:t>
      </w:r>
    </w:p>
    <w:p w14:paraId="01D1D269" w14:textId="77777777" w:rsidR="00F2232B" w:rsidRPr="00FA0210" w:rsidRDefault="00F2232B" w:rsidP="00F2232B">
      <w:pPr>
        <w:pStyle w:val="BodyText"/>
        <w:ind w:right="360"/>
        <w:rPr>
          <w:lang w:val="en-US"/>
        </w:rPr>
      </w:pPr>
      <w:r>
        <w:tab/>
        <w:t xml:space="preserve">The </w:t>
      </w:r>
      <w:r w:rsidRPr="005659FA">
        <w:rPr>
          <w:b/>
        </w:rPr>
        <w:t>Search Samples and Worklists</w:t>
      </w:r>
      <w:r>
        <w:t xml:space="preserve"> window appears.</w:t>
      </w:r>
    </w:p>
    <w:p w14:paraId="6981AC48" w14:textId="77777777" w:rsidR="00F2232B" w:rsidRDefault="00F2232B" w:rsidP="00F2232B">
      <w:r>
        <w:t xml:space="preserve"> </w:t>
      </w:r>
    </w:p>
    <w:p w14:paraId="2EBB3175" w14:textId="77777777" w:rsidR="00F2232B" w:rsidRDefault="00F2232B" w:rsidP="00F2232B"/>
    <w:p w14:paraId="5E65242D" w14:textId="77777777" w:rsidR="00F2232B" w:rsidRPr="00C51E7A" w:rsidRDefault="00F2232B" w:rsidP="00F2232B">
      <w:pPr>
        <w:pStyle w:val="BodyText"/>
        <w:ind w:right="540"/>
        <w:rPr>
          <w:lang w:val="en-US"/>
        </w:rPr>
      </w:pPr>
      <w:r>
        <w:t xml:space="preserve">To </w:t>
      </w:r>
      <w:r w:rsidRPr="0096544F">
        <w:rPr>
          <w:lang w:val="en-US"/>
        </w:rPr>
        <w:t xml:space="preserve">search </w:t>
      </w:r>
      <w:r>
        <w:rPr>
          <w:lang w:val="en-US"/>
        </w:rPr>
        <w:t xml:space="preserve">for </w:t>
      </w:r>
      <w:r w:rsidRPr="0096544F">
        <w:rPr>
          <w:lang w:val="en-US"/>
        </w:rPr>
        <w:t>biospecimen</w:t>
      </w:r>
      <w:r>
        <w:t>s</w:t>
      </w:r>
      <w:r w:rsidRPr="0096544F">
        <w:rPr>
          <w:lang w:val="en-US"/>
        </w:rPr>
        <w:t xml:space="preserve"> by </w:t>
      </w:r>
      <w:r>
        <w:rPr>
          <w:lang w:val="en-US"/>
        </w:rPr>
        <w:t>Basic, Inventory</w:t>
      </w:r>
      <w:r w:rsidRPr="0096544F">
        <w:rPr>
          <w:lang w:val="en-US"/>
        </w:rPr>
        <w:t xml:space="preserve"> </w:t>
      </w:r>
      <w:r>
        <w:rPr>
          <w:lang w:val="en-US"/>
        </w:rPr>
        <w:t xml:space="preserve">or </w:t>
      </w:r>
      <w:r w:rsidRPr="0096544F">
        <w:rPr>
          <w:lang w:val="en-US"/>
        </w:rPr>
        <w:t xml:space="preserve">LIMS </w:t>
      </w:r>
      <w:r>
        <w:rPr>
          <w:lang w:val="en-US"/>
        </w:rPr>
        <w:t>data</w:t>
      </w:r>
      <w:r>
        <w:t>:</w:t>
      </w:r>
      <w:r>
        <w:rPr>
          <w:lang w:val="en-US"/>
        </w:rPr>
        <w:br/>
      </w:r>
    </w:p>
    <w:p w14:paraId="6929C7E8" w14:textId="77777777" w:rsidR="00F2232B" w:rsidRPr="0096544F" w:rsidRDefault="00F2232B" w:rsidP="00C9791D">
      <w:pPr>
        <w:pStyle w:val="BodyText"/>
        <w:numPr>
          <w:ilvl w:val="0"/>
          <w:numId w:val="211"/>
        </w:numPr>
        <w:tabs>
          <w:tab w:val="left" w:pos="720"/>
        </w:tabs>
        <w:ind w:right="540"/>
      </w:pPr>
      <w:r>
        <w:rPr>
          <w:lang w:val="en-US"/>
        </w:rPr>
        <w:t>C</w:t>
      </w:r>
      <w:r w:rsidRPr="00FF2F16">
        <w:t xml:space="preserve">lick the </w:t>
      </w:r>
      <w:r w:rsidRPr="0096544F">
        <w:rPr>
          <w:b/>
        </w:rPr>
        <w:t>Search Inventory</w:t>
      </w:r>
      <w:r>
        <w:t xml:space="preserve"> link.</w:t>
      </w:r>
      <w:r>
        <w:rPr>
          <w:lang w:val="en-US"/>
        </w:rPr>
        <w:br/>
      </w:r>
      <w:r>
        <w:t xml:space="preserve">The </w:t>
      </w:r>
      <w:r w:rsidRPr="0096544F">
        <w:rPr>
          <w:b/>
        </w:rPr>
        <w:t xml:space="preserve">Search Samples and Worklists </w:t>
      </w:r>
      <w:r>
        <w:t>page appears</w:t>
      </w:r>
      <w:r>
        <w:rPr>
          <w:lang w:val="en-US"/>
        </w:rPr>
        <w:t>.</w:t>
      </w:r>
      <w:r>
        <w:rPr>
          <w:lang w:val="en-US"/>
        </w:rPr>
        <w:br/>
      </w:r>
    </w:p>
    <w:p w14:paraId="02E70F43" w14:textId="77777777" w:rsidR="00F2232B" w:rsidRPr="0096544F" w:rsidRDefault="00F2232B" w:rsidP="00C9791D">
      <w:pPr>
        <w:pStyle w:val="BodyText"/>
        <w:numPr>
          <w:ilvl w:val="0"/>
          <w:numId w:val="211"/>
        </w:numPr>
        <w:tabs>
          <w:tab w:val="left" w:pos="720"/>
        </w:tabs>
        <w:ind w:right="540"/>
      </w:pPr>
      <w:r>
        <w:rPr>
          <w:lang w:val="en-US"/>
        </w:rPr>
        <w:t xml:space="preserve">On the </w:t>
      </w:r>
      <w:r w:rsidRPr="00FA0210">
        <w:rPr>
          <w:b/>
          <w:lang w:val="en-US"/>
        </w:rPr>
        <w:t>Search Samples</w:t>
      </w:r>
      <w:r>
        <w:rPr>
          <w:lang w:val="en-US"/>
        </w:rPr>
        <w:t xml:space="preserve"> tab, s</w:t>
      </w:r>
      <w:r>
        <w:t>elect the appropriate checkbox</w:t>
      </w:r>
      <w:r>
        <w:rPr>
          <w:lang w:val="en-US"/>
        </w:rPr>
        <w:t xml:space="preserve"> to display the Basic, Inventory or LIMS search fields</w:t>
      </w:r>
      <w:r>
        <w:t>.</w:t>
      </w:r>
      <w:r w:rsidRPr="0096544F">
        <w:rPr>
          <w:lang w:val="en-US"/>
        </w:rPr>
        <w:br/>
      </w:r>
      <w:r w:rsidRPr="0096544F">
        <w:rPr>
          <w:b/>
        </w:rPr>
        <w:t xml:space="preserve">Note: </w:t>
      </w:r>
      <w:r>
        <w:t xml:space="preserve">You can select more than one checkbox. </w:t>
      </w:r>
      <w:r w:rsidRPr="0096544F">
        <w:rPr>
          <w:lang w:val="en-US"/>
        </w:rPr>
        <w:br/>
      </w:r>
      <w:r>
        <w:t xml:space="preserve">The search fields </w:t>
      </w:r>
      <w:r w:rsidRPr="0096544F">
        <w:rPr>
          <w:lang w:val="en-US"/>
        </w:rPr>
        <w:t xml:space="preserve">associated with your selection </w:t>
      </w:r>
      <w:r>
        <w:t>appear.</w:t>
      </w:r>
      <w:r w:rsidRPr="0096544F">
        <w:rPr>
          <w:lang w:val="en-US"/>
        </w:rPr>
        <w:br/>
      </w:r>
    </w:p>
    <w:p w14:paraId="75413A1B" w14:textId="77777777" w:rsidR="00F2232B" w:rsidRDefault="00F2232B" w:rsidP="00F2232B">
      <w:pPr>
        <w:pStyle w:val="BodyText"/>
        <w:ind w:left="810" w:right="540"/>
      </w:pPr>
      <w:r>
        <w:rPr>
          <w:noProof/>
          <w:lang w:val="en-US" w:eastAsia="en-US"/>
        </w:rPr>
        <w:drawing>
          <wp:inline distT="0" distB="0" distL="0" distR="0" wp14:anchorId="13FC10C9" wp14:editId="481CB441">
            <wp:extent cx="6131885" cy="2832677"/>
            <wp:effectExtent l="19050" t="19050" r="21590" b="25400"/>
            <wp:docPr id="9221" name="Picture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42057" cy="2837376"/>
                    </a:xfrm>
                    <a:prstGeom prst="rect">
                      <a:avLst/>
                    </a:prstGeom>
                    <a:ln w="3175">
                      <a:solidFill>
                        <a:schemeClr val="tx1"/>
                      </a:solidFill>
                    </a:ln>
                  </pic:spPr>
                </pic:pic>
              </a:graphicData>
            </a:graphic>
          </wp:inline>
        </w:drawing>
      </w:r>
    </w:p>
    <w:p w14:paraId="625F0390" w14:textId="77777777" w:rsidR="00F2232B" w:rsidRDefault="00F2232B" w:rsidP="00F2232B">
      <w:pPr>
        <w:pStyle w:val="Figure"/>
        <w:tabs>
          <w:tab w:val="clear" w:pos="1710"/>
          <w:tab w:val="num" w:pos="1800"/>
        </w:tabs>
        <w:ind w:left="1152" w:hanging="432"/>
      </w:pPr>
      <w:r>
        <w:t xml:space="preserve"> Search Samples window – search fields</w:t>
      </w:r>
    </w:p>
    <w:p w14:paraId="72188F7D" w14:textId="77777777" w:rsidR="00F2232B" w:rsidRPr="009B2B67" w:rsidRDefault="00F2232B" w:rsidP="00F2232B"/>
    <w:p w14:paraId="3345A8FE" w14:textId="77777777" w:rsidR="00F2232B" w:rsidRPr="0070334C" w:rsidRDefault="00F2232B" w:rsidP="00F2232B">
      <w:pPr>
        <w:ind w:left="720" w:right="540"/>
        <w:rPr>
          <w:b/>
        </w:rPr>
      </w:pPr>
      <w:r>
        <w:t>Enter</w:t>
      </w:r>
      <w:r w:rsidRPr="008B0550">
        <w:t xml:space="preserve"> appropriate</w:t>
      </w:r>
      <w:r>
        <w:t xml:space="preserve"> information in each field. Following table lists each field and its description. </w:t>
      </w:r>
      <w:r>
        <w:br/>
      </w:r>
      <w:r w:rsidRPr="0070334C">
        <w:rPr>
          <w:b/>
        </w:rPr>
        <w:t xml:space="preserve">Note: </w:t>
      </w:r>
    </w:p>
    <w:p w14:paraId="1270F869" w14:textId="77777777" w:rsidR="00F2232B" w:rsidRDefault="00F2232B" w:rsidP="00F2232B">
      <w:pPr>
        <w:numPr>
          <w:ilvl w:val="0"/>
          <w:numId w:val="19"/>
        </w:numPr>
        <w:ind w:left="1440" w:right="540"/>
      </w:pPr>
      <w:r>
        <w:t xml:space="preserve">You can use one field or a combination of fields to search for a biospecimen. </w:t>
      </w:r>
    </w:p>
    <w:p w14:paraId="12F68959" w14:textId="77777777" w:rsidR="00F2232B" w:rsidRDefault="00F2232B" w:rsidP="00F2232B">
      <w:pPr>
        <w:numPr>
          <w:ilvl w:val="0"/>
          <w:numId w:val="19"/>
        </w:numPr>
        <w:ind w:left="1440" w:right="540"/>
      </w:pPr>
      <w:r>
        <w:t xml:space="preserve">You can type the full or partial value in a search field along with an asterisk (*) before or after the partial value. For example, if you type </w:t>
      </w:r>
      <w:r w:rsidRPr="00914542">
        <w:rPr>
          <w:b/>
        </w:rPr>
        <w:t>02*</w:t>
      </w:r>
      <w:r>
        <w:t xml:space="preserve">, you obtain records that begin with </w:t>
      </w:r>
      <w:r>
        <w:lastRenderedPageBreak/>
        <w:t xml:space="preserve">02. If you type </w:t>
      </w:r>
      <w:r w:rsidRPr="00914542">
        <w:rPr>
          <w:b/>
        </w:rPr>
        <w:t>*02</w:t>
      </w:r>
      <w:r>
        <w:t>, you obtain records that end with 02.</w:t>
      </w:r>
      <w:r>
        <w:br/>
      </w:r>
    </w:p>
    <w:p w14:paraId="16FFCD76" w14:textId="1545CAB8" w:rsidR="00F2232B" w:rsidRPr="009C1427" w:rsidRDefault="00F2232B" w:rsidP="00C9791D">
      <w:pPr>
        <w:pStyle w:val="BodyText"/>
        <w:numPr>
          <w:ilvl w:val="0"/>
          <w:numId w:val="211"/>
        </w:numPr>
        <w:ind w:right="270"/>
        <w:rPr>
          <w:b/>
          <w:lang w:val="en-US"/>
        </w:rPr>
      </w:pPr>
      <w:r w:rsidRPr="009C1427">
        <w:rPr>
          <w:b/>
          <w:lang w:val="en-US"/>
        </w:rPr>
        <w:t xml:space="preserve">Table </w:t>
      </w:r>
      <w:r w:rsidRPr="009C1427">
        <w:rPr>
          <w:b/>
          <w:lang w:val="en-US"/>
        </w:rPr>
        <w:fldChar w:fldCharType="begin"/>
      </w:r>
      <w:r w:rsidRPr="009C1427">
        <w:rPr>
          <w:b/>
          <w:lang w:val="en-US"/>
        </w:rPr>
        <w:instrText xml:space="preserve"> SEQ Figure \* ARABIC </w:instrText>
      </w:r>
      <w:r w:rsidRPr="009C1427">
        <w:rPr>
          <w:b/>
          <w:lang w:val="en-US"/>
        </w:rPr>
        <w:fldChar w:fldCharType="separate"/>
      </w:r>
      <w:r w:rsidR="00EB76E3">
        <w:rPr>
          <w:b/>
          <w:noProof/>
          <w:lang w:val="en-US"/>
        </w:rPr>
        <w:t>53</w:t>
      </w:r>
      <w:r w:rsidRPr="009C1427">
        <w:rPr>
          <w:b/>
          <w:lang w:val="en-US"/>
        </w:rPr>
        <w:fldChar w:fldCharType="end"/>
      </w:r>
      <w:r w:rsidRPr="009C1427">
        <w:rPr>
          <w:b/>
          <w:lang w:val="en-US"/>
        </w:rPr>
        <w:t>: Search Samples search fields</w:t>
      </w:r>
    </w:p>
    <w:tbl>
      <w:tblPr>
        <w:tblW w:w="0" w:type="auto"/>
        <w:tblInd w:w="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7380"/>
      </w:tblGrid>
      <w:tr w:rsidR="00F2232B" w:rsidRPr="007A152E" w14:paraId="0FFD5A12" w14:textId="77777777" w:rsidTr="00F2232B">
        <w:trPr>
          <w:cantSplit/>
          <w:trHeight w:val="288"/>
          <w:tblHeader/>
        </w:trPr>
        <w:tc>
          <w:tcPr>
            <w:tcW w:w="2228" w:type="dxa"/>
            <w:shd w:val="clear" w:color="auto" w:fill="BFBFBF"/>
            <w:vAlign w:val="center"/>
          </w:tcPr>
          <w:p w14:paraId="6E79EF32" w14:textId="77777777" w:rsidR="00F2232B" w:rsidRPr="007A152E" w:rsidRDefault="00F2232B" w:rsidP="00F2232B">
            <w:pPr>
              <w:rPr>
                <w:b/>
              </w:rPr>
            </w:pPr>
            <w:r>
              <w:rPr>
                <w:b/>
              </w:rPr>
              <w:t>Field</w:t>
            </w:r>
          </w:p>
        </w:tc>
        <w:tc>
          <w:tcPr>
            <w:tcW w:w="7380" w:type="dxa"/>
            <w:shd w:val="clear" w:color="auto" w:fill="BFBFBF"/>
            <w:vAlign w:val="center"/>
          </w:tcPr>
          <w:p w14:paraId="56DA4E5E" w14:textId="77777777" w:rsidR="00F2232B" w:rsidRPr="007A152E" w:rsidRDefault="00F2232B" w:rsidP="00F2232B">
            <w:pPr>
              <w:rPr>
                <w:b/>
              </w:rPr>
            </w:pPr>
            <w:r w:rsidRPr="007A152E">
              <w:rPr>
                <w:b/>
              </w:rPr>
              <w:t>Description</w:t>
            </w:r>
          </w:p>
        </w:tc>
      </w:tr>
      <w:tr w:rsidR="00F2232B" w14:paraId="7AD62436" w14:textId="77777777" w:rsidTr="00F2232B">
        <w:trPr>
          <w:cantSplit/>
          <w:trHeight w:val="288"/>
        </w:trPr>
        <w:tc>
          <w:tcPr>
            <w:tcW w:w="9608" w:type="dxa"/>
            <w:gridSpan w:val="2"/>
            <w:shd w:val="clear" w:color="auto" w:fill="BFBFBF"/>
            <w:vAlign w:val="center"/>
          </w:tcPr>
          <w:p w14:paraId="057529ED" w14:textId="77777777" w:rsidR="00F2232B" w:rsidRDefault="00F2232B" w:rsidP="00F2232B">
            <w:r w:rsidRPr="005C22E1">
              <w:rPr>
                <w:b/>
              </w:rPr>
              <w:t>Basic</w:t>
            </w:r>
            <w:r>
              <w:t xml:space="preserve"> search fields</w:t>
            </w:r>
          </w:p>
        </w:tc>
      </w:tr>
      <w:tr w:rsidR="00F2232B" w14:paraId="443F9727" w14:textId="77777777" w:rsidTr="00F2232B">
        <w:trPr>
          <w:cantSplit/>
          <w:trHeight w:val="288"/>
        </w:trPr>
        <w:tc>
          <w:tcPr>
            <w:tcW w:w="2228" w:type="dxa"/>
            <w:vAlign w:val="center"/>
          </w:tcPr>
          <w:p w14:paraId="043837E3" w14:textId="77777777" w:rsidR="00F2232B" w:rsidRDefault="00F2232B" w:rsidP="00F2232B">
            <w:pPr>
              <w:rPr>
                <w:b/>
              </w:rPr>
            </w:pPr>
            <w:r>
              <w:rPr>
                <w:b/>
              </w:rPr>
              <w:t>Identifier</w:t>
            </w:r>
          </w:p>
        </w:tc>
        <w:tc>
          <w:tcPr>
            <w:tcW w:w="7380" w:type="dxa"/>
            <w:vAlign w:val="center"/>
          </w:tcPr>
          <w:p w14:paraId="7BC4B423" w14:textId="77777777" w:rsidR="00F2232B" w:rsidRDefault="00F2232B" w:rsidP="00F2232B">
            <w:r>
              <w:t xml:space="preserve">Type a biospecimen identifier to search for a specific biospecimen. </w:t>
            </w:r>
          </w:p>
        </w:tc>
      </w:tr>
      <w:tr w:rsidR="00F2232B" w14:paraId="0523A624" w14:textId="77777777" w:rsidTr="00F2232B">
        <w:trPr>
          <w:cantSplit/>
          <w:trHeight w:val="288"/>
        </w:trPr>
        <w:tc>
          <w:tcPr>
            <w:tcW w:w="2228" w:type="dxa"/>
            <w:vAlign w:val="center"/>
          </w:tcPr>
          <w:p w14:paraId="5696977F" w14:textId="77777777" w:rsidR="00F2232B" w:rsidRDefault="00F2232B" w:rsidP="00F2232B">
            <w:pPr>
              <w:rPr>
                <w:b/>
              </w:rPr>
            </w:pPr>
            <w:r>
              <w:rPr>
                <w:b/>
              </w:rPr>
              <w:t>Identifier Type</w:t>
            </w:r>
          </w:p>
        </w:tc>
        <w:tc>
          <w:tcPr>
            <w:tcW w:w="7380" w:type="dxa"/>
            <w:vAlign w:val="center"/>
          </w:tcPr>
          <w:p w14:paraId="6A3EC54A" w14:textId="77777777" w:rsidR="00F2232B" w:rsidRDefault="00F2232B" w:rsidP="00F2232B">
            <w:r>
              <w:t>Click one or more identifier types to search for all biospecimens with that identifier type.</w:t>
            </w:r>
          </w:p>
        </w:tc>
      </w:tr>
      <w:tr w:rsidR="00F2232B" w14:paraId="07928EC3" w14:textId="77777777" w:rsidTr="00F2232B">
        <w:trPr>
          <w:cantSplit/>
          <w:trHeight w:val="288"/>
        </w:trPr>
        <w:tc>
          <w:tcPr>
            <w:tcW w:w="2228" w:type="dxa"/>
            <w:vAlign w:val="center"/>
          </w:tcPr>
          <w:p w14:paraId="43A96907" w14:textId="77777777" w:rsidR="00F2232B" w:rsidRDefault="00F2232B" w:rsidP="00F2232B">
            <w:pPr>
              <w:rPr>
                <w:b/>
              </w:rPr>
            </w:pPr>
            <w:r>
              <w:rPr>
                <w:b/>
              </w:rPr>
              <w:t>Project</w:t>
            </w:r>
          </w:p>
        </w:tc>
        <w:tc>
          <w:tcPr>
            <w:tcW w:w="7380" w:type="dxa"/>
            <w:vAlign w:val="center"/>
          </w:tcPr>
          <w:p w14:paraId="552F02FD" w14:textId="77777777" w:rsidR="00F2232B" w:rsidRDefault="00F2232B" w:rsidP="00F2232B">
            <w:r>
              <w:t>Click the appropriate Project to search for all biospecimens associated with that Project.</w:t>
            </w:r>
          </w:p>
        </w:tc>
      </w:tr>
      <w:tr w:rsidR="00F2232B" w14:paraId="0032CE62" w14:textId="77777777" w:rsidTr="00F2232B">
        <w:trPr>
          <w:cantSplit/>
          <w:trHeight w:val="288"/>
        </w:trPr>
        <w:tc>
          <w:tcPr>
            <w:tcW w:w="2228" w:type="dxa"/>
            <w:vAlign w:val="center"/>
          </w:tcPr>
          <w:p w14:paraId="1C7B8311" w14:textId="77777777" w:rsidR="00F2232B" w:rsidRDefault="00F2232B" w:rsidP="00F2232B">
            <w:pPr>
              <w:rPr>
                <w:b/>
              </w:rPr>
            </w:pPr>
            <w:r>
              <w:rPr>
                <w:b/>
              </w:rPr>
              <w:t>Collection</w:t>
            </w:r>
          </w:p>
        </w:tc>
        <w:tc>
          <w:tcPr>
            <w:tcW w:w="7380" w:type="dxa"/>
            <w:vAlign w:val="center"/>
          </w:tcPr>
          <w:p w14:paraId="495FEDCE" w14:textId="77777777" w:rsidR="00F2232B" w:rsidRDefault="00F2232B" w:rsidP="00F2232B">
            <w:r>
              <w:t>Click the appropriate Collection to search for all biospecimens associated with that Collection.</w:t>
            </w:r>
          </w:p>
        </w:tc>
      </w:tr>
      <w:tr w:rsidR="00F2232B" w14:paraId="5F80B384" w14:textId="77777777" w:rsidTr="00F2232B">
        <w:trPr>
          <w:cantSplit/>
          <w:trHeight w:val="288"/>
        </w:trPr>
        <w:tc>
          <w:tcPr>
            <w:tcW w:w="9608" w:type="dxa"/>
            <w:gridSpan w:val="2"/>
            <w:shd w:val="clear" w:color="auto" w:fill="BFBFBF"/>
            <w:vAlign w:val="center"/>
          </w:tcPr>
          <w:p w14:paraId="38243136" w14:textId="77777777" w:rsidR="00F2232B" w:rsidRDefault="00F2232B" w:rsidP="00F2232B">
            <w:r w:rsidRPr="005C22E1">
              <w:rPr>
                <w:b/>
              </w:rPr>
              <w:t>Inventory</w:t>
            </w:r>
            <w:r>
              <w:t xml:space="preserve"> search fields</w:t>
            </w:r>
          </w:p>
        </w:tc>
      </w:tr>
      <w:tr w:rsidR="00F2232B" w14:paraId="1235094B" w14:textId="77777777" w:rsidTr="00F2232B">
        <w:trPr>
          <w:cantSplit/>
          <w:trHeight w:val="288"/>
        </w:trPr>
        <w:tc>
          <w:tcPr>
            <w:tcW w:w="2228" w:type="dxa"/>
            <w:vAlign w:val="center"/>
          </w:tcPr>
          <w:p w14:paraId="6773C171" w14:textId="77777777" w:rsidR="00F2232B" w:rsidRDefault="00F2232B" w:rsidP="00F2232B">
            <w:pPr>
              <w:rPr>
                <w:b/>
              </w:rPr>
            </w:pPr>
            <w:r>
              <w:rPr>
                <w:b/>
              </w:rPr>
              <w:t>Sample Status</w:t>
            </w:r>
          </w:p>
        </w:tc>
        <w:tc>
          <w:tcPr>
            <w:tcW w:w="7380" w:type="dxa"/>
            <w:vAlign w:val="center"/>
          </w:tcPr>
          <w:p w14:paraId="5ED0FADE" w14:textId="77777777" w:rsidR="00F2232B" w:rsidRDefault="00F2232B" w:rsidP="00F2232B">
            <w:r>
              <w:t>Click one or more biospecimen statuses to search for all biospecimens with that status.</w:t>
            </w:r>
          </w:p>
        </w:tc>
      </w:tr>
      <w:tr w:rsidR="00F2232B" w14:paraId="63CA4928" w14:textId="77777777" w:rsidTr="00F2232B">
        <w:trPr>
          <w:cantSplit/>
          <w:trHeight w:val="288"/>
        </w:trPr>
        <w:tc>
          <w:tcPr>
            <w:tcW w:w="2228" w:type="dxa"/>
            <w:vAlign w:val="center"/>
          </w:tcPr>
          <w:p w14:paraId="17B23247" w14:textId="77777777" w:rsidR="00F2232B" w:rsidRDefault="00F2232B" w:rsidP="00F2232B">
            <w:pPr>
              <w:rPr>
                <w:b/>
              </w:rPr>
            </w:pPr>
            <w:r>
              <w:rPr>
                <w:b/>
              </w:rPr>
              <w:t>Specimen Type</w:t>
            </w:r>
          </w:p>
        </w:tc>
        <w:tc>
          <w:tcPr>
            <w:tcW w:w="7380" w:type="dxa"/>
            <w:vAlign w:val="center"/>
          </w:tcPr>
          <w:p w14:paraId="2A3F91D4" w14:textId="77777777" w:rsidR="00F2232B" w:rsidRDefault="00F2232B" w:rsidP="00F2232B">
            <w:r>
              <w:t>Click one or more specimen types to search for all biospecimens with that specimen type.</w:t>
            </w:r>
          </w:p>
        </w:tc>
      </w:tr>
      <w:tr w:rsidR="00F2232B" w14:paraId="27298794" w14:textId="77777777" w:rsidTr="00F2232B">
        <w:trPr>
          <w:cantSplit/>
          <w:trHeight w:val="288"/>
        </w:trPr>
        <w:tc>
          <w:tcPr>
            <w:tcW w:w="2228" w:type="dxa"/>
            <w:vAlign w:val="center"/>
          </w:tcPr>
          <w:p w14:paraId="626566E2" w14:textId="77777777" w:rsidR="00F2232B" w:rsidRDefault="00F2232B" w:rsidP="00F2232B">
            <w:pPr>
              <w:rPr>
                <w:b/>
              </w:rPr>
            </w:pPr>
            <w:r>
              <w:rPr>
                <w:b/>
              </w:rPr>
              <w:t>Sample Type</w:t>
            </w:r>
          </w:p>
        </w:tc>
        <w:tc>
          <w:tcPr>
            <w:tcW w:w="7380" w:type="dxa"/>
            <w:vAlign w:val="center"/>
          </w:tcPr>
          <w:p w14:paraId="6728E6C2" w14:textId="77777777" w:rsidR="00F2232B" w:rsidRDefault="00F2232B" w:rsidP="00F2232B">
            <w:r>
              <w:t>Click one or more sample types to search for all biospecimens with that sample type.</w:t>
            </w:r>
          </w:p>
        </w:tc>
      </w:tr>
      <w:tr w:rsidR="00F2232B" w14:paraId="66125B38" w14:textId="77777777" w:rsidTr="00F2232B">
        <w:trPr>
          <w:cantSplit/>
          <w:trHeight w:val="288"/>
        </w:trPr>
        <w:tc>
          <w:tcPr>
            <w:tcW w:w="2228" w:type="dxa"/>
            <w:vAlign w:val="center"/>
          </w:tcPr>
          <w:p w14:paraId="7F431034" w14:textId="77777777" w:rsidR="00F2232B" w:rsidRDefault="00F2232B" w:rsidP="00F2232B">
            <w:pPr>
              <w:rPr>
                <w:b/>
              </w:rPr>
            </w:pPr>
            <w:r>
              <w:rPr>
                <w:b/>
              </w:rPr>
              <w:t>Container Type</w:t>
            </w:r>
          </w:p>
        </w:tc>
        <w:tc>
          <w:tcPr>
            <w:tcW w:w="7380" w:type="dxa"/>
            <w:vAlign w:val="center"/>
          </w:tcPr>
          <w:p w14:paraId="4AD19A1E" w14:textId="77777777" w:rsidR="00F2232B" w:rsidRDefault="00F2232B" w:rsidP="00F2232B">
            <w:r>
              <w:t>Click one or more container types to search for all biospecimens with that container type.</w:t>
            </w:r>
          </w:p>
        </w:tc>
      </w:tr>
      <w:tr w:rsidR="00F2232B" w14:paraId="6A4845E6" w14:textId="77777777" w:rsidTr="00F2232B">
        <w:trPr>
          <w:cantSplit/>
          <w:trHeight w:val="288"/>
        </w:trPr>
        <w:tc>
          <w:tcPr>
            <w:tcW w:w="2228" w:type="dxa"/>
            <w:vAlign w:val="center"/>
          </w:tcPr>
          <w:p w14:paraId="694269E1" w14:textId="77777777" w:rsidR="00F2232B" w:rsidRDefault="00F2232B" w:rsidP="00F2232B">
            <w:pPr>
              <w:rPr>
                <w:b/>
              </w:rPr>
            </w:pPr>
            <w:r>
              <w:rPr>
                <w:b/>
              </w:rPr>
              <w:t>Storage Location</w:t>
            </w:r>
          </w:p>
        </w:tc>
        <w:tc>
          <w:tcPr>
            <w:tcW w:w="7380" w:type="dxa"/>
            <w:vAlign w:val="center"/>
          </w:tcPr>
          <w:p w14:paraId="33E4C437" w14:textId="77777777" w:rsidR="00F2232B" w:rsidRDefault="00F2232B" w:rsidP="00F2232B">
            <w:r>
              <w:t>Type a storage location to search for all biospecimens stored in that location.</w:t>
            </w:r>
          </w:p>
        </w:tc>
      </w:tr>
      <w:tr w:rsidR="00F2232B" w14:paraId="365C06D5" w14:textId="77777777" w:rsidTr="00F2232B">
        <w:trPr>
          <w:cantSplit/>
          <w:trHeight w:val="288"/>
        </w:trPr>
        <w:tc>
          <w:tcPr>
            <w:tcW w:w="2228" w:type="dxa"/>
            <w:vAlign w:val="center"/>
          </w:tcPr>
          <w:p w14:paraId="71AE732D" w14:textId="77777777" w:rsidR="00F2232B" w:rsidRDefault="00F2232B" w:rsidP="00F2232B">
            <w:pPr>
              <w:rPr>
                <w:b/>
              </w:rPr>
            </w:pPr>
            <w:r>
              <w:rPr>
                <w:b/>
              </w:rPr>
              <w:t>Storage Type</w:t>
            </w:r>
          </w:p>
        </w:tc>
        <w:tc>
          <w:tcPr>
            <w:tcW w:w="7380" w:type="dxa"/>
            <w:vAlign w:val="center"/>
          </w:tcPr>
          <w:p w14:paraId="4C857165" w14:textId="77777777" w:rsidR="00F2232B" w:rsidRDefault="00F2232B" w:rsidP="00F2232B">
            <w:r>
              <w:t>Click one or more storage types to search for all biospecimens with that storage type.</w:t>
            </w:r>
          </w:p>
        </w:tc>
      </w:tr>
      <w:tr w:rsidR="00F2232B" w:rsidRPr="005C22E1" w14:paraId="39B28C98" w14:textId="77777777" w:rsidTr="00F2232B">
        <w:trPr>
          <w:cantSplit/>
          <w:trHeight w:val="288"/>
        </w:trPr>
        <w:tc>
          <w:tcPr>
            <w:tcW w:w="9608" w:type="dxa"/>
            <w:gridSpan w:val="2"/>
            <w:shd w:val="clear" w:color="auto" w:fill="BFBFBF"/>
          </w:tcPr>
          <w:p w14:paraId="037EFCBD" w14:textId="77777777" w:rsidR="00F2232B" w:rsidRPr="005C22E1" w:rsidRDefault="00F2232B" w:rsidP="00F2232B">
            <w:pPr>
              <w:rPr>
                <w:b/>
              </w:rPr>
            </w:pPr>
            <w:r w:rsidRPr="005C22E1">
              <w:rPr>
                <w:b/>
              </w:rPr>
              <w:t xml:space="preserve">LIMS </w:t>
            </w:r>
            <w:r w:rsidRPr="005C22E1">
              <w:t>search fields</w:t>
            </w:r>
          </w:p>
        </w:tc>
      </w:tr>
      <w:tr w:rsidR="00F2232B" w14:paraId="1B9F3F48" w14:textId="77777777" w:rsidTr="00F2232B">
        <w:trPr>
          <w:cantSplit/>
          <w:trHeight w:val="288"/>
        </w:trPr>
        <w:tc>
          <w:tcPr>
            <w:tcW w:w="2228" w:type="dxa"/>
            <w:vAlign w:val="center"/>
          </w:tcPr>
          <w:p w14:paraId="11C863F6" w14:textId="77777777" w:rsidR="00F2232B" w:rsidRDefault="00F2232B" w:rsidP="00F2232B">
            <w:pPr>
              <w:rPr>
                <w:b/>
              </w:rPr>
            </w:pPr>
            <w:r>
              <w:rPr>
                <w:b/>
              </w:rPr>
              <w:t>Quantity</w:t>
            </w:r>
          </w:p>
        </w:tc>
        <w:tc>
          <w:tcPr>
            <w:tcW w:w="7380" w:type="dxa"/>
            <w:vAlign w:val="center"/>
          </w:tcPr>
          <w:p w14:paraId="4FAF8572" w14:textId="77777777" w:rsidR="00F2232B" w:rsidRDefault="00F2232B" w:rsidP="00F2232B">
            <w:r>
              <w:t>Type a quantity to search for all biospecimens of that quantity.</w:t>
            </w:r>
          </w:p>
        </w:tc>
      </w:tr>
      <w:tr w:rsidR="00F2232B" w14:paraId="212F323C" w14:textId="77777777" w:rsidTr="00F2232B">
        <w:trPr>
          <w:cantSplit/>
          <w:trHeight w:val="288"/>
        </w:trPr>
        <w:tc>
          <w:tcPr>
            <w:tcW w:w="2228" w:type="dxa"/>
            <w:vAlign w:val="center"/>
          </w:tcPr>
          <w:p w14:paraId="474B70F7" w14:textId="77777777" w:rsidR="00F2232B" w:rsidRDefault="00F2232B" w:rsidP="00F2232B">
            <w:pPr>
              <w:rPr>
                <w:b/>
              </w:rPr>
            </w:pPr>
            <w:r>
              <w:rPr>
                <w:b/>
              </w:rPr>
              <w:t>Quantity Unit</w:t>
            </w:r>
          </w:p>
        </w:tc>
        <w:tc>
          <w:tcPr>
            <w:tcW w:w="7380" w:type="dxa"/>
            <w:vAlign w:val="center"/>
          </w:tcPr>
          <w:p w14:paraId="34399C55" w14:textId="77777777" w:rsidR="00F2232B" w:rsidRDefault="00F2232B" w:rsidP="00F2232B">
            <w:r>
              <w:t>Click the appropriate unit of measure to search for all biospecimens using that quantity unit of measure.</w:t>
            </w:r>
          </w:p>
        </w:tc>
      </w:tr>
      <w:tr w:rsidR="00F2232B" w14:paraId="304C5C96" w14:textId="77777777" w:rsidTr="00F2232B">
        <w:trPr>
          <w:cantSplit/>
          <w:trHeight w:val="288"/>
        </w:trPr>
        <w:tc>
          <w:tcPr>
            <w:tcW w:w="2228" w:type="dxa"/>
            <w:vAlign w:val="center"/>
          </w:tcPr>
          <w:p w14:paraId="2AA6FAF8" w14:textId="77777777" w:rsidR="00F2232B" w:rsidRDefault="00F2232B" w:rsidP="00F2232B">
            <w:pPr>
              <w:rPr>
                <w:b/>
              </w:rPr>
            </w:pPr>
            <w:r>
              <w:rPr>
                <w:b/>
              </w:rPr>
              <w:t>Concentration</w:t>
            </w:r>
          </w:p>
        </w:tc>
        <w:tc>
          <w:tcPr>
            <w:tcW w:w="7380" w:type="dxa"/>
            <w:vAlign w:val="center"/>
          </w:tcPr>
          <w:p w14:paraId="62F6C765" w14:textId="77777777" w:rsidR="00F2232B" w:rsidRDefault="00F2232B" w:rsidP="00F2232B">
            <w:r>
              <w:t>Type a concentration to search for all biospecimens of that concentration.</w:t>
            </w:r>
          </w:p>
        </w:tc>
      </w:tr>
      <w:tr w:rsidR="00F2232B" w14:paraId="5368EA62" w14:textId="77777777" w:rsidTr="00F2232B">
        <w:trPr>
          <w:cantSplit/>
          <w:trHeight w:val="288"/>
        </w:trPr>
        <w:tc>
          <w:tcPr>
            <w:tcW w:w="2228" w:type="dxa"/>
            <w:vAlign w:val="center"/>
          </w:tcPr>
          <w:p w14:paraId="7C88B9BC" w14:textId="77777777" w:rsidR="00F2232B" w:rsidRDefault="00F2232B" w:rsidP="00F2232B">
            <w:pPr>
              <w:rPr>
                <w:b/>
              </w:rPr>
            </w:pPr>
            <w:r>
              <w:rPr>
                <w:b/>
              </w:rPr>
              <w:t>Concentration Unit</w:t>
            </w:r>
          </w:p>
        </w:tc>
        <w:tc>
          <w:tcPr>
            <w:tcW w:w="7380" w:type="dxa"/>
            <w:vAlign w:val="center"/>
          </w:tcPr>
          <w:p w14:paraId="244A59EF" w14:textId="77777777" w:rsidR="00F2232B" w:rsidRDefault="00F2232B" w:rsidP="00F2232B">
            <w:r>
              <w:t>Click the appropriate unit of measure to search for all biospecimens using that concentration unit of measure.</w:t>
            </w:r>
          </w:p>
        </w:tc>
      </w:tr>
    </w:tbl>
    <w:p w14:paraId="7AF49328" w14:textId="77777777" w:rsidR="00F2232B" w:rsidRPr="009C1427" w:rsidRDefault="00F2232B" w:rsidP="00F2232B">
      <w:pPr>
        <w:ind w:right="270"/>
      </w:pPr>
    </w:p>
    <w:p w14:paraId="13BE5268" w14:textId="77777777" w:rsidR="00F2232B" w:rsidRPr="00560193" w:rsidRDefault="00F2232B" w:rsidP="00C9791D">
      <w:pPr>
        <w:pStyle w:val="BodyText"/>
        <w:numPr>
          <w:ilvl w:val="0"/>
          <w:numId w:val="211"/>
        </w:numPr>
        <w:tabs>
          <w:tab w:val="left" w:pos="720"/>
        </w:tabs>
        <w:ind w:right="360"/>
      </w:pPr>
      <w:r>
        <w:t xml:space="preserve">Click </w:t>
      </w:r>
      <w:r w:rsidRPr="00560193">
        <w:rPr>
          <w:b/>
        </w:rPr>
        <w:t>SEARCH</w:t>
      </w:r>
      <w:r>
        <w:t>.</w:t>
      </w:r>
    </w:p>
    <w:p w14:paraId="076C106A" w14:textId="77777777" w:rsidR="00F2232B" w:rsidRPr="00264DC5" w:rsidRDefault="00F2232B" w:rsidP="00F2232B">
      <w:pPr>
        <w:pStyle w:val="BodyText"/>
        <w:tabs>
          <w:tab w:val="left" w:pos="720"/>
        </w:tabs>
        <w:ind w:left="720" w:right="360"/>
        <w:rPr>
          <w:lang w:val="en-US"/>
        </w:rPr>
      </w:pPr>
      <w:r>
        <w:t>A list of biospecimens that match your search criteria appear</w:t>
      </w:r>
      <w:r>
        <w:rPr>
          <w:lang w:val="en-US"/>
        </w:rPr>
        <w:t>s</w:t>
      </w:r>
      <w:r>
        <w:t xml:space="preserve">. </w:t>
      </w:r>
      <w:r>
        <w:rPr>
          <w:lang w:val="en-US"/>
        </w:rPr>
        <w:br/>
      </w:r>
    </w:p>
    <w:p w14:paraId="57BE6190" w14:textId="77777777" w:rsidR="00F2232B" w:rsidDel="005C22E1" w:rsidRDefault="00F2232B" w:rsidP="00C9791D">
      <w:pPr>
        <w:pStyle w:val="BodyText"/>
        <w:numPr>
          <w:ilvl w:val="0"/>
          <w:numId w:val="211"/>
        </w:numPr>
        <w:tabs>
          <w:tab w:val="left" w:pos="720"/>
        </w:tabs>
        <w:ind w:right="360"/>
      </w:pPr>
      <w:r>
        <w:t xml:space="preserve">Click </w:t>
      </w:r>
      <w:r>
        <w:rPr>
          <w:lang w:val="en-US"/>
        </w:rPr>
        <w:t xml:space="preserve">each </w:t>
      </w:r>
      <w:r>
        <w:t>biospecimen that you want to add</w:t>
      </w:r>
      <w:r>
        <w:rPr>
          <w:lang w:val="en-US"/>
        </w:rPr>
        <w:t xml:space="preserve"> to the worklist</w:t>
      </w:r>
      <w:r>
        <w:t xml:space="preserve">. </w:t>
      </w:r>
    </w:p>
    <w:p w14:paraId="3DB1ADD9" w14:textId="77777777" w:rsidR="00F2232B" w:rsidRPr="00264DC5" w:rsidRDefault="00F2232B" w:rsidP="00F2232B">
      <w:pPr>
        <w:pStyle w:val="BodyText"/>
        <w:tabs>
          <w:tab w:val="left" w:pos="720"/>
        </w:tabs>
        <w:ind w:left="720" w:right="360"/>
        <w:rPr>
          <w:lang w:val="en-US"/>
        </w:rPr>
      </w:pPr>
      <w:r>
        <w:t>The biospecimen</w:t>
      </w:r>
      <w:r>
        <w:rPr>
          <w:lang w:val="en-US"/>
        </w:rPr>
        <w:t xml:space="preserve"> identifiers</w:t>
      </w:r>
      <w:r>
        <w:t xml:space="preserve"> appear in the list below. </w:t>
      </w:r>
      <w:r>
        <w:rPr>
          <w:lang w:val="en-US"/>
        </w:rPr>
        <w:br/>
      </w:r>
    </w:p>
    <w:p w14:paraId="6467442F" w14:textId="77777777" w:rsidR="00F2232B" w:rsidRDefault="00F2232B" w:rsidP="00C9791D">
      <w:pPr>
        <w:pStyle w:val="BodyText"/>
        <w:numPr>
          <w:ilvl w:val="0"/>
          <w:numId w:val="211"/>
        </w:numPr>
        <w:tabs>
          <w:tab w:val="left" w:pos="720"/>
        </w:tabs>
        <w:ind w:right="360"/>
      </w:pPr>
      <w:r>
        <w:t xml:space="preserve">Click </w:t>
      </w:r>
      <w:r w:rsidRPr="00C51E7A">
        <w:rPr>
          <w:b/>
        </w:rPr>
        <w:t>ADD</w:t>
      </w:r>
      <w:r>
        <w:t>.</w:t>
      </w:r>
      <w:r>
        <w:rPr>
          <w:lang w:val="en-US"/>
        </w:rPr>
        <w:br/>
      </w:r>
      <w:r>
        <w:t xml:space="preserve">The </w:t>
      </w:r>
      <w:r w:rsidRPr="00C51E7A">
        <w:rPr>
          <w:lang w:val="en-US"/>
        </w:rPr>
        <w:t xml:space="preserve">search window closes and the </w:t>
      </w:r>
      <w:r>
        <w:t>biospecimen</w:t>
      </w:r>
      <w:r w:rsidRPr="00C51E7A">
        <w:rPr>
          <w:lang w:val="en-US"/>
        </w:rPr>
        <w:t xml:space="preserve"> identifier</w:t>
      </w:r>
      <w:r>
        <w:t xml:space="preserve">s appear on the </w:t>
      </w:r>
      <w:r>
        <w:rPr>
          <w:lang w:val="en-US"/>
        </w:rPr>
        <w:t xml:space="preserve">Inventory </w:t>
      </w:r>
      <w:r w:rsidRPr="00C51E7A">
        <w:rPr>
          <w:b/>
          <w:lang w:val="en-US"/>
        </w:rPr>
        <w:t xml:space="preserve">Bulk </w:t>
      </w:r>
      <w:r>
        <w:rPr>
          <w:b/>
          <w:lang w:val="en-US"/>
        </w:rPr>
        <w:t>Modifications</w:t>
      </w:r>
      <w:r>
        <w:t xml:space="preserve"> page. </w:t>
      </w:r>
    </w:p>
    <w:p w14:paraId="68AF9D8E" w14:textId="77777777" w:rsidR="00F2232B" w:rsidRDefault="00F2232B" w:rsidP="00F2232B">
      <w:pPr>
        <w:pStyle w:val="ListParagraph"/>
      </w:pPr>
    </w:p>
    <w:p w14:paraId="343C52AA" w14:textId="77777777" w:rsidR="00F2232B" w:rsidRDefault="00F2232B" w:rsidP="00F2232B">
      <w:pPr>
        <w:pStyle w:val="Heading3"/>
      </w:pPr>
    </w:p>
    <w:p w14:paraId="093C03D3" w14:textId="77777777" w:rsidR="00F2232B" w:rsidRDefault="00F2232B" w:rsidP="00F2232B">
      <w:r>
        <w:t>To search for biospecimen</w:t>
      </w:r>
      <w:r w:rsidRPr="006B66D3">
        <w:t>s</w:t>
      </w:r>
      <w:r>
        <w:t xml:space="preserve"> associated with a worklist:</w:t>
      </w:r>
      <w:r>
        <w:br/>
      </w:r>
    </w:p>
    <w:p w14:paraId="5E6B74BE" w14:textId="77777777" w:rsidR="00F2232B" w:rsidRPr="0096544F" w:rsidRDefault="00F2232B" w:rsidP="00C9791D">
      <w:pPr>
        <w:pStyle w:val="BodyText"/>
        <w:numPr>
          <w:ilvl w:val="0"/>
          <w:numId w:val="212"/>
        </w:numPr>
      </w:pPr>
      <w:r>
        <w:rPr>
          <w:lang w:val="en-US"/>
        </w:rPr>
        <w:t>C</w:t>
      </w:r>
      <w:r w:rsidRPr="00FF2F16">
        <w:t xml:space="preserve">lick the </w:t>
      </w:r>
      <w:r w:rsidRPr="0096544F">
        <w:rPr>
          <w:b/>
        </w:rPr>
        <w:t>Search Inventory</w:t>
      </w:r>
      <w:r>
        <w:t xml:space="preserve"> link.</w:t>
      </w:r>
      <w:r>
        <w:rPr>
          <w:lang w:val="en-US"/>
        </w:rPr>
        <w:br/>
      </w:r>
      <w:r>
        <w:t xml:space="preserve">The </w:t>
      </w:r>
      <w:r w:rsidRPr="0096544F">
        <w:rPr>
          <w:b/>
        </w:rPr>
        <w:t xml:space="preserve">Search Samples and Worklists </w:t>
      </w:r>
      <w:r>
        <w:t>page appears</w:t>
      </w:r>
      <w:r>
        <w:rPr>
          <w:lang w:val="en-US"/>
        </w:rPr>
        <w:t>.</w:t>
      </w:r>
      <w:r>
        <w:rPr>
          <w:lang w:val="en-US"/>
        </w:rPr>
        <w:br/>
      </w:r>
    </w:p>
    <w:p w14:paraId="5B6A749D" w14:textId="77777777" w:rsidR="00F2232B" w:rsidRDefault="00F2232B" w:rsidP="00C9791D">
      <w:pPr>
        <w:pStyle w:val="BodyText"/>
        <w:numPr>
          <w:ilvl w:val="0"/>
          <w:numId w:val="212"/>
        </w:numPr>
      </w:pPr>
      <w:r>
        <w:lastRenderedPageBreak/>
        <w:t xml:space="preserve">Click the </w:t>
      </w:r>
      <w:r w:rsidRPr="007429D0">
        <w:rPr>
          <w:b/>
        </w:rPr>
        <w:t>Search Worklist</w:t>
      </w:r>
      <w:r>
        <w:t xml:space="preserve"> tab. </w:t>
      </w:r>
      <w:r>
        <w:rPr>
          <w:lang w:val="en-US"/>
        </w:rPr>
        <w:br/>
      </w:r>
    </w:p>
    <w:p w14:paraId="1E0891D7" w14:textId="77777777" w:rsidR="00F2232B" w:rsidRDefault="00F2232B" w:rsidP="00C9791D">
      <w:pPr>
        <w:numPr>
          <w:ilvl w:val="0"/>
          <w:numId w:val="212"/>
        </w:numPr>
        <w:ind w:right="90"/>
      </w:pPr>
      <w:r>
        <w:t xml:space="preserve">In the </w:t>
      </w:r>
      <w:r w:rsidRPr="00C17608">
        <w:rPr>
          <w:b/>
        </w:rPr>
        <w:t>Worklist Name</w:t>
      </w:r>
      <w:r>
        <w:t xml:space="preserve"> box, type the name of the worklist from which you want to select biospecimens, and click </w:t>
      </w:r>
      <w:r w:rsidRPr="00C17608">
        <w:rPr>
          <w:b/>
        </w:rPr>
        <w:t>Search</w:t>
      </w:r>
      <w:r>
        <w:t xml:space="preserve">. </w:t>
      </w:r>
      <w:r>
        <w:rPr>
          <w:i/>
        </w:rPr>
        <w:br/>
      </w:r>
      <w:r w:rsidRPr="00C17608">
        <w:rPr>
          <w:b/>
        </w:rPr>
        <w:t>Note:</w:t>
      </w:r>
      <w:r>
        <w:t xml:space="preserve"> You can type a partial or full name of the worklist. </w:t>
      </w:r>
      <w:r>
        <w:br/>
        <w:t>A list of worklists that match your search criteria appears.</w:t>
      </w:r>
      <w:r>
        <w:br/>
      </w:r>
    </w:p>
    <w:p w14:paraId="49CFA0AC" w14:textId="77777777" w:rsidR="00F2232B" w:rsidRDefault="00F2232B" w:rsidP="00C9791D">
      <w:pPr>
        <w:numPr>
          <w:ilvl w:val="0"/>
          <w:numId w:val="212"/>
        </w:numPr>
      </w:pPr>
      <w:r>
        <w:t xml:space="preserve">Click the appropriate worklist.  </w:t>
      </w:r>
      <w:r>
        <w:br/>
        <w:t xml:space="preserve">The list of biospecimens that are associated with the worklist appears below. </w:t>
      </w:r>
    </w:p>
    <w:p w14:paraId="3D53CFD6" w14:textId="77777777" w:rsidR="00F2232B" w:rsidRDefault="00F2232B" w:rsidP="00F2232B">
      <w:pPr>
        <w:ind w:left="720"/>
      </w:pPr>
      <w:r>
        <w:br/>
      </w:r>
      <w:r>
        <w:rPr>
          <w:noProof/>
        </w:rPr>
        <w:drawing>
          <wp:inline distT="0" distB="0" distL="0" distR="0" wp14:anchorId="103BF529" wp14:editId="6738EDAC">
            <wp:extent cx="6257925" cy="2890902"/>
            <wp:effectExtent l="19050" t="19050" r="9525" b="24130"/>
            <wp:docPr id="9222" name="Picture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268763" cy="2895909"/>
                    </a:xfrm>
                    <a:prstGeom prst="rect">
                      <a:avLst/>
                    </a:prstGeom>
                    <a:ln w="3175">
                      <a:solidFill>
                        <a:schemeClr val="tx1"/>
                      </a:solidFill>
                    </a:ln>
                  </pic:spPr>
                </pic:pic>
              </a:graphicData>
            </a:graphic>
          </wp:inline>
        </w:drawing>
      </w:r>
    </w:p>
    <w:p w14:paraId="5359070E" w14:textId="77777777" w:rsidR="00F2232B" w:rsidRDefault="00F2232B" w:rsidP="00F2232B">
      <w:pPr>
        <w:pStyle w:val="Figure"/>
        <w:tabs>
          <w:tab w:val="clear" w:pos="1710"/>
          <w:tab w:val="num" w:pos="1800"/>
        </w:tabs>
        <w:ind w:left="1152" w:hanging="432"/>
      </w:pPr>
      <w:r>
        <w:t xml:space="preserve"> Search Worklist window</w:t>
      </w:r>
      <w:r>
        <w:br/>
      </w:r>
    </w:p>
    <w:p w14:paraId="19707469" w14:textId="77777777" w:rsidR="00F2232B" w:rsidRDefault="00F2232B" w:rsidP="00C9791D">
      <w:pPr>
        <w:numPr>
          <w:ilvl w:val="0"/>
          <w:numId w:val="212"/>
        </w:numPr>
        <w:tabs>
          <w:tab w:val="left" w:pos="720"/>
        </w:tabs>
      </w:pPr>
      <w:r>
        <w:t xml:space="preserve">Click </w:t>
      </w:r>
      <w:r w:rsidRPr="00237E68">
        <w:rPr>
          <w:b/>
        </w:rPr>
        <w:t>ADD</w:t>
      </w:r>
      <w:r>
        <w:t xml:space="preserve">. </w:t>
      </w:r>
    </w:p>
    <w:p w14:paraId="0A2EAF33" w14:textId="77777777" w:rsidR="00F2232B" w:rsidRDefault="00F2232B" w:rsidP="00F2232B">
      <w:pPr>
        <w:tabs>
          <w:tab w:val="left" w:pos="720"/>
        </w:tabs>
        <w:ind w:left="720"/>
      </w:pPr>
      <w:r>
        <w:t xml:space="preserve">The biospecimens associated with the worklist appear on the </w:t>
      </w:r>
      <w:r w:rsidRPr="00F57C14">
        <w:rPr>
          <w:b/>
        </w:rPr>
        <w:t xml:space="preserve">Inventory </w:t>
      </w:r>
      <w:r>
        <w:rPr>
          <w:b/>
        </w:rPr>
        <w:t>Bulk Modifications</w:t>
      </w:r>
      <w:r>
        <w:t xml:space="preserve"> page.</w:t>
      </w:r>
    </w:p>
    <w:p w14:paraId="3C03DCD8" w14:textId="77777777" w:rsidR="00F2232B" w:rsidRDefault="00F2232B" w:rsidP="00F2232B">
      <w:pPr>
        <w:pStyle w:val="Heading3"/>
      </w:pPr>
      <w:r>
        <w:br w:type="page"/>
      </w:r>
      <w:bookmarkStart w:id="4494" w:name="_Toc452993651"/>
      <w:bookmarkStart w:id="4495" w:name="_Toc507164358"/>
      <w:r>
        <w:lastRenderedPageBreak/>
        <w:t>Filtering the Search Results List</w:t>
      </w:r>
      <w:bookmarkEnd w:id="4494"/>
      <w:bookmarkEnd w:id="4495"/>
    </w:p>
    <w:p w14:paraId="7B3C0F79" w14:textId="77777777" w:rsidR="00F2232B" w:rsidRDefault="00F2232B" w:rsidP="00F2232B"/>
    <w:p w14:paraId="4A2AA053" w14:textId="77777777" w:rsidR="00F2232B" w:rsidRDefault="00F2232B" w:rsidP="00F2232B">
      <w:r>
        <w:t xml:space="preserve">Once the biospecimen list is populated on the </w:t>
      </w:r>
      <w:r w:rsidRPr="00FB6B47">
        <w:rPr>
          <w:b/>
        </w:rPr>
        <w:t xml:space="preserve">Inventory Bulk </w:t>
      </w:r>
      <w:r>
        <w:rPr>
          <w:b/>
        </w:rPr>
        <w:t>Modifications</w:t>
      </w:r>
      <w:r>
        <w:t xml:space="preserve"> screen, you can use the </w:t>
      </w:r>
      <w:r w:rsidRPr="00A1070C">
        <w:rPr>
          <w:b/>
        </w:rPr>
        <w:t>Table Filter Criteria</w:t>
      </w:r>
      <w:r>
        <w:t xml:space="preserve"> fields to search for a specific biospecimen or a group of biospecimens.</w:t>
      </w:r>
    </w:p>
    <w:p w14:paraId="6055644C" w14:textId="77777777" w:rsidR="00F2232B" w:rsidRDefault="00F2232B" w:rsidP="00F2232B"/>
    <w:p w14:paraId="46F590C6" w14:textId="77777777" w:rsidR="00F2232B" w:rsidRDefault="00F2232B" w:rsidP="00F2232B">
      <w:r>
        <w:t xml:space="preserve">To filter the biospecimens list on the </w:t>
      </w:r>
      <w:r w:rsidRPr="00FB6B47">
        <w:rPr>
          <w:b/>
        </w:rPr>
        <w:t xml:space="preserve">Inventory Bulk </w:t>
      </w:r>
      <w:r>
        <w:rPr>
          <w:b/>
        </w:rPr>
        <w:t>Modifications</w:t>
      </w:r>
      <w:r>
        <w:t xml:space="preserve"> screen: </w:t>
      </w:r>
    </w:p>
    <w:p w14:paraId="55BFDB9D" w14:textId="77777777" w:rsidR="00F2232B" w:rsidRDefault="00F2232B" w:rsidP="00F2232B"/>
    <w:p w14:paraId="3C58EE27" w14:textId="49EB32F3" w:rsidR="00F2232B" w:rsidRDefault="00F2232B" w:rsidP="00C9791D">
      <w:pPr>
        <w:numPr>
          <w:ilvl w:val="0"/>
          <w:numId w:val="213"/>
        </w:numPr>
      </w:pPr>
      <w:del w:id="4496" w:author="Sayali Dev" w:date="2018-01-31T17:54:00Z">
        <w:r w:rsidDel="009A119E">
          <w:delText>Log on</w:delText>
        </w:r>
      </w:del>
      <w:ins w:id="4497" w:author="Sayali Dev" w:date="2018-01-31T17:54:00Z">
        <w:r w:rsidR="009A119E">
          <w:t>Log in</w:t>
        </w:r>
      </w:ins>
      <w:r>
        <w:t xml:space="preserve"> to the application using your </w:t>
      </w:r>
      <w:del w:id="4498" w:author="Sayali Dev" w:date="2018-01-31T17:55:00Z">
        <w:r w:rsidDel="00A62626">
          <w:delText>logon</w:delText>
        </w:r>
      </w:del>
      <w:ins w:id="4499" w:author="Sayali Dev" w:date="2018-01-31T17:55:00Z">
        <w:r w:rsidR="00A62626">
          <w:t>log in</w:t>
        </w:r>
      </w:ins>
      <w:r>
        <w:t xml:space="preserve"> credentials. </w:t>
      </w:r>
    </w:p>
    <w:p w14:paraId="3AB51906" w14:textId="77777777" w:rsidR="00F2232B" w:rsidRDefault="00F2232B" w:rsidP="00F2232B">
      <w:pPr>
        <w:ind w:left="720"/>
      </w:pPr>
      <w:r>
        <w:t xml:space="preserve">The CIRRASPEC home page appears. </w:t>
      </w:r>
    </w:p>
    <w:p w14:paraId="508DC043" w14:textId="77777777" w:rsidR="00F2232B" w:rsidRDefault="00F2232B" w:rsidP="00F2232B">
      <w:pPr>
        <w:ind w:left="720"/>
      </w:pPr>
    </w:p>
    <w:p w14:paraId="6915B64F" w14:textId="77777777" w:rsidR="00F2232B" w:rsidRDefault="00F2232B" w:rsidP="00C9791D">
      <w:pPr>
        <w:numPr>
          <w:ilvl w:val="0"/>
          <w:numId w:val="213"/>
        </w:numPr>
      </w:pPr>
      <w:r>
        <w:t xml:space="preserve">Point to the arrow on the </w:t>
      </w:r>
      <w:r w:rsidRPr="0036231A">
        <w:rPr>
          <w:b/>
        </w:rPr>
        <w:t>BMS</w:t>
      </w:r>
      <w:r>
        <w:t xml:space="preserve"> tab, and then click </w:t>
      </w:r>
      <w:r>
        <w:rPr>
          <w:b/>
        </w:rPr>
        <w:t>Bulk Modifications</w:t>
      </w:r>
      <w:r>
        <w:t xml:space="preserve">. </w:t>
      </w:r>
    </w:p>
    <w:p w14:paraId="00FFEB17" w14:textId="77777777" w:rsidR="00F2232B" w:rsidRDefault="00F2232B" w:rsidP="00F2232B">
      <w:pPr>
        <w:pStyle w:val="BodyText"/>
        <w:ind w:left="720" w:right="720"/>
        <w:rPr>
          <w:lang w:val="en-US"/>
        </w:rPr>
      </w:pPr>
      <w:r>
        <w:t xml:space="preserve">The </w:t>
      </w:r>
      <w:r w:rsidRPr="0036231A">
        <w:rPr>
          <w:b/>
        </w:rPr>
        <w:t xml:space="preserve">Inventory Bulk </w:t>
      </w:r>
      <w:r>
        <w:rPr>
          <w:b/>
          <w:lang w:val="en-US"/>
        </w:rPr>
        <w:t>Modifications</w:t>
      </w:r>
      <w:r>
        <w:t xml:space="preserve"> page appears.</w:t>
      </w:r>
      <w:r>
        <w:rPr>
          <w:lang w:val="en-US"/>
        </w:rPr>
        <w:br/>
      </w:r>
    </w:p>
    <w:p w14:paraId="74EA8487" w14:textId="77777777" w:rsidR="00F2232B" w:rsidRDefault="00F2232B" w:rsidP="00C9791D">
      <w:pPr>
        <w:pStyle w:val="BodyText"/>
        <w:numPr>
          <w:ilvl w:val="0"/>
          <w:numId w:val="213"/>
        </w:numPr>
        <w:ind w:right="720"/>
      </w:pPr>
      <w:r>
        <w:rPr>
          <w:lang w:val="en-US"/>
        </w:rPr>
        <w:t>E</w:t>
      </w:r>
      <w:r>
        <w:t xml:space="preserve">nter appropriate information in </w:t>
      </w:r>
      <w:r>
        <w:rPr>
          <w:lang w:val="en-US"/>
        </w:rPr>
        <w:t xml:space="preserve">the </w:t>
      </w:r>
      <w:r w:rsidRPr="00E14BC1">
        <w:rPr>
          <w:b/>
          <w:lang w:val="en-US"/>
        </w:rPr>
        <w:t>Table Filter Criteria</w:t>
      </w:r>
      <w:r>
        <w:rPr>
          <w:lang w:val="en-US"/>
        </w:rPr>
        <w:t xml:space="preserve"> </w:t>
      </w:r>
      <w:r>
        <w:t>field</w:t>
      </w:r>
      <w:r>
        <w:rPr>
          <w:lang w:val="en-US"/>
        </w:rPr>
        <w:t>s</w:t>
      </w:r>
      <w:r>
        <w:t xml:space="preserve">. </w:t>
      </w:r>
      <w:r>
        <w:rPr>
          <w:lang w:val="en-US"/>
        </w:rPr>
        <w:t>F</w:t>
      </w:r>
      <w:r>
        <w:t xml:space="preserve">ollowing table lists each field and its description. </w:t>
      </w:r>
    </w:p>
    <w:p w14:paraId="63EB3191" w14:textId="77777777" w:rsidR="00F2232B" w:rsidRDefault="00F2232B" w:rsidP="00F2232B">
      <w:pPr>
        <w:pStyle w:val="BodyText"/>
        <w:ind w:left="720" w:right="540"/>
      </w:pPr>
    </w:p>
    <w:p w14:paraId="50D97D16" w14:textId="2DC90AAE" w:rsidR="00F2232B" w:rsidRPr="00E63C3C" w:rsidRDefault="00F2232B" w:rsidP="00F2232B">
      <w:pPr>
        <w:pStyle w:val="Caption"/>
        <w:ind w:firstLine="720"/>
      </w:pPr>
      <w:r>
        <w:t xml:space="preserve">Table </w:t>
      </w:r>
      <w:r w:rsidR="00653CE2">
        <w:fldChar w:fldCharType="begin"/>
      </w:r>
      <w:r w:rsidR="00653CE2">
        <w:instrText xml:space="preserve"> SEQ Figure \* ARABIC </w:instrText>
      </w:r>
      <w:r w:rsidR="00653CE2">
        <w:fldChar w:fldCharType="separate"/>
      </w:r>
      <w:r w:rsidR="00EB76E3">
        <w:rPr>
          <w:noProof/>
        </w:rPr>
        <w:t>54</w:t>
      </w:r>
      <w:r w:rsidR="00653CE2">
        <w:rPr>
          <w:noProof/>
        </w:rPr>
        <w:fldChar w:fldCharType="end"/>
      </w:r>
      <w:r>
        <w:t xml:space="preserve">: Performing a searching of biospecimens </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0"/>
        <w:gridCol w:w="7200"/>
      </w:tblGrid>
      <w:tr w:rsidR="00F2232B" w:rsidRPr="007A152E" w14:paraId="0C1A8DCD" w14:textId="77777777" w:rsidTr="00F2232B">
        <w:trPr>
          <w:cantSplit/>
          <w:trHeight w:val="288"/>
          <w:tblHeader/>
        </w:trPr>
        <w:tc>
          <w:tcPr>
            <w:tcW w:w="2610" w:type="dxa"/>
            <w:shd w:val="clear" w:color="auto" w:fill="BFBFBF"/>
            <w:vAlign w:val="center"/>
          </w:tcPr>
          <w:p w14:paraId="42A0A709" w14:textId="77777777" w:rsidR="00F2232B" w:rsidRPr="007A152E" w:rsidRDefault="00F2232B" w:rsidP="00F2232B">
            <w:pPr>
              <w:rPr>
                <w:b/>
              </w:rPr>
            </w:pPr>
            <w:r>
              <w:rPr>
                <w:b/>
              </w:rPr>
              <w:t>Field</w:t>
            </w:r>
          </w:p>
        </w:tc>
        <w:tc>
          <w:tcPr>
            <w:tcW w:w="7200" w:type="dxa"/>
            <w:shd w:val="clear" w:color="auto" w:fill="BFBFBF"/>
            <w:vAlign w:val="center"/>
          </w:tcPr>
          <w:p w14:paraId="2834C948" w14:textId="77777777" w:rsidR="00F2232B" w:rsidRPr="007A152E" w:rsidRDefault="00F2232B" w:rsidP="00F2232B">
            <w:pPr>
              <w:rPr>
                <w:b/>
              </w:rPr>
            </w:pPr>
            <w:r w:rsidRPr="007A152E">
              <w:rPr>
                <w:b/>
              </w:rPr>
              <w:t>Description</w:t>
            </w:r>
          </w:p>
        </w:tc>
      </w:tr>
      <w:tr w:rsidR="00F2232B" w14:paraId="77B10720" w14:textId="77777777" w:rsidTr="00F2232B">
        <w:trPr>
          <w:cantSplit/>
          <w:trHeight w:val="288"/>
        </w:trPr>
        <w:tc>
          <w:tcPr>
            <w:tcW w:w="2610" w:type="dxa"/>
            <w:vAlign w:val="center"/>
          </w:tcPr>
          <w:p w14:paraId="71BE9F40" w14:textId="77777777" w:rsidR="00F2232B" w:rsidRDefault="00F2232B" w:rsidP="00F2232B">
            <w:pPr>
              <w:rPr>
                <w:b/>
              </w:rPr>
            </w:pPr>
            <w:r>
              <w:rPr>
                <w:b/>
              </w:rPr>
              <w:t>Sample Status</w:t>
            </w:r>
          </w:p>
        </w:tc>
        <w:tc>
          <w:tcPr>
            <w:tcW w:w="7200" w:type="dxa"/>
            <w:vAlign w:val="center"/>
          </w:tcPr>
          <w:p w14:paraId="38F059C7" w14:textId="77777777" w:rsidR="00F2232B" w:rsidRDefault="00F2232B" w:rsidP="00F2232B">
            <w:r>
              <w:t xml:space="preserve">Click appropriate sample status for which you want to search. </w:t>
            </w:r>
          </w:p>
        </w:tc>
      </w:tr>
      <w:tr w:rsidR="00F2232B" w14:paraId="0469A13B" w14:textId="77777777" w:rsidTr="00F2232B">
        <w:trPr>
          <w:cantSplit/>
          <w:trHeight w:val="288"/>
        </w:trPr>
        <w:tc>
          <w:tcPr>
            <w:tcW w:w="2610" w:type="dxa"/>
            <w:vAlign w:val="center"/>
          </w:tcPr>
          <w:p w14:paraId="5D6B3CAD" w14:textId="77777777" w:rsidR="00F2232B" w:rsidRDefault="00F2232B" w:rsidP="00F2232B">
            <w:pPr>
              <w:rPr>
                <w:b/>
              </w:rPr>
            </w:pPr>
            <w:r>
              <w:rPr>
                <w:b/>
              </w:rPr>
              <w:t>Specimen Type</w:t>
            </w:r>
          </w:p>
        </w:tc>
        <w:tc>
          <w:tcPr>
            <w:tcW w:w="7200" w:type="dxa"/>
          </w:tcPr>
          <w:p w14:paraId="7603A1F8" w14:textId="77777777" w:rsidR="00F2232B" w:rsidRDefault="00F2232B" w:rsidP="00F2232B">
            <w:r w:rsidRPr="001F7E1E">
              <w:t xml:space="preserve">Click appropriate </w:t>
            </w:r>
            <w:r>
              <w:t>specimen type</w:t>
            </w:r>
            <w:r w:rsidRPr="001F7E1E">
              <w:t xml:space="preserve"> for which you want to search. </w:t>
            </w:r>
          </w:p>
        </w:tc>
      </w:tr>
      <w:tr w:rsidR="00F2232B" w14:paraId="3BFC5371" w14:textId="77777777" w:rsidTr="00F2232B">
        <w:trPr>
          <w:cantSplit/>
          <w:trHeight w:val="288"/>
        </w:trPr>
        <w:tc>
          <w:tcPr>
            <w:tcW w:w="2610" w:type="dxa"/>
            <w:vAlign w:val="center"/>
          </w:tcPr>
          <w:p w14:paraId="635B0AE8" w14:textId="77777777" w:rsidR="00F2232B" w:rsidRDefault="00F2232B" w:rsidP="00F2232B">
            <w:pPr>
              <w:rPr>
                <w:b/>
              </w:rPr>
            </w:pPr>
            <w:r>
              <w:rPr>
                <w:b/>
              </w:rPr>
              <w:t>Container Type</w:t>
            </w:r>
          </w:p>
        </w:tc>
        <w:tc>
          <w:tcPr>
            <w:tcW w:w="7200" w:type="dxa"/>
          </w:tcPr>
          <w:p w14:paraId="36BE4225" w14:textId="77777777" w:rsidR="00F2232B" w:rsidRDefault="00F2232B" w:rsidP="00F2232B">
            <w:r w:rsidRPr="001F7E1E">
              <w:t xml:space="preserve">Click appropriate </w:t>
            </w:r>
            <w:r>
              <w:t>container type</w:t>
            </w:r>
            <w:r w:rsidRPr="001F7E1E">
              <w:t xml:space="preserve"> for which you want to search. </w:t>
            </w:r>
          </w:p>
        </w:tc>
      </w:tr>
      <w:tr w:rsidR="00F2232B" w14:paraId="0BC9D7F9" w14:textId="77777777" w:rsidTr="00F2232B">
        <w:trPr>
          <w:cantSplit/>
          <w:trHeight w:val="288"/>
        </w:trPr>
        <w:tc>
          <w:tcPr>
            <w:tcW w:w="2610" w:type="dxa"/>
            <w:vAlign w:val="center"/>
          </w:tcPr>
          <w:p w14:paraId="5A19F343" w14:textId="77777777" w:rsidR="00F2232B" w:rsidRDefault="00F2232B" w:rsidP="00F2232B">
            <w:pPr>
              <w:rPr>
                <w:b/>
              </w:rPr>
            </w:pPr>
            <w:r>
              <w:rPr>
                <w:b/>
              </w:rPr>
              <w:t>Sample Type</w:t>
            </w:r>
          </w:p>
        </w:tc>
        <w:tc>
          <w:tcPr>
            <w:tcW w:w="7200" w:type="dxa"/>
          </w:tcPr>
          <w:p w14:paraId="309629AE" w14:textId="77777777" w:rsidR="00F2232B" w:rsidRDefault="00F2232B" w:rsidP="00F2232B">
            <w:r w:rsidRPr="001F7E1E">
              <w:t>Click appropriate s</w:t>
            </w:r>
            <w:r>
              <w:t xml:space="preserve">ample type </w:t>
            </w:r>
            <w:r w:rsidRPr="001F7E1E">
              <w:t xml:space="preserve">for which you want to search. </w:t>
            </w:r>
          </w:p>
        </w:tc>
      </w:tr>
      <w:tr w:rsidR="00F2232B" w14:paraId="7E7C3DDE" w14:textId="77777777" w:rsidTr="00F2232B">
        <w:trPr>
          <w:cantSplit/>
          <w:trHeight w:val="288"/>
        </w:trPr>
        <w:tc>
          <w:tcPr>
            <w:tcW w:w="2610" w:type="dxa"/>
            <w:vAlign w:val="center"/>
          </w:tcPr>
          <w:p w14:paraId="596F242D" w14:textId="77777777" w:rsidR="00F2232B" w:rsidRDefault="00F2232B" w:rsidP="00F2232B">
            <w:pPr>
              <w:rPr>
                <w:b/>
              </w:rPr>
            </w:pPr>
            <w:r>
              <w:rPr>
                <w:b/>
              </w:rPr>
              <w:t>FILTER</w:t>
            </w:r>
          </w:p>
        </w:tc>
        <w:tc>
          <w:tcPr>
            <w:tcW w:w="7200" w:type="dxa"/>
          </w:tcPr>
          <w:p w14:paraId="17CBBF72" w14:textId="77777777" w:rsidR="00F2232B" w:rsidRPr="00B110EE" w:rsidRDefault="00F2232B" w:rsidP="00F2232B">
            <w:r>
              <w:t xml:space="preserve">Click </w:t>
            </w:r>
            <w:r w:rsidRPr="00384D64">
              <w:rPr>
                <w:b/>
              </w:rPr>
              <w:t>FILTER</w:t>
            </w:r>
            <w:r>
              <w:t>.</w:t>
            </w:r>
            <w:r>
              <w:br/>
              <w:t>The biospecimens list at the bottom of the screen displays the filter results based on the selections you made above.</w:t>
            </w:r>
            <w:r>
              <w:br/>
            </w:r>
            <w:r>
              <w:br/>
              <w:t xml:space="preserve">For example: If you select </w:t>
            </w:r>
            <w:r w:rsidRPr="00AA768E">
              <w:rPr>
                <w:b/>
              </w:rPr>
              <w:t>In Inventory</w:t>
            </w:r>
            <w:r>
              <w:t xml:space="preserve"> as the </w:t>
            </w:r>
            <w:r w:rsidRPr="00384D64">
              <w:rPr>
                <w:b/>
              </w:rPr>
              <w:t>Sample Status</w:t>
            </w:r>
            <w:r>
              <w:t xml:space="preserve"> and </w:t>
            </w:r>
            <w:r w:rsidRPr="00AA768E">
              <w:rPr>
                <w:b/>
              </w:rPr>
              <w:t>Blood</w:t>
            </w:r>
            <w:r>
              <w:t xml:space="preserve"> as the </w:t>
            </w:r>
            <w:r w:rsidRPr="00384D64">
              <w:rPr>
                <w:b/>
              </w:rPr>
              <w:t>Specimen Type</w:t>
            </w:r>
            <w:r>
              <w:t xml:space="preserve"> and click </w:t>
            </w:r>
            <w:r>
              <w:rPr>
                <w:b/>
              </w:rPr>
              <w:t>FILTER</w:t>
            </w:r>
            <w:r>
              <w:t xml:space="preserve">, the biospecimens list displays only blood biospecimens with status of </w:t>
            </w:r>
            <w:r w:rsidRPr="00384D64">
              <w:rPr>
                <w:b/>
              </w:rPr>
              <w:t>In Inventory</w:t>
            </w:r>
            <w:r>
              <w:t>.</w:t>
            </w:r>
          </w:p>
        </w:tc>
      </w:tr>
    </w:tbl>
    <w:p w14:paraId="7F5E7C75" w14:textId="77777777" w:rsidR="00F2232B" w:rsidRDefault="00F2232B" w:rsidP="00F2232B">
      <w:pPr>
        <w:pStyle w:val="BodyText"/>
      </w:pPr>
      <w:r>
        <w:t xml:space="preserve"> </w:t>
      </w:r>
    </w:p>
    <w:p w14:paraId="66D99CCC" w14:textId="77777777" w:rsidR="00F2232B" w:rsidRDefault="00F2232B" w:rsidP="00F2232B">
      <w:pPr>
        <w:ind w:left="720" w:right="540"/>
      </w:pPr>
      <w:r w:rsidRPr="0070334C">
        <w:rPr>
          <w:b/>
        </w:rPr>
        <w:t xml:space="preserve">Note: </w:t>
      </w:r>
      <w:r>
        <w:t>You can use one field or a combination of fields to filter the search.</w:t>
      </w:r>
    </w:p>
    <w:p w14:paraId="45612789" w14:textId="77777777" w:rsidR="00F2232B" w:rsidRDefault="00F2232B" w:rsidP="00F2232B">
      <w:pPr>
        <w:ind w:left="720" w:right="540"/>
      </w:pPr>
    </w:p>
    <w:p w14:paraId="3B367C0D" w14:textId="77777777" w:rsidR="00F2232B" w:rsidRPr="00106C1C" w:rsidRDefault="00F2232B" w:rsidP="00F2232B">
      <w:pPr>
        <w:pStyle w:val="Heading3"/>
        <w:rPr>
          <w:lang w:val="en-US"/>
        </w:rPr>
      </w:pPr>
      <w:r>
        <w:br w:type="page"/>
      </w:r>
      <w:bookmarkStart w:id="4500" w:name="AddIdentifierOnBulkChanges"/>
      <w:bookmarkStart w:id="4501" w:name="_Toc300125785"/>
      <w:bookmarkStart w:id="4502" w:name="_Toc452993652"/>
      <w:bookmarkStart w:id="4503" w:name="_Toc507164359"/>
      <w:bookmarkEnd w:id="4500"/>
      <w:r>
        <w:lastRenderedPageBreak/>
        <w:t>Adding a New Identifier</w:t>
      </w:r>
      <w:bookmarkEnd w:id="4501"/>
      <w:r>
        <w:t xml:space="preserve"> </w:t>
      </w:r>
      <w:r>
        <w:rPr>
          <w:lang w:val="en-US"/>
        </w:rPr>
        <w:t>on</w:t>
      </w:r>
      <w:r>
        <w:t xml:space="preserve"> </w:t>
      </w:r>
      <w:r>
        <w:rPr>
          <w:lang w:val="en-US"/>
        </w:rPr>
        <w:t xml:space="preserve">the Inventory </w:t>
      </w:r>
      <w:r>
        <w:t>Bulk</w:t>
      </w:r>
      <w:r>
        <w:rPr>
          <w:lang w:val="en-US"/>
        </w:rPr>
        <w:t xml:space="preserve"> Modifications Page</w:t>
      </w:r>
      <w:bookmarkEnd w:id="4502"/>
      <w:bookmarkEnd w:id="4503"/>
    </w:p>
    <w:p w14:paraId="3441CAED" w14:textId="77777777" w:rsidR="00F2232B" w:rsidRDefault="00F2232B" w:rsidP="00F2232B"/>
    <w:p w14:paraId="5B12B585" w14:textId="77777777" w:rsidR="00F2232B" w:rsidRDefault="00F2232B" w:rsidP="00F2232B">
      <w:r>
        <w:t xml:space="preserve">To add a new identifier to biospecimens on the </w:t>
      </w:r>
      <w:r w:rsidRPr="00D22AEF">
        <w:rPr>
          <w:b/>
        </w:rPr>
        <w:t xml:space="preserve">Inventory </w:t>
      </w:r>
      <w:r w:rsidRPr="00106C1C">
        <w:rPr>
          <w:b/>
        </w:rPr>
        <w:t xml:space="preserve">Bulk </w:t>
      </w:r>
      <w:r>
        <w:rPr>
          <w:b/>
        </w:rPr>
        <w:t>Modifications</w:t>
      </w:r>
      <w:r>
        <w:t xml:space="preserve"> page:</w:t>
      </w:r>
    </w:p>
    <w:p w14:paraId="77CA9DD5" w14:textId="77777777" w:rsidR="00F2232B" w:rsidRPr="005F4FD6" w:rsidRDefault="00F2232B" w:rsidP="00F2232B"/>
    <w:p w14:paraId="3315F183" w14:textId="5F0E6A98" w:rsidR="00F2232B" w:rsidRDefault="00F2232B" w:rsidP="00C9791D">
      <w:pPr>
        <w:numPr>
          <w:ilvl w:val="0"/>
          <w:numId w:val="151"/>
        </w:numPr>
      </w:pPr>
      <w:del w:id="4504" w:author="Sayali Dev" w:date="2018-01-31T17:54:00Z">
        <w:r w:rsidDel="009A119E">
          <w:delText>Log on</w:delText>
        </w:r>
      </w:del>
      <w:ins w:id="4505" w:author="Sayali Dev" w:date="2018-01-31T17:54:00Z">
        <w:r w:rsidR="009A119E">
          <w:t>Log in</w:t>
        </w:r>
      </w:ins>
      <w:r>
        <w:t xml:space="preserve"> to the application using your </w:t>
      </w:r>
      <w:del w:id="4506" w:author="Sayali Dev" w:date="2018-01-31T17:55:00Z">
        <w:r w:rsidDel="00A62626">
          <w:delText>logon</w:delText>
        </w:r>
      </w:del>
      <w:ins w:id="4507" w:author="Sayali Dev" w:date="2018-01-31T17:55:00Z">
        <w:r w:rsidR="00A62626">
          <w:t>log in</w:t>
        </w:r>
      </w:ins>
      <w:r>
        <w:t xml:space="preserve"> credentials. </w:t>
      </w:r>
    </w:p>
    <w:p w14:paraId="6BDEEF40" w14:textId="77777777" w:rsidR="00F2232B" w:rsidRDefault="00F2232B" w:rsidP="00F2232B">
      <w:pPr>
        <w:ind w:left="720"/>
      </w:pPr>
      <w:r>
        <w:t xml:space="preserve">The CIRRASPEC home page appears. </w:t>
      </w:r>
    </w:p>
    <w:p w14:paraId="628D6116" w14:textId="77777777" w:rsidR="00F2232B" w:rsidRDefault="00F2232B" w:rsidP="00F2232B">
      <w:pPr>
        <w:ind w:left="720"/>
      </w:pPr>
    </w:p>
    <w:p w14:paraId="64D26620" w14:textId="77777777" w:rsidR="00F2232B" w:rsidRDefault="00F2232B" w:rsidP="00C9791D">
      <w:pPr>
        <w:numPr>
          <w:ilvl w:val="0"/>
          <w:numId w:val="151"/>
        </w:numPr>
      </w:pPr>
      <w:r>
        <w:t xml:space="preserve">Point to the arrow on the </w:t>
      </w:r>
      <w:r w:rsidRPr="0036231A">
        <w:rPr>
          <w:b/>
        </w:rPr>
        <w:t>BMS</w:t>
      </w:r>
      <w:r>
        <w:t xml:space="preserve"> tab, and then click </w:t>
      </w:r>
      <w:r>
        <w:rPr>
          <w:b/>
        </w:rPr>
        <w:t>Bulk Modifications</w:t>
      </w:r>
      <w:r>
        <w:t xml:space="preserve">. </w:t>
      </w:r>
    </w:p>
    <w:p w14:paraId="76A4D15B" w14:textId="77777777" w:rsidR="00F2232B" w:rsidRDefault="00F2232B" w:rsidP="00F2232B">
      <w:pPr>
        <w:pStyle w:val="BodyText"/>
        <w:ind w:left="720" w:right="720"/>
      </w:pPr>
      <w:r>
        <w:t xml:space="preserve">The </w:t>
      </w:r>
      <w:r w:rsidRPr="0036231A">
        <w:rPr>
          <w:b/>
        </w:rPr>
        <w:t xml:space="preserve">Inventory Bulk </w:t>
      </w:r>
      <w:r>
        <w:rPr>
          <w:b/>
          <w:lang w:val="en-US"/>
        </w:rPr>
        <w:t>Modifications</w:t>
      </w:r>
      <w:r>
        <w:t xml:space="preserve"> page appears.</w:t>
      </w:r>
    </w:p>
    <w:p w14:paraId="2C009A4E" w14:textId="77777777" w:rsidR="00F2232B" w:rsidRDefault="00F2232B" w:rsidP="00F2232B">
      <w:pPr>
        <w:pStyle w:val="BodyText"/>
        <w:ind w:left="720" w:right="720"/>
      </w:pPr>
    </w:p>
    <w:p w14:paraId="2E2C5AC2" w14:textId="77777777" w:rsidR="00F2232B" w:rsidRPr="007B07BB" w:rsidRDefault="00F2232B" w:rsidP="00C9791D">
      <w:pPr>
        <w:pStyle w:val="BodyText"/>
        <w:numPr>
          <w:ilvl w:val="0"/>
          <w:numId w:val="151"/>
        </w:numPr>
        <w:ind w:right="720"/>
      </w:pPr>
      <w:r>
        <w:t xml:space="preserve">Click the </w:t>
      </w:r>
      <w:r w:rsidRPr="0066516F">
        <w:rPr>
          <w:b/>
        </w:rPr>
        <w:t>Search Inventory</w:t>
      </w:r>
      <w:r>
        <w:t xml:space="preserve"> link</w:t>
      </w:r>
      <w:r>
        <w:rPr>
          <w:lang w:val="en-US"/>
        </w:rPr>
        <w:t>.</w:t>
      </w:r>
      <w:r>
        <w:rPr>
          <w:lang w:val="en-US"/>
        </w:rPr>
        <w:br/>
        <w:t xml:space="preserve">The </w:t>
      </w:r>
      <w:r w:rsidRPr="007B07BB">
        <w:rPr>
          <w:b/>
          <w:lang w:val="en-US"/>
        </w:rPr>
        <w:t>Search Sample and Worklists</w:t>
      </w:r>
      <w:r>
        <w:rPr>
          <w:lang w:val="en-US"/>
        </w:rPr>
        <w:t xml:space="preserve"> window appears.</w:t>
      </w:r>
      <w:r>
        <w:rPr>
          <w:lang w:val="en-US"/>
        </w:rPr>
        <w:br/>
      </w:r>
    </w:p>
    <w:p w14:paraId="76A295B2" w14:textId="77777777" w:rsidR="00F2232B" w:rsidRPr="00CE3DF6" w:rsidRDefault="00F2232B" w:rsidP="00C9791D">
      <w:pPr>
        <w:pStyle w:val="BodyText"/>
        <w:numPr>
          <w:ilvl w:val="0"/>
          <w:numId w:val="151"/>
        </w:numPr>
        <w:ind w:right="720"/>
        <w:rPr>
          <w:lang w:val="en-US"/>
        </w:rPr>
      </w:pPr>
      <w:r w:rsidRPr="00CE3DF6">
        <w:rPr>
          <w:lang w:val="en-US"/>
        </w:rPr>
        <w:t xml:space="preserve">In the </w:t>
      </w:r>
      <w:r w:rsidRPr="00CE3DF6">
        <w:rPr>
          <w:b/>
          <w:lang w:val="en-US"/>
        </w:rPr>
        <w:t>Search Sample</w:t>
      </w:r>
      <w:r>
        <w:rPr>
          <w:b/>
          <w:lang w:val="en-US"/>
        </w:rPr>
        <w:t>s</w:t>
      </w:r>
      <w:r w:rsidRPr="00CE3DF6">
        <w:rPr>
          <w:b/>
          <w:lang w:val="en-US"/>
        </w:rPr>
        <w:t xml:space="preserve"> and Worklists</w:t>
      </w:r>
      <w:r w:rsidRPr="00CE3DF6">
        <w:rPr>
          <w:lang w:val="en-US"/>
        </w:rPr>
        <w:t xml:space="preserve"> window, search, </w:t>
      </w:r>
      <w:r>
        <w:t xml:space="preserve">select </w:t>
      </w:r>
      <w:r w:rsidRPr="00CE3DF6">
        <w:rPr>
          <w:lang w:val="en-US"/>
        </w:rPr>
        <w:t xml:space="preserve">and add </w:t>
      </w:r>
      <w:r>
        <w:t>the biospecimens</w:t>
      </w:r>
      <w:r>
        <w:rPr>
          <w:lang w:val="en-US"/>
        </w:rPr>
        <w:t xml:space="preserve"> f</w:t>
      </w:r>
      <w:r w:rsidRPr="00CE3DF6">
        <w:rPr>
          <w:lang w:val="en-US"/>
        </w:rPr>
        <w:t>o</w:t>
      </w:r>
      <w:r>
        <w:rPr>
          <w:lang w:val="en-US"/>
        </w:rPr>
        <w:t>r</w:t>
      </w:r>
      <w:r w:rsidRPr="00CE3DF6">
        <w:rPr>
          <w:lang w:val="en-US"/>
        </w:rPr>
        <w:t xml:space="preserve"> which </w:t>
      </w:r>
      <w:r>
        <w:t xml:space="preserve">you want to </w:t>
      </w:r>
      <w:r>
        <w:rPr>
          <w:lang w:val="en-US"/>
        </w:rPr>
        <w:t>add a new identifier</w:t>
      </w:r>
      <w:r w:rsidRPr="00CE3DF6">
        <w:rPr>
          <w:lang w:val="en-US"/>
        </w:rPr>
        <w:t>.</w:t>
      </w:r>
      <w:r w:rsidRPr="00CE3DF6">
        <w:rPr>
          <w:lang w:val="en-US"/>
        </w:rPr>
        <w:br/>
      </w:r>
      <w:r>
        <w:t xml:space="preserve">The </w:t>
      </w:r>
      <w:r w:rsidRPr="00CE3DF6">
        <w:rPr>
          <w:b/>
        </w:rPr>
        <w:t xml:space="preserve">Inventory Bulk </w:t>
      </w:r>
      <w:r>
        <w:rPr>
          <w:b/>
          <w:lang w:val="en-US"/>
        </w:rPr>
        <w:t>Modifications</w:t>
      </w:r>
      <w:r>
        <w:t xml:space="preserve"> page displays the biospecimens that you selected. </w:t>
      </w:r>
      <w:r w:rsidRPr="00CE3DF6">
        <w:rPr>
          <w:lang w:val="en-US"/>
        </w:rPr>
        <w:br/>
      </w:r>
      <w:r w:rsidRPr="00CE3DF6">
        <w:rPr>
          <w:b/>
          <w:lang w:val="en-US"/>
        </w:rPr>
        <w:t>Note:</w:t>
      </w:r>
      <w:r w:rsidRPr="00CE3DF6">
        <w:rPr>
          <w:lang w:val="en-US"/>
        </w:rPr>
        <w:t xml:space="preserve"> For information about using the </w:t>
      </w:r>
      <w:r w:rsidRPr="000832FE">
        <w:rPr>
          <w:b/>
          <w:lang w:val="en-US"/>
        </w:rPr>
        <w:t>Search Samples and Worklists</w:t>
      </w:r>
      <w:r w:rsidRPr="00CE3DF6">
        <w:rPr>
          <w:lang w:val="en-US"/>
        </w:rPr>
        <w:t xml:space="preserve"> window, see </w:t>
      </w:r>
      <w:hyperlink w:anchor="SearchingSamplesAndWorklists" w:history="1">
        <w:r w:rsidRPr="00CE3DF6">
          <w:rPr>
            <w:rStyle w:val="Hyperlink"/>
            <w:b/>
            <w:lang w:val="en-US"/>
          </w:rPr>
          <w:t>Using the Search Samples and Worklists Window</w:t>
        </w:r>
      </w:hyperlink>
      <w:r>
        <w:rPr>
          <w:b/>
          <w:lang w:val="en-US"/>
        </w:rPr>
        <w:t>.</w:t>
      </w:r>
      <w:r>
        <w:rPr>
          <w:b/>
          <w:lang w:val="en-US"/>
        </w:rPr>
        <w:br/>
      </w:r>
    </w:p>
    <w:p w14:paraId="5655C9F8" w14:textId="77777777" w:rsidR="00F2232B" w:rsidRPr="006E1544" w:rsidRDefault="00F2232B" w:rsidP="00C9791D">
      <w:pPr>
        <w:pStyle w:val="BodyText"/>
        <w:numPr>
          <w:ilvl w:val="0"/>
          <w:numId w:val="151"/>
        </w:numPr>
        <w:ind w:right="720"/>
      </w:pPr>
      <w:r>
        <w:rPr>
          <w:lang w:val="en-US"/>
        </w:rPr>
        <w:t xml:space="preserve">On the list of biospecimens on the </w:t>
      </w:r>
      <w:r w:rsidRPr="005F4FD6">
        <w:rPr>
          <w:b/>
          <w:lang w:val="en-US"/>
        </w:rPr>
        <w:t xml:space="preserve">Inventory Bulk </w:t>
      </w:r>
      <w:r>
        <w:rPr>
          <w:b/>
          <w:lang w:val="en-US"/>
        </w:rPr>
        <w:t>Modifications</w:t>
      </w:r>
      <w:r>
        <w:rPr>
          <w:lang w:val="en-US"/>
        </w:rPr>
        <w:t xml:space="preserve"> page, c</w:t>
      </w:r>
      <w:r w:rsidRPr="00207A52">
        <w:t xml:space="preserve">lick the </w:t>
      </w:r>
      <w:r>
        <w:t>i</w:t>
      </w:r>
      <w:r w:rsidRPr="004B6C8E">
        <w:t>dentifier</w:t>
      </w:r>
      <w:r w:rsidRPr="00207A52">
        <w:t xml:space="preserve"> link </w:t>
      </w:r>
      <w:r>
        <w:rPr>
          <w:lang w:val="en-US"/>
        </w:rPr>
        <w:t>of</w:t>
      </w:r>
      <w:r w:rsidRPr="00207A52">
        <w:t xml:space="preserve"> the </w:t>
      </w:r>
      <w:r>
        <w:t>biospecimen</w:t>
      </w:r>
      <w:r>
        <w:rPr>
          <w:lang w:val="en-US"/>
        </w:rPr>
        <w:t xml:space="preserve"> for which </w:t>
      </w:r>
      <w:r>
        <w:t xml:space="preserve">you want to </w:t>
      </w:r>
      <w:r>
        <w:rPr>
          <w:lang w:val="en-US"/>
        </w:rPr>
        <w:t>add a new identifier</w:t>
      </w:r>
      <w:r w:rsidRPr="006E1544">
        <w:t xml:space="preserve">. </w:t>
      </w:r>
    </w:p>
    <w:p w14:paraId="3432161F" w14:textId="77777777" w:rsidR="00F2232B" w:rsidRDefault="00F2232B" w:rsidP="00F2232B">
      <w:pPr>
        <w:ind w:left="720"/>
      </w:pPr>
      <w:r w:rsidRPr="006E1544">
        <w:t xml:space="preserve">The </w:t>
      </w:r>
      <w:r w:rsidRPr="001D0E06">
        <w:rPr>
          <w:b/>
        </w:rPr>
        <w:t>Add Identifier(s)</w:t>
      </w:r>
      <w:r>
        <w:t xml:space="preserve"> window appears</w:t>
      </w:r>
      <w:r w:rsidRPr="00207A52">
        <w:t>.</w:t>
      </w:r>
      <w:r>
        <w:br/>
      </w:r>
    </w:p>
    <w:p w14:paraId="008773BD" w14:textId="77777777" w:rsidR="00F2232B" w:rsidRDefault="00F2232B" w:rsidP="00F2232B">
      <w:pPr>
        <w:ind w:left="720"/>
      </w:pPr>
      <w:r>
        <w:rPr>
          <w:noProof/>
        </w:rPr>
        <w:drawing>
          <wp:inline distT="0" distB="0" distL="0" distR="0" wp14:anchorId="0E02E024" wp14:editId="1F5D73D6">
            <wp:extent cx="2557863" cy="1768475"/>
            <wp:effectExtent l="19050" t="19050" r="13970" b="22225"/>
            <wp:docPr id="9223" name="Picture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83924" cy="1786493"/>
                    </a:xfrm>
                    <a:prstGeom prst="rect">
                      <a:avLst/>
                    </a:prstGeom>
                    <a:ln w="3175">
                      <a:solidFill>
                        <a:schemeClr val="tx1"/>
                      </a:solidFill>
                    </a:ln>
                  </pic:spPr>
                </pic:pic>
              </a:graphicData>
            </a:graphic>
          </wp:inline>
        </w:drawing>
      </w:r>
    </w:p>
    <w:p w14:paraId="676FD048" w14:textId="77777777" w:rsidR="00F2232B" w:rsidRDefault="00F2232B" w:rsidP="00F2232B">
      <w:pPr>
        <w:pStyle w:val="Figure"/>
        <w:tabs>
          <w:tab w:val="clear" w:pos="1710"/>
          <w:tab w:val="num" w:pos="1800"/>
        </w:tabs>
        <w:ind w:left="1152" w:hanging="432"/>
      </w:pPr>
      <w:r>
        <w:t xml:space="preserve"> Add Identifier(s) window with identifier fields</w:t>
      </w:r>
      <w:r>
        <w:br/>
      </w:r>
    </w:p>
    <w:p w14:paraId="479643F5" w14:textId="77777777" w:rsidR="00F2232B" w:rsidRDefault="00F2232B" w:rsidP="00C9791D">
      <w:pPr>
        <w:pStyle w:val="BodyText"/>
        <w:numPr>
          <w:ilvl w:val="0"/>
          <w:numId w:val="151"/>
        </w:numPr>
        <w:ind w:right="360"/>
      </w:pPr>
      <w:r>
        <w:t xml:space="preserve">Click the add icon </w:t>
      </w:r>
      <w:r>
        <w:rPr>
          <w:noProof/>
          <w:lang w:val="en-US" w:eastAsia="en-US"/>
        </w:rPr>
        <w:drawing>
          <wp:inline distT="0" distB="0" distL="0" distR="0" wp14:anchorId="5F319967" wp14:editId="0CD6FB42">
            <wp:extent cx="249555" cy="241300"/>
            <wp:effectExtent l="0" t="0" r="0" b="6350"/>
            <wp:docPr id="189" name="Picture 189" descr="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add ic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9555" cy="241300"/>
                    </a:xfrm>
                    <a:prstGeom prst="rect">
                      <a:avLst/>
                    </a:prstGeom>
                    <a:noFill/>
                    <a:ln>
                      <a:noFill/>
                    </a:ln>
                  </pic:spPr>
                </pic:pic>
              </a:graphicData>
            </a:graphic>
          </wp:inline>
        </w:drawing>
      </w:r>
      <w:r>
        <w:t>.</w:t>
      </w:r>
    </w:p>
    <w:p w14:paraId="6AB9DF39" w14:textId="77777777" w:rsidR="00F2232B" w:rsidRPr="00175C2D" w:rsidRDefault="00F2232B" w:rsidP="00F2232B">
      <w:pPr>
        <w:pStyle w:val="BodyText"/>
        <w:ind w:left="720" w:right="360"/>
        <w:rPr>
          <w:lang w:val="en-US"/>
        </w:rPr>
      </w:pPr>
      <w:r>
        <w:t xml:space="preserve">The identifier fields appear. </w:t>
      </w:r>
      <w:r>
        <w:rPr>
          <w:lang w:val="en-US"/>
        </w:rPr>
        <w:br/>
      </w:r>
    </w:p>
    <w:p w14:paraId="77B58A03" w14:textId="77777777" w:rsidR="00F2232B" w:rsidRDefault="00F2232B" w:rsidP="00C9791D">
      <w:pPr>
        <w:pStyle w:val="BodyText"/>
        <w:numPr>
          <w:ilvl w:val="0"/>
          <w:numId w:val="151"/>
        </w:numPr>
        <w:ind w:right="360"/>
      </w:pPr>
      <w:r>
        <w:rPr>
          <w:lang w:val="en-US"/>
        </w:rPr>
        <w:t>T</w:t>
      </w:r>
      <w:r>
        <w:t>ype</w:t>
      </w:r>
      <w:r>
        <w:rPr>
          <w:lang w:val="en-US"/>
        </w:rPr>
        <w:t xml:space="preserve"> the</w:t>
      </w:r>
      <w:r>
        <w:t xml:space="preserve"> </w:t>
      </w:r>
      <w:r w:rsidRPr="00BA3721">
        <w:rPr>
          <w:b/>
        </w:rPr>
        <w:t>Source Identifier</w:t>
      </w:r>
      <w:r>
        <w:t xml:space="preserve"> </w:t>
      </w:r>
      <w:r>
        <w:rPr>
          <w:lang w:val="en-US"/>
        </w:rPr>
        <w:t>to be assigned to the biospecimen.</w:t>
      </w:r>
      <w:r>
        <w:rPr>
          <w:lang w:val="en-US"/>
        </w:rPr>
        <w:br/>
      </w:r>
    </w:p>
    <w:p w14:paraId="0A7C7C0C" w14:textId="77777777" w:rsidR="00F2232B" w:rsidRDefault="00F2232B" w:rsidP="00C9791D">
      <w:pPr>
        <w:numPr>
          <w:ilvl w:val="0"/>
          <w:numId w:val="151"/>
        </w:numPr>
      </w:pPr>
      <w:r>
        <w:t xml:space="preserve">Click the appropriate </w:t>
      </w:r>
      <w:r w:rsidRPr="00BA3721">
        <w:rPr>
          <w:b/>
        </w:rPr>
        <w:t>Identifier</w:t>
      </w:r>
      <w:r>
        <w:t xml:space="preserve"> </w:t>
      </w:r>
      <w:r w:rsidRPr="00BA3721">
        <w:rPr>
          <w:b/>
        </w:rPr>
        <w:t>Type</w:t>
      </w:r>
      <w:r>
        <w:rPr>
          <w:b/>
        </w:rPr>
        <w:t xml:space="preserve"> </w:t>
      </w:r>
      <w:r>
        <w:t>for the new identifier.</w:t>
      </w:r>
      <w:r>
        <w:br/>
      </w:r>
    </w:p>
    <w:p w14:paraId="64AF7BA6" w14:textId="77777777" w:rsidR="00F2232B" w:rsidRDefault="00F2232B" w:rsidP="00C9791D">
      <w:pPr>
        <w:numPr>
          <w:ilvl w:val="0"/>
          <w:numId w:val="151"/>
        </w:numPr>
      </w:pPr>
      <w:r>
        <w:t xml:space="preserve">Click the check mark icon </w:t>
      </w:r>
      <w:r>
        <w:rPr>
          <w:noProof/>
        </w:rPr>
        <w:drawing>
          <wp:inline distT="0" distB="0" distL="0" distR="0" wp14:anchorId="2E71C99A" wp14:editId="5E4FDC61">
            <wp:extent cx="191135" cy="174625"/>
            <wp:effectExtent l="0" t="0" r="0" b="0"/>
            <wp:docPr id="190" name="Picture 190" descr="check 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heck mark ic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1135" cy="174625"/>
                    </a:xfrm>
                    <a:prstGeom prst="rect">
                      <a:avLst/>
                    </a:prstGeom>
                    <a:noFill/>
                    <a:ln>
                      <a:noFill/>
                    </a:ln>
                  </pic:spPr>
                </pic:pic>
              </a:graphicData>
            </a:graphic>
          </wp:inline>
        </w:drawing>
      </w:r>
      <w:r>
        <w:t xml:space="preserve">. </w:t>
      </w:r>
      <w:r>
        <w:br/>
        <w:t>The identifier and its type appear in the list below.</w:t>
      </w:r>
      <w:r>
        <w:br/>
      </w:r>
    </w:p>
    <w:p w14:paraId="3B277E59" w14:textId="77777777" w:rsidR="00F2232B" w:rsidRDefault="00F2232B" w:rsidP="00C9791D">
      <w:pPr>
        <w:numPr>
          <w:ilvl w:val="0"/>
          <w:numId w:val="151"/>
        </w:numPr>
      </w:pPr>
      <w:r>
        <w:t xml:space="preserve">Click </w:t>
      </w:r>
      <w:r w:rsidRPr="00BA3721">
        <w:rPr>
          <w:b/>
        </w:rPr>
        <w:t>SAVE</w:t>
      </w:r>
      <w:r>
        <w:t>.</w:t>
      </w:r>
    </w:p>
    <w:p w14:paraId="7526FD83" w14:textId="77777777" w:rsidR="00F2232B" w:rsidRDefault="00F2232B" w:rsidP="00F2232B">
      <w:pPr>
        <w:ind w:left="720"/>
      </w:pPr>
      <w:r>
        <w:t xml:space="preserve">The new identifier is assigned to the biospecimen and appears on the </w:t>
      </w:r>
      <w:r w:rsidRPr="005F4FD6">
        <w:rPr>
          <w:b/>
        </w:rPr>
        <w:t xml:space="preserve">Inventory Bulk </w:t>
      </w:r>
      <w:r>
        <w:rPr>
          <w:b/>
        </w:rPr>
        <w:t>Modifications</w:t>
      </w:r>
      <w:r>
        <w:t xml:space="preserve"> page.       </w:t>
      </w:r>
    </w:p>
    <w:p w14:paraId="73D87AFB" w14:textId="77777777" w:rsidR="00F2232B" w:rsidRDefault="00F2232B" w:rsidP="00F2232B">
      <w:pPr>
        <w:pStyle w:val="Heading3"/>
      </w:pPr>
      <w:r>
        <w:br w:type="page"/>
      </w:r>
      <w:bookmarkStart w:id="4508" w:name="BulkModifySample"/>
      <w:bookmarkStart w:id="4509" w:name="_Toc300125786"/>
      <w:bookmarkStart w:id="4510" w:name="_Toc452993653"/>
      <w:bookmarkStart w:id="4511" w:name="_Toc507164360"/>
      <w:bookmarkEnd w:id="4508"/>
      <w:r>
        <w:lastRenderedPageBreak/>
        <w:t>Modifying Biospecimens</w:t>
      </w:r>
      <w:bookmarkEnd w:id="4509"/>
      <w:r>
        <w:t xml:space="preserve"> in Bulk</w:t>
      </w:r>
      <w:bookmarkEnd w:id="4510"/>
      <w:bookmarkEnd w:id="4511"/>
    </w:p>
    <w:p w14:paraId="52F2DAB4" w14:textId="77777777" w:rsidR="00F2232B" w:rsidRDefault="00F2232B" w:rsidP="00F2232B"/>
    <w:p w14:paraId="49BD1E68" w14:textId="77777777" w:rsidR="00F2232B" w:rsidRDefault="00F2232B" w:rsidP="00F2232B">
      <w:r>
        <w:t>To modify</w:t>
      </w:r>
      <w:r w:rsidRPr="006B66D3">
        <w:t xml:space="preserve"> </w:t>
      </w:r>
      <w:r>
        <w:t>biospecimen</w:t>
      </w:r>
      <w:r w:rsidRPr="006B66D3">
        <w:t>s</w:t>
      </w:r>
      <w:r>
        <w:t xml:space="preserve"> in bulk:</w:t>
      </w:r>
    </w:p>
    <w:p w14:paraId="77444EA6" w14:textId="77777777" w:rsidR="00F2232B" w:rsidRDefault="00F2232B" w:rsidP="00F2232B">
      <w:pPr>
        <w:pStyle w:val="BodyText"/>
        <w:ind w:right="720"/>
      </w:pPr>
    </w:p>
    <w:p w14:paraId="128A3277" w14:textId="471C2CA6" w:rsidR="00F2232B" w:rsidRDefault="00F2232B" w:rsidP="00C9791D">
      <w:pPr>
        <w:numPr>
          <w:ilvl w:val="0"/>
          <w:numId w:val="152"/>
        </w:numPr>
      </w:pPr>
      <w:del w:id="4512" w:author="Sayali Dev" w:date="2018-01-31T17:54:00Z">
        <w:r w:rsidDel="009A119E">
          <w:delText>Log on</w:delText>
        </w:r>
      </w:del>
      <w:ins w:id="4513" w:author="Sayali Dev" w:date="2018-01-31T17:54:00Z">
        <w:r w:rsidR="009A119E">
          <w:t>Log in</w:t>
        </w:r>
      </w:ins>
      <w:r>
        <w:t xml:space="preserve"> to the application using your </w:t>
      </w:r>
      <w:del w:id="4514" w:author="Sayali Dev" w:date="2018-01-31T17:55:00Z">
        <w:r w:rsidDel="00A62626">
          <w:delText>logon</w:delText>
        </w:r>
      </w:del>
      <w:ins w:id="4515" w:author="Sayali Dev" w:date="2018-01-31T17:55:00Z">
        <w:r w:rsidR="00A62626">
          <w:t>log in</w:t>
        </w:r>
      </w:ins>
      <w:r>
        <w:t xml:space="preserve"> credentials. </w:t>
      </w:r>
    </w:p>
    <w:p w14:paraId="5ABEB1F5" w14:textId="77777777" w:rsidR="00F2232B" w:rsidRDefault="00F2232B" w:rsidP="00F2232B">
      <w:pPr>
        <w:ind w:left="720"/>
      </w:pPr>
      <w:r>
        <w:t xml:space="preserve">The CIRRASPEC home page appears. </w:t>
      </w:r>
    </w:p>
    <w:p w14:paraId="60BDDCB8" w14:textId="77777777" w:rsidR="00F2232B" w:rsidRDefault="00F2232B" w:rsidP="00F2232B">
      <w:pPr>
        <w:ind w:left="720"/>
      </w:pPr>
    </w:p>
    <w:p w14:paraId="6EC95B14" w14:textId="77777777" w:rsidR="00F2232B" w:rsidRDefault="00F2232B" w:rsidP="00C9791D">
      <w:pPr>
        <w:numPr>
          <w:ilvl w:val="0"/>
          <w:numId w:val="152"/>
        </w:numPr>
      </w:pPr>
      <w:r>
        <w:t xml:space="preserve">Point to the arrow on the </w:t>
      </w:r>
      <w:r w:rsidRPr="0036231A">
        <w:rPr>
          <w:b/>
        </w:rPr>
        <w:t>BMS</w:t>
      </w:r>
      <w:r>
        <w:t xml:space="preserve"> tab, and then click </w:t>
      </w:r>
      <w:r>
        <w:rPr>
          <w:b/>
        </w:rPr>
        <w:t>Bulk Modifications</w:t>
      </w:r>
      <w:r>
        <w:t xml:space="preserve">. </w:t>
      </w:r>
    </w:p>
    <w:p w14:paraId="3DB7FF1C" w14:textId="77777777" w:rsidR="00F2232B" w:rsidRDefault="00F2232B" w:rsidP="00F2232B">
      <w:pPr>
        <w:pStyle w:val="BodyText"/>
        <w:ind w:left="720" w:right="720"/>
      </w:pPr>
      <w:r>
        <w:t xml:space="preserve">The </w:t>
      </w:r>
      <w:r w:rsidRPr="0036231A">
        <w:rPr>
          <w:b/>
        </w:rPr>
        <w:t xml:space="preserve">Inventory Bulk </w:t>
      </w:r>
      <w:r>
        <w:rPr>
          <w:b/>
          <w:lang w:val="en-US"/>
        </w:rPr>
        <w:t>Modifications</w:t>
      </w:r>
      <w:r>
        <w:t xml:space="preserve"> page appears.</w:t>
      </w:r>
    </w:p>
    <w:p w14:paraId="56C29DED" w14:textId="53CD73C9" w:rsidR="00F2232B" w:rsidRDefault="00FB0D65" w:rsidP="00F2232B">
      <w:pPr>
        <w:pStyle w:val="BodyText"/>
        <w:ind w:left="720" w:right="720"/>
        <w:rPr>
          <w:ins w:id="4516" w:author="Sayali Dev" w:date="2018-02-12T18:38:00Z"/>
          <w:lang w:val="en-US"/>
        </w:rPr>
      </w:pPr>
      <w:ins w:id="4517" w:author="Sayali Dev" w:date="2018-02-12T18:38:00Z">
        <w:r>
          <w:rPr>
            <w:lang w:val="en-US"/>
          </w:rPr>
          <w:t>OR</w:t>
        </w:r>
      </w:ins>
    </w:p>
    <w:p w14:paraId="5DE3AD0E" w14:textId="7E9319DF" w:rsidR="00FB0D65" w:rsidRDefault="00FB0D65">
      <w:pPr>
        <w:ind w:left="720"/>
        <w:rPr>
          <w:ins w:id="4518" w:author="Sayali Dev" w:date="2018-02-12T18:39:00Z"/>
        </w:rPr>
        <w:pPrChange w:id="4519" w:author="Sayali Dev" w:date="2018-02-12T18:39:00Z">
          <w:pPr>
            <w:numPr>
              <w:numId w:val="152"/>
            </w:numPr>
            <w:ind w:left="720" w:hanging="360"/>
          </w:pPr>
        </w:pPrChange>
      </w:pPr>
      <w:ins w:id="4520" w:author="Sayali Dev" w:date="2018-02-12T18:39:00Z">
        <w:r>
          <w:t xml:space="preserve">Point to the arrow on the </w:t>
        </w:r>
        <w:r w:rsidRPr="0036231A">
          <w:rPr>
            <w:b/>
          </w:rPr>
          <w:t>BMS</w:t>
        </w:r>
        <w:r>
          <w:t xml:space="preserve"> tab, and then click </w:t>
        </w:r>
        <w:r w:rsidRPr="00FB0D65">
          <w:rPr>
            <w:b/>
            <w:rPrChange w:id="4521" w:author="Sayali Dev" w:date="2018-02-12T18:39:00Z">
              <w:rPr/>
            </w:rPrChange>
          </w:rPr>
          <w:t>Inventory</w:t>
        </w:r>
        <w:r>
          <w:t xml:space="preserve"> </w:t>
        </w:r>
        <w:r>
          <w:rPr>
            <w:b/>
          </w:rPr>
          <w:t xml:space="preserve">Bulk </w:t>
        </w:r>
        <w:r w:rsidRPr="00FB0D65">
          <w:rPr>
            <w:rPrChange w:id="4522" w:author="Sayali Dev" w:date="2018-02-12T18:39:00Z">
              <w:rPr>
                <w:b/>
              </w:rPr>
            </w:rPrChange>
          </w:rPr>
          <w:t>and</w:t>
        </w:r>
        <w:r>
          <w:rPr>
            <w:b/>
          </w:rPr>
          <w:t xml:space="preserve"> </w:t>
        </w:r>
        <w:r w:rsidRPr="00FB0D65">
          <w:rPr>
            <w:rPrChange w:id="4523" w:author="Sayali Dev" w:date="2018-02-12T18:39:00Z">
              <w:rPr>
                <w:b/>
              </w:rPr>
            </w:rPrChange>
          </w:rPr>
          <w:t>Click</w:t>
        </w:r>
        <w:r>
          <w:t xml:space="preserve"> </w:t>
        </w:r>
        <w:r w:rsidRPr="00FB0D65">
          <w:rPr>
            <w:b/>
            <w:rPrChange w:id="4524" w:author="Sayali Dev" w:date="2018-02-12T18:39:00Z">
              <w:rPr/>
            </w:rPrChange>
          </w:rPr>
          <w:t>Bulk</w:t>
        </w:r>
        <w:r>
          <w:rPr>
            <w:b/>
          </w:rPr>
          <w:t xml:space="preserve"> Modifications</w:t>
        </w:r>
        <w:r>
          <w:t xml:space="preserve">. </w:t>
        </w:r>
      </w:ins>
    </w:p>
    <w:p w14:paraId="0272E7EA" w14:textId="77777777" w:rsidR="00FB0D65" w:rsidRDefault="00FB0D65" w:rsidP="00FB0D65">
      <w:pPr>
        <w:pStyle w:val="BodyText"/>
        <w:ind w:left="720" w:right="720"/>
        <w:rPr>
          <w:ins w:id="4525" w:author="Sayali Dev" w:date="2018-02-12T18:39:00Z"/>
        </w:rPr>
      </w:pPr>
      <w:ins w:id="4526" w:author="Sayali Dev" w:date="2018-02-12T18:39:00Z">
        <w:r>
          <w:t xml:space="preserve">The </w:t>
        </w:r>
        <w:r w:rsidRPr="0036231A">
          <w:rPr>
            <w:b/>
          </w:rPr>
          <w:t xml:space="preserve">Inventory Bulk </w:t>
        </w:r>
        <w:r>
          <w:rPr>
            <w:b/>
            <w:lang w:val="en-US"/>
          </w:rPr>
          <w:t>Modifications</w:t>
        </w:r>
        <w:r>
          <w:t xml:space="preserve"> page appears.</w:t>
        </w:r>
      </w:ins>
    </w:p>
    <w:p w14:paraId="0BDFD5E4" w14:textId="77777777" w:rsidR="00FB0D65" w:rsidRPr="00FB0D65" w:rsidRDefault="00FB0D65" w:rsidP="00F2232B">
      <w:pPr>
        <w:pStyle w:val="BodyText"/>
        <w:ind w:left="720" w:right="720"/>
        <w:rPr>
          <w:lang w:val="en-US"/>
          <w:rPrChange w:id="4527" w:author="Sayali Dev" w:date="2018-02-12T18:38:00Z">
            <w:rPr/>
          </w:rPrChange>
        </w:rPr>
      </w:pPr>
    </w:p>
    <w:p w14:paraId="03317541" w14:textId="77777777" w:rsidR="00F2232B" w:rsidRDefault="00F2232B" w:rsidP="00C9791D">
      <w:pPr>
        <w:pStyle w:val="BodyText"/>
        <w:numPr>
          <w:ilvl w:val="0"/>
          <w:numId w:val="152"/>
        </w:numPr>
        <w:ind w:right="720"/>
      </w:pPr>
      <w:r>
        <w:t xml:space="preserve">Click the </w:t>
      </w:r>
      <w:r w:rsidRPr="0066516F">
        <w:rPr>
          <w:b/>
        </w:rPr>
        <w:t>Search Inventory</w:t>
      </w:r>
      <w:r>
        <w:t xml:space="preserve"> link, and then select the biospecimens that you want to add.</w:t>
      </w:r>
    </w:p>
    <w:p w14:paraId="1B6BDE29" w14:textId="77777777" w:rsidR="00F2232B" w:rsidRDefault="00F2232B" w:rsidP="00F2232B">
      <w:pPr>
        <w:pStyle w:val="BodyText"/>
        <w:ind w:left="360" w:right="720" w:firstLine="360"/>
      </w:pPr>
      <w:r>
        <w:t xml:space="preserve">The </w:t>
      </w:r>
      <w:r w:rsidRPr="00E02D03">
        <w:rPr>
          <w:b/>
        </w:rPr>
        <w:t xml:space="preserve">Inventory Bulk </w:t>
      </w:r>
      <w:r>
        <w:rPr>
          <w:b/>
          <w:lang w:val="en-US"/>
        </w:rPr>
        <w:t>Modifications</w:t>
      </w:r>
      <w:r>
        <w:t xml:space="preserve"> page displays the biospecimens that you selected. </w:t>
      </w:r>
    </w:p>
    <w:p w14:paraId="1436906F" w14:textId="77777777" w:rsidR="00F2232B" w:rsidRDefault="00F2232B" w:rsidP="00F2232B">
      <w:pPr>
        <w:pStyle w:val="BodyText"/>
        <w:ind w:left="360" w:right="720" w:firstLine="360"/>
      </w:pPr>
    </w:p>
    <w:p w14:paraId="0C4FAC06" w14:textId="77777777" w:rsidR="00F2232B" w:rsidRPr="00257870" w:rsidRDefault="00F2232B" w:rsidP="00C9791D">
      <w:pPr>
        <w:pStyle w:val="BodyText"/>
        <w:numPr>
          <w:ilvl w:val="0"/>
          <w:numId w:val="152"/>
        </w:numPr>
        <w:ind w:right="720"/>
      </w:pPr>
      <w:r w:rsidRPr="00604CC0">
        <w:t xml:space="preserve">In the </w:t>
      </w:r>
      <w:r w:rsidRPr="00257870">
        <w:rPr>
          <w:b/>
        </w:rPr>
        <w:t>Search Sample</w:t>
      </w:r>
      <w:r>
        <w:rPr>
          <w:b/>
          <w:lang w:val="en-US"/>
        </w:rPr>
        <w:t>s</w:t>
      </w:r>
      <w:r w:rsidRPr="00257870">
        <w:rPr>
          <w:b/>
        </w:rPr>
        <w:t xml:space="preserve"> and Worklists</w:t>
      </w:r>
      <w:r w:rsidRPr="00604CC0">
        <w:t xml:space="preserve"> window, search, </w:t>
      </w:r>
      <w:r>
        <w:t xml:space="preserve">select </w:t>
      </w:r>
      <w:r w:rsidRPr="00604CC0">
        <w:t xml:space="preserve">and add </w:t>
      </w:r>
      <w:r>
        <w:t xml:space="preserve">the biospecimens you want to </w:t>
      </w:r>
      <w:r w:rsidRPr="00604CC0">
        <w:t>modify.</w:t>
      </w:r>
    </w:p>
    <w:p w14:paraId="67871069" w14:textId="77777777" w:rsidR="00F2232B" w:rsidRPr="00604CC0" w:rsidRDefault="00F2232B" w:rsidP="00F2232B">
      <w:pPr>
        <w:pStyle w:val="BodyText"/>
        <w:ind w:left="720" w:right="720"/>
        <w:rPr>
          <w:b/>
          <w:lang w:val="en-US"/>
        </w:rPr>
      </w:pPr>
      <w:r>
        <w:t xml:space="preserve">The </w:t>
      </w:r>
      <w:r w:rsidRPr="00257870">
        <w:rPr>
          <w:b/>
        </w:rPr>
        <w:t xml:space="preserve">Inventory Bulk </w:t>
      </w:r>
      <w:r>
        <w:rPr>
          <w:b/>
          <w:lang w:val="en-US"/>
        </w:rPr>
        <w:t>Modifications</w:t>
      </w:r>
      <w:r>
        <w:t xml:space="preserve"> page displays the biospecimens that you selected. </w:t>
      </w:r>
      <w:r w:rsidRPr="00257870">
        <w:br/>
      </w:r>
      <w:r w:rsidRPr="007B07BB">
        <w:rPr>
          <w:b/>
          <w:lang w:val="en-US"/>
        </w:rPr>
        <w:t>Note:</w:t>
      </w:r>
      <w:r>
        <w:rPr>
          <w:lang w:val="en-US"/>
        </w:rPr>
        <w:t xml:space="preserve"> For information about using the </w:t>
      </w:r>
      <w:r w:rsidRPr="00C07F10">
        <w:rPr>
          <w:b/>
          <w:lang w:val="en-US"/>
        </w:rPr>
        <w:t>Search Samples and Worklists</w:t>
      </w:r>
      <w:r>
        <w:rPr>
          <w:lang w:val="en-US"/>
        </w:rPr>
        <w:t xml:space="preserve"> window, see </w:t>
      </w:r>
      <w:hyperlink w:anchor="SearchingSamplesAndWorklists" w:history="1">
        <w:r w:rsidRPr="007B07BB">
          <w:rPr>
            <w:rStyle w:val="Hyperlink"/>
            <w:b/>
            <w:lang w:val="en-US"/>
          </w:rPr>
          <w:t>Using the Search Samples and Worklists Window</w:t>
        </w:r>
      </w:hyperlink>
      <w:r>
        <w:rPr>
          <w:lang w:val="en-US"/>
        </w:rPr>
        <w:t>.</w:t>
      </w:r>
    </w:p>
    <w:p w14:paraId="438D68C2" w14:textId="77777777" w:rsidR="00F2232B" w:rsidRDefault="00F2232B" w:rsidP="00F2232B">
      <w:pPr>
        <w:pStyle w:val="BodyText"/>
        <w:ind w:left="720" w:right="720"/>
        <w:rPr>
          <w:lang w:val="en-US"/>
        </w:rPr>
      </w:pPr>
    </w:p>
    <w:p w14:paraId="22F8A170" w14:textId="77777777" w:rsidR="00F2232B" w:rsidRPr="002D53A1" w:rsidRDefault="00F2232B" w:rsidP="00C9791D">
      <w:pPr>
        <w:pStyle w:val="BodyText"/>
        <w:numPr>
          <w:ilvl w:val="0"/>
          <w:numId w:val="152"/>
        </w:numPr>
        <w:ind w:right="720"/>
      </w:pPr>
      <w:r w:rsidRPr="00CE3865">
        <w:rPr>
          <w:lang w:val="en-US"/>
        </w:rPr>
        <w:t xml:space="preserve">On </w:t>
      </w:r>
      <w:r>
        <w:rPr>
          <w:lang w:val="en-US"/>
        </w:rPr>
        <w:t>the list of biospecimens on</w:t>
      </w:r>
      <w:r w:rsidRPr="00CE3865">
        <w:rPr>
          <w:lang w:val="en-US"/>
        </w:rPr>
        <w:t xml:space="preserve"> the</w:t>
      </w:r>
      <w:r>
        <w:rPr>
          <w:b/>
          <w:lang w:val="en-US"/>
        </w:rPr>
        <w:t xml:space="preserve"> </w:t>
      </w:r>
      <w:r w:rsidRPr="0036231A">
        <w:rPr>
          <w:b/>
        </w:rPr>
        <w:t xml:space="preserve">Inventory Bulk </w:t>
      </w:r>
      <w:r>
        <w:rPr>
          <w:b/>
          <w:lang w:val="en-US"/>
        </w:rPr>
        <w:t>Modifications</w:t>
      </w:r>
      <w:r>
        <w:t xml:space="preserve"> page</w:t>
      </w:r>
      <w:r>
        <w:rPr>
          <w:lang w:val="en-US"/>
        </w:rPr>
        <w:t>, s</w:t>
      </w:r>
      <w:r>
        <w:t xml:space="preserve">elect the check boxes of </w:t>
      </w:r>
      <w:r>
        <w:rPr>
          <w:lang w:val="en-US"/>
        </w:rPr>
        <w:t>each</w:t>
      </w:r>
      <w:r>
        <w:t xml:space="preserve"> biospecimen that you want to modify. </w:t>
      </w:r>
      <w:r>
        <w:br/>
      </w:r>
      <w:r w:rsidRPr="00A02E24">
        <w:rPr>
          <w:b/>
        </w:rPr>
        <w:t>Note</w:t>
      </w:r>
      <w:r w:rsidRPr="00EA3CC0">
        <w:rPr>
          <w:b/>
        </w:rPr>
        <w:t>:</w:t>
      </w:r>
    </w:p>
    <w:p w14:paraId="3755F9B0" w14:textId="77777777" w:rsidR="00F2232B" w:rsidRPr="002D344E" w:rsidRDefault="00F2232B" w:rsidP="00C9791D">
      <w:pPr>
        <w:pStyle w:val="BodyText"/>
        <w:numPr>
          <w:ilvl w:val="0"/>
          <w:numId w:val="207"/>
        </w:numPr>
        <w:ind w:left="1440" w:right="720" w:hanging="270"/>
      </w:pPr>
      <w:r>
        <w:t xml:space="preserve">To </w:t>
      </w:r>
      <w:r>
        <w:rPr>
          <w:lang w:val="en-US"/>
        </w:rPr>
        <w:t>select</w:t>
      </w:r>
      <w:r>
        <w:t xml:space="preserve"> all biospecimens, select the checkbox on the gray header.</w:t>
      </w:r>
    </w:p>
    <w:p w14:paraId="7858B105" w14:textId="77777777" w:rsidR="00F2232B" w:rsidRDefault="00F2232B" w:rsidP="00C9791D">
      <w:pPr>
        <w:pStyle w:val="BodyText"/>
        <w:numPr>
          <w:ilvl w:val="0"/>
          <w:numId w:val="207"/>
        </w:numPr>
        <w:ind w:left="1440" w:right="720" w:hanging="270"/>
      </w:pPr>
      <w:r w:rsidRPr="002D344E">
        <w:rPr>
          <w:lang w:val="en-US"/>
        </w:rPr>
        <w:t xml:space="preserve">You cannot select </w:t>
      </w:r>
      <w:r>
        <w:t xml:space="preserve">biospecimens </w:t>
      </w:r>
      <w:r w:rsidRPr="002D344E">
        <w:rPr>
          <w:lang w:val="en-US"/>
        </w:rPr>
        <w:t>with</w:t>
      </w:r>
      <w:r>
        <w:t xml:space="preserve"> </w:t>
      </w:r>
      <w:r w:rsidRPr="002D344E">
        <w:rPr>
          <w:lang w:val="en-US"/>
        </w:rPr>
        <w:t xml:space="preserve">a sample status shown on the </w:t>
      </w:r>
      <w:r w:rsidRPr="0036231A">
        <w:rPr>
          <w:b/>
        </w:rPr>
        <w:t xml:space="preserve">Inventory Bulk </w:t>
      </w:r>
      <w:r>
        <w:rPr>
          <w:b/>
          <w:lang w:val="en-US"/>
        </w:rPr>
        <w:t>Modifications</w:t>
      </w:r>
      <w:r>
        <w:t xml:space="preserve"> page</w:t>
      </w:r>
      <w:r w:rsidRPr="002D344E">
        <w:rPr>
          <w:lang w:val="en-US"/>
        </w:rPr>
        <w:t xml:space="preserve"> as </w:t>
      </w:r>
      <w:r w:rsidRPr="002D344E">
        <w:rPr>
          <w:b/>
        </w:rPr>
        <w:t>Checked Out</w:t>
      </w:r>
      <w:r>
        <w:t xml:space="preserve">, </w:t>
      </w:r>
      <w:r w:rsidRPr="002D344E">
        <w:rPr>
          <w:b/>
        </w:rPr>
        <w:t>Reserved</w:t>
      </w:r>
      <w:r>
        <w:t xml:space="preserve">, </w:t>
      </w:r>
      <w:r w:rsidRPr="002D344E">
        <w:rPr>
          <w:b/>
        </w:rPr>
        <w:t>Delete</w:t>
      </w:r>
      <w:r w:rsidRPr="002D344E">
        <w:rPr>
          <w:b/>
          <w:lang w:val="en-US"/>
        </w:rPr>
        <w:t xml:space="preserve">d </w:t>
      </w:r>
      <w:r>
        <w:t xml:space="preserve">or </w:t>
      </w:r>
      <w:r w:rsidRPr="002D344E">
        <w:rPr>
          <w:b/>
        </w:rPr>
        <w:t>Distributed</w:t>
      </w:r>
      <w:r>
        <w:t>.</w:t>
      </w:r>
    </w:p>
    <w:p w14:paraId="7D8C1615" w14:textId="77777777" w:rsidR="00F2232B" w:rsidRPr="002D53A1" w:rsidRDefault="00F2232B" w:rsidP="00F2232B">
      <w:pPr>
        <w:pStyle w:val="BodyText"/>
        <w:ind w:right="720"/>
        <w:rPr>
          <w:lang w:val="en-US"/>
        </w:rPr>
      </w:pPr>
    </w:p>
    <w:p w14:paraId="02381AD8" w14:textId="77777777" w:rsidR="00F2232B" w:rsidRDefault="00F2232B" w:rsidP="00C9791D">
      <w:pPr>
        <w:numPr>
          <w:ilvl w:val="0"/>
          <w:numId w:val="212"/>
        </w:numPr>
      </w:pPr>
      <w:r>
        <w:t xml:space="preserve">In the </w:t>
      </w:r>
      <w:r w:rsidRPr="00F84D0E">
        <w:rPr>
          <w:b/>
        </w:rPr>
        <w:t>Actions</w:t>
      </w:r>
      <w:r>
        <w:t xml:space="preserve"> list, click </w:t>
      </w:r>
      <w:r w:rsidRPr="00F84D0E">
        <w:rPr>
          <w:b/>
        </w:rPr>
        <w:t xml:space="preserve">Modify </w:t>
      </w:r>
      <w:r>
        <w:rPr>
          <w:b/>
        </w:rPr>
        <w:t>Samples</w:t>
      </w:r>
      <w:r w:rsidRPr="00F84D0E">
        <w:t>, and then click</w:t>
      </w:r>
      <w:r w:rsidRPr="00F84D0E">
        <w:rPr>
          <w:b/>
        </w:rPr>
        <w:t xml:space="preserve"> </w:t>
      </w:r>
      <w:r w:rsidRPr="00227EB9">
        <w:rPr>
          <w:b/>
        </w:rPr>
        <w:t>INITIATE</w:t>
      </w:r>
      <w:r>
        <w:t xml:space="preserve">. </w:t>
      </w:r>
    </w:p>
    <w:p w14:paraId="3D6A83A5" w14:textId="77777777" w:rsidR="00F2232B" w:rsidRDefault="00F2232B" w:rsidP="00F2232B">
      <w:pPr>
        <w:ind w:left="720"/>
      </w:pPr>
      <w:r>
        <w:t xml:space="preserve">The </w:t>
      </w:r>
      <w:r w:rsidRPr="00F84D0E">
        <w:rPr>
          <w:b/>
        </w:rPr>
        <w:t>Modify Inventory</w:t>
      </w:r>
      <w:r>
        <w:t xml:space="preserve"> window appears and displays the identifiers of the biospecimens.</w:t>
      </w:r>
    </w:p>
    <w:p w14:paraId="3A492D1B" w14:textId="77777777" w:rsidR="00F2232B" w:rsidRDefault="00F2232B" w:rsidP="00F2232B"/>
    <w:p w14:paraId="24543F53" w14:textId="77777777" w:rsidR="00F2232B" w:rsidRDefault="00F2232B" w:rsidP="00F2232B">
      <w:pPr>
        <w:ind w:firstLine="720"/>
      </w:pPr>
      <w:r>
        <w:rPr>
          <w:noProof/>
        </w:rPr>
        <w:drawing>
          <wp:inline distT="0" distB="0" distL="0" distR="0" wp14:anchorId="38C6615C" wp14:editId="2D91E462">
            <wp:extent cx="6212600" cy="3119755"/>
            <wp:effectExtent l="19050" t="19050" r="17145" b="234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218759" cy="3122848"/>
                    </a:xfrm>
                    <a:prstGeom prst="rect">
                      <a:avLst/>
                    </a:prstGeom>
                    <a:ln w="3175">
                      <a:solidFill>
                        <a:schemeClr val="tx1"/>
                      </a:solidFill>
                    </a:ln>
                  </pic:spPr>
                </pic:pic>
              </a:graphicData>
            </a:graphic>
          </wp:inline>
        </w:drawing>
      </w:r>
    </w:p>
    <w:p w14:paraId="4F0E16D0" w14:textId="77777777" w:rsidR="00F2232B" w:rsidRDefault="00F2232B" w:rsidP="00F2232B">
      <w:pPr>
        <w:pStyle w:val="Figure"/>
        <w:tabs>
          <w:tab w:val="clear" w:pos="1710"/>
          <w:tab w:val="num" w:pos="1800"/>
        </w:tabs>
        <w:ind w:left="1152" w:hanging="432"/>
      </w:pPr>
      <w:r>
        <w:lastRenderedPageBreak/>
        <w:t xml:space="preserve"> Modify Inventory page</w:t>
      </w:r>
    </w:p>
    <w:p w14:paraId="6A8E0439" w14:textId="77777777" w:rsidR="00F2232B" w:rsidRDefault="00F2232B" w:rsidP="00F2232B"/>
    <w:p w14:paraId="6544F6AA" w14:textId="77777777" w:rsidR="00F2232B" w:rsidRDefault="00F2232B" w:rsidP="00C9791D">
      <w:pPr>
        <w:pStyle w:val="BodyText"/>
        <w:numPr>
          <w:ilvl w:val="0"/>
          <w:numId w:val="212"/>
        </w:numPr>
        <w:ind w:right="720"/>
      </w:pPr>
      <w:r>
        <w:t xml:space="preserve">Enter appropriate information in each field. </w:t>
      </w:r>
      <w:r>
        <w:rPr>
          <w:lang w:val="en-US"/>
        </w:rPr>
        <w:t>F</w:t>
      </w:r>
      <w:r>
        <w:t xml:space="preserve">ollowing table lists each field and its description. </w:t>
      </w:r>
    </w:p>
    <w:p w14:paraId="21B7D08B" w14:textId="77777777" w:rsidR="00F2232B" w:rsidRDefault="00F2232B" w:rsidP="00F2232B">
      <w:pPr>
        <w:pStyle w:val="BodyText"/>
        <w:ind w:left="720" w:right="270"/>
      </w:pPr>
    </w:p>
    <w:p w14:paraId="23C836D8" w14:textId="34EC870F" w:rsidR="00F2232B" w:rsidRDefault="00F2232B" w:rsidP="00F2232B">
      <w:pPr>
        <w:pStyle w:val="Caption"/>
        <w:ind w:firstLine="720"/>
      </w:pPr>
      <w:r>
        <w:t xml:space="preserve">Table </w:t>
      </w:r>
      <w:r w:rsidR="00653CE2">
        <w:fldChar w:fldCharType="begin"/>
      </w:r>
      <w:r w:rsidR="00653CE2">
        <w:instrText xml:space="preserve"> SEQ Figure \* ARABIC </w:instrText>
      </w:r>
      <w:r w:rsidR="00653CE2">
        <w:fldChar w:fldCharType="separate"/>
      </w:r>
      <w:r w:rsidR="00EB76E3">
        <w:rPr>
          <w:noProof/>
        </w:rPr>
        <w:t>55</w:t>
      </w:r>
      <w:r w:rsidR="00653CE2">
        <w:rPr>
          <w:noProof/>
        </w:rPr>
        <w:fldChar w:fldCharType="end"/>
      </w:r>
      <w:r>
        <w:t xml:space="preserve">: Modifying biospecimens in bulk </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0"/>
        <w:gridCol w:w="7470"/>
      </w:tblGrid>
      <w:tr w:rsidR="00F2232B" w:rsidRPr="007A152E" w14:paraId="18DC4F02" w14:textId="77777777" w:rsidTr="00F2232B">
        <w:trPr>
          <w:cantSplit/>
          <w:trHeight w:val="288"/>
          <w:tblHeader/>
        </w:trPr>
        <w:tc>
          <w:tcPr>
            <w:tcW w:w="2340" w:type="dxa"/>
            <w:shd w:val="clear" w:color="auto" w:fill="BFBFBF"/>
            <w:vAlign w:val="center"/>
          </w:tcPr>
          <w:p w14:paraId="52ECC7D9" w14:textId="77777777" w:rsidR="00F2232B" w:rsidRPr="007A152E" w:rsidRDefault="00F2232B" w:rsidP="00F2232B">
            <w:pPr>
              <w:rPr>
                <w:b/>
              </w:rPr>
            </w:pPr>
            <w:r>
              <w:rPr>
                <w:b/>
              </w:rPr>
              <w:t>Field</w:t>
            </w:r>
          </w:p>
        </w:tc>
        <w:tc>
          <w:tcPr>
            <w:tcW w:w="7470" w:type="dxa"/>
            <w:shd w:val="clear" w:color="auto" w:fill="BFBFBF"/>
            <w:vAlign w:val="center"/>
          </w:tcPr>
          <w:p w14:paraId="60BB9F54" w14:textId="77777777" w:rsidR="00F2232B" w:rsidRPr="007A152E" w:rsidRDefault="00F2232B" w:rsidP="00F2232B">
            <w:pPr>
              <w:rPr>
                <w:b/>
              </w:rPr>
            </w:pPr>
            <w:r w:rsidRPr="007A152E">
              <w:rPr>
                <w:b/>
              </w:rPr>
              <w:t>Description</w:t>
            </w:r>
          </w:p>
        </w:tc>
      </w:tr>
      <w:tr w:rsidR="00F2232B" w14:paraId="3399EF33" w14:textId="77777777" w:rsidTr="00F2232B">
        <w:trPr>
          <w:cantSplit/>
          <w:trHeight w:val="288"/>
        </w:trPr>
        <w:tc>
          <w:tcPr>
            <w:tcW w:w="2340" w:type="dxa"/>
            <w:vAlign w:val="center"/>
          </w:tcPr>
          <w:p w14:paraId="56CFAC02" w14:textId="77777777" w:rsidR="00F2232B" w:rsidRPr="007A152E" w:rsidRDefault="00F2232B" w:rsidP="00F2232B">
            <w:pPr>
              <w:rPr>
                <w:b/>
              </w:rPr>
            </w:pPr>
            <w:r w:rsidRPr="00ED62DF">
              <w:rPr>
                <w:b/>
              </w:rPr>
              <w:t>Container Type</w:t>
            </w:r>
          </w:p>
        </w:tc>
        <w:tc>
          <w:tcPr>
            <w:tcW w:w="7470" w:type="dxa"/>
            <w:vAlign w:val="center"/>
          </w:tcPr>
          <w:p w14:paraId="7806AFFA" w14:textId="77777777" w:rsidR="00F2232B" w:rsidRDefault="00F2232B" w:rsidP="00F2232B">
            <w:r>
              <w:t>Click appropriate container type for the selected biospecimens.</w:t>
            </w:r>
          </w:p>
        </w:tc>
      </w:tr>
      <w:tr w:rsidR="00F2232B" w14:paraId="0C845F05" w14:textId="77777777" w:rsidTr="00F2232B">
        <w:trPr>
          <w:cantSplit/>
          <w:trHeight w:val="288"/>
        </w:trPr>
        <w:tc>
          <w:tcPr>
            <w:tcW w:w="2340" w:type="dxa"/>
            <w:vAlign w:val="center"/>
          </w:tcPr>
          <w:p w14:paraId="337A483A" w14:textId="77777777" w:rsidR="00F2232B" w:rsidRPr="00ED62DF" w:rsidRDefault="00F2232B" w:rsidP="00F2232B">
            <w:pPr>
              <w:rPr>
                <w:b/>
              </w:rPr>
            </w:pPr>
            <w:r>
              <w:rPr>
                <w:b/>
              </w:rPr>
              <w:t>Sample Status</w:t>
            </w:r>
          </w:p>
        </w:tc>
        <w:tc>
          <w:tcPr>
            <w:tcW w:w="7470" w:type="dxa"/>
            <w:vAlign w:val="center"/>
          </w:tcPr>
          <w:p w14:paraId="7531A498" w14:textId="77777777" w:rsidR="00F2232B" w:rsidRDefault="00F2232B" w:rsidP="00F2232B">
            <w:r>
              <w:t>Click appropriate sample status type for the selected biospecimens.</w:t>
            </w:r>
          </w:p>
        </w:tc>
      </w:tr>
      <w:tr w:rsidR="00F2232B" w14:paraId="72C8D855" w14:textId="77777777" w:rsidTr="00F2232B">
        <w:trPr>
          <w:cantSplit/>
          <w:trHeight w:val="288"/>
        </w:trPr>
        <w:tc>
          <w:tcPr>
            <w:tcW w:w="2340" w:type="dxa"/>
            <w:vAlign w:val="center"/>
          </w:tcPr>
          <w:p w14:paraId="4D3E09C6" w14:textId="77777777" w:rsidR="00F2232B" w:rsidRDefault="00F2232B" w:rsidP="00F2232B">
            <w:pPr>
              <w:rPr>
                <w:b/>
              </w:rPr>
            </w:pPr>
            <w:r>
              <w:rPr>
                <w:b/>
              </w:rPr>
              <w:t>Sample Type</w:t>
            </w:r>
          </w:p>
        </w:tc>
        <w:tc>
          <w:tcPr>
            <w:tcW w:w="7470" w:type="dxa"/>
            <w:vAlign w:val="center"/>
          </w:tcPr>
          <w:p w14:paraId="6009CB4B" w14:textId="77777777" w:rsidR="00F2232B" w:rsidRDefault="00F2232B" w:rsidP="00F2232B">
            <w:r>
              <w:t>Click appropriate sample type for the selected biospecimens.</w:t>
            </w:r>
          </w:p>
        </w:tc>
      </w:tr>
      <w:tr w:rsidR="00F2232B" w14:paraId="0584E633" w14:textId="77777777" w:rsidTr="00F2232B">
        <w:trPr>
          <w:cantSplit/>
          <w:trHeight w:val="288"/>
        </w:trPr>
        <w:tc>
          <w:tcPr>
            <w:tcW w:w="2340" w:type="dxa"/>
            <w:vAlign w:val="center"/>
          </w:tcPr>
          <w:p w14:paraId="1E2017C9" w14:textId="77777777" w:rsidR="00F2232B" w:rsidRDefault="00F2232B" w:rsidP="00F2232B">
            <w:pPr>
              <w:rPr>
                <w:b/>
              </w:rPr>
            </w:pPr>
            <w:r>
              <w:rPr>
                <w:b/>
              </w:rPr>
              <w:t>Adjusted Qty</w:t>
            </w:r>
          </w:p>
        </w:tc>
        <w:tc>
          <w:tcPr>
            <w:tcW w:w="7470" w:type="dxa"/>
            <w:vAlign w:val="center"/>
          </w:tcPr>
          <w:p w14:paraId="503D4ADE" w14:textId="77777777" w:rsidR="00F2232B" w:rsidRDefault="00F2232B" w:rsidP="00F2232B">
            <w:r>
              <w:t>To specify the new adjusted quantity:</w:t>
            </w:r>
          </w:p>
          <w:p w14:paraId="5A6E001D" w14:textId="77777777" w:rsidR="00F2232B" w:rsidRDefault="00F2232B" w:rsidP="00E55723">
            <w:pPr>
              <w:numPr>
                <w:ilvl w:val="2"/>
                <w:numId w:val="27"/>
              </w:numPr>
              <w:tabs>
                <w:tab w:val="clear" w:pos="2160"/>
                <w:tab w:val="num" w:pos="252"/>
              </w:tabs>
              <w:ind w:left="252" w:hanging="252"/>
            </w:pPr>
            <w:r>
              <w:t>In the box, type the amount of change you want to make to the quantity.</w:t>
            </w:r>
          </w:p>
          <w:p w14:paraId="49072DBA" w14:textId="77777777" w:rsidR="00F2232B" w:rsidRDefault="00F2232B" w:rsidP="00C9791D">
            <w:pPr>
              <w:numPr>
                <w:ilvl w:val="0"/>
                <w:numId w:val="179"/>
              </w:numPr>
            </w:pPr>
            <w:r>
              <w:t xml:space="preserve">To decrease the current quantity, type a negative number. </w:t>
            </w:r>
            <w:r>
              <w:br/>
              <w:t>For example, to decrease the quantity from 1.50 to 1.00, type -.50.</w:t>
            </w:r>
          </w:p>
          <w:p w14:paraId="33722691" w14:textId="77777777" w:rsidR="00F2232B" w:rsidRDefault="00F2232B" w:rsidP="00C9791D">
            <w:pPr>
              <w:numPr>
                <w:ilvl w:val="0"/>
                <w:numId w:val="179"/>
              </w:numPr>
            </w:pPr>
            <w:r>
              <w:t xml:space="preserve">To increase the current quantity, type a positive number. </w:t>
            </w:r>
            <w:r>
              <w:br/>
              <w:t>For example, to increase the quantity from 1.50 to 2.00, type .50.</w:t>
            </w:r>
          </w:p>
          <w:p w14:paraId="3D3E5507" w14:textId="77777777" w:rsidR="00F2232B" w:rsidRDefault="00F2232B" w:rsidP="00F2232B">
            <w:pPr>
              <w:ind w:left="252" w:hanging="252"/>
            </w:pPr>
            <w:r>
              <w:t xml:space="preserve">2. In the </w:t>
            </w:r>
            <w:r w:rsidRPr="00E600C7">
              <w:rPr>
                <w:b/>
              </w:rPr>
              <w:t>Units</w:t>
            </w:r>
            <w:r>
              <w:t xml:space="preserve"> list, click the appropriate unit of measure for the quantity.</w:t>
            </w:r>
          </w:p>
          <w:p w14:paraId="1B50CAE8" w14:textId="77777777" w:rsidR="00F2232B" w:rsidRDefault="00F2232B" w:rsidP="00F2232B">
            <w:pPr>
              <w:ind w:left="252" w:hanging="252"/>
            </w:pPr>
            <w:r>
              <w:t xml:space="preserve">3. In the </w:t>
            </w:r>
            <w:r w:rsidRPr="00E600C7">
              <w:rPr>
                <w:b/>
              </w:rPr>
              <w:t>Reason</w:t>
            </w:r>
            <w:r>
              <w:t xml:space="preserve"> list, click the reason for the adjustment.</w:t>
            </w:r>
          </w:p>
        </w:tc>
      </w:tr>
      <w:tr w:rsidR="00F2232B" w14:paraId="7186981E" w14:textId="77777777" w:rsidTr="00F2232B">
        <w:trPr>
          <w:cantSplit/>
          <w:trHeight w:val="288"/>
        </w:trPr>
        <w:tc>
          <w:tcPr>
            <w:tcW w:w="2340" w:type="dxa"/>
            <w:vAlign w:val="center"/>
          </w:tcPr>
          <w:p w14:paraId="567FE3AE" w14:textId="77777777" w:rsidR="00F2232B" w:rsidRDefault="00F2232B" w:rsidP="00F2232B">
            <w:pPr>
              <w:rPr>
                <w:b/>
              </w:rPr>
            </w:pPr>
            <w:r>
              <w:rPr>
                <w:b/>
              </w:rPr>
              <w:t>Adjusted Concentration</w:t>
            </w:r>
          </w:p>
        </w:tc>
        <w:tc>
          <w:tcPr>
            <w:tcW w:w="7470" w:type="dxa"/>
            <w:vAlign w:val="center"/>
          </w:tcPr>
          <w:p w14:paraId="034E6A0C" w14:textId="77777777" w:rsidR="00F2232B" w:rsidRDefault="00F2232B" w:rsidP="00F2232B">
            <w:r>
              <w:t>To specify the new adjusted concentration:</w:t>
            </w:r>
          </w:p>
          <w:p w14:paraId="72470E0C" w14:textId="77777777" w:rsidR="00F2232B" w:rsidRDefault="00F2232B" w:rsidP="00C9791D">
            <w:pPr>
              <w:numPr>
                <w:ilvl w:val="2"/>
                <w:numId w:val="208"/>
              </w:numPr>
              <w:tabs>
                <w:tab w:val="clear" w:pos="2160"/>
                <w:tab w:val="num" w:pos="252"/>
              </w:tabs>
              <w:ind w:left="252" w:hanging="252"/>
            </w:pPr>
            <w:r>
              <w:t>In the box, type the amount of change you want to make to the concentration.</w:t>
            </w:r>
          </w:p>
          <w:p w14:paraId="2AF2CB56" w14:textId="77777777" w:rsidR="00F2232B" w:rsidRDefault="00F2232B" w:rsidP="00C9791D">
            <w:pPr>
              <w:numPr>
                <w:ilvl w:val="0"/>
                <w:numId w:val="179"/>
              </w:numPr>
            </w:pPr>
            <w:r>
              <w:t xml:space="preserve">To decrease the concentration, type a negative number. </w:t>
            </w:r>
            <w:r>
              <w:br/>
              <w:t>For example, to decrease the concentration from 1.50 to 1.00, type -.50.</w:t>
            </w:r>
          </w:p>
          <w:p w14:paraId="3F6F7F14" w14:textId="77777777" w:rsidR="00F2232B" w:rsidRDefault="00F2232B" w:rsidP="00C9791D">
            <w:pPr>
              <w:numPr>
                <w:ilvl w:val="0"/>
                <w:numId w:val="179"/>
              </w:numPr>
            </w:pPr>
            <w:r>
              <w:t xml:space="preserve">To increase the concentration, type a positive number. </w:t>
            </w:r>
            <w:r>
              <w:br/>
              <w:t>For example, to increase the concentration from 1.50 to 2.00, type .50.</w:t>
            </w:r>
          </w:p>
          <w:p w14:paraId="336AFE21" w14:textId="77777777" w:rsidR="00F2232B" w:rsidRDefault="00F2232B" w:rsidP="00F2232B">
            <w:pPr>
              <w:ind w:left="252" w:hanging="252"/>
            </w:pPr>
            <w:r>
              <w:t xml:space="preserve">2. In the </w:t>
            </w:r>
            <w:r w:rsidRPr="00E600C7">
              <w:rPr>
                <w:b/>
              </w:rPr>
              <w:t>Units</w:t>
            </w:r>
            <w:r>
              <w:t xml:space="preserve"> list, click the appropriate unit of measure for the concentration.</w:t>
            </w:r>
          </w:p>
          <w:p w14:paraId="2AA405FE" w14:textId="77777777" w:rsidR="00F2232B" w:rsidRDefault="00F2232B" w:rsidP="00F2232B">
            <w:pPr>
              <w:ind w:left="252" w:hanging="252"/>
            </w:pPr>
            <w:r>
              <w:t xml:space="preserve">3. In the </w:t>
            </w:r>
            <w:r w:rsidRPr="00E600C7">
              <w:rPr>
                <w:b/>
              </w:rPr>
              <w:t>Reason</w:t>
            </w:r>
            <w:r>
              <w:t xml:space="preserve"> list, click the reason for the adjustment.</w:t>
            </w:r>
          </w:p>
        </w:tc>
      </w:tr>
      <w:tr w:rsidR="00F2232B" w14:paraId="60B11C58" w14:textId="77777777" w:rsidTr="00F2232B">
        <w:trPr>
          <w:cantSplit/>
          <w:trHeight w:val="288"/>
        </w:trPr>
        <w:tc>
          <w:tcPr>
            <w:tcW w:w="2340" w:type="dxa"/>
            <w:vAlign w:val="center"/>
          </w:tcPr>
          <w:p w14:paraId="5386B59A" w14:textId="77777777" w:rsidR="00F2232B" w:rsidRDefault="00F2232B" w:rsidP="00F2232B">
            <w:pPr>
              <w:rPr>
                <w:b/>
              </w:rPr>
            </w:pPr>
            <w:r>
              <w:rPr>
                <w:b/>
              </w:rPr>
              <w:t>Quantity Comments</w:t>
            </w:r>
          </w:p>
        </w:tc>
        <w:tc>
          <w:tcPr>
            <w:tcW w:w="7470" w:type="dxa"/>
            <w:vAlign w:val="center"/>
          </w:tcPr>
          <w:p w14:paraId="71F1B4C7" w14:textId="77777777" w:rsidR="00F2232B" w:rsidRDefault="00F2232B" w:rsidP="00F2232B">
            <w:r>
              <w:t>Type your comments regarding the quantity adjustments, if applicable.</w:t>
            </w:r>
          </w:p>
        </w:tc>
      </w:tr>
      <w:tr w:rsidR="00F2232B" w14:paraId="68670118" w14:textId="77777777" w:rsidTr="00F2232B">
        <w:trPr>
          <w:cantSplit/>
          <w:trHeight w:val="288"/>
        </w:trPr>
        <w:tc>
          <w:tcPr>
            <w:tcW w:w="2340" w:type="dxa"/>
            <w:vAlign w:val="center"/>
          </w:tcPr>
          <w:p w14:paraId="05994519" w14:textId="77777777" w:rsidR="00F2232B" w:rsidRDefault="00F2232B" w:rsidP="00F2232B">
            <w:pPr>
              <w:rPr>
                <w:b/>
              </w:rPr>
            </w:pPr>
            <w:r>
              <w:rPr>
                <w:b/>
              </w:rPr>
              <w:t>Comments</w:t>
            </w:r>
          </w:p>
        </w:tc>
        <w:tc>
          <w:tcPr>
            <w:tcW w:w="7470" w:type="dxa"/>
            <w:vAlign w:val="center"/>
          </w:tcPr>
          <w:p w14:paraId="63FC7D7D" w14:textId="77777777" w:rsidR="00F2232B" w:rsidRDefault="00F2232B" w:rsidP="00F2232B">
            <w:r>
              <w:t>Type your comments regarding the modifications, if applicable.</w:t>
            </w:r>
          </w:p>
        </w:tc>
      </w:tr>
    </w:tbl>
    <w:p w14:paraId="52A1EA02" w14:textId="77777777" w:rsidR="00F2232B" w:rsidRDefault="00F2232B" w:rsidP="00F2232B">
      <w:pPr>
        <w:pStyle w:val="BodyText"/>
        <w:ind w:left="720" w:right="720"/>
      </w:pPr>
    </w:p>
    <w:p w14:paraId="289B24F9" w14:textId="77777777" w:rsidR="00F2232B" w:rsidRDefault="00F2232B" w:rsidP="00F2232B">
      <w:pPr>
        <w:pStyle w:val="ListParagraph"/>
      </w:pPr>
    </w:p>
    <w:p w14:paraId="62E61A8E" w14:textId="77777777" w:rsidR="00F2232B" w:rsidRDefault="00F2232B" w:rsidP="00C9791D">
      <w:pPr>
        <w:pStyle w:val="BodyText"/>
        <w:numPr>
          <w:ilvl w:val="0"/>
          <w:numId w:val="214"/>
        </w:numPr>
        <w:ind w:right="720"/>
      </w:pPr>
      <w:r>
        <w:t xml:space="preserve">Click </w:t>
      </w:r>
      <w:r w:rsidRPr="00056E96">
        <w:rPr>
          <w:b/>
        </w:rPr>
        <w:t>MODIFY</w:t>
      </w:r>
      <w:r>
        <w:t>.</w:t>
      </w:r>
    </w:p>
    <w:p w14:paraId="309598F9" w14:textId="77777777" w:rsidR="00F2232B" w:rsidRDefault="00F2232B" w:rsidP="00F2232B">
      <w:pPr>
        <w:pStyle w:val="BodyText"/>
        <w:ind w:left="720" w:right="720"/>
      </w:pPr>
      <w:r>
        <w:t xml:space="preserve">The </w:t>
      </w:r>
      <w:r w:rsidRPr="00056E96">
        <w:rPr>
          <w:b/>
        </w:rPr>
        <w:t>Electronic Signature</w:t>
      </w:r>
      <w:r>
        <w:t xml:space="preserve"> window appears. </w:t>
      </w:r>
    </w:p>
    <w:p w14:paraId="761A44B2" w14:textId="77777777" w:rsidR="00F2232B" w:rsidRDefault="00F2232B" w:rsidP="00F2232B">
      <w:pPr>
        <w:pStyle w:val="BodyText"/>
        <w:ind w:left="720" w:right="720"/>
      </w:pPr>
    </w:p>
    <w:p w14:paraId="68CA625D" w14:textId="77777777" w:rsidR="00F2232B" w:rsidRDefault="00F2232B" w:rsidP="00F2232B">
      <w:pPr>
        <w:pStyle w:val="BodyText"/>
        <w:ind w:right="720" w:firstLine="720"/>
      </w:pPr>
      <w:r>
        <w:rPr>
          <w:noProof/>
          <w:lang w:val="en-US" w:eastAsia="en-US"/>
        </w:rPr>
        <w:lastRenderedPageBreak/>
        <w:drawing>
          <wp:inline distT="0" distB="0" distL="0" distR="0" wp14:anchorId="50F354E6" wp14:editId="220CD878">
            <wp:extent cx="3920490" cy="3267075"/>
            <wp:effectExtent l="19050" t="19050" r="2286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21137" cy="3267614"/>
                    </a:xfrm>
                    <a:prstGeom prst="rect">
                      <a:avLst/>
                    </a:prstGeom>
                    <a:ln w="3175">
                      <a:solidFill>
                        <a:schemeClr val="tx1"/>
                      </a:solidFill>
                    </a:ln>
                  </pic:spPr>
                </pic:pic>
              </a:graphicData>
            </a:graphic>
          </wp:inline>
        </w:drawing>
      </w:r>
    </w:p>
    <w:p w14:paraId="372C73CF" w14:textId="77777777" w:rsidR="00F2232B" w:rsidRDefault="00F2232B" w:rsidP="00F2232B">
      <w:pPr>
        <w:pStyle w:val="Figure"/>
        <w:tabs>
          <w:tab w:val="clear" w:pos="1710"/>
          <w:tab w:val="num" w:pos="1800"/>
        </w:tabs>
        <w:ind w:left="1152" w:hanging="432"/>
      </w:pPr>
      <w:r>
        <w:t xml:space="preserve"> Electronic Signature window</w:t>
      </w:r>
    </w:p>
    <w:p w14:paraId="3F63A6DD" w14:textId="77777777" w:rsidR="00F2232B" w:rsidRDefault="00F2232B" w:rsidP="00F2232B">
      <w:pPr>
        <w:pStyle w:val="BodyText"/>
        <w:ind w:left="720" w:right="720"/>
      </w:pPr>
      <w:bookmarkStart w:id="4528" w:name="_Toc300125787"/>
    </w:p>
    <w:p w14:paraId="6D053DE1" w14:textId="77777777" w:rsidR="00F2232B" w:rsidRDefault="00F2232B" w:rsidP="00C9791D">
      <w:pPr>
        <w:pStyle w:val="BodyText"/>
        <w:numPr>
          <w:ilvl w:val="0"/>
          <w:numId w:val="214"/>
        </w:numPr>
        <w:ind w:right="720"/>
      </w:pPr>
      <w:r>
        <w:t xml:space="preserve">Enter appropriate information in each field. </w:t>
      </w:r>
      <w:r>
        <w:rPr>
          <w:lang w:val="en-US"/>
        </w:rPr>
        <w:t>F</w:t>
      </w:r>
      <w:r>
        <w:t xml:space="preserve">ollowing table lists each field and its description. </w:t>
      </w:r>
    </w:p>
    <w:p w14:paraId="7D23D985" w14:textId="77777777" w:rsidR="00F2232B" w:rsidRPr="0071289F" w:rsidRDefault="00F2232B" w:rsidP="00F2232B">
      <w:pPr>
        <w:pStyle w:val="BodyText"/>
        <w:ind w:left="720" w:right="720"/>
      </w:pPr>
      <w:r w:rsidRPr="0071289F">
        <w:rPr>
          <w:b/>
        </w:rPr>
        <w:t>Note</w:t>
      </w:r>
      <w:r w:rsidRPr="0071289F">
        <w:t xml:space="preserve">: </w:t>
      </w:r>
      <w:r w:rsidRPr="006744E4">
        <w:t>Fields that are marked with the red asterisk (</w:t>
      </w:r>
      <w:r w:rsidRPr="0071289F">
        <w:rPr>
          <w:color w:val="FF0000"/>
        </w:rPr>
        <w:t>*</w:t>
      </w:r>
      <w:r w:rsidRPr="006744E4">
        <w:t>) are mandatory.</w:t>
      </w:r>
    </w:p>
    <w:p w14:paraId="635CBC06" w14:textId="77777777" w:rsidR="00F2232B" w:rsidRDefault="00F2232B" w:rsidP="00F2232B">
      <w:pPr>
        <w:pStyle w:val="Caption"/>
        <w:ind w:firstLine="720"/>
      </w:pPr>
    </w:p>
    <w:p w14:paraId="77A623FE" w14:textId="232750A4" w:rsidR="00F2232B" w:rsidRDefault="00F2232B" w:rsidP="00F2232B">
      <w:pPr>
        <w:pStyle w:val="Caption"/>
        <w:ind w:firstLine="720"/>
      </w:pPr>
      <w:r>
        <w:t xml:space="preserve">Table </w:t>
      </w:r>
      <w:r w:rsidR="00653CE2">
        <w:fldChar w:fldCharType="begin"/>
      </w:r>
      <w:r w:rsidR="00653CE2">
        <w:instrText xml:space="preserve"> SEQ Figure \* ARABIC </w:instrText>
      </w:r>
      <w:r w:rsidR="00653CE2">
        <w:fldChar w:fldCharType="separate"/>
      </w:r>
      <w:r w:rsidR="00EB76E3">
        <w:rPr>
          <w:noProof/>
        </w:rPr>
        <w:t>56</w:t>
      </w:r>
      <w:r w:rsidR="00653CE2">
        <w:rPr>
          <w:noProof/>
        </w:rPr>
        <w:fldChar w:fldCharType="end"/>
      </w:r>
      <w:r>
        <w:t>: Modifying biospecimens in bulk</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0"/>
        <w:gridCol w:w="6660"/>
      </w:tblGrid>
      <w:tr w:rsidR="00F2232B" w:rsidRPr="007A152E" w14:paraId="29586053" w14:textId="77777777" w:rsidTr="00F2232B">
        <w:trPr>
          <w:cantSplit/>
          <w:trHeight w:val="288"/>
          <w:tblHeader/>
        </w:trPr>
        <w:tc>
          <w:tcPr>
            <w:tcW w:w="3150" w:type="dxa"/>
            <w:shd w:val="clear" w:color="auto" w:fill="BFBFBF"/>
            <w:vAlign w:val="center"/>
          </w:tcPr>
          <w:p w14:paraId="3BBFC41B" w14:textId="77777777" w:rsidR="00F2232B" w:rsidRPr="007A152E" w:rsidRDefault="00F2232B" w:rsidP="00F2232B">
            <w:pPr>
              <w:rPr>
                <w:b/>
              </w:rPr>
            </w:pPr>
            <w:r>
              <w:rPr>
                <w:b/>
              </w:rPr>
              <w:t>Field</w:t>
            </w:r>
          </w:p>
        </w:tc>
        <w:tc>
          <w:tcPr>
            <w:tcW w:w="6660" w:type="dxa"/>
            <w:shd w:val="clear" w:color="auto" w:fill="BFBFBF"/>
            <w:vAlign w:val="center"/>
          </w:tcPr>
          <w:p w14:paraId="46D30AF6" w14:textId="77777777" w:rsidR="00F2232B" w:rsidRPr="007A152E" w:rsidRDefault="00F2232B" w:rsidP="00F2232B">
            <w:pPr>
              <w:rPr>
                <w:b/>
              </w:rPr>
            </w:pPr>
            <w:r w:rsidRPr="007A152E">
              <w:rPr>
                <w:b/>
              </w:rPr>
              <w:t>Description</w:t>
            </w:r>
          </w:p>
        </w:tc>
      </w:tr>
      <w:tr w:rsidR="00F2232B" w14:paraId="669924E5" w14:textId="77777777" w:rsidTr="00F2232B">
        <w:trPr>
          <w:cantSplit/>
          <w:trHeight w:val="288"/>
        </w:trPr>
        <w:tc>
          <w:tcPr>
            <w:tcW w:w="3150" w:type="dxa"/>
            <w:vAlign w:val="center"/>
          </w:tcPr>
          <w:p w14:paraId="3E742BA4" w14:textId="77777777" w:rsidR="00F2232B" w:rsidRPr="007A152E" w:rsidRDefault="00F2232B" w:rsidP="00F2232B">
            <w:pPr>
              <w:rPr>
                <w:b/>
              </w:rPr>
            </w:pPr>
            <w:r>
              <w:rPr>
                <w:b/>
              </w:rPr>
              <w:t>Username</w:t>
            </w:r>
            <w:r w:rsidRPr="006744E4">
              <w:rPr>
                <w:color w:val="FF0000"/>
              </w:rPr>
              <w:t>*</w:t>
            </w:r>
          </w:p>
        </w:tc>
        <w:tc>
          <w:tcPr>
            <w:tcW w:w="6660" w:type="dxa"/>
            <w:vAlign w:val="center"/>
          </w:tcPr>
          <w:p w14:paraId="09BB041B" w14:textId="3FD476D9" w:rsidR="00F2232B" w:rsidRDefault="00F2232B" w:rsidP="00F2232B">
            <w:r>
              <w:t xml:space="preserve">Type your user </w:t>
            </w:r>
            <w:del w:id="4529" w:author="Sayali Dev" w:date="2018-01-31T17:54:00Z">
              <w:r w:rsidDel="009A119E">
                <w:delText>log on</w:delText>
              </w:r>
            </w:del>
            <w:ins w:id="4530" w:author="Sayali Dev" w:date="2018-01-31T17:54:00Z">
              <w:r w:rsidR="009A119E">
                <w:t>Log in</w:t>
              </w:r>
            </w:ins>
            <w:r>
              <w:t xml:space="preserve"> ID.</w:t>
            </w:r>
          </w:p>
        </w:tc>
      </w:tr>
      <w:tr w:rsidR="00F2232B" w14:paraId="3F2B1D18" w14:textId="77777777" w:rsidTr="00F2232B">
        <w:trPr>
          <w:cantSplit/>
          <w:trHeight w:val="288"/>
        </w:trPr>
        <w:tc>
          <w:tcPr>
            <w:tcW w:w="3150" w:type="dxa"/>
            <w:vAlign w:val="center"/>
          </w:tcPr>
          <w:p w14:paraId="1C296206" w14:textId="77777777" w:rsidR="00F2232B" w:rsidRPr="00ED62DF" w:rsidRDefault="00F2232B" w:rsidP="00F2232B">
            <w:pPr>
              <w:rPr>
                <w:b/>
              </w:rPr>
            </w:pPr>
            <w:r>
              <w:rPr>
                <w:b/>
              </w:rPr>
              <w:t>Password</w:t>
            </w:r>
            <w:r w:rsidRPr="006744E4">
              <w:rPr>
                <w:color w:val="FF0000"/>
              </w:rPr>
              <w:t>*</w:t>
            </w:r>
          </w:p>
        </w:tc>
        <w:tc>
          <w:tcPr>
            <w:tcW w:w="6660" w:type="dxa"/>
            <w:vAlign w:val="center"/>
          </w:tcPr>
          <w:p w14:paraId="7AA24B2E" w14:textId="77777777" w:rsidR="00F2232B" w:rsidRDefault="00F2232B" w:rsidP="00F2232B">
            <w:r>
              <w:t>Type you password.</w:t>
            </w:r>
          </w:p>
        </w:tc>
      </w:tr>
      <w:tr w:rsidR="00F2232B" w14:paraId="2BD13CDF" w14:textId="77777777" w:rsidTr="00F2232B">
        <w:trPr>
          <w:cantSplit/>
          <w:trHeight w:val="288"/>
        </w:trPr>
        <w:tc>
          <w:tcPr>
            <w:tcW w:w="3150" w:type="dxa"/>
            <w:vAlign w:val="center"/>
          </w:tcPr>
          <w:p w14:paraId="74080572" w14:textId="77777777" w:rsidR="00F2232B" w:rsidRDefault="00F2232B" w:rsidP="00F2232B">
            <w:pPr>
              <w:rPr>
                <w:b/>
              </w:rPr>
            </w:pPr>
            <w:r>
              <w:rPr>
                <w:b/>
              </w:rPr>
              <w:t>Modify Reasons</w:t>
            </w:r>
            <w:r w:rsidRPr="006744E4">
              <w:rPr>
                <w:color w:val="FF0000"/>
              </w:rPr>
              <w:t>*</w:t>
            </w:r>
          </w:p>
        </w:tc>
        <w:tc>
          <w:tcPr>
            <w:tcW w:w="6660" w:type="dxa"/>
            <w:vAlign w:val="center"/>
          </w:tcPr>
          <w:p w14:paraId="72C5DD8C" w14:textId="77777777" w:rsidR="00F2232B" w:rsidRDefault="00F2232B" w:rsidP="00F2232B">
            <w:r>
              <w:t>Click the appropriate reason for modifying the biospecimens.</w:t>
            </w:r>
          </w:p>
        </w:tc>
      </w:tr>
      <w:tr w:rsidR="00F2232B" w14:paraId="39486657" w14:textId="77777777" w:rsidTr="00F2232B">
        <w:trPr>
          <w:cantSplit/>
          <w:trHeight w:val="288"/>
        </w:trPr>
        <w:tc>
          <w:tcPr>
            <w:tcW w:w="3150" w:type="dxa"/>
            <w:vAlign w:val="center"/>
          </w:tcPr>
          <w:p w14:paraId="1518F7FA" w14:textId="77777777" w:rsidR="00F2232B" w:rsidRDefault="00F2232B" w:rsidP="00F2232B">
            <w:pPr>
              <w:rPr>
                <w:b/>
              </w:rPr>
            </w:pPr>
            <w:r>
              <w:rPr>
                <w:b/>
              </w:rPr>
              <w:t>Other Reasons</w:t>
            </w:r>
          </w:p>
        </w:tc>
        <w:tc>
          <w:tcPr>
            <w:tcW w:w="6660" w:type="dxa"/>
            <w:vAlign w:val="center"/>
          </w:tcPr>
          <w:p w14:paraId="79EDF7CD" w14:textId="77777777" w:rsidR="00F2232B" w:rsidRDefault="00F2232B" w:rsidP="00F2232B">
            <w:r>
              <w:t xml:space="preserve">If you selected </w:t>
            </w:r>
            <w:r w:rsidRPr="009C0CDE">
              <w:rPr>
                <w:b/>
              </w:rPr>
              <w:t>Other</w:t>
            </w:r>
            <w:r>
              <w:t xml:space="preserve"> on the </w:t>
            </w:r>
            <w:r>
              <w:rPr>
                <w:b/>
              </w:rPr>
              <w:t>Modify</w:t>
            </w:r>
            <w:r w:rsidRPr="009C0CDE">
              <w:rPr>
                <w:b/>
              </w:rPr>
              <w:t xml:space="preserve"> Reasons</w:t>
            </w:r>
            <w:r>
              <w:t xml:space="preserve"> list, type the reason for modifying the biospecimens.</w:t>
            </w:r>
          </w:p>
        </w:tc>
      </w:tr>
    </w:tbl>
    <w:p w14:paraId="298ADC9E" w14:textId="77777777" w:rsidR="00F2232B" w:rsidRPr="0071289F" w:rsidRDefault="00F2232B" w:rsidP="00F2232B">
      <w:pPr>
        <w:pStyle w:val="BodyText"/>
        <w:ind w:left="720" w:right="720"/>
      </w:pPr>
    </w:p>
    <w:p w14:paraId="4F3E580A" w14:textId="77777777" w:rsidR="00F2232B" w:rsidRDefault="00F2232B" w:rsidP="00C9791D">
      <w:pPr>
        <w:pStyle w:val="BodyText"/>
        <w:numPr>
          <w:ilvl w:val="0"/>
          <w:numId w:val="214"/>
        </w:numPr>
        <w:ind w:right="720"/>
        <w:rPr>
          <w:lang w:val="en-US"/>
        </w:rPr>
      </w:pPr>
      <w:r w:rsidRPr="0071289F">
        <w:t xml:space="preserve">Click </w:t>
      </w:r>
      <w:r w:rsidRPr="008D4C06">
        <w:rPr>
          <w:b/>
        </w:rPr>
        <w:t>SIGN</w:t>
      </w:r>
      <w:r w:rsidRPr="0071289F">
        <w:t xml:space="preserve">. </w:t>
      </w:r>
      <w:r w:rsidRPr="0071289F">
        <w:br/>
        <w:t xml:space="preserve">The biospecimens are modified and the new information appears on the </w:t>
      </w:r>
      <w:r w:rsidRPr="008D4C06">
        <w:rPr>
          <w:b/>
        </w:rPr>
        <w:t xml:space="preserve">Inventory Bulk </w:t>
      </w:r>
      <w:r>
        <w:rPr>
          <w:b/>
          <w:lang w:val="en-US"/>
        </w:rPr>
        <w:t>Modifications</w:t>
      </w:r>
      <w:r w:rsidRPr="0071289F">
        <w:t xml:space="preserve"> page.</w:t>
      </w:r>
      <w:bookmarkStart w:id="4531" w:name="BulkUploadFiles"/>
      <w:bookmarkEnd w:id="4531"/>
    </w:p>
    <w:p w14:paraId="25C44BC7" w14:textId="77777777" w:rsidR="00F2232B" w:rsidRDefault="00F2232B" w:rsidP="00F2232B">
      <w:pPr>
        <w:pStyle w:val="BodyText"/>
        <w:ind w:left="720" w:right="720"/>
        <w:rPr>
          <w:lang w:val="en-US"/>
        </w:rPr>
      </w:pPr>
    </w:p>
    <w:p w14:paraId="769BEA74" w14:textId="77777777" w:rsidR="00F2232B" w:rsidRDefault="00F2232B" w:rsidP="00F2232B">
      <w:pPr>
        <w:pStyle w:val="Heading3"/>
        <w:pageBreakBefore/>
      </w:pPr>
      <w:bookmarkStart w:id="4532" w:name="_Uploading_Files_in"/>
      <w:bookmarkStart w:id="4533" w:name="_Toc452993654"/>
      <w:bookmarkStart w:id="4534" w:name="_Toc507164361"/>
      <w:bookmarkEnd w:id="4532"/>
      <w:r>
        <w:lastRenderedPageBreak/>
        <w:t>Uploading Files</w:t>
      </w:r>
      <w:bookmarkEnd w:id="4528"/>
      <w:r>
        <w:t xml:space="preserve"> in Bulk</w:t>
      </w:r>
      <w:bookmarkEnd w:id="4533"/>
      <w:bookmarkEnd w:id="4534"/>
    </w:p>
    <w:p w14:paraId="567E6A30" w14:textId="77777777" w:rsidR="00F2232B" w:rsidRDefault="00F2232B" w:rsidP="00F2232B"/>
    <w:p w14:paraId="4ABC8BA1" w14:textId="77777777" w:rsidR="00F2232B" w:rsidRDefault="00F2232B" w:rsidP="00F2232B">
      <w:r>
        <w:t>To upload files for biospecimens in bulk:</w:t>
      </w:r>
      <w:r>
        <w:br/>
      </w:r>
    </w:p>
    <w:p w14:paraId="3E45714F" w14:textId="1EE9B792" w:rsidR="00F2232B" w:rsidRDefault="00F2232B" w:rsidP="00C9791D">
      <w:pPr>
        <w:numPr>
          <w:ilvl w:val="0"/>
          <w:numId w:val="153"/>
        </w:numPr>
      </w:pPr>
      <w:del w:id="4535" w:author="Sayali Dev" w:date="2018-01-31T17:54:00Z">
        <w:r w:rsidDel="009A119E">
          <w:delText>Log on</w:delText>
        </w:r>
      </w:del>
      <w:ins w:id="4536" w:author="Sayali Dev" w:date="2018-01-31T17:54:00Z">
        <w:r w:rsidR="009A119E">
          <w:t>Log in</w:t>
        </w:r>
      </w:ins>
      <w:r>
        <w:t xml:space="preserve"> to the application using your </w:t>
      </w:r>
      <w:del w:id="4537" w:author="Sayali Dev" w:date="2018-01-31T17:55:00Z">
        <w:r w:rsidDel="00A62626">
          <w:delText>logon</w:delText>
        </w:r>
      </w:del>
      <w:ins w:id="4538" w:author="Sayali Dev" w:date="2018-01-31T17:55:00Z">
        <w:r w:rsidR="00A62626">
          <w:t>log in</w:t>
        </w:r>
      </w:ins>
      <w:r>
        <w:t xml:space="preserve"> credentials. </w:t>
      </w:r>
    </w:p>
    <w:p w14:paraId="0918CB07" w14:textId="77777777" w:rsidR="00F2232B" w:rsidRDefault="00F2232B" w:rsidP="00F2232B">
      <w:pPr>
        <w:ind w:left="720"/>
      </w:pPr>
      <w:r>
        <w:t xml:space="preserve">The CIRRASPEC home page appears. </w:t>
      </w:r>
    </w:p>
    <w:p w14:paraId="17319187" w14:textId="77777777" w:rsidR="00F2232B" w:rsidRDefault="00F2232B" w:rsidP="00F2232B">
      <w:pPr>
        <w:ind w:left="720"/>
      </w:pPr>
    </w:p>
    <w:p w14:paraId="63A8B48B" w14:textId="77777777" w:rsidR="00F2232B" w:rsidRDefault="00F2232B" w:rsidP="00C9791D">
      <w:pPr>
        <w:numPr>
          <w:ilvl w:val="0"/>
          <w:numId w:val="153"/>
        </w:numPr>
      </w:pPr>
      <w:r>
        <w:t xml:space="preserve">Point to the arrow on the </w:t>
      </w:r>
      <w:r w:rsidRPr="0036231A">
        <w:rPr>
          <w:b/>
        </w:rPr>
        <w:t>BMS</w:t>
      </w:r>
      <w:r>
        <w:t xml:space="preserve"> tab, and then click </w:t>
      </w:r>
      <w:r>
        <w:rPr>
          <w:b/>
        </w:rPr>
        <w:t>Bulk Modifications</w:t>
      </w:r>
      <w:r>
        <w:t xml:space="preserve">. </w:t>
      </w:r>
    </w:p>
    <w:p w14:paraId="5A2323CB" w14:textId="77777777" w:rsidR="00F2232B" w:rsidRDefault="00F2232B" w:rsidP="00F2232B">
      <w:pPr>
        <w:pStyle w:val="BodyText"/>
        <w:ind w:left="720" w:right="720"/>
      </w:pPr>
      <w:r>
        <w:t xml:space="preserve">The </w:t>
      </w:r>
      <w:r w:rsidRPr="0036231A">
        <w:rPr>
          <w:b/>
        </w:rPr>
        <w:t xml:space="preserve">Inventory Bulk </w:t>
      </w:r>
      <w:r>
        <w:rPr>
          <w:b/>
          <w:lang w:val="en-US"/>
        </w:rPr>
        <w:t>Modifications</w:t>
      </w:r>
      <w:r>
        <w:t xml:space="preserve"> page appears.</w:t>
      </w:r>
    </w:p>
    <w:p w14:paraId="112100C9" w14:textId="77777777" w:rsidR="00F2232B" w:rsidRDefault="00F2232B" w:rsidP="00F2232B">
      <w:pPr>
        <w:pStyle w:val="BodyText"/>
        <w:ind w:left="720" w:right="720"/>
      </w:pPr>
    </w:p>
    <w:p w14:paraId="3A27D0EC" w14:textId="77777777" w:rsidR="00F2232B" w:rsidRDefault="00F2232B" w:rsidP="00C9791D">
      <w:pPr>
        <w:pStyle w:val="BodyText"/>
        <w:numPr>
          <w:ilvl w:val="0"/>
          <w:numId w:val="153"/>
        </w:numPr>
        <w:ind w:right="720"/>
      </w:pPr>
      <w:r>
        <w:t xml:space="preserve">Click the </w:t>
      </w:r>
      <w:r w:rsidRPr="0066516F">
        <w:rPr>
          <w:b/>
        </w:rPr>
        <w:t>Search Inventory</w:t>
      </w:r>
      <w:r>
        <w:t xml:space="preserve"> link, and then select the biospecimens that you want to add.</w:t>
      </w:r>
    </w:p>
    <w:p w14:paraId="2486C687" w14:textId="77777777" w:rsidR="00F2232B" w:rsidRDefault="00F2232B" w:rsidP="00F2232B">
      <w:pPr>
        <w:pStyle w:val="BodyText"/>
        <w:ind w:left="720" w:right="720"/>
      </w:pPr>
      <w:r>
        <w:t xml:space="preserve">The </w:t>
      </w:r>
      <w:r w:rsidRPr="00E02D03">
        <w:rPr>
          <w:b/>
        </w:rPr>
        <w:t xml:space="preserve">Inventory Bulk </w:t>
      </w:r>
      <w:r>
        <w:rPr>
          <w:b/>
          <w:lang w:val="en-US"/>
        </w:rPr>
        <w:t>Modifications</w:t>
      </w:r>
      <w:r>
        <w:t xml:space="preserve"> page displays the biospecimens that you selected.</w:t>
      </w:r>
      <w:r w:rsidDel="003038B1">
        <w:t xml:space="preserve"> </w:t>
      </w:r>
    </w:p>
    <w:p w14:paraId="617AE5E2" w14:textId="77777777" w:rsidR="00F2232B" w:rsidRDefault="00F2232B" w:rsidP="00F2232B">
      <w:pPr>
        <w:pStyle w:val="BodyText"/>
        <w:ind w:left="720" w:right="720"/>
      </w:pPr>
    </w:p>
    <w:p w14:paraId="42D1FBD3" w14:textId="77777777" w:rsidR="00F2232B" w:rsidRPr="00816EEA" w:rsidRDefault="00F2232B" w:rsidP="00C9791D">
      <w:pPr>
        <w:pStyle w:val="BodyText"/>
        <w:numPr>
          <w:ilvl w:val="0"/>
          <w:numId w:val="153"/>
        </w:numPr>
        <w:ind w:right="720"/>
      </w:pPr>
      <w:r w:rsidRPr="004C0A67">
        <w:t xml:space="preserve">In the </w:t>
      </w:r>
      <w:r w:rsidRPr="00816EEA">
        <w:rPr>
          <w:b/>
        </w:rPr>
        <w:t>Search Sample</w:t>
      </w:r>
      <w:r>
        <w:rPr>
          <w:b/>
          <w:lang w:val="en-US"/>
        </w:rPr>
        <w:t>s</w:t>
      </w:r>
      <w:r w:rsidRPr="00816EEA">
        <w:rPr>
          <w:b/>
        </w:rPr>
        <w:t xml:space="preserve"> and Worklists</w:t>
      </w:r>
      <w:r w:rsidRPr="004C0A67">
        <w:t xml:space="preserve"> window, search, </w:t>
      </w:r>
      <w:r>
        <w:t xml:space="preserve">select </w:t>
      </w:r>
      <w:r w:rsidRPr="004C0A67">
        <w:t xml:space="preserve">and add </w:t>
      </w:r>
      <w:r>
        <w:t xml:space="preserve">the biospecimens </w:t>
      </w:r>
      <w:r w:rsidRPr="004C0A67">
        <w:t xml:space="preserve">to which </w:t>
      </w:r>
      <w:r>
        <w:t xml:space="preserve">you want to </w:t>
      </w:r>
      <w:r w:rsidRPr="004C0A67">
        <w:t>upload files.</w:t>
      </w:r>
    </w:p>
    <w:p w14:paraId="0CB696A3" w14:textId="77777777" w:rsidR="00F2232B" w:rsidRPr="00816EEA" w:rsidRDefault="00F2232B" w:rsidP="00F2232B">
      <w:pPr>
        <w:pStyle w:val="BodyText"/>
        <w:ind w:left="720" w:right="720"/>
      </w:pPr>
      <w:r>
        <w:t xml:space="preserve">The </w:t>
      </w:r>
      <w:r w:rsidRPr="00816EEA">
        <w:rPr>
          <w:b/>
        </w:rPr>
        <w:t xml:space="preserve">Inventory Bulk </w:t>
      </w:r>
      <w:r>
        <w:rPr>
          <w:b/>
          <w:lang w:val="en-US"/>
        </w:rPr>
        <w:t>Modifications</w:t>
      </w:r>
      <w:r>
        <w:t xml:space="preserve"> page displays the biospecimens that you selected.</w:t>
      </w:r>
    </w:p>
    <w:p w14:paraId="53BD9B8B" w14:textId="77777777" w:rsidR="00F2232B" w:rsidRPr="00F3682C" w:rsidRDefault="00F2232B" w:rsidP="00F2232B">
      <w:pPr>
        <w:pStyle w:val="BodyText"/>
        <w:ind w:left="720" w:right="720"/>
        <w:rPr>
          <w:b/>
          <w:lang w:val="en-US"/>
        </w:rPr>
      </w:pPr>
      <w:r w:rsidRPr="007B07BB">
        <w:rPr>
          <w:b/>
          <w:lang w:val="en-US"/>
        </w:rPr>
        <w:t>Note:</w:t>
      </w:r>
      <w:r>
        <w:rPr>
          <w:lang w:val="en-US"/>
        </w:rPr>
        <w:t xml:space="preserve"> For information about using the </w:t>
      </w:r>
      <w:r w:rsidRPr="00816EEA">
        <w:rPr>
          <w:b/>
          <w:lang w:val="en-US"/>
        </w:rPr>
        <w:t>Search Samples and Worklists</w:t>
      </w:r>
      <w:r>
        <w:rPr>
          <w:lang w:val="en-US"/>
        </w:rPr>
        <w:t xml:space="preserve"> window, see </w:t>
      </w:r>
      <w:hyperlink w:anchor="SearchingSamplesAndWorklists" w:history="1">
        <w:r w:rsidRPr="007B07BB">
          <w:rPr>
            <w:rStyle w:val="Hyperlink"/>
            <w:b/>
            <w:lang w:val="en-US"/>
          </w:rPr>
          <w:t>Using the Search Samples and Worklists Window</w:t>
        </w:r>
      </w:hyperlink>
      <w:r>
        <w:rPr>
          <w:lang w:val="en-US"/>
        </w:rPr>
        <w:t>.</w:t>
      </w:r>
    </w:p>
    <w:p w14:paraId="2C050368" w14:textId="77777777" w:rsidR="00F2232B" w:rsidRDefault="00F2232B" w:rsidP="00F2232B">
      <w:pPr>
        <w:pStyle w:val="BodyText"/>
        <w:ind w:left="720" w:right="720"/>
        <w:rPr>
          <w:lang w:val="en-US"/>
        </w:rPr>
      </w:pPr>
    </w:p>
    <w:p w14:paraId="57607370" w14:textId="77777777" w:rsidR="00F2232B" w:rsidRPr="002D344E" w:rsidRDefault="00F2232B" w:rsidP="00C9791D">
      <w:pPr>
        <w:pStyle w:val="BodyText"/>
        <w:numPr>
          <w:ilvl w:val="0"/>
          <w:numId w:val="153"/>
        </w:numPr>
        <w:ind w:right="720"/>
      </w:pPr>
      <w:r w:rsidRPr="00CE3865">
        <w:rPr>
          <w:lang w:val="en-US"/>
        </w:rPr>
        <w:t xml:space="preserve">On </w:t>
      </w:r>
      <w:r>
        <w:rPr>
          <w:lang w:val="en-US"/>
        </w:rPr>
        <w:t>the list of biospecimens on</w:t>
      </w:r>
      <w:r w:rsidRPr="00CE3865">
        <w:rPr>
          <w:lang w:val="en-US"/>
        </w:rPr>
        <w:t xml:space="preserve"> the</w:t>
      </w:r>
      <w:r>
        <w:rPr>
          <w:b/>
          <w:lang w:val="en-US"/>
        </w:rPr>
        <w:t xml:space="preserve"> </w:t>
      </w:r>
      <w:r w:rsidRPr="0036231A">
        <w:rPr>
          <w:b/>
        </w:rPr>
        <w:t xml:space="preserve">Inventory Bulk </w:t>
      </w:r>
      <w:r>
        <w:rPr>
          <w:b/>
          <w:lang w:val="en-US"/>
        </w:rPr>
        <w:t>Modifications</w:t>
      </w:r>
      <w:r>
        <w:t xml:space="preserve"> page</w:t>
      </w:r>
      <w:r>
        <w:rPr>
          <w:lang w:val="en-US"/>
        </w:rPr>
        <w:t>, s</w:t>
      </w:r>
      <w:r>
        <w:t xml:space="preserve">elect the checkboxes of </w:t>
      </w:r>
      <w:r>
        <w:rPr>
          <w:lang w:val="en-US"/>
        </w:rPr>
        <w:t>each</w:t>
      </w:r>
      <w:r>
        <w:t xml:space="preserve"> biospecimen t</w:t>
      </w:r>
      <w:r>
        <w:rPr>
          <w:lang w:val="en-US"/>
        </w:rPr>
        <w:t xml:space="preserve">o which </w:t>
      </w:r>
      <w:r>
        <w:t xml:space="preserve">you want to </w:t>
      </w:r>
      <w:r>
        <w:rPr>
          <w:lang w:val="en-US"/>
        </w:rPr>
        <w:t>upload files</w:t>
      </w:r>
      <w:r>
        <w:t xml:space="preserve">. </w:t>
      </w:r>
      <w:r>
        <w:br/>
      </w:r>
      <w:r w:rsidRPr="00A02E24">
        <w:rPr>
          <w:b/>
        </w:rPr>
        <w:t>Note</w:t>
      </w:r>
      <w:r w:rsidRPr="00EA3CC0">
        <w:rPr>
          <w:b/>
        </w:rPr>
        <w:t>:</w:t>
      </w:r>
      <w:r>
        <w:rPr>
          <w:lang w:val="en-US"/>
        </w:rPr>
        <w:t xml:space="preserve"> </w:t>
      </w:r>
      <w:r>
        <w:t xml:space="preserve">To </w:t>
      </w:r>
      <w:r w:rsidRPr="005B143B">
        <w:rPr>
          <w:lang w:val="en-US"/>
        </w:rPr>
        <w:t>select</w:t>
      </w:r>
      <w:r>
        <w:t xml:space="preserve"> all biospecimens, select the checkbox on the gray header.</w:t>
      </w:r>
    </w:p>
    <w:p w14:paraId="2A39748B" w14:textId="77777777" w:rsidR="00F2232B" w:rsidRPr="002D53A1" w:rsidRDefault="00F2232B" w:rsidP="00F2232B">
      <w:pPr>
        <w:pStyle w:val="BodyText"/>
        <w:ind w:right="720"/>
        <w:rPr>
          <w:lang w:val="en-US"/>
        </w:rPr>
      </w:pPr>
    </w:p>
    <w:p w14:paraId="7938BEB3" w14:textId="77777777" w:rsidR="00F2232B" w:rsidRDefault="00F2232B" w:rsidP="00C9791D">
      <w:pPr>
        <w:numPr>
          <w:ilvl w:val="0"/>
          <w:numId w:val="216"/>
        </w:numPr>
      </w:pPr>
      <w:r>
        <w:t xml:space="preserve">In the </w:t>
      </w:r>
      <w:r w:rsidRPr="00F84D0E">
        <w:rPr>
          <w:b/>
        </w:rPr>
        <w:t>Actions</w:t>
      </w:r>
      <w:r>
        <w:t xml:space="preserve"> list, click </w:t>
      </w:r>
      <w:r>
        <w:rPr>
          <w:b/>
        </w:rPr>
        <w:t>Upload Files</w:t>
      </w:r>
      <w:r w:rsidRPr="00F84D0E">
        <w:t>, and then click</w:t>
      </w:r>
      <w:r w:rsidRPr="00F84D0E">
        <w:rPr>
          <w:b/>
        </w:rPr>
        <w:t xml:space="preserve"> </w:t>
      </w:r>
      <w:r w:rsidRPr="00227EB9">
        <w:rPr>
          <w:b/>
        </w:rPr>
        <w:t>INITIATE</w:t>
      </w:r>
      <w:r>
        <w:t xml:space="preserve">. </w:t>
      </w:r>
    </w:p>
    <w:p w14:paraId="10F8E0CD" w14:textId="77777777" w:rsidR="00F2232B" w:rsidRDefault="00F2232B" w:rsidP="00F2232B">
      <w:pPr>
        <w:ind w:left="720"/>
      </w:pPr>
      <w:r>
        <w:t xml:space="preserve">The </w:t>
      </w:r>
      <w:r>
        <w:rPr>
          <w:b/>
        </w:rPr>
        <w:t>Manage Attachments</w:t>
      </w:r>
      <w:r>
        <w:t xml:space="preserve"> window appears and displays the identifiers of the biospecimens.</w:t>
      </w:r>
    </w:p>
    <w:p w14:paraId="36D4D10B" w14:textId="77777777" w:rsidR="00F2232B" w:rsidRDefault="00F2232B" w:rsidP="00F2232B">
      <w:pPr>
        <w:pStyle w:val="BodyText"/>
        <w:ind w:left="720" w:right="720"/>
      </w:pPr>
    </w:p>
    <w:p w14:paraId="1D647228" w14:textId="77777777" w:rsidR="00F2232B" w:rsidRDefault="00F2232B" w:rsidP="00F2232B">
      <w:pPr>
        <w:pStyle w:val="Caption"/>
        <w:ind w:firstLine="720"/>
      </w:pPr>
      <w:r>
        <w:rPr>
          <w:noProof/>
        </w:rPr>
        <w:lastRenderedPageBreak/>
        <w:drawing>
          <wp:inline distT="0" distB="0" distL="0" distR="0" wp14:anchorId="61D9300F" wp14:editId="64159FB1">
            <wp:extent cx="3937275" cy="4552473"/>
            <wp:effectExtent l="19050" t="19050" r="25400"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47814" cy="4564658"/>
                    </a:xfrm>
                    <a:prstGeom prst="rect">
                      <a:avLst/>
                    </a:prstGeom>
                    <a:noFill/>
                    <a:ln w="3175">
                      <a:solidFill>
                        <a:schemeClr val="tx1"/>
                      </a:solidFill>
                    </a:ln>
                  </pic:spPr>
                </pic:pic>
              </a:graphicData>
            </a:graphic>
          </wp:inline>
        </w:drawing>
      </w:r>
    </w:p>
    <w:p w14:paraId="317C363C" w14:textId="77777777" w:rsidR="00F2232B" w:rsidRDefault="00F2232B" w:rsidP="00F2232B">
      <w:pPr>
        <w:pStyle w:val="Figure"/>
        <w:tabs>
          <w:tab w:val="clear" w:pos="1710"/>
          <w:tab w:val="num" w:pos="1800"/>
        </w:tabs>
        <w:ind w:left="1152" w:hanging="432"/>
      </w:pPr>
      <w:r>
        <w:t xml:space="preserve"> Manage Attachments window</w:t>
      </w:r>
    </w:p>
    <w:p w14:paraId="05395D23" w14:textId="77777777" w:rsidR="00F2232B" w:rsidRDefault="00F2232B" w:rsidP="00F2232B">
      <w:pPr>
        <w:pStyle w:val="BodyText"/>
        <w:ind w:right="720"/>
      </w:pPr>
    </w:p>
    <w:p w14:paraId="04B6CA2E" w14:textId="77777777" w:rsidR="00F2232B" w:rsidRDefault="00F2232B" w:rsidP="00C9791D">
      <w:pPr>
        <w:pStyle w:val="BodyText"/>
        <w:numPr>
          <w:ilvl w:val="0"/>
          <w:numId w:val="217"/>
        </w:numPr>
        <w:ind w:right="720"/>
      </w:pPr>
      <w:r>
        <w:t xml:space="preserve">Enter appropriate information in each field. </w:t>
      </w:r>
      <w:r>
        <w:rPr>
          <w:lang w:val="en-US"/>
        </w:rPr>
        <w:t>F</w:t>
      </w:r>
      <w:r>
        <w:t xml:space="preserve">ollowing table lists each field and its description. </w:t>
      </w:r>
    </w:p>
    <w:p w14:paraId="7376FE9B" w14:textId="77777777" w:rsidR="00F2232B" w:rsidRDefault="00F2232B" w:rsidP="00F2232B">
      <w:pPr>
        <w:pStyle w:val="BodyText"/>
        <w:ind w:left="720" w:right="270"/>
      </w:pPr>
      <w:r w:rsidRPr="006744E4">
        <w:rPr>
          <w:b/>
        </w:rPr>
        <w:t>Note:</w:t>
      </w:r>
      <w:r>
        <w:rPr>
          <w:b/>
        </w:rPr>
        <w:t xml:space="preserve"> </w:t>
      </w:r>
      <w:r w:rsidRPr="006744E4">
        <w:t>Fields that are marked with the red asterisk (</w:t>
      </w:r>
      <w:r w:rsidRPr="006744E4">
        <w:rPr>
          <w:color w:val="FF0000"/>
        </w:rPr>
        <w:t>*</w:t>
      </w:r>
      <w:r w:rsidRPr="006744E4">
        <w:t>) are mandatory.</w:t>
      </w:r>
    </w:p>
    <w:p w14:paraId="37126D7B" w14:textId="77777777" w:rsidR="00F2232B" w:rsidRDefault="00F2232B" w:rsidP="00F2232B">
      <w:pPr>
        <w:pStyle w:val="Caption"/>
        <w:ind w:firstLine="720"/>
      </w:pPr>
    </w:p>
    <w:p w14:paraId="58FED42F" w14:textId="166BBEA5" w:rsidR="00F2232B" w:rsidRDefault="00F2232B" w:rsidP="00F2232B">
      <w:pPr>
        <w:pStyle w:val="Caption"/>
        <w:ind w:firstLine="720"/>
      </w:pPr>
      <w:r>
        <w:t xml:space="preserve">Table </w:t>
      </w:r>
      <w:r w:rsidR="00653CE2">
        <w:fldChar w:fldCharType="begin"/>
      </w:r>
      <w:r w:rsidR="00653CE2">
        <w:instrText xml:space="preserve"> SEQ Figure \* ARABIC </w:instrText>
      </w:r>
      <w:r w:rsidR="00653CE2">
        <w:fldChar w:fldCharType="separate"/>
      </w:r>
      <w:r w:rsidR="00EB76E3">
        <w:rPr>
          <w:noProof/>
        </w:rPr>
        <w:t>57</w:t>
      </w:r>
      <w:r w:rsidR="00653CE2">
        <w:rPr>
          <w:noProof/>
        </w:rPr>
        <w:fldChar w:fldCharType="end"/>
      </w:r>
      <w:r>
        <w:t xml:space="preserve">: Uploading files for worklist biospecimens </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0"/>
        <w:gridCol w:w="6660"/>
      </w:tblGrid>
      <w:tr w:rsidR="00F2232B" w:rsidRPr="007A152E" w14:paraId="11BA8F21" w14:textId="77777777" w:rsidTr="00F2232B">
        <w:trPr>
          <w:cantSplit/>
          <w:trHeight w:val="288"/>
          <w:tblHeader/>
        </w:trPr>
        <w:tc>
          <w:tcPr>
            <w:tcW w:w="3150" w:type="dxa"/>
            <w:shd w:val="clear" w:color="auto" w:fill="BFBFBF"/>
            <w:vAlign w:val="center"/>
          </w:tcPr>
          <w:p w14:paraId="431EFA5F" w14:textId="77777777" w:rsidR="00F2232B" w:rsidRPr="007A152E" w:rsidRDefault="00F2232B" w:rsidP="00F2232B">
            <w:pPr>
              <w:rPr>
                <w:b/>
              </w:rPr>
            </w:pPr>
            <w:r>
              <w:rPr>
                <w:b/>
              </w:rPr>
              <w:t>Field</w:t>
            </w:r>
          </w:p>
        </w:tc>
        <w:tc>
          <w:tcPr>
            <w:tcW w:w="6660" w:type="dxa"/>
            <w:shd w:val="clear" w:color="auto" w:fill="BFBFBF"/>
            <w:vAlign w:val="center"/>
          </w:tcPr>
          <w:p w14:paraId="1677EC8D" w14:textId="77777777" w:rsidR="00F2232B" w:rsidRPr="007A152E" w:rsidRDefault="00F2232B" w:rsidP="00F2232B">
            <w:pPr>
              <w:rPr>
                <w:b/>
              </w:rPr>
            </w:pPr>
            <w:r w:rsidRPr="007A152E">
              <w:rPr>
                <w:b/>
              </w:rPr>
              <w:t>Description</w:t>
            </w:r>
          </w:p>
        </w:tc>
      </w:tr>
      <w:tr w:rsidR="00F2232B" w14:paraId="522452D6" w14:textId="77777777" w:rsidTr="00F2232B">
        <w:trPr>
          <w:cantSplit/>
          <w:trHeight w:val="288"/>
        </w:trPr>
        <w:tc>
          <w:tcPr>
            <w:tcW w:w="3150" w:type="dxa"/>
            <w:vAlign w:val="center"/>
          </w:tcPr>
          <w:p w14:paraId="3D11976A" w14:textId="77777777" w:rsidR="00F2232B" w:rsidRPr="007A152E" w:rsidRDefault="00F2232B" w:rsidP="00F2232B">
            <w:pPr>
              <w:rPr>
                <w:b/>
              </w:rPr>
            </w:pPr>
            <w:r>
              <w:rPr>
                <w:b/>
              </w:rPr>
              <w:t>File Description</w:t>
            </w:r>
          </w:p>
        </w:tc>
        <w:tc>
          <w:tcPr>
            <w:tcW w:w="6660" w:type="dxa"/>
            <w:vAlign w:val="center"/>
          </w:tcPr>
          <w:p w14:paraId="66EAA0B6" w14:textId="77777777" w:rsidR="00F2232B" w:rsidRDefault="00F2232B" w:rsidP="00F2232B">
            <w:r>
              <w:t>Type a description of the file, if applicable.</w:t>
            </w:r>
          </w:p>
        </w:tc>
      </w:tr>
      <w:tr w:rsidR="00F2232B" w14:paraId="34E7D67C" w14:textId="77777777" w:rsidTr="00F2232B">
        <w:trPr>
          <w:cantSplit/>
          <w:trHeight w:val="288"/>
        </w:trPr>
        <w:tc>
          <w:tcPr>
            <w:tcW w:w="3150" w:type="dxa"/>
            <w:vAlign w:val="center"/>
          </w:tcPr>
          <w:p w14:paraId="568ACB16" w14:textId="77777777" w:rsidR="00F2232B" w:rsidRPr="00ED62DF" w:rsidRDefault="00F2232B" w:rsidP="00F2232B">
            <w:pPr>
              <w:rPr>
                <w:b/>
              </w:rPr>
            </w:pPr>
            <w:r>
              <w:rPr>
                <w:b/>
              </w:rPr>
              <w:t>Created By</w:t>
            </w:r>
            <w:r w:rsidRPr="006744E4">
              <w:rPr>
                <w:color w:val="FF0000"/>
              </w:rPr>
              <w:t>*</w:t>
            </w:r>
          </w:p>
        </w:tc>
        <w:tc>
          <w:tcPr>
            <w:tcW w:w="6660" w:type="dxa"/>
            <w:vAlign w:val="center"/>
          </w:tcPr>
          <w:p w14:paraId="259DE1B0" w14:textId="77777777" w:rsidR="00F2232B" w:rsidRDefault="00F2232B" w:rsidP="00F2232B">
            <w:r>
              <w:t>Type the name of the person who created the file.</w:t>
            </w:r>
          </w:p>
        </w:tc>
      </w:tr>
      <w:tr w:rsidR="00F2232B" w14:paraId="440A7E18" w14:textId="77777777" w:rsidTr="00F2232B">
        <w:trPr>
          <w:cantSplit/>
          <w:trHeight w:val="288"/>
        </w:trPr>
        <w:tc>
          <w:tcPr>
            <w:tcW w:w="3150" w:type="dxa"/>
            <w:vAlign w:val="center"/>
          </w:tcPr>
          <w:p w14:paraId="3D1C19B4" w14:textId="77777777" w:rsidR="00F2232B" w:rsidRDefault="00F2232B" w:rsidP="00F2232B">
            <w:pPr>
              <w:rPr>
                <w:b/>
              </w:rPr>
            </w:pPr>
            <w:r>
              <w:rPr>
                <w:b/>
              </w:rPr>
              <w:t>Date Created</w:t>
            </w:r>
            <w:r w:rsidRPr="006744E4">
              <w:rPr>
                <w:color w:val="FF0000"/>
              </w:rPr>
              <w:t>*</w:t>
            </w:r>
          </w:p>
        </w:tc>
        <w:tc>
          <w:tcPr>
            <w:tcW w:w="6660" w:type="dxa"/>
            <w:vAlign w:val="center"/>
          </w:tcPr>
          <w:p w14:paraId="7A12F33E" w14:textId="77777777" w:rsidR="00F2232B" w:rsidRDefault="00F2232B" w:rsidP="00F2232B">
            <w:r>
              <w:t xml:space="preserve">Click the date icon </w:t>
            </w:r>
            <w:r>
              <w:rPr>
                <w:noProof/>
              </w:rPr>
              <w:drawing>
                <wp:inline distT="0" distB="0" distL="0" distR="0" wp14:anchorId="2C9C26E3" wp14:editId="7D8CA748">
                  <wp:extent cx="191135" cy="191135"/>
                  <wp:effectExtent l="0" t="0" r="0" b="0"/>
                  <wp:docPr id="194" name="Picture 194" descr="da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date ico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and then click the date when the file was created. </w:t>
            </w:r>
          </w:p>
        </w:tc>
      </w:tr>
      <w:tr w:rsidR="00F2232B" w14:paraId="528DD415" w14:textId="77777777" w:rsidTr="00F2232B">
        <w:trPr>
          <w:cantSplit/>
          <w:trHeight w:val="288"/>
        </w:trPr>
        <w:tc>
          <w:tcPr>
            <w:tcW w:w="3150" w:type="dxa"/>
            <w:vAlign w:val="center"/>
          </w:tcPr>
          <w:p w14:paraId="61944033" w14:textId="77777777" w:rsidR="00F2232B" w:rsidRDefault="00F2232B" w:rsidP="00F2232B">
            <w:pPr>
              <w:rPr>
                <w:b/>
              </w:rPr>
            </w:pPr>
            <w:r>
              <w:rPr>
                <w:b/>
              </w:rPr>
              <w:t>File Location</w:t>
            </w:r>
            <w:r w:rsidRPr="006744E4">
              <w:rPr>
                <w:color w:val="FF0000"/>
              </w:rPr>
              <w:t>*</w:t>
            </w:r>
          </w:p>
        </w:tc>
        <w:tc>
          <w:tcPr>
            <w:tcW w:w="6660" w:type="dxa"/>
            <w:vAlign w:val="center"/>
          </w:tcPr>
          <w:p w14:paraId="0F6FCA6F" w14:textId="77777777" w:rsidR="00F2232B" w:rsidRDefault="00F2232B" w:rsidP="00F2232B">
            <w:r>
              <w:t xml:space="preserve">1. Click </w:t>
            </w:r>
            <w:r w:rsidRPr="004271AE">
              <w:rPr>
                <w:b/>
              </w:rPr>
              <w:t>Browse</w:t>
            </w:r>
            <w:r>
              <w:t xml:space="preserve">, and then select the file that you want to upload. </w:t>
            </w:r>
          </w:p>
          <w:p w14:paraId="4EB5B900" w14:textId="77777777" w:rsidR="00F2232B" w:rsidRDefault="00F2232B" w:rsidP="00F2232B">
            <w:r>
              <w:t xml:space="preserve">2. Click </w:t>
            </w:r>
            <w:r w:rsidRPr="004271AE">
              <w:rPr>
                <w:b/>
              </w:rPr>
              <w:t>Open</w:t>
            </w:r>
            <w:r>
              <w:t>.</w:t>
            </w:r>
          </w:p>
          <w:p w14:paraId="2C870314" w14:textId="77777777" w:rsidR="00F2232B" w:rsidRDefault="00F2232B" w:rsidP="00F2232B">
            <w:pPr>
              <w:ind w:left="252"/>
            </w:pPr>
            <w:r>
              <w:t xml:space="preserve">The file name appears in a progress bar box below the </w:t>
            </w:r>
            <w:r w:rsidRPr="00BC3A95">
              <w:rPr>
                <w:b/>
              </w:rPr>
              <w:t>File Location</w:t>
            </w:r>
            <w:r>
              <w:t xml:space="preserve"> box.</w:t>
            </w:r>
          </w:p>
        </w:tc>
      </w:tr>
    </w:tbl>
    <w:p w14:paraId="260DFDDA" w14:textId="77777777" w:rsidR="00F2232B" w:rsidRDefault="00F2232B" w:rsidP="00F2232B">
      <w:pPr>
        <w:pStyle w:val="BodyText"/>
        <w:ind w:left="720"/>
      </w:pPr>
    </w:p>
    <w:p w14:paraId="01D04DF8" w14:textId="77777777" w:rsidR="00F2232B" w:rsidRDefault="00F2232B" w:rsidP="00C9791D">
      <w:pPr>
        <w:pStyle w:val="BodyText"/>
        <w:numPr>
          <w:ilvl w:val="0"/>
          <w:numId w:val="217"/>
        </w:numPr>
      </w:pPr>
      <w:r>
        <w:t xml:space="preserve">Click </w:t>
      </w:r>
      <w:r w:rsidRPr="00916688">
        <w:rPr>
          <w:b/>
        </w:rPr>
        <w:t>UPLOAD</w:t>
      </w:r>
      <w:r>
        <w:t>.</w:t>
      </w:r>
      <w:r>
        <w:br/>
        <w:t xml:space="preserve">The file is uploaded and appears in the </w:t>
      </w:r>
      <w:r w:rsidRPr="004271AE">
        <w:rPr>
          <w:b/>
        </w:rPr>
        <w:t>Bulk File Upload</w:t>
      </w:r>
      <w:r>
        <w:t xml:space="preserve"> area.</w:t>
      </w:r>
      <w:r>
        <w:rPr>
          <w:lang w:val="en-US"/>
        </w:rPr>
        <w:br/>
      </w:r>
      <w:r w:rsidRPr="00D555A8">
        <w:rPr>
          <w:b/>
          <w:lang w:val="en-US"/>
        </w:rPr>
        <w:t>Note:</w:t>
      </w:r>
      <w:r>
        <w:rPr>
          <w:lang w:val="en-US"/>
        </w:rPr>
        <w:t xml:space="preserve"> </w:t>
      </w:r>
      <w:r>
        <w:t xml:space="preserve">You can add multiple </w:t>
      </w:r>
      <w:r>
        <w:rPr>
          <w:lang w:val="en-US"/>
        </w:rPr>
        <w:t>file</w:t>
      </w:r>
      <w:r>
        <w:t xml:space="preserve">s to </w:t>
      </w:r>
      <w:r>
        <w:rPr>
          <w:lang w:val="en-US"/>
        </w:rPr>
        <w:t>the</w:t>
      </w:r>
      <w:r>
        <w:t xml:space="preserve"> biospecimen</w:t>
      </w:r>
      <w:r>
        <w:rPr>
          <w:lang w:val="en-US"/>
        </w:rPr>
        <w:t>s</w:t>
      </w:r>
      <w:r w:rsidRPr="00737DF5">
        <w:t>.</w:t>
      </w:r>
      <w:r>
        <w:br/>
      </w:r>
    </w:p>
    <w:p w14:paraId="2F4BD84B" w14:textId="77777777" w:rsidR="00F2232B" w:rsidRDefault="00F2232B" w:rsidP="00C9791D">
      <w:pPr>
        <w:pStyle w:val="BodyText"/>
        <w:numPr>
          <w:ilvl w:val="0"/>
          <w:numId w:val="217"/>
        </w:numPr>
      </w:pPr>
      <w:r>
        <w:t xml:space="preserve">To delete a file from the </w:t>
      </w:r>
      <w:r w:rsidRPr="004271AE">
        <w:rPr>
          <w:b/>
        </w:rPr>
        <w:t>Bulk File Upload</w:t>
      </w:r>
      <w:r>
        <w:t xml:space="preserve"> area: </w:t>
      </w:r>
      <w:r>
        <w:rPr>
          <w:lang w:val="en-US"/>
        </w:rPr>
        <w:br/>
      </w:r>
      <w:r>
        <w:t>Select the checkbox of the appropriate file.</w:t>
      </w:r>
    </w:p>
    <w:p w14:paraId="0BB58DBE" w14:textId="77777777" w:rsidR="00F2232B" w:rsidRDefault="00F2232B" w:rsidP="00F2232B">
      <w:pPr>
        <w:pStyle w:val="BodyText"/>
        <w:tabs>
          <w:tab w:val="left" w:pos="1440"/>
        </w:tabs>
        <w:ind w:left="1440" w:right="360"/>
      </w:pPr>
      <w:r w:rsidRPr="00606AFD">
        <w:rPr>
          <w:b/>
        </w:rPr>
        <w:lastRenderedPageBreak/>
        <w:t>Note:</w:t>
      </w:r>
      <w:r>
        <w:t xml:space="preserve"> To delete all the files in this area, select the checkbox on the header. </w:t>
      </w:r>
    </w:p>
    <w:p w14:paraId="4F0B69FF" w14:textId="77777777" w:rsidR="00F2232B" w:rsidRDefault="00F2232B" w:rsidP="00C9791D">
      <w:pPr>
        <w:pStyle w:val="BodyText"/>
        <w:numPr>
          <w:ilvl w:val="0"/>
          <w:numId w:val="148"/>
        </w:numPr>
        <w:tabs>
          <w:tab w:val="left" w:pos="1440"/>
        </w:tabs>
        <w:ind w:left="1440" w:right="360"/>
      </w:pPr>
      <w:r>
        <w:t xml:space="preserve">Click </w:t>
      </w:r>
      <w:r w:rsidRPr="00AB2ABC">
        <w:rPr>
          <w:b/>
        </w:rPr>
        <w:t>DELETE</w:t>
      </w:r>
      <w:r>
        <w:t>.</w:t>
      </w:r>
    </w:p>
    <w:p w14:paraId="03EE296B" w14:textId="77777777" w:rsidR="00F2232B" w:rsidRDefault="00F2232B" w:rsidP="00F2232B">
      <w:pPr>
        <w:pStyle w:val="BodyText"/>
        <w:tabs>
          <w:tab w:val="left" w:pos="1440"/>
        </w:tabs>
        <w:ind w:left="1440" w:right="360"/>
      </w:pPr>
      <w:r w:rsidRPr="00EF52CA">
        <w:t>A confirmation window appears.</w:t>
      </w:r>
    </w:p>
    <w:p w14:paraId="62B78FD0" w14:textId="77777777" w:rsidR="00F2232B" w:rsidRDefault="00F2232B" w:rsidP="00C9791D">
      <w:pPr>
        <w:pStyle w:val="BodyText"/>
        <w:numPr>
          <w:ilvl w:val="0"/>
          <w:numId w:val="148"/>
        </w:numPr>
        <w:tabs>
          <w:tab w:val="left" w:pos="1440"/>
        </w:tabs>
        <w:ind w:left="1440" w:right="360"/>
      </w:pPr>
      <w:r>
        <w:t xml:space="preserve">Click </w:t>
      </w:r>
      <w:r w:rsidRPr="00EF52CA">
        <w:rPr>
          <w:b/>
        </w:rPr>
        <w:t>OK</w:t>
      </w:r>
      <w:r>
        <w:t xml:space="preserve">. </w:t>
      </w:r>
    </w:p>
    <w:p w14:paraId="37150344" w14:textId="77777777" w:rsidR="00F2232B" w:rsidRDefault="00F2232B" w:rsidP="00F2232B">
      <w:pPr>
        <w:pStyle w:val="BodyText"/>
        <w:ind w:left="1440" w:right="360"/>
      </w:pPr>
      <w:r>
        <w:t xml:space="preserve">The </w:t>
      </w:r>
      <w:r>
        <w:rPr>
          <w:lang w:val="en-US"/>
        </w:rPr>
        <w:t>file(s)</w:t>
      </w:r>
      <w:r>
        <w:t xml:space="preserve"> </w:t>
      </w:r>
      <w:r>
        <w:rPr>
          <w:lang w:val="en-US"/>
        </w:rPr>
        <w:t>are</w:t>
      </w:r>
      <w:r>
        <w:t xml:space="preserve"> deleted.   </w:t>
      </w:r>
    </w:p>
    <w:p w14:paraId="3C2B2657" w14:textId="77777777" w:rsidR="00F2232B" w:rsidRDefault="00F2232B" w:rsidP="00F2232B">
      <w:pPr>
        <w:pStyle w:val="BodyText"/>
        <w:rPr>
          <w:lang w:val="en-US"/>
        </w:rPr>
      </w:pPr>
    </w:p>
    <w:p w14:paraId="5E6A9AE4" w14:textId="77777777" w:rsidR="00F2232B" w:rsidRPr="00CE436C" w:rsidRDefault="00F2232B" w:rsidP="00C9791D">
      <w:pPr>
        <w:pStyle w:val="BodyText"/>
        <w:numPr>
          <w:ilvl w:val="0"/>
          <w:numId w:val="217"/>
        </w:numPr>
      </w:pPr>
      <w:r>
        <w:rPr>
          <w:lang w:val="en-US"/>
        </w:rPr>
        <w:t xml:space="preserve">Click </w:t>
      </w:r>
      <w:r w:rsidRPr="00BC59BC">
        <w:rPr>
          <w:b/>
          <w:lang w:val="en-US"/>
        </w:rPr>
        <w:t>CLOSE</w:t>
      </w:r>
      <w:r>
        <w:rPr>
          <w:lang w:val="en-US"/>
        </w:rPr>
        <w:t xml:space="preserve"> to close the </w:t>
      </w:r>
      <w:r w:rsidRPr="00BC59BC">
        <w:rPr>
          <w:b/>
          <w:lang w:val="en-US"/>
        </w:rPr>
        <w:t xml:space="preserve">Manage </w:t>
      </w:r>
      <w:r>
        <w:rPr>
          <w:b/>
          <w:lang w:val="en-US"/>
        </w:rPr>
        <w:t>Attachments</w:t>
      </w:r>
      <w:r>
        <w:rPr>
          <w:lang w:val="en-US"/>
        </w:rPr>
        <w:t xml:space="preserve"> window.</w:t>
      </w:r>
    </w:p>
    <w:p w14:paraId="3AC4FB03" w14:textId="77777777" w:rsidR="00F2232B" w:rsidRDefault="00F2232B" w:rsidP="00F2232B">
      <w:pPr>
        <w:pStyle w:val="BodyText"/>
        <w:ind w:left="720"/>
        <w:rPr>
          <w:lang w:val="en-US"/>
        </w:rPr>
      </w:pPr>
    </w:p>
    <w:p w14:paraId="31DE884B" w14:textId="77777777" w:rsidR="00F2232B" w:rsidRDefault="00F2232B" w:rsidP="00F2232B">
      <w:pPr>
        <w:pStyle w:val="Heading3"/>
        <w:pageBreakBefore/>
      </w:pPr>
      <w:bookmarkStart w:id="4539" w:name="BulkAddEvents"/>
      <w:bookmarkStart w:id="4540" w:name="_Toc300125788"/>
      <w:bookmarkStart w:id="4541" w:name="_Toc452993655"/>
      <w:bookmarkStart w:id="4542" w:name="_Toc507164362"/>
      <w:bookmarkEnd w:id="4539"/>
      <w:r>
        <w:lastRenderedPageBreak/>
        <w:t xml:space="preserve">Adding </w:t>
      </w:r>
      <w:r>
        <w:rPr>
          <w:lang w:val="en-US"/>
        </w:rPr>
        <w:t xml:space="preserve">an </w:t>
      </w:r>
      <w:r>
        <w:t>Event</w:t>
      </w:r>
      <w:bookmarkEnd w:id="4540"/>
      <w:r>
        <w:t xml:space="preserve"> in Bulk</w:t>
      </w:r>
      <w:bookmarkEnd w:id="4541"/>
      <w:bookmarkEnd w:id="4542"/>
    </w:p>
    <w:p w14:paraId="411F75CB" w14:textId="77777777" w:rsidR="00F2232B" w:rsidRDefault="00F2232B" w:rsidP="00F2232B"/>
    <w:p w14:paraId="6EF6D0B3" w14:textId="77777777" w:rsidR="00F2232B" w:rsidRDefault="00F2232B" w:rsidP="00F2232B">
      <w:r>
        <w:t>To add an event to biospecimens in bulk:</w:t>
      </w:r>
    </w:p>
    <w:p w14:paraId="0DB148B5" w14:textId="77777777" w:rsidR="00F2232B" w:rsidRDefault="00F2232B" w:rsidP="00F2232B"/>
    <w:p w14:paraId="653F0DF6" w14:textId="073418A9" w:rsidR="00F2232B" w:rsidRDefault="00F2232B" w:rsidP="00C9791D">
      <w:pPr>
        <w:numPr>
          <w:ilvl w:val="0"/>
          <w:numId w:val="154"/>
        </w:numPr>
      </w:pPr>
      <w:del w:id="4543" w:author="Sayali Dev" w:date="2018-01-31T17:54:00Z">
        <w:r w:rsidDel="009A119E">
          <w:delText>Log on</w:delText>
        </w:r>
      </w:del>
      <w:ins w:id="4544" w:author="Sayali Dev" w:date="2018-01-31T17:54:00Z">
        <w:r w:rsidR="009A119E">
          <w:t>Log in</w:t>
        </w:r>
      </w:ins>
      <w:r>
        <w:t xml:space="preserve"> to the application using your </w:t>
      </w:r>
      <w:del w:id="4545" w:author="Sayali Dev" w:date="2018-01-31T17:55:00Z">
        <w:r w:rsidDel="00A62626">
          <w:delText>logon</w:delText>
        </w:r>
      </w:del>
      <w:ins w:id="4546" w:author="Sayali Dev" w:date="2018-01-31T17:55:00Z">
        <w:r w:rsidR="00A62626">
          <w:t>log in</w:t>
        </w:r>
      </w:ins>
      <w:r>
        <w:t xml:space="preserve"> credentials. </w:t>
      </w:r>
    </w:p>
    <w:p w14:paraId="3F0777C6" w14:textId="77777777" w:rsidR="00F2232B" w:rsidRDefault="00F2232B" w:rsidP="00F2232B">
      <w:pPr>
        <w:ind w:left="720"/>
      </w:pPr>
      <w:r>
        <w:t xml:space="preserve">The CIRRASPEC home page appears. </w:t>
      </w:r>
    </w:p>
    <w:p w14:paraId="1C8AC5DE" w14:textId="77777777" w:rsidR="00F2232B" w:rsidRDefault="00F2232B" w:rsidP="00F2232B">
      <w:pPr>
        <w:ind w:left="720"/>
      </w:pPr>
    </w:p>
    <w:p w14:paraId="12D58E72" w14:textId="77777777" w:rsidR="00F2232B" w:rsidRDefault="00F2232B" w:rsidP="00C9791D">
      <w:pPr>
        <w:numPr>
          <w:ilvl w:val="0"/>
          <w:numId w:val="154"/>
        </w:numPr>
      </w:pPr>
      <w:r>
        <w:t xml:space="preserve">Point to the arrow on the </w:t>
      </w:r>
      <w:r w:rsidRPr="0036231A">
        <w:rPr>
          <w:b/>
        </w:rPr>
        <w:t>BMS</w:t>
      </w:r>
      <w:r>
        <w:t xml:space="preserve"> tab, and then click </w:t>
      </w:r>
      <w:r>
        <w:rPr>
          <w:b/>
        </w:rPr>
        <w:t>Bulk Modifications</w:t>
      </w:r>
      <w:r>
        <w:t xml:space="preserve">. </w:t>
      </w:r>
    </w:p>
    <w:p w14:paraId="25C6791E" w14:textId="77777777" w:rsidR="00F2232B" w:rsidRDefault="00F2232B" w:rsidP="00F2232B">
      <w:pPr>
        <w:pStyle w:val="BodyText"/>
        <w:ind w:left="720" w:right="720"/>
      </w:pPr>
      <w:r>
        <w:t xml:space="preserve">The </w:t>
      </w:r>
      <w:r w:rsidRPr="0036231A">
        <w:rPr>
          <w:b/>
        </w:rPr>
        <w:t xml:space="preserve">Inventory Bulk </w:t>
      </w:r>
      <w:r>
        <w:rPr>
          <w:b/>
          <w:lang w:val="en-US"/>
        </w:rPr>
        <w:t>Modifications</w:t>
      </w:r>
      <w:r>
        <w:t xml:space="preserve"> page appears.</w:t>
      </w:r>
    </w:p>
    <w:p w14:paraId="4A21353C" w14:textId="77777777" w:rsidR="00F2232B" w:rsidRDefault="00F2232B" w:rsidP="00F2232B">
      <w:pPr>
        <w:pStyle w:val="BodyText"/>
        <w:ind w:left="720" w:right="720"/>
      </w:pPr>
    </w:p>
    <w:p w14:paraId="7704279E" w14:textId="77777777" w:rsidR="00F2232B" w:rsidRDefault="00F2232B" w:rsidP="00C9791D">
      <w:pPr>
        <w:pStyle w:val="BodyText"/>
        <w:numPr>
          <w:ilvl w:val="0"/>
          <w:numId w:val="154"/>
        </w:numPr>
        <w:ind w:right="720"/>
      </w:pPr>
      <w:r>
        <w:t xml:space="preserve">Click the </w:t>
      </w:r>
      <w:r w:rsidRPr="0066516F">
        <w:rPr>
          <w:b/>
        </w:rPr>
        <w:t>Search Inventory</w:t>
      </w:r>
      <w:r>
        <w:t xml:space="preserve"> link, and then select the biospecimens that you want to add.</w:t>
      </w:r>
    </w:p>
    <w:p w14:paraId="7570DD05" w14:textId="77777777" w:rsidR="00F2232B" w:rsidRDefault="00F2232B" w:rsidP="00F2232B">
      <w:pPr>
        <w:pStyle w:val="BodyText"/>
        <w:ind w:left="720" w:right="720"/>
      </w:pPr>
      <w:r>
        <w:t xml:space="preserve">The </w:t>
      </w:r>
      <w:r w:rsidRPr="00E02D03">
        <w:rPr>
          <w:b/>
        </w:rPr>
        <w:t xml:space="preserve">Inventory Bulk </w:t>
      </w:r>
      <w:r>
        <w:rPr>
          <w:b/>
          <w:lang w:val="en-US"/>
        </w:rPr>
        <w:t>Modifications</w:t>
      </w:r>
      <w:r>
        <w:t xml:space="preserve"> page displays the biospecimens that you selected.</w:t>
      </w:r>
      <w:r w:rsidDel="003D41F7">
        <w:t xml:space="preserve"> </w:t>
      </w:r>
    </w:p>
    <w:p w14:paraId="05DBF624" w14:textId="77777777" w:rsidR="00F2232B" w:rsidRDefault="00F2232B" w:rsidP="00F2232B">
      <w:pPr>
        <w:pStyle w:val="BodyText"/>
        <w:ind w:left="720" w:right="720"/>
      </w:pPr>
    </w:p>
    <w:p w14:paraId="627E7727" w14:textId="77777777" w:rsidR="00F2232B" w:rsidRPr="00F00751" w:rsidRDefault="00F2232B" w:rsidP="00C9791D">
      <w:pPr>
        <w:pStyle w:val="BodyText"/>
        <w:numPr>
          <w:ilvl w:val="0"/>
          <w:numId w:val="154"/>
        </w:numPr>
        <w:ind w:right="720"/>
      </w:pPr>
      <w:r w:rsidRPr="00F00751">
        <w:t xml:space="preserve">In the </w:t>
      </w:r>
      <w:r w:rsidRPr="00F00751">
        <w:rPr>
          <w:b/>
        </w:rPr>
        <w:t>Search Sample</w:t>
      </w:r>
      <w:r w:rsidRPr="00F00751">
        <w:rPr>
          <w:b/>
          <w:lang w:val="en-US"/>
        </w:rPr>
        <w:t>s</w:t>
      </w:r>
      <w:r w:rsidRPr="00F00751">
        <w:rPr>
          <w:b/>
        </w:rPr>
        <w:t xml:space="preserve"> and Worklists</w:t>
      </w:r>
      <w:r w:rsidRPr="00F00751">
        <w:t xml:space="preserve"> window, search, </w:t>
      </w:r>
      <w:r>
        <w:t xml:space="preserve">select </w:t>
      </w:r>
      <w:r w:rsidRPr="00F00751">
        <w:t xml:space="preserve">and add </w:t>
      </w:r>
      <w:r>
        <w:t xml:space="preserve">the biospecimens </w:t>
      </w:r>
      <w:r w:rsidRPr="00F00751">
        <w:t xml:space="preserve">for which </w:t>
      </w:r>
      <w:r>
        <w:t xml:space="preserve">you want to </w:t>
      </w:r>
      <w:r w:rsidRPr="00F00751">
        <w:t>add an event.</w:t>
      </w:r>
    </w:p>
    <w:p w14:paraId="28ADF63A" w14:textId="77777777" w:rsidR="00F2232B" w:rsidRPr="00F00751" w:rsidRDefault="00F2232B" w:rsidP="00F2232B">
      <w:pPr>
        <w:pStyle w:val="BodyText"/>
        <w:ind w:left="720" w:right="720"/>
      </w:pPr>
      <w:r>
        <w:t xml:space="preserve">The </w:t>
      </w:r>
      <w:r w:rsidRPr="00F00751">
        <w:rPr>
          <w:b/>
        </w:rPr>
        <w:t xml:space="preserve">Inventory Bulk </w:t>
      </w:r>
      <w:r>
        <w:rPr>
          <w:b/>
          <w:lang w:val="en-US"/>
        </w:rPr>
        <w:t>Modifications</w:t>
      </w:r>
      <w:r>
        <w:t xml:space="preserve"> page displays the biospecimens that you selected. </w:t>
      </w:r>
    </w:p>
    <w:p w14:paraId="34CBC77E" w14:textId="77777777" w:rsidR="00F2232B" w:rsidRPr="00F3682C" w:rsidRDefault="00F2232B" w:rsidP="00F2232B">
      <w:pPr>
        <w:pStyle w:val="BodyText"/>
        <w:ind w:left="720" w:right="720"/>
        <w:rPr>
          <w:b/>
          <w:lang w:val="en-US"/>
        </w:rPr>
      </w:pPr>
      <w:r w:rsidRPr="007B07BB">
        <w:rPr>
          <w:b/>
          <w:lang w:val="en-US"/>
        </w:rPr>
        <w:t>Note:</w:t>
      </w:r>
      <w:r>
        <w:rPr>
          <w:lang w:val="en-US"/>
        </w:rPr>
        <w:t xml:space="preserve"> For information about using the </w:t>
      </w:r>
      <w:r w:rsidRPr="00F00751">
        <w:rPr>
          <w:b/>
          <w:lang w:val="en-US"/>
        </w:rPr>
        <w:t>Search Samples and Worklists</w:t>
      </w:r>
      <w:r>
        <w:rPr>
          <w:lang w:val="en-US"/>
        </w:rPr>
        <w:t xml:space="preserve"> window, see </w:t>
      </w:r>
      <w:hyperlink w:anchor="SearchingSamplesAndWorklists" w:history="1">
        <w:r w:rsidRPr="007B07BB">
          <w:rPr>
            <w:rStyle w:val="Hyperlink"/>
            <w:b/>
            <w:lang w:val="en-US"/>
          </w:rPr>
          <w:t>Using the Search Samples and Worklists Window</w:t>
        </w:r>
      </w:hyperlink>
      <w:r>
        <w:rPr>
          <w:lang w:val="en-US"/>
        </w:rPr>
        <w:t>.</w:t>
      </w:r>
    </w:p>
    <w:p w14:paraId="08B0FE00" w14:textId="77777777" w:rsidR="00F2232B" w:rsidRDefault="00F2232B" w:rsidP="00F2232B">
      <w:pPr>
        <w:pStyle w:val="BodyText"/>
        <w:ind w:left="720" w:right="720"/>
        <w:rPr>
          <w:lang w:val="en-US"/>
        </w:rPr>
      </w:pPr>
    </w:p>
    <w:p w14:paraId="090CF595" w14:textId="77777777" w:rsidR="00F2232B" w:rsidRDefault="00F2232B" w:rsidP="00C9791D">
      <w:pPr>
        <w:pStyle w:val="BodyText"/>
        <w:numPr>
          <w:ilvl w:val="0"/>
          <w:numId w:val="154"/>
        </w:numPr>
        <w:ind w:right="720"/>
      </w:pPr>
      <w:r w:rsidRPr="00CE3865">
        <w:rPr>
          <w:lang w:val="en-US"/>
        </w:rPr>
        <w:t xml:space="preserve">On </w:t>
      </w:r>
      <w:r>
        <w:rPr>
          <w:lang w:val="en-US"/>
        </w:rPr>
        <w:t>the list of biospecimens on</w:t>
      </w:r>
      <w:r w:rsidRPr="00CE3865">
        <w:rPr>
          <w:lang w:val="en-US"/>
        </w:rPr>
        <w:t xml:space="preserve"> the</w:t>
      </w:r>
      <w:r w:rsidRPr="00AB077F">
        <w:rPr>
          <w:b/>
          <w:lang w:val="en-US"/>
        </w:rPr>
        <w:t xml:space="preserve"> </w:t>
      </w:r>
      <w:r w:rsidRPr="00AB077F">
        <w:rPr>
          <w:b/>
        </w:rPr>
        <w:t xml:space="preserve">Inventory Bulk </w:t>
      </w:r>
      <w:r>
        <w:rPr>
          <w:b/>
          <w:lang w:val="en-US"/>
        </w:rPr>
        <w:t>Modifications</w:t>
      </w:r>
      <w:r>
        <w:t xml:space="preserve"> page</w:t>
      </w:r>
      <w:r>
        <w:rPr>
          <w:lang w:val="en-US"/>
        </w:rPr>
        <w:t>, s</w:t>
      </w:r>
      <w:r>
        <w:t xml:space="preserve">elect the checkboxes of </w:t>
      </w:r>
      <w:r>
        <w:rPr>
          <w:lang w:val="en-US"/>
        </w:rPr>
        <w:t>each</w:t>
      </w:r>
      <w:r>
        <w:t xml:space="preserve"> biospecimen </w:t>
      </w:r>
      <w:r>
        <w:rPr>
          <w:lang w:val="en-US"/>
        </w:rPr>
        <w:t xml:space="preserve">for which </w:t>
      </w:r>
      <w:r>
        <w:t xml:space="preserve">you want to </w:t>
      </w:r>
      <w:r>
        <w:rPr>
          <w:lang w:val="en-US"/>
        </w:rPr>
        <w:t>add an event</w:t>
      </w:r>
      <w:r>
        <w:t xml:space="preserve">. </w:t>
      </w:r>
    </w:p>
    <w:p w14:paraId="513615B7" w14:textId="77777777" w:rsidR="00F2232B" w:rsidRPr="002D344E" w:rsidRDefault="00F2232B" w:rsidP="00F2232B">
      <w:pPr>
        <w:pStyle w:val="BodyText"/>
        <w:ind w:left="720" w:right="720"/>
      </w:pPr>
      <w:r w:rsidRPr="00A02E24">
        <w:rPr>
          <w:b/>
        </w:rPr>
        <w:t>Note</w:t>
      </w:r>
      <w:r w:rsidRPr="00EA3CC0">
        <w:rPr>
          <w:b/>
        </w:rPr>
        <w:t>:</w:t>
      </w:r>
      <w:r>
        <w:rPr>
          <w:lang w:val="en-US"/>
        </w:rPr>
        <w:t xml:space="preserve"> </w:t>
      </w:r>
      <w:r>
        <w:t xml:space="preserve">To </w:t>
      </w:r>
      <w:r>
        <w:rPr>
          <w:lang w:val="en-US"/>
        </w:rPr>
        <w:t>select</w:t>
      </w:r>
      <w:r>
        <w:t xml:space="preserve"> all biospecimens, select the checkbox on the gray header.</w:t>
      </w:r>
    </w:p>
    <w:p w14:paraId="22EBFD5A" w14:textId="77777777" w:rsidR="00F2232B" w:rsidRDefault="00F2232B" w:rsidP="00F2232B">
      <w:pPr>
        <w:pStyle w:val="ListParagraph"/>
      </w:pPr>
    </w:p>
    <w:p w14:paraId="52632070" w14:textId="77777777" w:rsidR="00F2232B" w:rsidRDefault="00F2232B" w:rsidP="00C9791D">
      <w:pPr>
        <w:pStyle w:val="BodyText"/>
        <w:numPr>
          <w:ilvl w:val="0"/>
          <w:numId w:val="154"/>
        </w:numPr>
        <w:ind w:right="720"/>
      </w:pPr>
      <w:r>
        <w:t xml:space="preserve">In the </w:t>
      </w:r>
      <w:r w:rsidRPr="00AB077F">
        <w:rPr>
          <w:b/>
        </w:rPr>
        <w:t>Actions</w:t>
      </w:r>
      <w:r>
        <w:t xml:space="preserve"> list, click </w:t>
      </w:r>
      <w:r w:rsidRPr="00AB077F">
        <w:rPr>
          <w:b/>
        </w:rPr>
        <w:t>Add Event</w:t>
      </w:r>
      <w:r>
        <w:rPr>
          <w:b/>
          <w:lang w:val="en-US"/>
        </w:rPr>
        <w:t>s</w:t>
      </w:r>
      <w:r w:rsidRPr="00F84D0E">
        <w:t>, and then click</w:t>
      </w:r>
      <w:r w:rsidRPr="00AB077F">
        <w:rPr>
          <w:b/>
        </w:rPr>
        <w:t xml:space="preserve"> INITIATE</w:t>
      </w:r>
      <w:r>
        <w:t xml:space="preserve">. </w:t>
      </w:r>
    </w:p>
    <w:p w14:paraId="3FE0521D" w14:textId="77777777" w:rsidR="00F2232B" w:rsidRDefault="00F2232B" w:rsidP="00F2232B">
      <w:pPr>
        <w:ind w:left="720"/>
      </w:pPr>
      <w:r>
        <w:t xml:space="preserve">The </w:t>
      </w:r>
      <w:r>
        <w:rPr>
          <w:b/>
        </w:rPr>
        <w:t>Manage Events</w:t>
      </w:r>
      <w:r>
        <w:t xml:space="preserve"> window appears and displays the identifiers of the biospecimens.</w:t>
      </w:r>
      <w:r>
        <w:br/>
      </w:r>
    </w:p>
    <w:p w14:paraId="1BBAEBD1" w14:textId="77777777" w:rsidR="00F2232B" w:rsidRPr="00AB077F" w:rsidRDefault="00F2232B" w:rsidP="00C9791D">
      <w:pPr>
        <w:numPr>
          <w:ilvl w:val="0"/>
          <w:numId w:val="215"/>
        </w:numPr>
      </w:pPr>
      <w:r>
        <w:t xml:space="preserve">Click the </w:t>
      </w:r>
      <w:r w:rsidRPr="00227EB9">
        <w:rPr>
          <w:b/>
        </w:rPr>
        <w:t xml:space="preserve">Create </w:t>
      </w:r>
      <w:r>
        <w:rPr>
          <w:b/>
        </w:rPr>
        <w:t xml:space="preserve">New </w:t>
      </w:r>
      <w:r w:rsidRPr="00227EB9">
        <w:rPr>
          <w:b/>
        </w:rPr>
        <w:t>Event</w:t>
      </w:r>
      <w:r>
        <w:t xml:space="preserve"> link.</w:t>
      </w:r>
    </w:p>
    <w:p w14:paraId="6CF57D20" w14:textId="77777777" w:rsidR="00F2232B" w:rsidRDefault="00F2232B" w:rsidP="00F2232B">
      <w:pPr>
        <w:ind w:left="720"/>
      </w:pPr>
    </w:p>
    <w:p w14:paraId="20CE2A6A" w14:textId="77777777" w:rsidR="00F2232B" w:rsidRDefault="00F2232B" w:rsidP="00F2232B">
      <w:pPr>
        <w:ind w:firstLine="720"/>
      </w:pPr>
      <w:r>
        <w:rPr>
          <w:noProof/>
        </w:rPr>
        <w:lastRenderedPageBreak/>
        <w:drawing>
          <wp:inline distT="0" distB="0" distL="0" distR="0" wp14:anchorId="17FA66AD" wp14:editId="7C41B583">
            <wp:extent cx="6176889" cy="4933950"/>
            <wp:effectExtent l="19050" t="19050" r="1460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80089" cy="4936506"/>
                    </a:xfrm>
                    <a:prstGeom prst="rect">
                      <a:avLst/>
                    </a:prstGeom>
                    <a:ln w="3175">
                      <a:solidFill>
                        <a:schemeClr val="tx1"/>
                      </a:solidFill>
                    </a:ln>
                  </pic:spPr>
                </pic:pic>
              </a:graphicData>
            </a:graphic>
          </wp:inline>
        </w:drawing>
      </w:r>
    </w:p>
    <w:p w14:paraId="203DECAB" w14:textId="77777777" w:rsidR="00F2232B" w:rsidRDefault="00F2232B" w:rsidP="00F2232B">
      <w:pPr>
        <w:pStyle w:val="Figure"/>
        <w:tabs>
          <w:tab w:val="clear" w:pos="1710"/>
          <w:tab w:val="num" w:pos="1800"/>
        </w:tabs>
        <w:ind w:left="1152" w:hanging="432"/>
      </w:pPr>
      <w:r>
        <w:t xml:space="preserve"> Manage Events window</w:t>
      </w:r>
    </w:p>
    <w:p w14:paraId="02AD0C87" w14:textId="77777777" w:rsidR="00F2232B" w:rsidRDefault="00F2232B" w:rsidP="00F2232B">
      <w:pPr>
        <w:pStyle w:val="BodyText"/>
        <w:ind w:left="720" w:right="720"/>
      </w:pPr>
    </w:p>
    <w:p w14:paraId="43C6578E" w14:textId="77777777" w:rsidR="00F2232B" w:rsidRDefault="00F2232B" w:rsidP="00C9791D">
      <w:pPr>
        <w:pStyle w:val="BodyText"/>
        <w:numPr>
          <w:ilvl w:val="0"/>
          <w:numId w:val="217"/>
        </w:numPr>
        <w:ind w:right="720"/>
      </w:pPr>
      <w:r>
        <w:t xml:space="preserve">Enter appropriate information in each field. </w:t>
      </w:r>
      <w:r>
        <w:rPr>
          <w:lang w:val="en-US"/>
        </w:rPr>
        <w:t>F</w:t>
      </w:r>
      <w:r>
        <w:t xml:space="preserve">ollowing table lists each field and its description. </w:t>
      </w:r>
    </w:p>
    <w:p w14:paraId="2B19CB7D" w14:textId="77777777" w:rsidR="00F2232B" w:rsidRDefault="00F2232B" w:rsidP="00F2232B">
      <w:pPr>
        <w:pStyle w:val="BodyText"/>
        <w:ind w:left="720" w:right="270"/>
      </w:pPr>
      <w:r w:rsidRPr="006744E4">
        <w:rPr>
          <w:b/>
        </w:rPr>
        <w:t>Note:</w:t>
      </w:r>
      <w:r>
        <w:rPr>
          <w:b/>
        </w:rPr>
        <w:t xml:space="preserve"> </w:t>
      </w:r>
      <w:r w:rsidRPr="006744E4">
        <w:t>Fields that are marked with the red asterisk (</w:t>
      </w:r>
      <w:r w:rsidRPr="006744E4">
        <w:rPr>
          <w:color w:val="FF0000"/>
        </w:rPr>
        <w:t>*</w:t>
      </w:r>
      <w:r w:rsidRPr="006744E4">
        <w:t>) are mandatory.</w:t>
      </w:r>
    </w:p>
    <w:p w14:paraId="17A05048" w14:textId="77777777" w:rsidR="00F2232B" w:rsidRDefault="00F2232B" w:rsidP="00F2232B">
      <w:pPr>
        <w:pStyle w:val="BodyText"/>
        <w:ind w:left="720" w:right="270"/>
      </w:pPr>
    </w:p>
    <w:p w14:paraId="7C3493C6" w14:textId="5BF9F60E" w:rsidR="00F2232B" w:rsidRDefault="00F2232B" w:rsidP="00F2232B">
      <w:pPr>
        <w:pStyle w:val="Caption"/>
        <w:ind w:firstLine="720"/>
      </w:pPr>
      <w:r>
        <w:t xml:space="preserve">Table </w:t>
      </w:r>
      <w:r w:rsidR="00653CE2">
        <w:fldChar w:fldCharType="begin"/>
      </w:r>
      <w:r w:rsidR="00653CE2">
        <w:instrText xml:space="preserve"> SEQ Figure \* ARABIC </w:instrText>
      </w:r>
      <w:r w:rsidR="00653CE2">
        <w:fldChar w:fldCharType="separate"/>
      </w:r>
      <w:r w:rsidR="00EB76E3">
        <w:rPr>
          <w:noProof/>
        </w:rPr>
        <w:t>58</w:t>
      </w:r>
      <w:r w:rsidR="00653CE2">
        <w:rPr>
          <w:noProof/>
        </w:rPr>
        <w:fldChar w:fldCharType="end"/>
      </w:r>
      <w:r>
        <w:t xml:space="preserve">: Adding an event to biospecimens </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F2232B" w:rsidRPr="007A152E" w14:paraId="34D24064" w14:textId="77777777" w:rsidTr="00F2232B">
        <w:trPr>
          <w:cantSplit/>
          <w:trHeight w:val="288"/>
          <w:tblHeader/>
        </w:trPr>
        <w:tc>
          <w:tcPr>
            <w:tcW w:w="2790" w:type="dxa"/>
            <w:shd w:val="clear" w:color="auto" w:fill="BFBFBF"/>
            <w:vAlign w:val="center"/>
          </w:tcPr>
          <w:p w14:paraId="081606EC" w14:textId="77777777" w:rsidR="00F2232B" w:rsidRPr="007A152E" w:rsidRDefault="00F2232B" w:rsidP="00F2232B">
            <w:pPr>
              <w:rPr>
                <w:b/>
              </w:rPr>
            </w:pPr>
            <w:r>
              <w:rPr>
                <w:b/>
              </w:rPr>
              <w:t>Field</w:t>
            </w:r>
          </w:p>
        </w:tc>
        <w:tc>
          <w:tcPr>
            <w:tcW w:w="7020" w:type="dxa"/>
            <w:shd w:val="clear" w:color="auto" w:fill="BFBFBF"/>
            <w:vAlign w:val="center"/>
          </w:tcPr>
          <w:p w14:paraId="5014461A" w14:textId="77777777" w:rsidR="00F2232B" w:rsidRPr="007A152E" w:rsidRDefault="00F2232B" w:rsidP="00F2232B">
            <w:pPr>
              <w:rPr>
                <w:b/>
              </w:rPr>
            </w:pPr>
            <w:r w:rsidRPr="007A152E">
              <w:rPr>
                <w:b/>
              </w:rPr>
              <w:t>Description</w:t>
            </w:r>
          </w:p>
        </w:tc>
      </w:tr>
      <w:tr w:rsidR="00F2232B" w14:paraId="19D809BC" w14:textId="77777777" w:rsidTr="00F2232B">
        <w:trPr>
          <w:cantSplit/>
          <w:trHeight w:val="288"/>
        </w:trPr>
        <w:tc>
          <w:tcPr>
            <w:tcW w:w="2790" w:type="dxa"/>
            <w:vAlign w:val="center"/>
          </w:tcPr>
          <w:p w14:paraId="00FD1A38" w14:textId="77777777" w:rsidR="00F2232B" w:rsidRPr="007A152E" w:rsidRDefault="00F2232B" w:rsidP="00F2232B">
            <w:pPr>
              <w:rPr>
                <w:b/>
              </w:rPr>
            </w:pPr>
            <w:r>
              <w:rPr>
                <w:b/>
              </w:rPr>
              <w:t>Event Type</w:t>
            </w:r>
            <w:r w:rsidRPr="006744E4">
              <w:rPr>
                <w:color w:val="FF0000"/>
              </w:rPr>
              <w:t>*</w:t>
            </w:r>
          </w:p>
        </w:tc>
        <w:tc>
          <w:tcPr>
            <w:tcW w:w="7020" w:type="dxa"/>
            <w:vAlign w:val="center"/>
          </w:tcPr>
          <w:p w14:paraId="08E37A50" w14:textId="77777777" w:rsidR="00F2232B" w:rsidRDefault="00F2232B" w:rsidP="00F2232B">
            <w:r>
              <w:t xml:space="preserve">Click the appropriate event type for this event. </w:t>
            </w:r>
          </w:p>
        </w:tc>
      </w:tr>
      <w:tr w:rsidR="00F2232B" w14:paraId="04F5A9FB" w14:textId="77777777" w:rsidTr="00F2232B">
        <w:trPr>
          <w:cantSplit/>
          <w:trHeight w:val="288"/>
        </w:trPr>
        <w:tc>
          <w:tcPr>
            <w:tcW w:w="2790" w:type="dxa"/>
            <w:vAlign w:val="center"/>
          </w:tcPr>
          <w:p w14:paraId="0FFA38E5" w14:textId="77777777" w:rsidR="00F2232B" w:rsidRPr="007A152E" w:rsidRDefault="00F2232B" w:rsidP="00F2232B">
            <w:pPr>
              <w:rPr>
                <w:b/>
              </w:rPr>
            </w:pPr>
            <w:r>
              <w:rPr>
                <w:b/>
              </w:rPr>
              <w:t>Event Status</w:t>
            </w:r>
            <w:r w:rsidRPr="006744E4">
              <w:rPr>
                <w:color w:val="FF0000"/>
              </w:rPr>
              <w:t>*</w:t>
            </w:r>
          </w:p>
        </w:tc>
        <w:tc>
          <w:tcPr>
            <w:tcW w:w="7020" w:type="dxa"/>
            <w:vAlign w:val="center"/>
          </w:tcPr>
          <w:p w14:paraId="0D655EE2" w14:textId="77777777" w:rsidR="00F2232B" w:rsidRDefault="00F2232B" w:rsidP="00F2232B">
            <w:r>
              <w:t xml:space="preserve">Click the appropriate status for this event. </w:t>
            </w:r>
          </w:p>
        </w:tc>
      </w:tr>
      <w:tr w:rsidR="00F2232B" w14:paraId="0EC694A8" w14:textId="77777777" w:rsidTr="00F2232B">
        <w:trPr>
          <w:cantSplit/>
          <w:trHeight w:val="288"/>
        </w:trPr>
        <w:tc>
          <w:tcPr>
            <w:tcW w:w="2790" w:type="dxa"/>
            <w:vAlign w:val="center"/>
          </w:tcPr>
          <w:p w14:paraId="5F86C1E9" w14:textId="77777777" w:rsidR="00F2232B" w:rsidRDefault="00F2232B" w:rsidP="00F2232B">
            <w:pPr>
              <w:rPr>
                <w:b/>
              </w:rPr>
            </w:pPr>
            <w:r>
              <w:rPr>
                <w:b/>
              </w:rPr>
              <w:t>Propagate To</w:t>
            </w:r>
          </w:p>
        </w:tc>
        <w:tc>
          <w:tcPr>
            <w:tcW w:w="7020" w:type="dxa"/>
            <w:vAlign w:val="center"/>
          </w:tcPr>
          <w:p w14:paraId="4FC9E0EC" w14:textId="77777777" w:rsidR="00F2232B" w:rsidRDefault="00F2232B" w:rsidP="00F2232B">
            <w:r>
              <w:t xml:space="preserve">Click the appropriate shipment cascading option to identify </w:t>
            </w:r>
            <w:r w:rsidRPr="009F7261">
              <w:t xml:space="preserve">what items associated with the </w:t>
            </w:r>
            <w:r>
              <w:t>initial item</w:t>
            </w:r>
            <w:r w:rsidRPr="009F7261">
              <w:t xml:space="preserve"> </w:t>
            </w:r>
            <w:r>
              <w:t xml:space="preserve">should </w:t>
            </w:r>
            <w:r w:rsidRPr="009F7261">
              <w:t>also have the event attached</w:t>
            </w:r>
            <w:r>
              <w:t>. Example: All items associated with the shipment, or Biospecimens associated with the shipment</w:t>
            </w:r>
            <w:r w:rsidRPr="009F7261">
              <w:t xml:space="preserve">.  </w:t>
            </w:r>
          </w:p>
        </w:tc>
      </w:tr>
      <w:tr w:rsidR="00F2232B" w14:paraId="1801D1B7" w14:textId="77777777" w:rsidTr="00F2232B">
        <w:trPr>
          <w:cantSplit/>
          <w:trHeight w:val="288"/>
        </w:trPr>
        <w:tc>
          <w:tcPr>
            <w:tcW w:w="2790" w:type="dxa"/>
            <w:vAlign w:val="center"/>
          </w:tcPr>
          <w:p w14:paraId="7341991D" w14:textId="77777777" w:rsidR="00F2232B" w:rsidRDefault="00F2232B" w:rsidP="00F2232B">
            <w:pPr>
              <w:rPr>
                <w:b/>
              </w:rPr>
            </w:pPr>
            <w:r>
              <w:rPr>
                <w:b/>
              </w:rPr>
              <w:t>Priority</w:t>
            </w:r>
            <w:r w:rsidRPr="006744E4">
              <w:rPr>
                <w:color w:val="FF0000"/>
              </w:rPr>
              <w:t>*</w:t>
            </w:r>
          </w:p>
        </w:tc>
        <w:tc>
          <w:tcPr>
            <w:tcW w:w="7020" w:type="dxa"/>
            <w:vAlign w:val="center"/>
          </w:tcPr>
          <w:p w14:paraId="369BF48F" w14:textId="77777777" w:rsidR="00F2232B" w:rsidRDefault="00F2232B" w:rsidP="00F2232B">
            <w:r>
              <w:t xml:space="preserve">Click the appropriate priority for this event. </w:t>
            </w:r>
          </w:p>
        </w:tc>
      </w:tr>
      <w:tr w:rsidR="00F2232B" w14:paraId="222D9FFC" w14:textId="77777777" w:rsidTr="00F2232B">
        <w:trPr>
          <w:cantSplit/>
          <w:trHeight w:val="288"/>
        </w:trPr>
        <w:tc>
          <w:tcPr>
            <w:tcW w:w="2790" w:type="dxa"/>
            <w:vAlign w:val="center"/>
          </w:tcPr>
          <w:p w14:paraId="18D72310" w14:textId="77777777" w:rsidR="00F2232B" w:rsidRDefault="00F2232B" w:rsidP="00F2232B">
            <w:pPr>
              <w:rPr>
                <w:b/>
              </w:rPr>
            </w:pPr>
            <w:r>
              <w:rPr>
                <w:b/>
              </w:rPr>
              <w:t>Occurrence Date</w:t>
            </w:r>
            <w:r w:rsidRPr="006744E4">
              <w:rPr>
                <w:color w:val="FF0000"/>
              </w:rPr>
              <w:t>*</w:t>
            </w:r>
          </w:p>
        </w:tc>
        <w:tc>
          <w:tcPr>
            <w:tcW w:w="7020" w:type="dxa"/>
            <w:vAlign w:val="center"/>
          </w:tcPr>
          <w:p w14:paraId="1068DE87" w14:textId="77777777" w:rsidR="00F2232B" w:rsidRDefault="00F2232B" w:rsidP="00F2232B">
            <w:r>
              <w:t xml:space="preserve">Click the date icon </w:t>
            </w:r>
            <w:r>
              <w:rPr>
                <w:noProof/>
              </w:rPr>
              <w:drawing>
                <wp:inline distT="0" distB="0" distL="0" distR="0" wp14:anchorId="7FDD6B68" wp14:editId="6C6E68B1">
                  <wp:extent cx="207645" cy="207645"/>
                  <wp:effectExtent l="0" t="0" r="1905" b="1905"/>
                  <wp:docPr id="196" name="Picture 196"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Search calenda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645" cy="207645"/>
                          </a:xfrm>
                          <a:prstGeom prst="rect">
                            <a:avLst/>
                          </a:prstGeom>
                          <a:noFill/>
                          <a:ln>
                            <a:noFill/>
                          </a:ln>
                        </pic:spPr>
                      </pic:pic>
                    </a:graphicData>
                  </a:graphic>
                </wp:inline>
              </w:drawing>
            </w:r>
            <w:r>
              <w:t xml:space="preserve">, and </w:t>
            </w:r>
            <w:r w:rsidRPr="00DF77A3">
              <w:t>then</w:t>
            </w:r>
            <w:r>
              <w:t xml:space="preserve"> click the date when the event occurred. </w:t>
            </w:r>
          </w:p>
        </w:tc>
      </w:tr>
      <w:tr w:rsidR="00F2232B" w14:paraId="3B53F939" w14:textId="77777777" w:rsidTr="00F2232B">
        <w:trPr>
          <w:cantSplit/>
          <w:trHeight w:val="288"/>
        </w:trPr>
        <w:tc>
          <w:tcPr>
            <w:tcW w:w="2790" w:type="dxa"/>
            <w:vAlign w:val="center"/>
          </w:tcPr>
          <w:p w14:paraId="4B5F5033" w14:textId="77777777" w:rsidR="00F2232B" w:rsidRDefault="00F2232B" w:rsidP="00F2232B">
            <w:pPr>
              <w:rPr>
                <w:b/>
              </w:rPr>
            </w:pPr>
            <w:r>
              <w:rPr>
                <w:b/>
              </w:rPr>
              <w:t>Notification Date</w:t>
            </w:r>
            <w:r w:rsidRPr="006744E4">
              <w:rPr>
                <w:color w:val="FF0000"/>
              </w:rPr>
              <w:t>*</w:t>
            </w:r>
          </w:p>
        </w:tc>
        <w:tc>
          <w:tcPr>
            <w:tcW w:w="7020" w:type="dxa"/>
            <w:vAlign w:val="center"/>
          </w:tcPr>
          <w:p w14:paraId="2294A393" w14:textId="77777777" w:rsidR="00F2232B" w:rsidRDefault="00F2232B" w:rsidP="00F2232B">
            <w:r>
              <w:t xml:space="preserve">Click the date icon </w:t>
            </w:r>
            <w:r>
              <w:rPr>
                <w:noProof/>
              </w:rPr>
              <w:drawing>
                <wp:inline distT="0" distB="0" distL="0" distR="0" wp14:anchorId="62B34E80" wp14:editId="13D77C9D">
                  <wp:extent cx="207645" cy="207645"/>
                  <wp:effectExtent l="0" t="0" r="1905" b="1905"/>
                  <wp:docPr id="197" name="Picture 197"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Search calenda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645" cy="207645"/>
                          </a:xfrm>
                          <a:prstGeom prst="rect">
                            <a:avLst/>
                          </a:prstGeom>
                          <a:noFill/>
                          <a:ln>
                            <a:noFill/>
                          </a:ln>
                        </pic:spPr>
                      </pic:pic>
                    </a:graphicData>
                  </a:graphic>
                </wp:inline>
              </w:drawing>
            </w:r>
            <w:r>
              <w:t xml:space="preserve">, </w:t>
            </w:r>
            <w:r w:rsidRPr="00DF77A3">
              <w:t xml:space="preserve">and then click the </w:t>
            </w:r>
            <w:r>
              <w:t xml:space="preserve">date when you were notified of the event. </w:t>
            </w:r>
          </w:p>
        </w:tc>
      </w:tr>
      <w:tr w:rsidR="00F2232B" w14:paraId="3F7270DE" w14:textId="77777777" w:rsidTr="00F2232B">
        <w:trPr>
          <w:cantSplit/>
          <w:trHeight w:val="288"/>
        </w:trPr>
        <w:tc>
          <w:tcPr>
            <w:tcW w:w="2790" w:type="dxa"/>
            <w:vAlign w:val="center"/>
          </w:tcPr>
          <w:p w14:paraId="1F8CC9BD" w14:textId="77777777" w:rsidR="00F2232B" w:rsidRDefault="00F2232B" w:rsidP="00F2232B">
            <w:pPr>
              <w:rPr>
                <w:b/>
              </w:rPr>
            </w:pPr>
            <w:r>
              <w:rPr>
                <w:b/>
              </w:rPr>
              <w:t>Reported To</w:t>
            </w:r>
          </w:p>
        </w:tc>
        <w:tc>
          <w:tcPr>
            <w:tcW w:w="7020" w:type="dxa"/>
            <w:vAlign w:val="center"/>
          </w:tcPr>
          <w:p w14:paraId="77241CD1" w14:textId="77777777" w:rsidR="00F2232B" w:rsidRDefault="00F2232B" w:rsidP="00F2232B">
            <w:r>
              <w:t>Type t</w:t>
            </w:r>
            <w:r w:rsidRPr="008B0550">
              <w:t xml:space="preserve">he </w:t>
            </w:r>
            <w:r>
              <w:t xml:space="preserve">person or </w:t>
            </w:r>
            <w:r w:rsidRPr="008B0550">
              <w:t xml:space="preserve">organization </w:t>
            </w:r>
            <w:r>
              <w:t>to which the event was reported.</w:t>
            </w:r>
            <w:r w:rsidRPr="0090607D">
              <w:t xml:space="preserve"> </w:t>
            </w:r>
          </w:p>
        </w:tc>
      </w:tr>
      <w:tr w:rsidR="00F2232B" w14:paraId="1BEFDA24" w14:textId="77777777" w:rsidTr="00F2232B">
        <w:trPr>
          <w:cantSplit/>
          <w:trHeight w:val="288"/>
        </w:trPr>
        <w:tc>
          <w:tcPr>
            <w:tcW w:w="2790" w:type="dxa"/>
            <w:vAlign w:val="center"/>
          </w:tcPr>
          <w:p w14:paraId="2460C0B4" w14:textId="77777777" w:rsidR="00F2232B" w:rsidRDefault="00F2232B" w:rsidP="00F2232B">
            <w:pPr>
              <w:rPr>
                <w:b/>
              </w:rPr>
            </w:pPr>
            <w:r>
              <w:rPr>
                <w:b/>
              </w:rPr>
              <w:lastRenderedPageBreak/>
              <w:t>Comments</w:t>
            </w:r>
          </w:p>
        </w:tc>
        <w:tc>
          <w:tcPr>
            <w:tcW w:w="7020" w:type="dxa"/>
            <w:vAlign w:val="center"/>
          </w:tcPr>
          <w:p w14:paraId="2ECD7AE1" w14:textId="77777777" w:rsidR="00F2232B" w:rsidRDefault="00F2232B" w:rsidP="00F2232B">
            <w:r>
              <w:t xml:space="preserve">Type the appropriate comments for this event. </w:t>
            </w:r>
          </w:p>
        </w:tc>
      </w:tr>
    </w:tbl>
    <w:p w14:paraId="5B9046BB" w14:textId="77777777" w:rsidR="00F2232B" w:rsidRDefault="00F2232B" w:rsidP="00C9791D">
      <w:pPr>
        <w:pStyle w:val="BodyText"/>
        <w:numPr>
          <w:ilvl w:val="0"/>
          <w:numId w:val="217"/>
        </w:numPr>
        <w:ind w:right="720"/>
      </w:pPr>
      <w:r>
        <w:t xml:space="preserve">Click </w:t>
      </w:r>
      <w:r w:rsidRPr="001B0557">
        <w:rPr>
          <w:b/>
        </w:rPr>
        <w:t>SAVE</w:t>
      </w:r>
      <w:r>
        <w:t xml:space="preserve">. </w:t>
      </w:r>
    </w:p>
    <w:p w14:paraId="48F661DA" w14:textId="77777777" w:rsidR="00F2232B" w:rsidRDefault="00F2232B" w:rsidP="00F2232B">
      <w:pPr>
        <w:pStyle w:val="BodyText"/>
        <w:ind w:left="720"/>
        <w:rPr>
          <w:lang w:val="en-US"/>
        </w:rPr>
      </w:pPr>
      <w:r>
        <w:t xml:space="preserve">The event is saved and </w:t>
      </w:r>
      <w:r>
        <w:rPr>
          <w:lang w:val="en-US"/>
        </w:rPr>
        <w:t>appears in</w:t>
      </w:r>
      <w:r w:rsidRPr="00737DF5">
        <w:t xml:space="preserve"> the </w:t>
      </w:r>
      <w:r w:rsidRPr="00737DF5">
        <w:rPr>
          <w:b/>
        </w:rPr>
        <w:t>Event/Action List</w:t>
      </w:r>
      <w:r w:rsidRPr="00737DF5">
        <w:t xml:space="preserve"> </w:t>
      </w:r>
      <w:r>
        <w:t xml:space="preserve">area of the </w:t>
      </w:r>
      <w:r w:rsidRPr="00AB11F9">
        <w:rPr>
          <w:b/>
        </w:rPr>
        <w:t>Manage Events</w:t>
      </w:r>
      <w:r>
        <w:t xml:space="preserve"> window. </w:t>
      </w:r>
      <w:r>
        <w:rPr>
          <w:lang w:val="en-US"/>
        </w:rPr>
        <w:br/>
      </w:r>
      <w:r w:rsidRPr="00D555A8">
        <w:rPr>
          <w:b/>
          <w:lang w:val="en-US"/>
        </w:rPr>
        <w:t>Note:</w:t>
      </w:r>
      <w:r>
        <w:rPr>
          <w:lang w:val="en-US"/>
        </w:rPr>
        <w:t xml:space="preserve"> </w:t>
      </w:r>
      <w:r>
        <w:t xml:space="preserve">You can add multiple events to </w:t>
      </w:r>
      <w:r>
        <w:rPr>
          <w:lang w:val="en-US"/>
        </w:rPr>
        <w:t xml:space="preserve">the </w:t>
      </w:r>
      <w:r>
        <w:t>biospecimen</w:t>
      </w:r>
      <w:r>
        <w:rPr>
          <w:lang w:val="en-US"/>
        </w:rPr>
        <w:t>s</w:t>
      </w:r>
      <w:r w:rsidRPr="00737DF5">
        <w:t>.</w:t>
      </w:r>
      <w:r>
        <w:t xml:space="preserve"> </w:t>
      </w:r>
      <w:r>
        <w:rPr>
          <w:lang w:val="en-US"/>
        </w:rPr>
        <w:br/>
      </w:r>
    </w:p>
    <w:p w14:paraId="2F14D3F2" w14:textId="77777777" w:rsidR="00F2232B" w:rsidRPr="00F119DB" w:rsidRDefault="00F2232B" w:rsidP="00C9791D">
      <w:pPr>
        <w:pStyle w:val="BodyText"/>
        <w:numPr>
          <w:ilvl w:val="0"/>
          <w:numId w:val="217"/>
        </w:numPr>
      </w:pPr>
      <w:r>
        <w:rPr>
          <w:lang w:val="en-US"/>
        </w:rPr>
        <w:t xml:space="preserve">Click </w:t>
      </w:r>
      <w:r w:rsidRPr="00BC59BC">
        <w:rPr>
          <w:b/>
          <w:lang w:val="en-US"/>
        </w:rPr>
        <w:t>CLOSE</w:t>
      </w:r>
      <w:r>
        <w:rPr>
          <w:lang w:val="en-US"/>
        </w:rPr>
        <w:t xml:space="preserve"> to close the </w:t>
      </w:r>
      <w:r w:rsidRPr="00BC59BC">
        <w:rPr>
          <w:b/>
          <w:lang w:val="en-US"/>
        </w:rPr>
        <w:t xml:space="preserve">Manage </w:t>
      </w:r>
      <w:r>
        <w:rPr>
          <w:b/>
          <w:lang w:val="en-US"/>
        </w:rPr>
        <w:t>Event</w:t>
      </w:r>
      <w:r w:rsidRPr="00BC59BC">
        <w:rPr>
          <w:b/>
          <w:lang w:val="en-US"/>
        </w:rPr>
        <w:t>s</w:t>
      </w:r>
      <w:r>
        <w:rPr>
          <w:lang w:val="en-US"/>
        </w:rPr>
        <w:t xml:space="preserve"> window.</w:t>
      </w:r>
    </w:p>
    <w:p w14:paraId="4D13A608" w14:textId="77777777" w:rsidR="00F2232B" w:rsidRDefault="00F2232B" w:rsidP="00F2232B">
      <w:pPr>
        <w:pStyle w:val="BodyText"/>
        <w:ind w:left="720"/>
        <w:rPr>
          <w:lang w:val="en-US"/>
        </w:rPr>
      </w:pPr>
    </w:p>
    <w:p w14:paraId="05D566D0" w14:textId="77777777" w:rsidR="00F2232B" w:rsidRPr="00464E34" w:rsidRDefault="00F2232B" w:rsidP="00F2232B">
      <w:pPr>
        <w:pStyle w:val="Heading3"/>
      </w:pPr>
      <w:r>
        <w:rPr>
          <w:lang w:val="en-US"/>
        </w:rPr>
        <w:br w:type="page"/>
      </w:r>
      <w:bookmarkStart w:id="4547" w:name="BulkAddCodeScheme"/>
      <w:bookmarkStart w:id="4548" w:name="BulkAssignStorage"/>
      <w:bookmarkStart w:id="4549" w:name="_Toc300125790"/>
      <w:bookmarkStart w:id="4550" w:name="_Toc452993656"/>
      <w:bookmarkStart w:id="4551" w:name="_Toc507164363"/>
      <w:bookmarkEnd w:id="4547"/>
      <w:bookmarkEnd w:id="4548"/>
      <w:r w:rsidRPr="00464E34">
        <w:lastRenderedPageBreak/>
        <w:t xml:space="preserve">Assigning </w:t>
      </w:r>
      <w:r>
        <w:rPr>
          <w:lang w:val="en-US"/>
        </w:rPr>
        <w:t xml:space="preserve">a </w:t>
      </w:r>
      <w:r w:rsidRPr="00464E34">
        <w:t>Storage Location</w:t>
      </w:r>
      <w:bookmarkEnd w:id="4549"/>
      <w:r>
        <w:t xml:space="preserve"> in Bulk</w:t>
      </w:r>
      <w:bookmarkEnd w:id="4550"/>
      <w:bookmarkEnd w:id="4551"/>
    </w:p>
    <w:p w14:paraId="66D5EE3C" w14:textId="77777777" w:rsidR="00F2232B" w:rsidRPr="00464E34" w:rsidRDefault="00F2232B" w:rsidP="00F2232B"/>
    <w:p w14:paraId="3821683C" w14:textId="77777777" w:rsidR="00F2232B" w:rsidRPr="0075386A" w:rsidRDefault="00F2232B" w:rsidP="00F2232B">
      <w:r w:rsidRPr="00464E34">
        <w:t xml:space="preserve">To assign </w:t>
      </w:r>
      <w:r>
        <w:t xml:space="preserve">a </w:t>
      </w:r>
      <w:r w:rsidRPr="00464E34">
        <w:t xml:space="preserve">storage location to </w:t>
      </w:r>
      <w:r>
        <w:t>biospecimen</w:t>
      </w:r>
      <w:r w:rsidRPr="00464E34">
        <w:t>s</w:t>
      </w:r>
      <w:r>
        <w:t xml:space="preserve"> in bulk</w:t>
      </w:r>
      <w:r w:rsidRPr="00464E34">
        <w:t>:</w:t>
      </w:r>
      <w:r>
        <w:br/>
      </w:r>
    </w:p>
    <w:p w14:paraId="74A8A9F9" w14:textId="74A2BCD8" w:rsidR="00F2232B" w:rsidRDefault="00F2232B" w:rsidP="00C9791D">
      <w:pPr>
        <w:numPr>
          <w:ilvl w:val="0"/>
          <w:numId w:val="159"/>
        </w:numPr>
      </w:pPr>
      <w:del w:id="4552" w:author="Sayali Dev" w:date="2018-01-31T17:54:00Z">
        <w:r w:rsidDel="009A119E">
          <w:delText>Log on</w:delText>
        </w:r>
      </w:del>
      <w:ins w:id="4553" w:author="Sayali Dev" w:date="2018-01-31T17:54:00Z">
        <w:r w:rsidR="009A119E">
          <w:t>Log in</w:t>
        </w:r>
      </w:ins>
      <w:r>
        <w:t xml:space="preserve"> to the application using your </w:t>
      </w:r>
      <w:del w:id="4554" w:author="Sayali Dev" w:date="2018-01-31T17:55:00Z">
        <w:r w:rsidDel="00A62626">
          <w:delText>logon</w:delText>
        </w:r>
      </w:del>
      <w:ins w:id="4555" w:author="Sayali Dev" w:date="2018-01-31T17:55:00Z">
        <w:r w:rsidR="00A62626">
          <w:t>log in</w:t>
        </w:r>
      </w:ins>
      <w:r>
        <w:t xml:space="preserve"> credentials. </w:t>
      </w:r>
    </w:p>
    <w:p w14:paraId="058DB00B" w14:textId="77777777" w:rsidR="00F2232B" w:rsidRDefault="00F2232B" w:rsidP="00F2232B">
      <w:pPr>
        <w:ind w:left="720"/>
      </w:pPr>
      <w:r>
        <w:t xml:space="preserve">The CIRRASPEC home page appears. </w:t>
      </w:r>
    </w:p>
    <w:p w14:paraId="27A74FC5" w14:textId="77777777" w:rsidR="00F2232B" w:rsidRDefault="00F2232B" w:rsidP="00F2232B">
      <w:pPr>
        <w:ind w:left="720"/>
      </w:pPr>
    </w:p>
    <w:p w14:paraId="58ABEDC4" w14:textId="77777777" w:rsidR="00F2232B" w:rsidRDefault="00F2232B" w:rsidP="00C9791D">
      <w:pPr>
        <w:numPr>
          <w:ilvl w:val="0"/>
          <w:numId w:val="159"/>
        </w:numPr>
      </w:pPr>
      <w:r>
        <w:t xml:space="preserve">Point to the arrow on the </w:t>
      </w:r>
      <w:r w:rsidRPr="0036231A">
        <w:rPr>
          <w:b/>
        </w:rPr>
        <w:t>BMS</w:t>
      </w:r>
      <w:r>
        <w:t xml:space="preserve"> tab, and then click </w:t>
      </w:r>
      <w:r>
        <w:rPr>
          <w:b/>
        </w:rPr>
        <w:t>Bulk Modifications</w:t>
      </w:r>
      <w:r>
        <w:t xml:space="preserve">. </w:t>
      </w:r>
    </w:p>
    <w:p w14:paraId="56CD50B1" w14:textId="77777777" w:rsidR="00F2232B" w:rsidRDefault="00F2232B" w:rsidP="00F2232B">
      <w:pPr>
        <w:pStyle w:val="BodyText"/>
        <w:ind w:left="720" w:right="720"/>
      </w:pPr>
      <w:r>
        <w:t xml:space="preserve">The </w:t>
      </w:r>
      <w:r w:rsidRPr="0036231A">
        <w:rPr>
          <w:b/>
        </w:rPr>
        <w:t xml:space="preserve">Inventory Bulk </w:t>
      </w:r>
      <w:r>
        <w:rPr>
          <w:b/>
          <w:lang w:val="en-US"/>
        </w:rPr>
        <w:t>Modifications</w:t>
      </w:r>
      <w:r>
        <w:t xml:space="preserve"> page appears.</w:t>
      </w:r>
    </w:p>
    <w:p w14:paraId="1D9D8400" w14:textId="77777777" w:rsidR="00F2232B" w:rsidRDefault="00F2232B" w:rsidP="00F2232B">
      <w:pPr>
        <w:pStyle w:val="BodyText"/>
        <w:ind w:left="720" w:right="720"/>
      </w:pPr>
    </w:p>
    <w:p w14:paraId="3EDDA47B" w14:textId="77777777" w:rsidR="00F2232B" w:rsidRDefault="00F2232B" w:rsidP="00C9791D">
      <w:pPr>
        <w:pStyle w:val="BodyText"/>
        <w:numPr>
          <w:ilvl w:val="0"/>
          <w:numId w:val="159"/>
        </w:numPr>
        <w:ind w:right="720"/>
      </w:pPr>
      <w:r>
        <w:t xml:space="preserve">Click the </w:t>
      </w:r>
      <w:r w:rsidRPr="0066516F">
        <w:rPr>
          <w:b/>
        </w:rPr>
        <w:t>Search Inventory</w:t>
      </w:r>
      <w:r>
        <w:t xml:space="preserve"> link, and then select the biospecimens that you want to add.</w:t>
      </w:r>
    </w:p>
    <w:p w14:paraId="57FBCA2A" w14:textId="77777777" w:rsidR="00F2232B" w:rsidRDefault="00F2232B" w:rsidP="00F2232B">
      <w:pPr>
        <w:pStyle w:val="BodyText"/>
        <w:ind w:left="720" w:right="720"/>
      </w:pPr>
      <w:r>
        <w:t xml:space="preserve">The </w:t>
      </w:r>
      <w:r w:rsidRPr="00E02D03">
        <w:rPr>
          <w:b/>
        </w:rPr>
        <w:t xml:space="preserve">Inventory Bulk </w:t>
      </w:r>
      <w:r>
        <w:rPr>
          <w:b/>
          <w:lang w:val="en-US"/>
        </w:rPr>
        <w:t>Modifications</w:t>
      </w:r>
      <w:r>
        <w:t xml:space="preserve"> page displays the biospecimens that you selected.</w:t>
      </w:r>
    </w:p>
    <w:p w14:paraId="71879209" w14:textId="77777777" w:rsidR="00F2232B" w:rsidRDefault="00F2232B" w:rsidP="00F2232B">
      <w:pPr>
        <w:pStyle w:val="BodyText"/>
        <w:ind w:left="720" w:right="720"/>
      </w:pPr>
    </w:p>
    <w:p w14:paraId="78FA48DF" w14:textId="77777777" w:rsidR="00F2232B" w:rsidRPr="00E061B2" w:rsidRDefault="00F2232B" w:rsidP="00C9791D">
      <w:pPr>
        <w:pStyle w:val="BodyText"/>
        <w:numPr>
          <w:ilvl w:val="0"/>
          <w:numId w:val="159"/>
        </w:numPr>
        <w:ind w:right="720"/>
      </w:pPr>
      <w:r w:rsidRPr="00095569">
        <w:t xml:space="preserve">In the </w:t>
      </w:r>
      <w:r w:rsidRPr="00746767">
        <w:rPr>
          <w:b/>
        </w:rPr>
        <w:t>Search Samples and Worklists</w:t>
      </w:r>
      <w:r w:rsidRPr="00095569">
        <w:t xml:space="preserve"> window, search, </w:t>
      </w:r>
      <w:r>
        <w:t xml:space="preserve">select </w:t>
      </w:r>
      <w:r w:rsidRPr="00095569">
        <w:t xml:space="preserve">and add </w:t>
      </w:r>
      <w:r>
        <w:t xml:space="preserve">the biospecimens </w:t>
      </w:r>
      <w:r w:rsidRPr="00095569">
        <w:t xml:space="preserve">for which </w:t>
      </w:r>
      <w:r>
        <w:t xml:space="preserve">you want to </w:t>
      </w:r>
      <w:r w:rsidRPr="00095569">
        <w:t>assign a storage location.</w:t>
      </w:r>
      <w:r w:rsidRPr="00E061B2">
        <w:t xml:space="preserve"> </w:t>
      </w:r>
    </w:p>
    <w:p w14:paraId="34CA788A" w14:textId="77777777" w:rsidR="00F2232B" w:rsidRPr="00E061B2" w:rsidRDefault="00F2232B" w:rsidP="00F2232B">
      <w:pPr>
        <w:pStyle w:val="BodyText"/>
        <w:ind w:left="720" w:right="720"/>
      </w:pPr>
      <w:r>
        <w:t xml:space="preserve">The </w:t>
      </w:r>
      <w:r w:rsidRPr="00746767">
        <w:rPr>
          <w:b/>
        </w:rPr>
        <w:t xml:space="preserve">Inventory Bulk </w:t>
      </w:r>
      <w:r>
        <w:rPr>
          <w:b/>
          <w:lang w:val="en-US"/>
        </w:rPr>
        <w:t>Modifications</w:t>
      </w:r>
      <w:r>
        <w:t xml:space="preserve"> page displays the biospecimens that you selected.</w:t>
      </w:r>
      <w:r w:rsidRPr="00E061B2">
        <w:t xml:space="preserve"> </w:t>
      </w:r>
    </w:p>
    <w:p w14:paraId="567F24C4" w14:textId="77777777" w:rsidR="00F2232B" w:rsidRDefault="00F2232B" w:rsidP="00F2232B">
      <w:pPr>
        <w:pStyle w:val="BodyText"/>
        <w:ind w:left="720" w:right="720"/>
        <w:rPr>
          <w:lang w:val="en-US"/>
        </w:rPr>
      </w:pPr>
      <w:r w:rsidRPr="007B07BB">
        <w:rPr>
          <w:b/>
          <w:lang w:val="en-US"/>
        </w:rPr>
        <w:t>Note:</w:t>
      </w:r>
      <w:r>
        <w:rPr>
          <w:lang w:val="en-US"/>
        </w:rPr>
        <w:t xml:space="preserve"> For information about using the </w:t>
      </w:r>
      <w:r w:rsidRPr="00746767">
        <w:rPr>
          <w:b/>
          <w:lang w:val="en-US"/>
        </w:rPr>
        <w:t>Search Samples and Worklists</w:t>
      </w:r>
      <w:r>
        <w:rPr>
          <w:lang w:val="en-US"/>
        </w:rPr>
        <w:t xml:space="preserve"> window, see </w:t>
      </w:r>
      <w:hyperlink w:anchor="SearchingSamplesAndWorklists" w:history="1">
        <w:r w:rsidRPr="007B07BB">
          <w:rPr>
            <w:rStyle w:val="Hyperlink"/>
            <w:b/>
            <w:lang w:val="en-US"/>
          </w:rPr>
          <w:t>Using the Search Samples and Worklists Window</w:t>
        </w:r>
      </w:hyperlink>
      <w:r>
        <w:rPr>
          <w:lang w:val="en-US"/>
        </w:rPr>
        <w:t xml:space="preserve">. </w:t>
      </w:r>
    </w:p>
    <w:p w14:paraId="66B25CDA" w14:textId="77777777" w:rsidR="00F2232B" w:rsidRPr="00B21DD0" w:rsidRDefault="00F2232B" w:rsidP="00F2232B">
      <w:pPr>
        <w:pStyle w:val="BodyText"/>
        <w:ind w:left="720" w:right="720"/>
        <w:rPr>
          <w:lang w:val="en-US"/>
        </w:rPr>
      </w:pPr>
    </w:p>
    <w:p w14:paraId="63A0F561" w14:textId="77777777" w:rsidR="00F2232B" w:rsidRDefault="00F2232B" w:rsidP="00C9791D">
      <w:pPr>
        <w:pStyle w:val="BodyText"/>
        <w:numPr>
          <w:ilvl w:val="0"/>
          <w:numId w:val="159"/>
        </w:numPr>
        <w:ind w:right="720"/>
      </w:pPr>
      <w:r w:rsidRPr="00CE3865">
        <w:rPr>
          <w:lang w:val="en-US"/>
        </w:rPr>
        <w:t xml:space="preserve">On </w:t>
      </w:r>
      <w:r>
        <w:rPr>
          <w:lang w:val="en-US"/>
        </w:rPr>
        <w:t>the list of biospecimens on</w:t>
      </w:r>
      <w:r w:rsidRPr="00CE3865">
        <w:rPr>
          <w:lang w:val="en-US"/>
        </w:rPr>
        <w:t xml:space="preserve"> the</w:t>
      </w:r>
      <w:r w:rsidRPr="00AB077F">
        <w:rPr>
          <w:b/>
          <w:lang w:val="en-US"/>
        </w:rPr>
        <w:t xml:space="preserve"> </w:t>
      </w:r>
      <w:r w:rsidRPr="00AB077F">
        <w:rPr>
          <w:b/>
        </w:rPr>
        <w:t xml:space="preserve">Inventory Bulk </w:t>
      </w:r>
      <w:r>
        <w:rPr>
          <w:b/>
          <w:lang w:val="en-US"/>
        </w:rPr>
        <w:t>Modifications</w:t>
      </w:r>
      <w:r>
        <w:t xml:space="preserve"> page</w:t>
      </w:r>
      <w:r>
        <w:rPr>
          <w:lang w:val="en-US"/>
        </w:rPr>
        <w:t>, s</w:t>
      </w:r>
      <w:r>
        <w:t xml:space="preserve">elect the checkboxes of the biospecimens </w:t>
      </w:r>
      <w:r>
        <w:rPr>
          <w:lang w:val="en-US"/>
        </w:rPr>
        <w:t>f</w:t>
      </w:r>
      <w:r>
        <w:t>o</w:t>
      </w:r>
      <w:r>
        <w:rPr>
          <w:lang w:val="en-US"/>
        </w:rPr>
        <w:t>r</w:t>
      </w:r>
      <w:r>
        <w:t xml:space="preserve"> which you want to assign </w:t>
      </w:r>
      <w:r>
        <w:rPr>
          <w:lang w:val="en-US"/>
        </w:rPr>
        <w:t xml:space="preserve">a </w:t>
      </w:r>
      <w:r>
        <w:t>storage</w:t>
      </w:r>
      <w:r>
        <w:rPr>
          <w:lang w:val="en-US"/>
        </w:rPr>
        <w:t xml:space="preserve"> location</w:t>
      </w:r>
      <w:r>
        <w:t xml:space="preserve">. </w:t>
      </w:r>
      <w:r>
        <w:br/>
      </w:r>
      <w:r w:rsidRPr="00A02E24">
        <w:rPr>
          <w:b/>
        </w:rPr>
        <w:t>Note</w:t>
      </w:r>
      <w:r w:rsidRPr="00EA3CC0">
        <w:rPr>
          <w:b/>
        </w:rPr>
        <w:t>:</w:t>
      </w:r>
      <w:r w:rsidRPr="00A02E24">
        <w:t xml:space="preserve"> </w:t>
      </w:r>
    </w:p>
    <w:p w14:paraId="30F27071" w14:textId="77777777" w:rsidR="00F2232B" w:rsidRDefault="00F2232B" w:rsidP="00C9791D">
      <w:pPr>
        <w:pStyle w:val="BodyText"/>
        <w:numPr>
          <w:ilvl w:val="0"/>
          <w:numId w:val="160"/>
        </w:numPr>
        <w:ind w:right="720"/>
      </w:pPr>
      <w:r>
        <w:t xml:space="preserve">To </w:t>
      </w:r>
      <w:r>
        <w:rPr>
          <w:lang w:val="en-US"/>
        </w:rPr>
        <w:t>select</w:t>
      </w:r>
      <w:r>
        <w:t xml:space="preserve"> all biospecimens, select the checkbox on the gray header. </w:t>
      </w:r>
    </w:p>
    <w:p w14:paraId="5FD06F99" w14:textId="77777777" w:rsidR="00F2232B" w:rsidRDefault="00F2232B" w:rsidP="00C9791D">
      <w:pPr>
        <w:pStyle w:val="BodyText"/>
        <w:numPr>
          <w:ilvl w:val="0"/>
          <w:numId w:val="160"/>
        </w:numPr>
        <w:ind w:right="720"/>
      </w:pPr>
      <w:r>
        <w:t xml:space="preserve">The biospecimens must not have the </w:t>
      </w:r>
      <w:r w:rsidRPr="00EA3CC0">
        <w:rPr>
          <w:b/>
        </w:rPr>
        <w:t>Checked Out</w:t>
      </w:r>
      <w:r>
        <w:t xml:space="preserve">, </w:t>
      </w:r>
      <w:r w:rsidRPr="00EA3CC0">
        <w:rPr>
          <w:b/>
        </w:rPr>
        <w:t>Reserved</w:t>
      </w:r>
      <w:r>
        <w:t xml:space="preserve">, </w:t>
      </w:r>
      <w:r w:rsidRPr="00EA3CC0">
        <w:rPr>
          <w:b/>
        </w:rPr>
        <w:t>Deleted</w:t>
      </w:r>
      <w:r w:rsidRPr="00DD21BF">
        <w:t>,</w:t>
      </w:r>
      <w:r>
        <w:t xml:space="preserve"> or </w:t>
      </w:r>
      <w:r w:rsidRPr="00EA3CC0">
        <w:rPr>
          <w:b/>
        </w:rPr>
        <w:t>Distributed</w:t>
      </w:r>
      <w:r>
        <w:t xml:space="preserve"> status.</w:t>
      </w:r>
    </w:p>
    <w:p w14:paraId="5A562489" w14:textId="77777777" w:rsidR="00F2232B" w:rsidRDefault="00F2232B" w:rsidP="00F2232B">
      <w:pPr>
        <w:pStyle w:val="BodyText"/>
        <w:ind w:left="720" w:right="720"/>
      </w:pPr>
    </w:p>
    <w:p w14:paraId="35C48173" w14:textId="77777777" w:rsidR="00F2232B" w:rsidRDefault="00F2232B" w:rsidP="00C9791D">
      <w:pPr>
        <w:pStyle w:val="BodyText"/>
        <w:numPr>
          <w:ilvl w:val="0"/>
          <w:numId w:val="159"/>
        </w:numPr>
        <w:ind w:right="720"/>
      </w:pPr>
      <w:r>
        <w:t xml:space="preserve">In the </w:t>
      </w:r>
      <w:r w:rsidRPr="00A02E24">
        <w:rPr>
          <w:b/>
        </w:rPr>
        <w:t>Actions</w:t>
      </w:r>
      <w:r>
        <w:t xml:space="preserve"> list, click </w:t>
      </w:r>
      <w:r>
        <w:rPr>
          <w:b/>
        </w:rPr>
        <w:t>Assign Storage Location</w:t>
      </w:r>
      <w:r>
        <w:t xml:space="preserve">, and then click </w:t>
      </w:r>
      <w:r w:rsidRPr="00227EB9">
        <w:rPr>
          <w:b/>
        </w:rPr>
        <w:t>INI</w:t>
      </w:r>
      <w:r w:rsidRPr="00FD3AEB">
        <w:rPr>
          <w:b/>
        </w:rPr>
        <w:t>TIATE</w:t>
      </w:r>
      <w:r>
        <w:t xml:space="preserve">. </w:t>
      </w:r>
      <w:r>
        <w:br/>
      </w:r>
      <w:r w:rsidRPr="00E63C3C">
        <w:t xml:space="preserve">The </w:t>
      </w:r>
      <w:r w:rsidRPr="00C2292F">
        <w:rPr>
          <w:b/>
        </w:rPr>
        <w:t>Bulk Storage Assignment</w:t>
      </w:r>
      <w:r w:rsidRPr="00E63C3C">
        <w:t xml:space="preserve"> </w:t>
      </w:r>
      <w:r>
        <w:t>wi</w:t>
      </w:r>
      <w:r w:rsidRPr="00E63C3C">
        <w:t>ndow</w:t>
      </w:r>
      <w:r>
        <w:t xml:space="preserve"> appears. </w:t>
      </w:r>
      <w:r>
        <w:br/>
      </w:r>
    </w:p>
    <w:p w14:paraId="4EA6DEE9" w14:textId="77777777" w:rsidR="00F2232B" w:rsidRDefault="00F2232B" w:rsidP="00F2232B">
      <w:pPr>
        <w:pStyle w:val="BodyText"/>
        <w:ind w:left="720" w:right="720"/>
      </w:pPr>
      <w:r>
        <w:rPr>
          <w:noProof/>
          <w:lang w:val="en-US" w:eastAsia="en-US"/>
        </w:rPr>
        <w:drawing>
          <wp:inline distT="0" distB="0" distL="0" distR="0" wp14:anchorId="4CD44D07" wp14:editId="079BF604">
            <wp:extent cx="6226992" cy="1492250"/>
            <wp:effectExtent l="19050" t="19050" r="2159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248301" cy="1497356"/>
                    </a:xfrm>
                    <a:prstGeom prst="rect">
                      <a:avLst/>
                    </a:prstGeom>
                    <a:ln w="3175">
                      <a:solidFill>
                        <a:schemeClr val="tx1"/>
                      </a:solidFill>
                    </a:ln>
                  </pic:spPr>
                </pic:pic>
              </a:graphicData>
            </a:graphic>
          </wp:inline>
        </w:drawing>
      </w:r>
    </w:p>
    <w:p w14:paraId="72C26B15" w14:textId="77777777" w:rsidR="00F2232B" w:rsidRDefault="00F2232B" w:rsidP="00F2232B">
      <w:pPr>
        <w:pStyle w:val="Figure"/>
        <w:tabs>
          <w:tab w:val="clear" w:pos="1710"/>
          <w:tab w:val="num" w:pos="1800"/>
        </w:tabs>
        <w:ind w:left="1152" w:hanging="432"/>
      </w:pPr>
      <w:r>
        <w:t xml:space="preserve"> Bulk Storage Assignment window</w:t>
      </w:r>
      <w:r>
        <w:br/>
      </w:r>
    </w:p>
    <w:p w14:paraId="2792E7B0" w14:textId="77777777" w:rsidR="00F2232B" w:rsidRDefault="00F2232B" w:rsidP="00C9791D">
      <w:pPr>
        <w:numPr>
          <w:ilvl w:val="0"/>
          <w:numId w:val="218"/>
        </w:numPr>
      </w:pPr>
      <w:r>
        <w:t xml:space="preserve">Enter appropriate information in each field. Following table lists each field and its description. </w:t>
      </w:r>
    </w:p>
    <w:p w14:paraId="49CF0382" w14:textId="77777777" w:rsidR="00F2232B" w:rsidRDefault="00F2232B" w:rsidP="00F2232B">
      <w:pPr>
        <w:pStyle w:val="BodyText"/>
        <w:ind w:left="720" w:right="540"/>
      </w:pPr>
    </w:p>
    <w:p w14:paraId="25C67163" w14:textId="301DA986" w:rsidR="00F2232B" w:rsidRPr="00E63C3C" w:rsidRDefault="00F2232B" w:rsidP="00F2232B">
      <w:pPr>
        <w:pStyle w:val="Caption"/>
        <w:ind w:firstLine="720"/>
      </w:pPr>
      <w:r>
        <w:t xml:space="preserve">Table </w:t>
      </w:r>
      <w:r w:rsidR="00653CE2">
        <w:fldChar w:fldCharType="begin"/>
      </w:r>
      <w:r w:rsidR="00653CE2">
        <w:instrText xml:space="preserve"> SEQ Figure \* ARABIC </w:instrText>
      </w:r>
      <w:r w:rsidR="00653CE2">
        <w:fldChar w:fldCharType="separate"/>
      </w:r>
      <w:ins w:id="4556" w:author="Sayali Dev" w:date="2018-02-02T13:47:00Z">
        <w:r w:rsidR="00EB76E3">
          <w:rPr>
            <w:noProof/>
          </w:rPr>
          <w:t>59</w:t>
        </w:r>
      </w:ins>
      <w:del w:id="4557" w:author="Sayali Dev" w:date="2018-02-02T13:47:00Z">
        <w:r w:rsidDel="00EB76E3">
          <w:rPr>
            <w:noProof/>
          </w:rPr>
          <w:delText>61</w:delText>
        </w:r>
      </w:del>
      <w:r w:rsidR="00653CE2">
        <w:rPr>
          <w:noProof/>
        </w:rPr>
        <w:fldChar w:fldCharType="end"/>
      </w:r>
      <w:r>
        <w:t>: Assigning storage location</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0"/>
        <w:gridCol w:w="7920"/>
      </w:tblGrid>
      <w:tr w:rsidR="00F2232B" w:rsidRPr="007A152E" w14:paraId="5FA7DE54" w14:textId="77777777" w:rsidTr="00F2232B">
        <w:trPr>
          <w:cantSplit/>
          <w:trHeight w:val="288"/>
          <w:tblHeader/>
        </w:trPr>
        <w:tc>
          <w:tcPr>
            <w:tcW w:w="1890" w:type="dxa"/>
            <w:shd w:val="clear" w:color="auto" w:fill="BFBFBF"/>
            <w:vAlign w:val="center"/>
          </w:tcPr>
          <w:p w14:paraId="48F8B0AA" w14:textId="77777777" w:rsidR="00F2232B" w:rsidRPr="007A152E" w:rsidRDefault="00F2232B" w:rsidP="00F2232B">
            <w:pPr>
              <w:rPr>
                <w:b/>
              </w:rPr>
            </w:pPr>
            <w:r>
              <w:rPr>
                <w:b/>
              </w:rPr>
              <w:t>Field</w:t>
            </w:r>
          </w:p>
        </w:tc>
        <w:tc>
          <w:tcPr>
            <w:tcW w:w="7920" w:type="dxa"/>
            <w:shd w:val="clear" w:color="auto" w:fill="BFBFBF"/>
            <w:vAlign w:val="center"/>
          </w:tcPr>
          <w:p w14:paraId="079E5176" w14:textId="77777777" w:rsidR="00F2232B" w:rsidRPr="007A152E" w:rsidRDefault="00F2232B" w:rsidP="00F2232B">
            <w:pPr>
              <w:rPr>
                <w:b/>
              </w:rPr>
            </w:pPr>
            <w:r w:rsidRPr="007A152E">
              <w:rPr>
                <w:b/>
              </w:rPr>
              <w:t>Description</w:t>
            </w:r>
          </w:p>
        </w:tc>
      </w:tr>
      <w:tr w:rsidR="00F2232B" w14:paraId="5C9BE6BB" w14:textId="77777777" w:rsidTr="00F2232B">
        <w:trPr>
          <w:cantSplit/>
          <w:trHeight w:val="288"/>
        </w:trPr>
        <w:tc>
          <w:tcPr>
            <w:tcW w:w="1890" w:type="dxa"/>
            <w:vAlign w:val="center"/>
          </w:tcPr>
          <w:p w14:paraId="46091AC6" w14:textId="77777777" w:rsidR="00F2232B" w:rsidRDefault="00F2232B" w:rsidP="00F2232B">
            <w:pPr>
              <w:rPr>
                <w:b/>
              </w:rPr>
            </w:pPr>
            <w:r>
              <w:rPr>
                <w:b/>
              </w:rPr>
              <w:t>Position Assignment Direction</w:t>
            </w:r>
          </w:p>
        </w:tc>
        <w:tc>
          <w:tcPr>
            <w:tcW w:w="7920" w:type="dxa"/>
            <w:vAlign w:val="center"/>
          </w:tcPr>
          <w:p w14:paraId="66550B19" w14:textId="77777777" w:rsidR="00F2232B" w:rsidRDefault="00F2232B" w:rsidP="00F2232B">
            <w:r>
              <w:t xml:space="preserve">Click the appropriate direction for assigning a storage location to each of the biospecimens. </w:t>
            </w:r>
          </w:p>
          <w:p w14:paraId="6797B0DF" w14:textId="77777777" w:rsidR="00F2232B" w:rsidRDefault="00F2232B" w:rsidP="00F2232B">
            <w:r w:rsidRPr="00D52B0B">
              <w:rPr>
                <w:b/>
              </w:rPr>
              <w:t>Note:</w:t>
            </w:r>
            <w:r w:rsidRPr="00D52B0B">
              <w:t xml:space="preserve"> </w:t>
            </w:r>
          </w:p>
          <w:p w14:paraId="41693F57" w14:textId="77777777" w:rsidR="00F2232B" w:rsidRDefault="00F2232B" w:rsidP="00C9791D">
            <w:pPr>
              <w:numPr>
                <w:ilvl w:val="0"/>
                <w:numId w:val="106"/>
              </w:numPr>
            </w:pPr>
            <w:r>
              <w:t>The a</w:t>
            </w:r>
            <w:r w:rsidRPr="00D52B0B">
              <w:t xml:space="preserve">rrow icon </w:t>
            </w:r>
            <w:r>
              <w:t xml:space="preserve">that goes </w:t>
            </w:r>
            <w:r w:rsidRPr="00D52B0B">
              <w:t xml:space="preserve">right and left </w:t>
            </w:r>
            <w:r>
              <w:t>depicts assignment of biospecimens to available cells</w:t>
            </w:r>
            <w:r w:rsidRPr="00D52B0B">
              <w:t xml:space="preserve"> </w:t>
            </w:r>
            <w:r>
              <w:t xml:space="preserve">on the storage map </w:t>
            </w:r>
            <w:r w:rsidRPr="00D52B0B">
              <w:t>in horizontal rows</w:t>
            </w:r>
            <w:r>
              <w:t xml:space="preserve">. </w:t>
            </w:r>
          </w:p>
          <w:p w14:paraId="7DAFCEC2" w14:textId="77777777" w:rsidR="00F2232B" w:rsidRDefault="00F2232B" w:rsidP="00C9791D">
            <w:pPr>
              <w:numPr>
                <w:ilvl w:val="0"/>
                <w:numId w:val="106"/>
              </w:numPr>
            </w:pPr>
            <w:r>
              <w:t xml:space="preserve">The </w:t>
            </w:r>
            <w:r w:rsidRPr="00D52B0B">
              <w:t xml:space="preserve">arrow icon </w:t>
            </w:r>
            <w:r>
              <w:t>that goes up and down depicts assignment of biospecimens to available cells</w:t>
            </w:r>
            <w:r w:rsidRPr="00D52B0B">
              <w:t xml:space="preserve"> </w:t>
            </w:r>
            <w:r>
              <w:t xml:space="preserve">on the storage map </w:t>
            </w:r>
            <w:r w:rsidRPr="00D52B0B">
              <w:t xml:space="preserve">in vertical columns. </w:t>
            </w:r>
          </w:p>
        </w:tc>
      </w:tr>
      <w:tr w:rsidR="00F2232B" w14:paraId="251429E4" w14:textId="77777777" w:rsidTr="00F2232B">
        <w:trPr>
          <w:cantSplit/>
          <w:trHeight w:val="288"/>
        </w:trPr>
        <w:tc>
          <w:tcPr>
            <w:tcW w:w="1890" w:type="dxa"/>
            <w:vAlign w:val="center"/>
          </w:tcPr>
          <w:p w14:paraId="63EF7051" w14:textId="77777777" w:rsidR="00F2232B" w:rsidRDefault="00F2232B" w:rsidP="00F2232B">
            <w:pPr>
              <w:rPr>
                <w:b/>
              </w:rPr>
            </w:pPr>
            <w:r>
              <w:rPr>
                <w:b/>
              </w:rPr>
              <w:lastRenderedPageBreak/>
              <w:t>Check-In Type</w:t>
            </w:r>
          </w:p>
        </w:tc>
        <w:tc>
          <w:tcPr>
            <w:tcW w:w="7920" w:type="dxa"/>
            <w:vAlign w:val="center"/>
          </w:tcPr>
          <w:p w14:paraId="73B4D234" w14:textId="77777777" w:rsidR="00F2232B" w:rsidRDefault="00F2232B" w:rsidP="00F2232B">
            <w:pPr>
              <w:pStyle w:val="BodyText"/>
              <w:ind w:right="720"/>
            </w:pPr>
            <w:r>
              <w:t>Click</w:t>
            </w:r>
            <w:r>
              <w:rPr>
                <w:lang w:val="en-US"/>
              </w:rPr>
              <w:t xml:space="preserve"> the appropriate means of assigning the storage location:</w:t>
            </w:r>
          </w:p>
          <w:p w14:paraId="7AF0FB9D" w14:textId="77777777" w:rsidR="00F2232B" w:rsidRDefault="00F2232B" w:rsidP="00F2232B">
            <w:pPr>
              <w:pStyle w:val="BodyText"/>
              <w:ind w:right="720"/>
            </w:pPr>
            <w:r w:rsidRPr="004C1282">
              <w:rPr>
                <w:b/>
              </w:rPr>
              <w:t>Automatic</w:t>
            </w:r>
            <w:r>
              <w:rPr>
                <w:b/>
              </w:rPr>
              <w:t xml:space="preserve">: </w:t>
            </w:r>
            <w:r>
              <w:t>The application</w:t>
            </w:r>
            <w:r w:rsidRPr="00161B4C">
              <w:t xml:space="preserve"> </w:t>
            </w:r>
            <w:r w:rsidRPr="00D52B0B">
              <w:t>automatically ass</w:t>
            </w:r>
            <w:r w:rsidRPr="00161B4C">
              <w:t>ign</w:t>
            </w:r>
            <w:r>
              <w:t>s</w:t>
            </w:r>
            <w:r w:rsidRPr="00161B4C">
              <w:t xml:space="preserve"> the </w:t>
            </w:r>
            <w:r>
              <w:t>biospecimen</w:t>
            </w:r>
            <w:r w:rsidRPr="00D52B0B">
              <w:t xml:space="preserve">s </w:t>
            </w:r>
            <w:r>
              <w:t xml:space="preserve">that you select </w:t>
            </w:r>
            <w:r w:rsidRPr="00D52B0B">
              <w:t>to</w:t>
            </w:r>
            <w:r>
              <w:rPr>
                <w:lang w:val="en-US"/>
              </w:rPr>
              <w:t xml:space="preserve"> available locations in the </w:t>
            </w:r>
            <w:r w:rsidRPr="00D52B0B">
              <w:t xml:space="preserve">storage </w:t>
            </w:r>
            <w:r>
              <w:rPr>
                <w:lang w:val="en-US"/>
              </w:rPr>
              <w:t>device</w:t>
            </w:r>
            <w:r w:rsidRPr="00D52B0B">
              <w:t xml:space="preserve"> starting with the first available </w:t>
            </w:r>
            <w:r>
              <w:rPr>
                <w:lang w:val="en-US"/>
              </w:rPr>
              <w:t>location</w:t>
            </w:r>
            <w:r w:rsidRPr="00D52B0B">
              <w:t xml:space="preserve">.  </w:t>
            </w:r>
          </w:p>
          <w:p w14:paraId="09F1B771" w14:textId="77777777" w:rsidR="00F2232B" w:rsidRPr="00D52B0B" w:rsidRDefault="00F2232B" w:rsidP="00F2232B">
            <w:pPr>
              <w:pStyle w:val="BodyText"/>
              <w:ind w:right="720"/>
            </w:pPr>
            <w:r w:rsidRPr="004C1282">
              <w:rPr>
                <w:b/>
              </w:rPr>
              <w:t>Semi-Automatic</w:t>
            </w:r>
            <w:r>
              <w:rPr>
                <w:b/>
              </w:rPr>
              <w:t>:</w:t>
            </w:r>
            <w:r w:rsidRPr="00D52B0B">
              <w:t xml:space="preserve"> </w:t>
            </w:r>
            <w:r>
              <w:t>You can select</w:t>
            </w:r>
            <w:r w:rsidRPr="00D52B0B">
              <w:t xml:space="preserve"> the initial </w:t>
            </w:r>
            <w:r>
              <w:rPr>
                <w:lang w:val="en-US"/>
              </w:rPr>
              <w:t>location</w:t>
            </w:r>
            <w:r w:rsidRPr="00D52B0B">
              <w:t xml:space="preserve"> and assign </w:t>
            </w:r>
            <w:r>
              <w:t xml:space="preserve">it to </w:t>
            </w:r>
            <w:r>
              <w:rPr>
                <w:lang w:val="en-US"/>
              </w:rPr>
              <w:t xml:space="preserve">a </w:t>
            </w:r>
            <w:r>
              <w:t>biospecimen. The application then assigns each biospecimen</w:t>
            </w:r>
            <w:r>
              <w:rPr>
                <w:lang w:val="en-US"/>
              </w:rPr>
              <w:t xml:space="preserve"> to the next available location</w:t>
            </w:r>
            <w:r w:rsidRPr="00D52B0B">
              <w:t>.</w:t>
            </w:r>
          </w:p>
          <w:p w14:paraId="191711D7" w14:textId="77777777" w:rsidR="00F2232B" w:rsidRDefault="00F2232B" w:rsidP="00F2232B">
            <w:r w:rsidRPr="004C1282">
              <w:rPr>
                <w:b/>
              </w:rPr>
              <w:t>Manual:</w:t>
            </w:r>
            <w:r>
              <w:t xml:space="preserve"> You can </w:t>
            </w:r>
            <w:r w:rsidRPr="00D52B0B">
              <w:t xml:space="preserve">assign each </w:t>
            </w:r>
            <w:r>
              <w:t>biospecimen</w:t>
            </w:r>
            <w:r w:rsidRPr="00D52B0B">
              <w:t xml:space="preserve"> </w:t>
            </w:r>
            <w:r>
              <w:t>to a location</w:t>
            </w:r>
            <w:r w:rsidRPr="00D52B0B">
              <w:t xml:space="preserve"> </w:t>
            </w:r>
            <w:r>
              <w:t xml:space="preserve">by selecting a cell on the storage map </w:t>
            </w:r>
            <w:r w:rsidRPr="00D52B0B">
              <w:t>each time.</w:t>
            </w:r>
          </w:p>
        </w:tc>
      </w:tr>
    </w:tbl>
    <w:p w14:paraId="1197DFEE" w14:textId="77777777" w:rsidR="00F2232B" w:rsidRDefault="00F2232B" w:rsidP="00F2232B">
      <w:pPr>
        <w:ind w:left="1080" w:right="360"/>
      </w:pPr>
    </w:p>
    <w:p w14:paraId="0A76679C" w14:textId="77777777" w:rsidR="00F2232B" w:rsidRDefault="00F2232B" w:rsidP="00C9791D">
      <w:pPr>
        <w:numPr>
          <w:ilvl w:val="0"/>
          <w:numId w:val="219"/>
        </w:numPr>
      </w:pPr>
      <w:r>
        <w:t>To select the storage division where you want the biospecimens stored:</w:t>
      </w:r>
    </w:p>
    <w:p w14:paraId="7B717D59" w14:textId="77777777" w:rsidR="00F2232B" w:rsidRDefault="00F2232B" w:rsidP="00C9791D">
      <w:pPr>
        <w:numPr>
          <w:ilvl w:val="0"/>
          <w:numId w:val="220"/>
        </w:numPr>
      </w:pPr>
      <w:r>
        <w:t xml:space="preserve">Click </w:t>
      </w:r>
      <w:r w:rsidRPr="004D5657">
        <w:rPr>
          <w:b/>
        </w:rPr>
        <w:t>Expand All</w:t>
      </w:r>
      <w:r>
        <w:t xml:space="preserve"> to </w:t>
      </w:r>
      <w:r w:rsidRPr="00D52B0B">
        <w:t xml:space="preserve">expand the </w:t>
      </w:r>
      <w:r w:rsidRPr="009E3403">
        <w:t>Storage Devices</w:t>
      </w:r>
      <w:r>
        <w:t xml:space="preserve"> taxonomy to show all storage devices. </w:t>
      </w:r>
    </w:p>
    <w:p w14:paraId="4BE2A994" w14:textId="77777777" w:rsidR="00F2232B" w:rsidRDefault="00F2232B" w:rsidP="00F2232B">
      <w:pPr>
        <w:ind w:left="720"/>
      </w:pPr>
    </w:p>
    <w:p w14:paraId="5190827C" w14:textId="77777777" w:rsidR="00F2232B" w:rsidRDefault="00F2232B" w:rsidP="00C9791D">
      <w:pPr>
        <w:numPr>
          <w:ilvl w:val="0"/>
          <w:numId w:val="220"/>
        </w:numPr>
      </w:pPr>
      <w:r>
        <w:t>Click the appropriate storage device name (blue folder) to display all storage divisions within that device</w:t>
      </w:r>
      <w:r w:rsidRPr="00D52B0B">
        <w:t xml:space="preserve">. </w:t>
      </w:r>
    </w:p>
    <w:p w14:paraId="2FEAA238" w14:textId="77777777" w:rsidR="00F2232B" w:rsidRDefault="00F2232B" w:rsidP="00F2232B">
      <w:pPr>
        <w:pStyle w:val="ListParagraph"/>
      </w:pPr>
    </w:p>
    <w:p w14:paraId="575E09A5" w14:textId="77777777" w:rsidR="00F2232B" w:rsidRPr="00C00EBA" w:rsidRDefault="00F2232B" w:rsidP="00C9791D">
      <w:pPr>
        <w:numPr>
          <w:ilvl w:val="0"/>
          <w:numId w:val="220"/>
        </w:numPr>
      </w:pPr>
      <w:r>
        <w:t>Click</w:t>
      </w:r>
      <w:r w:rsidRPr="00D52B0B">
        <w:t xml:space="preserve"> the </w:t>
      </w:r>
      <w:r>
        <w:t>division</w:t>
      </w:r>
      <w:r w:rsidRPr="00D52B0B">
        <w:t xml:space="preserve"> where </w:t>
      </w:r>
      <w:r>
        <w:t xml:space="preserve">you want to store </w:t>
      </w:r>
      <w:r w:rsidRPr="00D52B0B">
        <w:t xml:space="preserve">the </w:t>
      </w:r>
      <w:r>
        <w:t>biospecimens</w:t>
      </w:r>
      <w:r w:rsidRPr="00D52B0B">
        <w:t xml:space="preserve">. </w:t>
      </w:r>
      <w:r>
        <w:t xml:space="preserve">For example, </w:t>
      </w:r>
      <w:r w:rsidRPr="00D52B0B">
        <w:t xml:space="preserve">Freezer X, Shelf 1, </w:t>
      </w:r>
      <w:r>
        <w:t>Box 3.</w:t>
      </w:r>
      <w:r>
        <w:br/>
        <w:t>The storage map of the cell positions within this division appears on the right.</w:t>
      </w:r>
    </w:p>
    <w:p w14:paraId="4DA4EDD6" w14:textId="77777777" w:rsidR="00F2232B" w:rsidRDefault="00F2232B" w:rsidP="00F2232B">
      <w:pPr>
        <w:pStyle w:val="BodyText"/>
        <w:ind w:left="360" w:right="720"/>
        <w:rPr>
          <w:lang w:val="en-US"/>
        </w:rPr>
      </w:pPr>
    </w:p>
    <w:p w14:paraId="4B44FDFD" w14:textId="77777777" w:rsidR="00F2232B" w:rsidRDefault="00F2232B" w:rsidP="00C9791D">
      <w:pPr>
        <w:pStyle w:val="BodyText"/>
        <w:numPr>
          <w:ilvl w:val="0"/>
          <w:numId w:val="219"/>
        </w:numPr>
        <w:ind w:right="720"/>
      </w:pPr>
      <w:r w:rsidRPr="00D52B0B">
        <w:t>If</w:t>
      </w:r>
      <w:r>
        <w:t xml:space="preserve"> you select</w:t>
      </w:r>
      <w:r>
        <w:rPr>
          <w:lang w:val="en-US"/>
        </w:rPr>
        <w:t xml:space="preserve">ed </w:t>
      </w:r>
      <w:r w:rsidRPr="009E3403">
        <w:rPr>
          <w:b/>
        </w:rPr>
        <w:t xml:space="preserve">Automatic </w:t>
      </w:r>
      <w:r w:rsidRPr="00D52B0B">
        <w:t xml:space="preserve">as </w:t>
      </w:r>
      <w:r w:rsidRPr="009E3403">
        <w:rPr>
          <w:b/>
        </w:rPr>
        <w:t>Check-In Type</w:t>
      </w:r>
      <w:r w:rsidRPr="00A84BC0">
        <w:t>,</w:t>
      </w:r>
      <w:r>
        <w:rPr>
          <w:lang w:val="en-US"/>
        </w:rPr>
        <w:t xml:space="preserve"> c</w:t>
      </w:r>
      <w:r w:rsidRPr="00A84BC0">
        <w:t>lick</w:t>
      </w:r>
      <w:r w:rsidRPr="00D52B0B">
        <w:t xml:space="preserve"> </w:t>
      </w:r>
      <w:r w:rsidRPr="009E3403">
        <w:rPr>
          <w:b/>
        </w:rPr>
        <w:t>ASSIGN</w:t>
      </w:r>
      <w:r w:rsidRPr="009B1346">
        <w:t>.</w:t>
      </w:r>
      <w:r>
        <w:t xml:space="preserve"> </w:t>
      </w:r>
    </w:p>
    <w:p w14:paraId="30D0A52F" w14:textId="77777777" w:rsidR="00F2232B" w:rsidRDefault="00F2232B" w:rsidP="00F2232B">
      <w:pPr>
        <w:pStyle w:val="BodyText"/>
        <w:ind w:left="720" w:right="720"/>
      </w:pPr>
      <w:r w:rsidRPr="00D52B0B">
        <w:t xml:space="preserve">The </w:t>
      </w:r>
      <w:r>
        <w:rPr>
          <w:lang w:val="en-US"/>
        </w:rPr>
        <w:t xml:space="preserve">application </w:t>
      </w:r>
      <w:r>
        <w:t xml:space="preserve">performs the following actions: </w:t>
      </w:r>
    </w:p>
    <w:p w14:paraId="4F5DC07C" w14:textId="77777777" w:rsidR="00F2232B" w:rsidRDefault="00F2232B" w:rsidP="00C9791D">
      <w:pPr>
        <w:pStyle w:val="BodyText"/>
        <w:numPr>
          <w:ilvl w:val="0"/>
          <w:numId w:val="94"/>
        </w:numPr>
        <w:ind w:left="1440" w:right="720"/>
      </w:pPr>
      <w:r>
        <w:t>A</w:t>
      </w:r>
      <w:r w:rsidRPr="00D52B0B">
        <w:t xml:space="preserve">ssigns each </w:t>
      </w:r>
      <w:r>
        <w:t xml:space="preserve">biospecimen to the next available location within the </w:t>
      </w:r>
      <w:r>
        <w:rPr>
          <w:lang w:val="en-US"/>
        </w:rPr>
        <w:t xml:space="preserve">selected </w:t>
      </w:r>
      <w:r>
        <w:t>device.</w:t>
      </w:r>
    </w:p>
    <w:p w14:paraId="5AAE28AA" w14:textId="77777777" w:rsidR="00F2232B" w:rsidRDefault="00F2232B" w:rsidP="00C9791D">
      <w:pPr>
        <w:pStyle w:val="BodyText"/>
        <w:numPr>
          <w:ilvl w:val="0"/>
          <w:numId w:val="94"/>
        </w:numPr>
        <w:ind w:left="1440" w:right="720"/>
      </w:pPr>
      <w:r>
        <w:t>U</w:t>
      </w:r>
      <w:r w:rsidRPr="00D52B0B">
        <w:t xml:space="preserve">pdates the </w:t>
      </w:r>
      <w:r>
        <w:t>s</w:t>
      </w:r>
      <w:r w:rsidRPr="00A84BC0">
        <w:t xml:space="preserve">torage </w:t>
      </w:r>
      <w:r>
        <w:t>m</w:t>
      </w:r>
      <w:r w:rsidRPr="00A84BC0">
        <w:t>ap</w:t>
      </w:r>
      <w:r w:rsidRPr="00D52B0B">
        <w:t xml:space="preserve"> with the new assignments</w:t>
      </w:r>
      <w:r>
        <w:rPr>
          <w:lang w:val="en-US"/>
        </w:rPr>
        <w:t>.</w:t>
      </w:r>
    </w:p>
    <w:p w14:paraId="665AF6DE" w14:textId="77777777" w:rsidR="00F2232B" w:rsidRPr="004D233A" w:rsidRDefault="00F2232B" w:rsidP="00C9791D">
      <w:pPr>
        <w:pStyle w:val="BodyText"/>
        <w:numPr>
          <w:ilvl w:val="0"/>
          <w:numId w:val="94"/>
        </w:numPr>
        <w:ind w:left="1440" w:right="720"/>
      </w:pPr>
      <w:r>
        <w:t>D</w:t>
      </w:r>
      <w:r w:rsidRPr="00D52B0B">
        <w:t xml:space="preserve">isplays </w:t>
      </w:r>
      <w:r>
        <w:rPr>
          <w:lang w:val="en-US"/>
        </w:rPr>
        <w:t>the</w:t>
      </w:r>
      <w:r w:rsidRPr="00D52B0B">
        <w:t xml:space="preserve"> </w:t>
      </w:r>
      <w:r w:rsidRPr="00A84BC0">
        <w:t>position</w:t>
      </w:r>
      <w:r w:rsidRPr="00D52B0B">
        <w:t xml:space="preserve"> </w:t>
      </w:r>
      <w:r>
        <w:rPr>
          <w:lang w:val="en-US"/>
        </w:rPr>
        <w:t xml:space="preserve">assignments </w:t>
      </w:r>
      <w:r w:rsidRPr="00D52B0B">
        <w:t xml:space="preserve">in the </w:t>
      </w:r>
      <w:r w:rsidRPr="00A84BC0">
        <w:rPr>
          <w:b/>
        </w:rPr>
        <w:t>Assigned</w:t>
      </w:r>
      <w:r>
        <w:t xml:space="preserve"> field at the bottom</w:t>
      </w:r>
      <w:r>
        <w:rPr>
          <w:lang w:val="en-US"/>
        </w:rPr>
        <w:t>.</w:t>
      </w:r>
      <w:r>
        <w:rPr>
          <w:lang w:val="en-US"/>
        </w:rPr>
        <w:br/>
      </w:r>
    </w:p>
    <w:p w14:paraId="4ABD9F2E" w14:textId="77777777" w:rsidR="00F2232B" w:rsidRPr="004D5657" w:rsidRDefault="00F2232B" w:rsidP="00F2232B">
      <w:pPr>
        <w:pStyle w:val="BodyText"/>
        <w:ind w:left="810" w:right="720"/>
      </w:pPr>
      <w:r w:rsidRPr="00215D73">
        <w:rPr>
          <w:b/>
          <w:color w:val="000000"/>
        </w:rPr>
        <w:t>Note:</w:t>
      </w:r>
      <w:r>
        <w:rPr>
          <w:color w:val="000000"/>
        </w:rPr>
        <w:t xml:space="preserve"> </w:t>
      </w:r>
      <w:r w:rsidRPr="00D52B0B">
        <w:rPr>
          <w:color w:val="000000"/>
        </w:rPr>
        <w:t xml:space="preserve">If a division does not have enough available positions for all the selected </w:t>
      </w:r>
      <w:r>
        <w:rPr>
          <w:color w:val="000000"/>
        </w:rPr>
        <w:t>biospecimen</w:t>
      </w:r>
      <w:r w:rsidRPr="00D52B0B">
        <w:rPr>
          <w:color w:val="000000"/>
        </w:rPr>
        <w:t xml:space="preserve">s, </w:t>
      </w:r>
      <w:r>
        <w:rPr>
          <w:color w:val="000000"/>
        </w:rPr>
        <w:t xml:space="preserve">you can </w:t>
      </w:r>
      <w:r w:rsidRPr="00D52B0B">
        <w:rPr>
          <w:color w:val="000000"/>
        </w:rPr>
        <w:t xml:space="preserve">select another division and proceed until all </w:t>
      </w:r>
      <w:r>
        <w:rPr>
          <w:color w:val="000000"/>
        </w:rPr>
        <w:t>biospecimen</w:t>
      </w:r>
      <w:r w:rsidRPr="00D52B0B">
        <w:rPr>
          <w:color w:val="000000"/>
        </w:rPr>
        <w:t>s are assigned.</w:t>
      </w:r>
      <w:r>
        <w:rPr>
          <w:color w:val="000000"/>
          <w:lang w:val="en-US"/>
        </w:rPr>
        <w:t xml:space="preserve"> </w:t>
      </w:r>
      <w:r>
        <w:rPr>
          <w:color w:val="000000"/>
          <w:lang w:val="en-US"/>
        </w:rPr>
        <w:br/>
      </w:r>
    </w:p>
    <w:p w14:paraId="67907D34" w14:textId="77777777" w:rsidR="00F2232B" w:rsidRPr="00D52B0B" w:rsidRDefault="00F2232B" w:rsidP="00C9791D">
      <w:pPr>
        <w:pStyle w:val="BodyText"/>
        <w:numPr>
          <w:ilvl w:val="0"/>
          <w:numId w:val="219"/>
        </w:numPr>
        <w:ind w:right="720"/>
      </w:pPr>
      <w:r w:rsidRPr="00D52B0B">
        <w:t xml:space="preserve">If </w:t>
      </w:r>
      <w:r>
        <w:t xml:space="preserve">you selected </w:t>
      </w:r>
      <w:r w:rsidRPr="000C70F4">
        <w:rPr>
          <w:b/>
        </w:rPr>
        <w:t>Semi-Automatic</w:t>
      </w:r>
      <w:r w:rsidRPr="00D52B0B">
        <w:t xml:space="preserve"> as </w:t>
      </w:r>
      <w:r w:rsidRPr="000C70F4">
        <w:rPr>
          <w:b/>
        </w:rPr>
        <w:t>Check-In Type</w:t>
      </w:r>
      <w:r w:rsidRPr="00D52B0B">
        <w:t xml:space="preserve">, </w:t>
      </w:r>
      <w:r>
        <w:t xml:space="preserve">perform </w:t>
      </w:r>
      <w:r w:rsidRPr="00D52B0B">
        <w:t>the following</w:t>
      </w:r>
      <w:r>
        <w:t xml:space="preserve"> steps:</w:t>
      </w:r>
    </w:p>
    <w:p w14:paraId="2D201766" w14:textId="77777777" w:rsidR="00F2232B" w:rsidRPr="000C70F4" w:rsidRDefault="00F2232B" w:rsidP="00C9791D">
      <w:pPr>
        <w:numPr>
          <w:ilvl w:val="0"/>
          <w:numId w:val="221"/>
        </w:numPr>
        <w:ind w:right="720"/>
      </w:pPr>
      <w:r w:rsidRPr="00D52B0B">
        <w:t xml:space="preserve">Click the </w:t>
      </w:r>
      <w:r w:rsidRPr="000C70F4">
        <w:t xml:space="preserve">available cell </w:t>
      </w:r>
      <w:r w:rsidRPr="00D52B0B">
        <w:t xml:space="preserve">on the </w:t>
      </w:r>
      <w:r>
        <w:t>s</w:t>
      </w:r>
      <w:r w:rsidRPr="00D52B0B">
        <w:t xml:space="preserve">torage </w:t>
      </w:r>
      <w:r>
        <w:t>m</w:t>
      </w:r>
      <w:r w:rsidRPr="00D52B0B">
        <w:t xml:space="preserve">ap </w:t>
      </w:r>
      <w:r>
        <w:t xml:space="preserve">where you want to store the </w:t>
      </w:r>
      <w:r w:rsidRPr="00D52B0B">
        <w:t xml:space="preserve">first </w:t>
      </w:r>
      <w:r>
        <w:t>biospecimen</w:t>
      </w:r>
      <w:r w:rsidRPr="00D52B0B">
        <w:t xml:space="preserve">. </w:t>
      </w:r>
    </w:p>
    <w:p w14:paraId="432E5FEC" w14:textId="77777777" w:rsidR="00F2232B" w:rsidRDefault="00F2232B" w:rsidP="00F2232B">
      <w:pPr>
        <w:ind w:left="1440" w:right="720"/>
      </w:pPr>
      <w:r w:rsidRPr="00D52B0B">
        <w:rPr>
          <w:b/>
        </w:rPr>
        <w:t>Note:</w:t>
      </w:r>
      <w:r w:rsidRPr="00D52B0B">
        <w:t xml:space="preserve"> </w:t>
      </w:r>
    </w:p>
    <w:p w14:paraId="6522BF97" w14:textId="77777777" w:rsidR="00F2232B" w:rsidRDefault="00F2232B" w:rsidP="00C9791D">
      <w:pPr>
        <w:numPr>
          <w:ilvl w:val="0"/>
          <w:numId w:val="96"/>
        </w:numPr>
        <w:ind w:right="720"/>
      </w:pPr>
      <w:r w:rsidRPr="00D52B0B">
        <w:t xml:space="preserve">Storage Map positions </w:t>
      </w:r>
      <w:r>
        <w:t xml:space="preserve">that are available appear </w:t>
      </w:r>
      <w:r w:rsidRPr="00D52B0B">
        <w:t>in tan or goldenrod color</w:t>
      </w:r>
      <w:r>
        <w:t>.</w:t>
      </w:r>
    </w:p>
    <w:p w14:paraId="011D026A" w14:textId="77777777" w:rsidR="00F2232B" w:rsidRDefault="00F2232B" w:rsidP="00C9791D">
      <w:pPr>
        <w:numPr>
          <w:ilvl w:val="0"/>
          <w:numId w:val="96"/>
        </w:numPr>
        <w:ind w:right="720"/>
      </w:pPr>
      <w:r>
        <w:t xml:space="preserve">Positions that are used appear in </w:t>
      </w:r>
      <w:r w:rsidRPr="00D52B0B">
        <w:t>red or rust color</w:t>
      </w:r>
      <w:r>
        <w:t xml:space="preserve">. </w:t>
      </w:r>
    </w:p>
    <w:p w14:paraId="50F247F7" w14:textId="77777777" w:rsidR="00F2232B" w:rsidRDefault="00F2232B" w:rsidP="00C9791D">
      <w:pPr>
        <w:numPr>
          <w:ilvl w:val="0"/>
          <w:numId w:val="96"/>
        </w:numPr>
        <w:ind w:right="720"/>
      </w:pPr>
      <w:r>
        <w:t>The current selection appears in green color</w:t>
      </w:r>
      <w:r w:rsidRPr="00D52B0B">
        <w:t>.</w:t>
      </w:r>
      <w:r>
        <w:br/>
      </w:r>
    </w:p>
    <w:p w14:paraId="79BFB60E" w14:textId="77777777" w:rsidR="00F2232B" w:rsidRDefault="00F2232B" w:rsidP="00F2232B">
      <w:pPr>
        <w:ind w:left="1440" w:right="720"/>
      </w:pPr>
      <w:r>
        <w:lastRenderedPageBreak/>
        <w:t xml:space="preserve">The </w:t>
      </w:r>
      <w:r w:rsidRPr="000C70F4">
        <w:rPr>
          <w:b/>
        </w:rPr>
        <w:t>Assign Identifier</w:t>
      </w:r>
      <w:r w:rsidRPr="00D52B0B">
        <w:t xml:space="preserve"> window </w:t>
      </w:r>
      <w:r>
        <w:t>appears</w:t>
      </w:r>
      <w:r w:rsidRPr="00D52B0B">
        <w:t>.</w:t>
      </w:r>
      <w:r w:rsidRPr="00D52B0B">
        <w:br/>
      </w:r>
      <w:r>
        <w:rPr>
          <w:noProof/>
        </w:rPr>
        <w:drawing>
          <wp:inline distT="0" distB="0" distL="0" distR="0" wp14:anchorId="05399D39" wp14:editId="0E5135CE">
            <wp:extent cx="3257550" cy="1940502"/>
            <wp:effectExtent l="19050" t="19050" r="19050" b="22225"/>
            <wp:docPr id="9224" name="Picture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70038" cy="1947941"/>
                    </a:xfrm>
                    <a:prstGeom prst="rect">
                      <a:avLst/>
                    </a:prstGeom>
                    <a:ln w="3175">
                      <a:solidFill>
                        <a:schemeClr val="tx1"/>
                      </a:solidFill>
                    </a:ln>
                  </pic:spPr>
                </pic:pic>
              </a:graphicData>
            </a:graphic>
          </wp:inline>
        </w:drawing>
      </w:r>
    </w:p>
    <w:p w14:paraId="4AB82EE5" w14:textId="77777777" w:rsidR="00F2232B" w:rsidRDefault="00F2232B" w:rsidP="00F2232B">
      <w:pPr>
        <w:pStyle w:val="Figure"/>
        <w:tabs>
          <w:tab w:val="clear" w:pos="1710"/>
          <w:tab w:val="num" w:pos="1800"/>
          <w:tab w:val="num" w:pos="2430"/>
        </w:tabs>
        <w:ind w:left="2592" w:hanging="432"/>
      </w:pPr>
      <w:r w:rsidRPr="003240FC">
        <w:t>A</w:t>
      </w:r>
      <w:r>
        <w:t>ssign Identifier window</w:t>
      </w:r>
    </w:p>
    <w:p w14:paraId="16EBF21E" w14:textId="77777777" w:rsidR="00F2232B" w:rsidRDefault="00F2232B" w:rsidP="00F2232B"/>
    <w:p w14:paraId="74B42417" w14:textId="77777777" w:rsidR="00F2232B" w:rsidRDefault="00F2232B" w:rsidP="00C9791D">
      <w:pPr>
        <w:numPr>
          <w:ilvl w:val="0"/>
          <w:numId w:val="221"/>
        </w:numPr>
        <w:ind w:right="360"/>
      </w:pPr>
      <w:r>
        <w:t xml:space="preserve">In the </w:t>
      </w:r>
      <w:r w:rsidRPr="00882049">
        <w:rPr>
          <w:b/>
        </w:rPr>
        <w:t>Source Identifier</w:t>
      </w:r>
      <w:r>
        <w:t xml:space="preserve"> box, scan or type the identifier of the first biospecimen that you want to assign to the selected storage map cell.</w:t>
      </w:r>
      <w:r>
        <w:br/>
      </w:r>
      <w:r w:rsidRPr="00CF61CA">
        <w:rPr>
          <w:b/>
        </w:rPr>
        <w:t>Note:</w:t>
      </w:r>
      <w:r>
        <w:t xml:space="preserve"> You can display the identifiers of the biospecimens to be assigned by clicking on the arrow icon beside the </w:t>
      </w:r>
      <w:r w:rsidRPr="00CF61CA">
        <w:rPr>
          <w:b/>
        </w:rPr>
        <w:t xml:space="preserve">Identifiers </w:t>
      </w:r>
      <w:r>
        <w:t xml:space="preserve">field in the top left corner of the </w:t>
      </w:r>
      <w:r w:rsidRPr="00A55164">
        <w:rPr>
          <w:b/>
        </w:rPr>
        <w:t>Bulk Storage Assignment</w:t>
      </w:r>
      <w:r>
        <w:t xml:space="preserve"> window.</w:t>
      </w:r>
      <w:r>
        <w:br/>
      </w:r>
    </w:p>
    <w:p w14:paraId="3DD9733A" w14:textId="77777777" w:rsidR="00F2232B" w:rsidRDefault="00F2232B" w:rsidP="00C9791D">
      <w:pPr>
        <w:numPr>
          <w:ilvl w:val="0"/>
          <w:numId w:val="221"/>
        </w:numPr>
      </w:pPr>
      <w:r>
        <w:t xml:space="preserve">Click </w:t>
      </w:r>
      <w:r w:rsidRPr="00882049">
        <w:rPr>
          <w:b/>
        </w:rPr>
        <w:t>ASSIGN STORAGE</w:t>
      </w:r>
      <w:r>
        <w:t xml:space="preserve">. </w:t>
      </w:r>
    </w:p>
    <w:p w14:paraId="5A264F10" w14:textId="77777777" w:rsidR="00F2232B" w:rsidRDefault="00F2232B" w:rsidP="00F2232B">
      <w:pPr>
        <w:spacing w:line="276" w:lineRule="auto"/>
        <w:ind w:left="1440"/>
      </w:pPr>
      <w:r w:rsidRPr="00CF61CA">
        <w:t xml:space="preserve">The application </w:t>
      </w:r>
      <w:r>
        <w:t>performs the following functions:</w:t>
      </w:r>
    </w:p>
    <w:p w14:paraId="0AB3EE3C" w14:textId="77777777" w:rsidR="00F2232B" w:rsidRPr="00AA7A14" w:rsidRDefault="00F2232B" w:rsidP="00C9791D">
      <w:pPr>
        <w:numPr>
          <w:ilvl w:val="0"/>
          <w:numId w:val="111"/>
        </w:numPr>
        <w:spacing w:line="276" w:lineRule="auto"/>
        <w:rPr>
          <w:color w:val="000000"/>
        </w:rPr>
      </w:pPr>
      <w:r>
        <w:t>A</w:t>
      </w:r>
      <w:r w:rsidRPr="00CF61CA">
        <w:t xml:space="preserve">ssigns the </w:t>
      </w:r>
      <w:r>
        <w:t>biospecimen</w:t>
      </w:r>
      <w:r w:rsidRPr="00CF61CA">
        <w:t xml:space="preserve"> to the cell that you selected and updates the storage map. </w:t>
      </w:r>
    </w:p>
    <w:p w14:paraId="33C729F9" w14:textId="77777777" w:rsidR="00F2232B" w:rsidRDefault="00F2232B" w:rsidP="00C9791D">
      <w:pPr>
        <w:numPr>
          <w:ilvl w:val="0"/>
          <w:numId w:val="111"/>
        </w:numPr>
        <w:spacing w:line="276" w:lineRule="auto"/>
        <w:ind w:right="270"/>
        <w:rPr>
          <w:color w:val="000000"/>
        </w:rPr>
      </w:pPr>
      <w:r>
        <w:rPr>
          <w:color w:val="000000"/>
        </w:rPr>
        <w:t>D</w:t>
      </w:r>
      <w:r w:rsidRPr="00CF61CA">
        <w:rPr>
          <w:color w:val="000000"/>
        </w:rPr>
        <w:t>isplay</w:t>
      </w:r>
      <w:r>
        <w:rPr>
          <w:color w:val="000000"/>
        </w:rPr>
        <w:t>s</w:t>
      </w:r>
      <w:r w:rsidRPr="00CF61CA">
        <w:rPr>
          <w:color w:val="000000"/>
        </w:rPr>
        <w:t xml:space="preserve"> the </w:t>
      </w:r>
      <w:r>
        <w:rPr>
          <w:color w:val="000000"/>
        </w:rPr>
        <w:t>window again with t</w:t>
      </w:r>
      <w:r w:rsidRPr="00CF61CA">
        <w:rPr>
          <w:color w:val="000000"/>
        </w:rPr>
        <w:t xml:space="preserve">he </w:t>
      </w:r>
      <w:r w:rsidRPr="001C2F88">
        <w:rPr>
          <w:b/>
          <w:color w:val="000000"/>
        </w:rPr>
        <w:t>Position Selected</w:t>
      </w:r>
      <w:r w:rsidRPr="00CF61CA">
        <w:rPr>
          <w:color w:val="000000"/>
        </w:rPr>
        <w:t xml:space="preserve"> field automatically </w:t>
      </w:r>
      <w:r>
        <w:rPr>
          <w:color w:val="000000"/>
        </w:rPr>
        <w:t>displaying</w:t>
      </w:r>
      <w:r w:rsidRPr="00CF61CA">
        <w:rPr>
          <w:color w:val="000000"/>
        </w:rPr>
        <w:t xml:space="preserve"> the next available</w:t>
      </w:r>
      <w:r>
        <w:rPr>
          <w:color w:val="000000"/>
        </w:rPr>
        <w:t xml:space="preserve"> position.</w:t>
      </w:r>
      <w:r>
        <w:rPr>
          <w:color w:val="000000"/>
        </w:rPr>
        <w:br/>
      </w:r>
    </w:p>
    <w:p w14:paraId="7AA1F571" w14:textId="77777777" w:rsidR="00F2232B" w:rsidRPr="00D52B0B" w:rsidRDefault="00F2232B" w:rsidP="00C9791D">
      <w:pPr>
        <w:numPr>
          <w:ilvl w:val="0"/>
          <w:numId w:val="221"/>
        </w:numPr>
      </w:pPr>
      <w:r>
        <w:t xml:space="preserve">Confirm the assignment of each biospecimen by clicking on </w:t>
      </w:r>
      <w:r>
        <w:rPr>
          <w:b/>
        </w:rPr>
        <w:t>ASSIGN STORAGE</w:t>
      </w:r>
      <w:r>
        <w:t xml:space="preserve"> each time the </w:t>
      </w:r>
      <w:r w:rsidRPr="00AA7A14">
        <w:rPr>
          <w:b/>
        </w:rPr>
        <w:t>Assign Identifier</w:t>
      </w:r>
      <w:r>
        <w:t xml:space="preserve"> window appears until all biospecimens are assigned.</w:t>
      </w:r>
    </w:p>
    <w:p w14:paraId="3251F4E6" w14:textId="77777777" w:rsidR="00F2232B" w:rsidRPr="000C70F4" w:rsidRDefault="00F2232B" w:rsidP="00F2232B">
      <w:pPr>
        <w:ind w:left="720" w:firstLine="720"/>
      </w:pPr>
      <w:r w:rsidRPr="00882049">
        <w:rPr>
          <w:b/>
        </w:rPr>
        <w:t xml:space="preserve">Note: </w:t>
      </w:r>
    </w:p>
    <w:p w14:paraId="0D2CF758" w14:textId="77777777" w:rsidR="00F2232B" w:rsidRDefault="00F2232B" w:rsidP="00C9791D">
      <w:pPr>
        <w:numPr>
          <w:ilvl w:val="0"/>
          <w:numId w:val="97"/>
        </w:numPr>
        <w:ind w:left="2160" w:right="270"/>
      </w:pPr>
      <w:r w:rsidRPr="00D52B0B">
        <w:t>If th</w:t>
      </w:r>
      <w:r>
        <w:t>e</w:t>
      </w:r>
      <w:r w:rsidRPr="00D52B0B">
        <w:t xml:space="preserve"> </w:t>
      </w:r>
      <w:r>
        <w:t>c</w:t>
      </w:r>
      <w:r w:rsidRPr="00D52B0B">
        <w:t xml:space="preserve">ontainer </w:t>
      </w:r>
      <w:r>
        <w:t>t</w:t>
      </w:r>
      <w:r w:rsidRPr="00D52B0B">
        <w:t xml:space="preserve">ype </w:t>
      </w:r>
      <w:r>
        <w:t xml:space="preserve">associated with the specified biospecimen </w:t>
      </w:r>
      <w:r w:rsidRPr="00D52B0B">
        <w:t>is not valid for th</w:t>
      </w:r>
      <w:r>
        <w:t>is</w:t>
      </w:r>
      <w:r w:rsidRPr="00D52B0B">
        <w:t xml:space="preserve"> storage </w:t>
      </w:r>
      <w:r>
        <w:t>location</w:t>
      </w:r>
      <w:r w:rsidRPr="00D52B0B">
        <w:t xml:space="preserve">, an error message </w:t>
      </w:r>
      <w:r>
        <w:t xml:space="preserve">appears. You can </w:t>
      </w:r>
      <w:r w:rsidRPr="00D52B0B">
        <w:t>select another division</w:t>
      </w:r>
      <w:r>
        <w:t xml:space="preserve"> and repeat steps a. - c</w:t>
      </w:r>
      <w:r w:rsidRPr="00D52B0B">
        <w:t xml:space="preserve">. </w:t>
      </w:r>
    </w:p>
    <w:p w14:paraId="1119B201" w14:textId="77777777" w:rsidR="00F2232B" w:rsidRDefault="00F2232B" w:rsidP="00C9791D">
      <w:pPr>
        <w:numPr>
          <w:ilvl w:val="0"/>
          <w:numId w:val="97"/>
        </w:numPr>
        <w:ind w:left="2160"/>
        <w:rPr>
          <w:color w:val="000000"/>
        </w:rPr>
      </w:pPr>
      <w:r w:rsidRPr="00D52B0B">
        <w:rPr>
          <w:color w:val="000000"/>
        </w:rPr>
        <w:t xml:space="preserve">If </w:t>
      </w:r>
      <w:r>
        <w:rPr>
          <w:color w:val="000000"/>
        </w:rPr>
        <w:t>the storage</w:t>
      </w:r>
      <w:r w:rsidRPr="00D52B0B">
        <w:rPr>
          <w:color w:val="000000"/>
        </w:rPr>
        <w:t xml:space="preserve"> division does not have enough available positions for all the </w:t>
      </w:r>
      <w:r>
        <w:rPr>
          <w:color w:val="000000"/>
        </w:rPr>
        <w:t>biospecimen</w:t>
      </w:r>
      <w:r w:rsidRPr="00D52B0B">
        <w:rPr>
          <w:color w:val="000000"/>
        </w:rPr>
        <w:t xml:space="preserve">s, </w:t>
      </w:r>
      <w:r>
        <w:rPr>
          <w:color w:val="000000"/>
        </w:rPr>
        <w:t xml:space="preserve">you can </w:t>
      </w:r>
      <w:r w:rsidRPr="00D52B0B">
        <w:rPr>
          <w:color w:val="000000"/>
        </w:rPr>
        <w:t>select another division.</w:t>
      </w:r>
    </w:p>
    <w:p w14:paraId="21CE8B56" w14:textId="77777777" w:rsidR="00F2232B" w:rsidRPr="00C4668A" w:rsidRDefault="00F2232B" w:rsidP="00F2232B">
      <w:pPr>
        <w:ind w:left="720" w:right="720"/>
        <w:rPr>
          <w:lang w:val="x-none"/>
        </w:rPr>
      </w:pPr>
    </w:p>
    <w:p w14:paraId="0BC413D9" w14:textId="77777777" w:rsidR="00F2232B" w:rsidRPr="00AA7A14" w:rsidRDefault="00F2232B" w:rsidP="00C9791D">
      <w:pPr>
        <w:pStyle w:val="BodyText"/>
        <w:numPr>
          <w:ilvl w:val="0"/>
          <w:numId w:val="219"/>
        </w:numPr>
        <w:tabs>
          <w:tab w:val="left" w:pos="720"/>
        </w:tabs>
        <w:ind w:right="720"/>
        <w:rPr>
          <w:lang w:val="en-US"/>
        </w:rPr>
      </w:pPr>
      <w:r>
        <w:t>If you select</w:t>
      </w:r>
      <w:r w:rsidRPr="00AA7A14">
        <w:rPr>
          <w:lang w:val="en-US"/>
        </w:rPr>
        <w:t>ed</w:t>
      </w:r>
      <w:r>
        <w:t xml:space="preserve"> </w:t>
      </w:r>
      <w:r w:rsidRPr="00AA7A14">
        <w:rPr>
          <w:b/>
        </w:rPr>
        <w:t>Manual</w:t>
      </w:r>
      <w:r w:rsidRPr="00D52B0B">
        <w:t xml:space="preserve"> as </w:t>
      </w:r>
      <w:r w:rsidRPr="00AA7A14">
        <w:rPr>
          <w:b/>
        </w:rPr>
        <w:t>Check-In Type</w:t>
      </w:r>
      <w:r w:rsidRPr="00D52B0B">
        <w:t xml:space="preserve">, </w:t>
      </w:r>
      <w:r>
        <w:t xml:space="preserve">perform </w:t>
      </w:r>
      <w:r w:rsidRPr="00D52B0B">
        <w:t>the following</w:t>
      </w:r>
      <w:r>
        <w:t xml:space="preserve"> steps</w:t>
      </w:r>
      <w:r w:rsidRPr="00D52B0B">
        <w:t>:</w:t>
      </w:r>
      <w:r>
        <w:t xml:space="preserve"> </w:t>
      </w:r>
    </w:p>
    <w:p w14:paraId="7C3A28BF" w14:textId="77777777" w:rsidR="00F2232B" w:rsidRPr="000C70F4" w:rsidRDefault="00F2232B" w:rsidP="00C9791D">
      <w:pPr>
        <w:numPr>
          <w:ilvl w:val="0"/>
          <w:numId w:val="222"/>
        </w:numPr>
        <w:ind w:right="720"/>
      </w:pPr>
      <w:r w:rsidRPr="00D52B0B">
        <w:t xml:space="preserve">Click the </w:t>
      </w:r>
      <w:r w:rsidRPr="000C70F4">
        <w:t xml:space="preserve">available cell </w:t>
      </w:r>
      <w:r w:rsidRPr="00D52B0B">
        <w:t xml:space="preserve">on the </w:t>
      </w:r>
      <w:r>
        <w:t>s</w:t>
      </w:r>
      <w:r w:rsidRPr="00D52B0B">
        <w:t xml:space="preserve">torage </w:t>
      </w:r>
      <w:r>
        <w:t>m</w:t>
      </w:r>
      <w:r w:rsidRPr="00D52B0B">
        <w:t xml:space="preserve">ap </w:t>
      </w:r>
      <w:r>
        <w:t xml:space="preserve">where you want to store the </w:t>
      </w:r>
      <w:r w:rsidRPr="00D52B0B">
        <w:t xml:space="preserve">first </w:t>
      </w:r>
      <w:r>
        <w:t>biospecimen</w:t>
      </w:r>
      <w:r w:rsidRPr="00D52B0B">
        <w:t xml:space="preserve">. </w:t>
      </w:r>
    </w:p>
    <w:p w14:paraId="5E3A1B13" w14:textId="77777777" w:rsidR="00F2232B" w:rsidRDefault="00F2232B" w:rsidP="00F2232B">
      <w:pPr>
        <w:ind w:left="1440" w:right="720"/>
      </w:pPr>
      <w:r w:rsidRPr="00D52B0B">
        <w:rPr>
          <w:b/>
        </w:rPr>
        <w:t>Note:</w:t>
      </w:r>
      <w:r w:rsidRPr="00D52B0B">
        <w:t xml:space="preserve"> </w:t>
      </w:r>
    </w:p>
    <w:p w14:paraId="762D931F" w14:textId="77777777" w:rsidR="00F2232B" w:rsidRDefault="00F2232B" w:rsidP="00C9791D">
      <w:pPr>
        <w:numPr>
          <w:ilvl w:val="0"/>
          <w:numId w:val="96"/>
        </w:numPr>
        <w:ind w:right="720"/>
      </w:pPr>
      <w:r w:rsidRPr="00D52B0B">
        <w:t xml:space="preserve">Storage Map positions </w:t>
      </w:r>
      <w:r>
        <w:t xml:space="preserve">that are available appear </w:t>
      </w:r>
      <w:r w:rsidRPr="00D52B0B">
        <w:t>in tan or goldenrod color</w:t>
      </w:r>
      <w:r>
        <w:t>.</w:t>
      </w:r>
    </w:p>
    <w:p w14:paraId="4D7209B1" w14:textId="77777777" w:rsidR="00F2232B" w:rsidRDefault="00F2232B" w:rsidP="00C9791D">
      <w:pPr>
        <w:numPr>
          <w:ilvl w:val="0"/>
          <w:numId w:val="96"/>
        </w:numPr>
        <w:ind w:right="720"/>
      </w:pPr>
      <w:r>
        <w:t xml:space="preserve">Positions that are used appear in </w:t>
      </w:r>
      <w:r w:rsidRPr="00D52B0B">
        <w:t>red or rust color</w:t>
      </w:r>
      <w:r>
        <w:t xml:space="preserve">. </w:t>
      </w:r>
    </w:p>
    <w:p w14:paraId="2AEAA7D7" w14:textId="77777777" w:rsidR="00F2232B" w:rsidRDefault="00F2232B" w:rsidP="00C9791D">
      <w:pPr>
        <w:numPr>
          <w:ilvl w:val="0"/>
          <w:numId w:val="96"/>
        </w:numPr>
        <w:ind w:right="720"/>
      </w:pPr>
      <w:r>
        <w:t>The current selection appears in green color</w:t>
      </w:r>
      <w:r w:rsidRPr="00D52B0B">
        <w:t>.</w:t>
      </w:r>
      <w:r>
        <w:br/>
      </w:r>
    </w:p>
    <w:p w14:paraId="0735A319" w14:textId="77777777" w:rsidR="00F2232B" w:rsidRDefault="00F2232B" w:rsidP="00F2232B">
      <w:pPr>
        <w:ind w:left="1440" w:right="720"/>
      </w:pPr>
      <w:r>
        <w:t xml:space="preserve">The </w:t>
      </w:r>
      <w:r w:rsidRPr="000C70F4">
        <w:rPr>
          <w:b/>
        </w:rPr>
        <w:t>Assign Identifier</w:t>
      </w:r>
      <w:r w:rsidRPr="00D52B0B">
        <w:t xml:space="preserve"> window </w:t>
      </w:r>
      <w:r>
        <w:t>appears</w:t>
      </w:r>
      <w:r w:rsidRPr="00D52B0B">
        <w:t>.</w:t>
      </w:r>
      <w:r w:rsidRPr="00D52B0B">
        <w:br/>
      </w:r>
    </w:p>
    <w:p w14:paraId="2FBEAE34" w14:textId="77777777" w:rsidR="00F2232B" w:rsidRDefault="00F2232B" w:rsidP="00F2232B">
      <w:pPr>
        <w:ind w:left="1440" w:right="720"/>
      </w:pPr>
      <w:r>
        <w:rPr>
          <w:noProof/>
        </w:rPr>
        <w:lastRenderedPageBreak/>
        <w:drawing>
          <wp:inline distT="0" distB="0" distL="0" distR="0" wp14:anchorId="5C89C5C0" wp14:editId="2C742D25">
            <wp:extent cx="3245921" cy="1933575"/>
            <wp:effectExtent l="19050" t="19050" r="1206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253591" cy="1938144"/>
                    </a:xfrm>
                    <a:prstGeom prst="rect">
                      <a:avLst/>
                    </a:prstGeom>
                    <a:ln w="3175">
                      <a:solidFill>
                        <a:schemeClr val="tx1"/>
                      </a:solidFill>
                    </a:ln>
                  </pic:spPr>
                </pic:pic>
              </a:graphicData>
            </a:graphic>
          </wp:inline>
        </w:drawing>
      </w:r>
    </w:p>
    <w:p w14:paraId="412DDC9A" w14:textId="77777777" w:rsidR="00F2232B" w:rsidRDefault="00F2232B" w:rsidP="00F2232B">
      <w:pPr>
        <w:pStyle w:val="Figure"/>
        <w:tabs>
          <w:tab w:val="clear" w:pos="1710"/>
          <w:tab w:val="num" w:pos="1800"/>
          <w:tab w:val="num" w:pos="2430"/>
        </w:tabs>
        <w:ind w:left="2592" w:hanging="432"/>
      </w:pPr>
      <w:r w:rsidRPr="003240FC">
        <w:t>A</w:t>
      </w:r>
      <w:r>
        <w:t>ssign Identifier window</w:t>
      </w:r>
    </w:p>
    <w:p w14:paraId="1774E660" w14:textId="77777777" w:rsidR="00F2232B" w:rsidRDefault="00F2232B" w:rsidP="00F2232B"/>
    <w:p w14:paraId="7AB6AFF6" w14:textId="77777777" w:rsidR="00F2232B" w:rsidRDefault="00F2232B" w:rsidP="00C9791D">
      <w:pPr>
        <w:numPr>
          <w:ilvl w:val="0"/>
          <w:numId w:val="222"/>
        </w:numPr>
        <w:ind w:right="360"/>
      </w:pPr>
      <w:r>
        <w:t xml:space="preserve">In the </w:t>
      </w:r>
      <w:r w:rsidRPr="00935FE5">
        <w:rPr>
          <w:b/>
        </w:rPr>
        <w:t>Source Identifier</w:t>
      </w:r>
      <w:r>
        <w:t xml:space="preserve"> box, scan or type the identifier of the first biospecimen that you want to assign to the selected storage map cell.</w:t>
      </w:r>
      <w:r>
        <w:br/>
      </w:r>
      <w:r w:rsidRPr="00935FE5">
        <w:rPr>
          <w:b/>
        </w:rPr>
        <w:t>Note:</w:t>
      </w:r>
      <w:r>
        <w:t xml:space="preserve"> You can display the identifiers of the biospecimens to be assigned by clicking on the arrow icon beside the </w:t>
      </w:r>
      <w:r w:rsidRPr="00935FE5">
        <w:rPr>
          <w:b/>
        </w:rPr>
        <w:t xml:space="preserve">Identifiers </w:t>
      </w:r>
      <w:r>
        <w:t xml:space="preserve">field in the top left corner of the </w:t>
      </w:r>
      <w:r>
        <w:rPr>
          <w:b/>
        </w:rPr>
        <w:t>Bulk Storage Assignment</w:t>
      </w:r>
      <w:r>
        <w:t xml:space="preserve"> window.</w:t>
      </w:r>
      <w:r>
        <w:br/>
      </w:r>
    </w:p>
    <w:p w14:paraId="4D896E52" w14:textId="77777777" w:rsidR="00F2232B" w:rsidRDefault="00F2232B" w:rsidP="00C9791D">
      <w:pPr>
        <w:numPr>
          <w:ilvl w:val="0"/>
          <w:numId w:val="222"/>
        </w:numPr>
      </w:pPr>
      <w:r>
        <w:t xml:space="preserve">Click </w:t>
      </w:r>
      <w:r w:rsidRPr="00882049">
        <w:rPr>
          <w:b/>
        </w:rPr>
        <w:t>ASSIGN STORAGE</w:t>
      </w:r>
      <w:r>
        <w:t xml:space="preserve">. </w:t>
      </w:r>
    </w:p>
    <w:p w14:paraId="2C5A26AB" w14:textId="77777777" w:rsidR="00F2232B" w:rsidRDefault="00F2232B" w:rsidP="00F2232B">
      <w:pPr>
        <w:spacing w:line="276" w:lineRule="auto"/>
        <w:ind w:left="1440"/>
        <w:rPr>
          <w:color w:val="000000"/>
        </w:rPr>
      </w:pPr>
      <w:r w:rsidRPr="00CF61CA">
        <w:t xml:space="preserve">The application assigns the </w:t>
      </w:r>
      <w:r>
        <w:t>biospecimen</w:t>
      </w:r>
      <w:r w:rsidRPr="00CF61CA">
        <w:t xml:space="preserve"> to the cell that you selected and updates the storage map. </w:t>
      </w:r>
      <w:r>
        <w:br/>
      </w:r>
    </w:p>
    <w:p w14:paraId="198A30A9" w14:textId="77777777" w:rsidR="00F2232B" w:rsidRPr="00D52B0B" w:rsidRDefault="00F2232B" w:rsidP="00C9791D">
      <w:pPr>
        <w:numPr>
          <w:ilvl w:val="0"/>
          <w:numId w:val="222"/>
        </w:numPr>
      </w:pPr>
      <w:r>
        <w:t>Repeat steps a. – c.  until all biospecimens are assigned.</w:t>
      </w:r>
    </w:p>
    <w:p w14:paraId="65798242" w14:textId="77777777" w:rsidR="00F2232B" w:rsidRPr="000C70F4" w:rsidRDefault="00F2232B" w:rsidP="00F2232B">
      <w:pPr>
        <w:ind w:left="720" w:firstLine="720"/>
      </w:pPr>
      <w:r w:rsidRPr="00882049">
        <w:rPr>
          <w:b/>
        </w:rPr>
        <w:t xml:space="preserve">Note: </w:t>
      </w:r>
    </w:p>
    <w:p w14:paraId="01870708" w14:textId="77777777" w:rsidR="00F2232B" w:rsidRDefault="00F2232B" w:rsidP="00C9791D">
      <w:pPr>
        <w:numPr>
          <w:ilvl w:val="0"/>
          <w:numId w:val="97"/>
        </w:numPr>
        <w:ind w:right="270"/>
      </w:pPr>
      <w:r w:rsidRPr="00D52B0B">
        <w:t>If th</w:t>
      </w:r>
      <w:r>
        <w:t>e</w:t>
      </w:r>
      <w:r w:rsidRPr="00D52B0B">
        <w:t xml:space="preserve"> </w:t>
      </w:r>
      <w:r>
        <w:t>c</w:t>
      </w:r>
      <w:r w:rsidRPr="00D52B0B">
        <w:t xml:space="preserve">ontainer </w:t>
      </w:r>
      <w:r>
        <w:t>t</w:t>
      </w:r>
      <w:r w:rsidRPr="00D52B0B">
        <w:t xml:space="preserve">ype </w:t>
      </w:r>
      <w:r>
        <w:t xml:space="preserve">associated with the specified biospecimen </w:t>
      </w:r>
      <w:r w:rsidRPr="00D52B0B">
        <w:t>is not valid for th</w:t>
      </w:r>
      <w:r>
        <w:t>is</w:t>
      </w:r>
      <w:r w:rsidRPr="00D52B0B">
        <w:t xml:space="preserve"> storage </w:t>
      </w:r>
      <w:r>
        <w:t>location</w:t>
      </w:r>
      <w:r w:rsidRPr="00D52B0B">
        <w:t xml:space="preserve">, an error message </w:t>
      </w:r>
      <w:r>
        <w:t xml:space="preserve">appears. You can </w:t>
      </w:r>
      <w:r w:rsidRPr="00D52B0B">
        <w:t>select another division</w:t>
      </w:r>
      <w:r>
        <w:t xml:space="preserve"> and repeat steps a. - c</w:t>
      </w:r>
      <w:r w:rsidRPr="00D52B0B">
        <w:t xml:space="preserve">. </w:t>
      </w:r>
    </w:p>
    <w:p w14:paraId="34256458" w14:textId="77777777" w:rsidR="00F2232B" w:rsidRDefault="00F2232B" w:rsidP="00C9791D">
      <w:pPr>
        <w:numPr>
          <w:ilvl w:val="0"/>
          <w:numId w:val="97"/>
        </w:numPr>
        <w:rPr>
          <w:color w:val="000000"/>
        </w:rPr>
      </w:pPr>
      <w:r w:rsidRPr="00D52B0B">
        <w:rPr>
          <w:color w:val="000000"/>
        </w:rPr>
        <w:t xml:space="preserve">If </w:t>
      </w:r>
      <w:r>
        <w:rPr>
          <w:color w:val="000000"/>
        </w:rPr>
        <w:t>the storage</w:t>
      </w:r>
      <w:r w:rsidRPr="00D52B0B">
        <w:rPr>
          <w:color w:val="000000"/>
        </w:rPr>
        <w:t xml:space="preserve"> division does not have enough available positions for all the </w:t>
      </w:r>
      <w:r>
        <w:rPr>
          <w:color w:val="000000"/>
        </w:rPr>
        <w:t>biospecimen</w:t>
      </w:r>
      <w:r w:rsidRPr="00D52B0B">
        <w:rPr>
          <w:color w:val="000000"/>
        </w:rPr>
        <w:t xml:space="preserve">s, </w:t>
      </w:r>
      <w:r>
        <w:rPr>
          <w:color w:val="000000"/>
        </w:rPr>
        <w:t xml:space="preserve">you can </w:t>
      </w:r>
      <w:r w:rsidRPr="00D52B0B">
        <w:rPr>
          <w:color w:val="000000"/>
        </w:rPr>
        <w:t>select another division.</w:t>
      </w:r>
    </w:p>
    <w:p w14:paraId="198764C8" w14:textId="77777777" w:rsidR="00F2232B" w:rsidRPr="00D52B0B" w:rsidRDefault="00F2232B" w:rsidP="00F2232B">
      <w:pPr>
        <w:rPr>
          <w:b/>
        </w:rPr>
      </w:pPr>
    </w:p>
    <w:p w14:paraId="7A31FF58" w14:textId="77777777" w:rsidR="00F2232B" w:rsidRDefault="00F2232B" w:rsidP="00C9791D">
      <w:pPr>
        <w:numPr>
          <w:ilvl w:val="0"/>
          <w:numId w:val="219"/>
        </w:numPr>
      </w:pPr>
      <w:r>
        <w:t>C</w:t>
      </w:r>
      <w:r w:rsidRPr="00D52B0B">
        <w:t xml:space="preserve">lick </w:t>
      </w:r>
      <w:r w:rsidRPr="00D52B0B">
        <w:rPr>
          <w:b/>
        </w:rPr>
        <w:t>SAVE</w:t>
      </w:r>
      <w:r w:rsidRPr="00D52B0B">
        <w:t>.</w:t>
      </w:r>
      <w:r w:rsidRPr="00D52B0B">
        <w:br/>
      </w:r>
      <w:r>
        <w:t xml:space="preserve">The </w:t>
      </w:r>
      <w:r w:rsidRPr="00AF4820">
        <w:rPr>
          <w:b/>
        </w:rPr>
        <w:t>Bulk Storage Assignment</w:t>
      </w:r>
      <w:r>
        <w:t xml:space="preserve"> window closes. The s</w:t>
      </w:r>
      <w:r w:rsidRPr="00D52B0B">
        <w:t>torage assignments are saved</w:t>
      </w:r>
      <w:r>
        <w:t xml:space="preserve"> and appear in the </w:t>
      </w:r>
      <w:r w:rsidRPr="00AF4820">
        <w:rPr>
          <w:b/>
        </w:rPr>
        <w:t>Storage Location</w:t>
      </w:r>
      <w:r>
        <w:t xml:space="preserve"> column on the </w:t>
      </w:r>
      <w:r>
        <w:rPr>
          <w:b/>
        </w:rPr>
        <w:t>Inventory Bulk Modifications</w:t>
      </w:r>
      <w:r>
        <w:t xml:space="preserve"> page.</w:t>
      </w:r>
    </w:p>
    <w:p w14:paraId="6B1DBB61" w14:textId="77777777" w:rsidR="00F2232B" w:rsidRDefault="00F2232B" w:rsidP="00F2232B">
      <w:pPr>
        <w:ind w:left="720"/>
      </w:pPr>
    </w:p>
    <w:p w14:paraId="6EAA69C1" w14:textId="77777777" w:rsidR="00F2232B" w:rsidRDefault="00F2232B" w:rsidP="00F2232B">
      <w:pPr>
        <w:pStyle w:val="Heading3"/>
      </w:pPr>
      <w:r>
        <w:br w:type="page"/>
      </w:r>
      <w:bookmarkStart w:id="4558" w:name="BulkGeneratingReport"/>
      <w:bookmarkStart w:id="4559" w:name="_Toc300125791"/>
      <w:bookmarkStart w:id="4560" w:name="_Toc452993657"/>
      <w:bookmarkStart w:id="4561" w:name="_Toc507164364"/>
      <w:bookmarkEnd w:id="4558"/>
      <w:r>
        <w:lastRenderedPageBreak/>
        <w:t>Generating a Report</w:t>
      </w:r>
      <w:bookmarkEnd w:id="4559"/>
      <w:r>
        <w:t xml:space="preserve"> for Biospecimens in Bulk</w:t>
      </w:r>
      <w:bookmarkEnd w:id="4560"/>
      <w:bookmarkEnd w:id="4561"/>
    </w:p>
    <w:p w14:paraId="1AA7F226" w14:textId="77777777" w:rsidR="00F2232B" w:rsidRDefault="00F2232B" w:rsidP="00F2232B"/>
    <w:p w14:paraId="380157F9" w14:textId="77777777" w:rsidR="00F2232B" w:rsidRDefault="00F2232B" w:rsidP="00F2232B">
      <w:r>
        <w:t>To generate a report for biospecimens in bulk:</w:t>
      </w:r>
    </w:p>
    <w:p w14:paraId="2698BFD4" w14:textId="77777777" w:rsidR="00F2232B" w:rsidRDefault="00F2232B" w:rsidP="00F2232B"/>
    <w:p w14:paraId="4D03EFB9" w14:textId="2233A62D" w:rsidR="00F2232B" w:rsidRDefault="00F2232B" w:rsidP="00C9791D">
      <w:pPr>
        <w:numPr>
          <w:ilvl w:val="0"/>
          <w:numId w:val="155"/>
        </w:numPr>
      </w:pPr>
      <w:del w:id="4562" w:author="Sayali Dev" w:date="2018-01-31T17:54:00Z">
        <w:r w:rsidDel="009A119E">
          <w:delText>Log on</w:delText>
        </w:r>
      </w:del>
      <w:ins w:id="4563" w:author="Sayali Dev" w:date="2018-01-31T17:54:00Z">
        <w:r w:rsidR="009A119E">
          <w:t>Log in</w:t>
        </w:r>
      </w:ins>
      <w:r>
        <w:t xml:space="preserve"> to the application using your </w:t>
      </w:r>
      <w:del w:id="4564" w:author="Sayali Dev" w:date="2018-01-31T17:55:00Z">
        <w:r w:rsidDel="00A62626">
          <w:delText>logon</w:delText>
        </w:r>
      </w:del>
      <w:ins w:id="4565" w:author="Sayali Dev" w:date="2018-01-31T17:55:00Z">
        <w:r w:rsidR="00A62626">
          <w:t>log in</w:t>
        </w:r>
      </w:ins>
      <w:r>
        <w:t xml:space="preserve"> credentials. </w:t>
      </w:r>
    </w:p>
    <w:p w14:paraId="2B105F87" w14:textId="77777777" w:rsidR="00F2232B" w:rsidRDefault="00F2232B" w:rsidP="00F2232B">
      <w:pPr>
        <w:ind w:left="720"/>
      </w:pPr>
      <w:r>
        <w:t xml:space="preserve">The CIRRASPEC home page appears. </w:t>
      </w:r>
    </w:p>
    <w:p w14:paraId="2E2D9749" w14:textId="77777777" w:rsidR="00F2232B" w:rsidRDefault="00F2232B" w:rsidP="00F2232B">
      <w:pPr>
        <w:tabs>
          <w:tab w:val="left" w:pos="3870"/>
        </w:tabs>
        <w:ind w:left="720"/>
      </w:pPr>
      <w:r>
        <w:tab/>
      </w:r>
    </w:p>
    <w:p w14:paraId="26118BCF" w14:textId="77777777" w:rsidR="00F2232B" w:rsidRDefault="00F2232B" w:rsidP="00C9791D">
      <w:pPr>
        <w:numPr>
          <w:ilvl w:val="0"/>
          <w:numId w:val="155"/>
        </w:numPr>
      </w:pPr>
      <w:r>
        <w:t xml:space="preserve">Point to the arrow on the </w:t>
      </w:r>
      <w:r w:rsidRPr="0036231A">
        <w:rPr>
          <w:b/>
        </w:rPr>
        <w:t>BMS</w:t>
      </w:r>
      <w:r>
        <w:t xml:space="preserve"> tab, and then click </w:t>
      </w:r>
      <w:r>
        <w:rPr>
          <w:b/>
        </w:rPr>
        <w:t>Bulk Modifications</w:t>
      </w:r>
      <w:r>
        <w:t xml:space="preserve">. </w:t>
      </w:r>
    </w:p>
    <w:p w14:paraId="0A2D5833" w14:textId="77777777" w:rsidR="00F2232B" w:rsidRDefault="00F2232B" w:rsidP="00F2232B">
      <w:pPr>
        <w:pStyle w:val="BodyText"/>
        <w:ind w:left="720" w:right="720"/>
      </w:pPr>
      <w:r>
        <w:t xml:space="preserve">The </w:t>
      </w:r>
      <w:r w:rsidRPr="0036231A">
        <w:rPr>
          <w:b/>
        </w:rPr>
        <w:t xml:space="preserve">Inventory Bulk </w:t>
      </w:r>
      <w:r>
        <w:rPr>
          <w:b/>
          <w:lang w:val="en-US"/>
        </w:rPr>
        <w:t>Modifications</w:t>
      </w:r>
      <w:r>
        <w:t xml:space="preserve"> page appears.</w:t>
      </w:r>
    </w:p>
    <w:p w14:paraId="089D4165" w14:textId="77777777" w:rsidR="00F2232B" w:rsidRDefault="00F2232B" w:rsidP="00F2232B">
      <w:pPr>
        <w:pStyle w:val="BodyText"/>
        <w:ind w:left="720" w:right="720"/>
      </w:pPr>
    </w:p>
    <w:p w14:paraId="13E28142" w14:textId="77777777" w:rsidR="00F2232B" w:rsidRPr="002E625D" w:rsidRDefault="00F2232B" w:rsidP="00C9791D">
      <w:pPr>
        <w:pStyle w:val="BodyText"/>
        <w:numPr>
          <w:ilvl w:val="0"/>
          <w:numId w:val="155"/>
        </w:numPr>
        <w:ind w:right="720"/>
      </w:pPr>
      <w:r>
        <w:t xml:space="preserve">Click the </w:t>
      </w:r>
      <w:r w:rsidRPr="002E625D">
        <w:rPr>
          <w:b/>
        </w:rPr>
        <w:t>Search Inventory</w:t>
      </w:r>
      <w:r>
        <w:t xml:space="preserve"> link</w:t>
      </w:r>
      <w:r w:rsidRPr="002E625D">
        <w:rPr>
          <w:lang w:val="en-US"/>
        </w:rPr>
        <w:t>.</w:t>
      </w:r>
      <w:r w:rsidRPr="002E625D">
        <w:rPr>
          <w:lang w:val="en-US"/>
        </w:rPr>
        <w:br/>
        <w:t xml:space="preserve">The </w:t>
      </w:r>
      <w:r w:rsidRPr="002E625D">
        <w:rPr>
          <w:b/>
          <w:lang w:val="en-US"/>
        </w:rPr>
        <w:t>Search Samples and Worklists</w:t>
      </w:r>
      <w:r w:rsidRPr="002E625D">
        <w:rPr>
          <w:lang w:val="en-US"/>
        </w:rPr>
        <w:t xml:space="preserve"> window appears.</w:t>
      </w:r>
    </w:p>
    <w:p w14:paraId="738571FA" w14:textId="77777777" w:rsidR="00F2232B" w:rsidRPr="002E625D" w:rsidRDefault="00F2232B" w:rsidP="00F2232B">
      <w:pPr>
        <w:pStyle w:val="BodyText"/>
        <w:ind w:left="720" w:right="720"/>
      </w:pPr>
    </w:p>
    <w:p w14:paraId="61727C14" w14:textId="77777777" w:rsidR="00F2232B" w:rsidRPr="002E625D" w:rsidRDefault="00F2232B" w:rsidP="00C9791D">
      <w:pPr>
        <w:pStyle w:val="BodyText"/>
        <w:numPr>
          <w:ilvl w:val="0"/>
          <w:numId w:val="155"/>
        </w:numPr>
        <w:ind w:right="720"/>
      </w:pPr>
      <w:r w:rsidRPr="002E625D">
        <w:t xml:space="preserve">In the </w:t>
      </w:r>
      <w:r w:rsidRPr="002E625D">
        <w:rPr>
          <w:b/>
        </w:rPr>
        <w:t>Search Sample</w:t>
      </w:r>
      <w:r w:rsidRPr="002E625D">
        <w:rPr>
          <w:b/>
          <w:lang w:val="en-US"/>
        </w:rPr>
        <w:t>s</w:t>
      </w:r>
      <w:r w:rsidRPr="002E625D">
        <w:rPr>
          <w:b/>
        </w:rPr>
        <w:t xml:space="preserve"> and Worklists</w:t>
      </w:r>
      <w:r w:rsidRPr="002E625D">
        <w:t xml:space="preserve"> window, search, </w:t>
      </w:r>
      <w:r>
        <w:t xml:space="preserve">select </w:t>
      </w:r>
      <w:r w:rsidRPr="002E625D">
        <w:t xml:space="preserve">and add </w:t>
      </w:r>
      <w:r>
        <w:t xml:space="preserve">the biospecimens </w:t>
      </w:r>
      <w:r w:rsidRPr="002E625D">
        <w:t xml:space="preserve">for which </w:t>
      </w:r>
      <w:r>
        <w:t xml:space="preserve">you want to </w:t>
      </w:r>
      <w:r w:rsidRPr="002E625D">
        <w:t xml:space="preserve">generate a report. </w:t>
      </w:r>
    </w:p>
    <w:p w14:paraId="000EF9A4" w14:textId="77777777" w:rsidR="00F2232B" w:rsidRPr="002E625D" w:rsidRDefault="00F2232B" w:rsidP="00F2232B">
      <w:pPr>
        <w:pStyle w:val="BodyText"/>
        <w:ind w:left="720" w:right="720"/>
      </w:pPr>
      <w:r>
        <w:t xml:space="preserve">The </w:t>
      </w:r>
      <w:r w:rsidRPr="002E625D">
        <w:rPr>
          <w:b/>
        </w:rPr>
        <w:t xml:space="preserve">Inventory Bulk </w:t>
      </w:r>
      <w:r>
        <w:rPr>
          <w:b/>
          <w:lang w:val="en-US"/>
        </w:rPr>
        <w:t>Modifications</w:t>
      </w:r>
      <w:r>
        <w:t xml:space="preserve"> page displays the biospecimens that you selected.</w:t>
      </w:r>
      <w:r w:rsidRPr="002E625D">
        <w:t xml:space="preserve"> </w:t>
      </w:r>
    </w:p>
    <w:p w14:paraId="598BAB0B" w14:textId="77777777" w:rsidR="00F2232B" w:rsidRDefault="00F2232B" w:rsidP="00F2232B">
      <w:pPr>
        <w:pStyle w:val="BodyText"/>
        <w:ind w:left="720" w:right="720"/>
        <w:rPr>
          <w:lang w:val="en-US"/>
        </w:rPr>
      </w:pPr>
      <w:r w:rsidRPr="007B07BB">
        <w:rPr>
          <w:b/>
          <w:lang w:val="en-US"/>
        </w:rPr>
        <w:t>Note:</w:t>
      </w:r>
      <w:r>
        <w:rPr>
          <w:lang w:val="en-US"/>
        </w:rPr>
        <w:t xml:space="preserve"> For information about using the </w:t>
      </w:r>
      <w:r w:rsidRPr="002E625D">
        <w:rPr>
          <w:b/>
          <w:lang w:val="en-US"/>
        </w:rPr>
        <w:t>Search Samples and Worklists</w:t>
      </w:r>
      <w:r>
        <w:rPr>
          <w:lang w:val="en-US"/>
        </w:rPr>
        <w:t xml:space="preserve"> window, see </w:t>
      </w:r>
      <w:hyperlink w:anchor="SearchingSamplesAndWorklists" w:history="1">
        <w:r w:rsidRPr="007B07BB">
          <w:rPr>
            <w:rStyle w:val="Hyperlink"/>
            <w:b/>
            <w:lang w:val="en-US"/>
          </w:rPr>
          <w:t>Using the Search Samples and Worklists Window</w:t>
        </w:r>
      </w:hyperlink>
      <w:r w:rsidRPr="002E625D">
        <w:rPr>
          <w:lang w:val="en-US"/>
        </w:rPr>
        <w:t>.</w:t>
      </w:r>
    </w:p>
    <w:p w14:paraId="5E2DB41D" w14:textId="77777777" w:rsidR="00F2232B" w:rsidRPr="00B21DD0" w:rsidRDefault="00F2232B" w:rsidP="00F2232B">
      <w:pPr>
        <w:pStyle w:val="BodyText"/>
        <w:ind w:left="720" w:right="720"/>
        <w:rPr>
          <w:lang w:val="en-US"/>
        </w:rPr>
      </w:pPr>
    </w:p>
    <w:p w14:paraId="1A63B253" w14:textId="77777777" w:rsidR="00F2232B" w:rsidRDefault="00F2232B" w:rsidP="00C9791D">
      <w:pPr>
        <w:pStyle w:val="BodyText"/>
        <w:numPr>
          <w:ilvl w:val="0"/>
          <w:numId w:val="155"/>
        </w:numPr>
        <w:ind w:right="720"/>
      </w:pPr>
      <w:r w:rsidRPr="00CE3865">
        <w:rPr>
          <w:lang w:val="en-US"/>
        </w:rPr>
        <w:t xml:space="preserve">On </w:t>
      </w:r>
      <w:r>
        <w:rPr>
          <w:lang w:val="en-US"/>
        </w:rPr>
        <w:t>the list of biospecimens on</w:t>
      </w:r>
      <w:r w:rsidRPr="00CE3865">
        <w:rPr>
          <w:lang w:val="en-US"/>
        </w:rPr>
        <w:t xml:space="preserve"> the</w:t>
      </w:r>
      <w:r w:rsidRPr="00AB077F">
        <w:rPr>
          <w:b/>
          <w:lang w:val="en-US"/>
        </w:rPr>
        <w:t xml:space="preserve"> </w:t>
      </w:r>
      <w:r w:rsidRPr="00AB077F">
        <w:rPr>
          <w:b/>
        </w:rPr>
        <w:t xml:space="preserve">Inventory Bulk </w:t>
      </w:r>
      <w:r>
        <w:rPr>
          <w:b/>
          <w:lang w:val="en-US"/>
        </w:rPr>
        <w:t>Modifications</w:t>
      </w:r>
      <w:r>
        <w:t xml:space="preserve"> page</w:t>
      </w:r>
      <w:r>
        <w:rPr>
          <w:lang w:val="en-US"/>
        </w:rPr>
        <w:t>, s</w:t>
      </w:r>
      <w:r>
        <w:t xml:space="preserve">elect the checkboxes of the biospecimens </w:t>
      </w:r>
      <w:r>
        <w:rPr>
          <w:lang w:val="en-US"/>
        </w:rPr>
        <w:t>for</w:t>
      </w:r>
      <w:r>
        <w:t xml:space="preserve"> which you want to </w:t>
      </w:r>
      <w:r>
        <w:rPr>
          <w:lang w:val="en-US"/>
        </w:rPr>
        <w:t>generate a report</w:t>
      </w:r>
      <w:r>
        <w:t xml:space="preserve">. </w:t>
      </w:r>
      <w:r>
        <w:br/>
      </w:r>
      <w:r w:rsidRPr="00A02E24">
        <w:rPr>
          <w:b/>
        </w:rPr>
        <w:t>Note</w:t>
      </w:r>
      <w:r w:rsidRPr="00EA3CC0">
        <w:rPr>
          <w:b/>
        </w:rPr>
        <w:t>:</w:t>
      </w:r>
      <w:r w:rsidRPr="00A02E24">
        <w:t xml:space="preserve"> </w:t>
      </w:r>
      <w:r>
        <w:t xml:space="preserve">To </w:t>
      </w:r>
      <w:r w:rsidRPr="009B78C5">
        <w:rPr>
          <w:lang w:val="en-US"/>
        </w:rPr>
        <w:t>select</w:t>
      </w:r>
      <w:r>
        <w:t xml:space="preserve"> all biospecimens, select the checkbox on the gray header. </w:t>
      </w:r>
    </w:p>
    <w:p w14:paraId="7DBCE24E" w14:textId="77777777" w:rsidR="00F2232B" w:rsidRDefault="00F2232B" w:rsidP="00F2232B">
      <w:pPr>
        <w:pStyle w:val="BodyText"/>
        <w:ind w:left="720" w:right="720"/>
      </w:pPr>
    </w:p>
    <w:p w14:paraId="5242C777" w14:textId="77777777" w:rsidR="00F2232B" w:rsidRDefault="00F2232B" w:rsidP="00C9791D">
      <w:pPr>
        <w:pStyle w:val="BodyText"/>
        <w:numPr>
          <w:ilvl w:val="0"/>
          <w:numId w:val="155"/>
        </w:numPr>
        <w:ind w:right="720"/>
      </w:pPr>
      <w:r>
        <w:t xml:space="preserve">In the </w:t>
      </w:r>
      <w:r w:rsidRPr="00E411F1">
        <w:rPr>
          <w:b/>
        </w:rPr>
        <w:t>Actions</w:t>
      </w:r>
      <w:r>
        <w:t xml:space="preserve"> list, click </w:t>
      </w:r>
      <w:r w:rsidRPr="00E411F1">
        <w:rPr>
          <w:b/>
          <w:lang w:val="en-US"/>
        </w:rPr>
        <w:t>Generate Report</w:t>
      </w:r>
      <w:r>
        <w:t xml:space="preserve">, and then click </w:t>
      </w:r>
      <w:r w:rsidRPr="00E411F1">
        <w:rPr>
          <w:b/>
        </w:rPr>
        <w:t>INITIATE</w:t>
      </w:r>
      <w:r>
        <w:t xml:space="preserve">. </w:t>
      </w:r>
      <w:r>
        <w:br/>
        <w:t>The report for the biospecimens appears in a new window.</w:t>
      </w:r>
    </w:p>
    <w:p w14:paraId="66EB0741" w14:textId="77777777" w:rsidR="00F2232B" w:rsidRDefault="00F2232B" w:rsidP="00F2232B">
      <w:pPr>
        <w:pStyle w:val="BodyText"/>
        <w:ind w:left="720" w:right="720"/>
      </w:pPr>
    </w:p>
    <w:p w14:paraId="61823F73" w14:textId="77777777" w:rsidR="00F2232B" w:rsidRPr="0021690F" w:rsidRDefault="00F2232B" w:rsidP="00C9791D">
      <w:pPr>
        <w:pStyle w:val="BodyText"/>
        <w:numPr>
          <w:ilvl w:val="0"/>
          <w:numId w:val="155"/>
        </w:numPr>
        <w:ind w:right="90"/>
      </w:pPr>
      <w:r>
        <w:t xml:space="preserve">View, </w:t>
      </w:r>
      <w:r>
        <w:rPr>
          <w:lang w:val="en-US"/>
        </w:rPr>
        <w:t>p</w:t>
      </w:r>
      <w:r>
        <w:t xml:space="preserve">rint and/or </w:t>
      </w:r>
      <w:r>
        <w:rPr>
          <w:lang w:val="en-US"/>
        </w:rPr>
        <w:t>s</w:t>
      </w:r>
      <w:r>
        <w:t xml:space="preserve">ave the file, as needed. </w:t>
      </w:r>
      <w:r>
        <w:rPr>
          <w:lang w:val="en-US"/>
        </w:rPr>
        <w:br/>
      </w:r>
      <w:r w:rsidRPr="00AF38DA">
        <w:rPr>
          <w:b/>
        </w:rPr>
        <w:t>Note</w:t>
      </w:r>
      <w:r>
        <w:t xml:space="preserve">: </w:t>
      </w:r>
      <w:r>
        <w:rPr>
          <w:lang w:val="en-US"/>
        </w:rPr>
        <w:t>Hover the cursor over the icons in the horizontal and vertical navigation bars to identify tools for viewing multiple pages, printing the report and saving the file to your machine.</w:t>
      </w:r>
    </w:p>
    <w:p w14:paraId="5CC8FBC3" w14:textId="77777777" w:rsidR="00F2232B" w:rsidRDefault="00F2232B" w:rsidP="00F2232B">
      <w:pPr>
        <w:pStyle w:val="BodyText"/>
        <w:ind w:left="720" w:right="90"/>
        <w:rPr>
          <w:lang w:val="en-US"/>
        </w:rPr>
      </w:pPr>
    </w:p>
    <w:p w14:paraId="256F51A4" w14:textId="77777777" w:rsidR="00F2232B" w:rsidRDefault="00F2232B" w:rsidP="00F2232B">
      <w:pPr>
        <w:pStyle w:val="Heading3"/>
      </w:pPr>
      <w:r>
        <w:rPr>
          <w:lang w:val="en-US"/>
        </w:rPr>
        <w:br w:type="page"/>
      </w:r>
      <w:bookmarkStart w:id="4566" w:name="BulkGeneratingLabels"/>
      <w:bookmarkStart w:id="4567" w:name="BulkDeleteSample"/>
      <w:bookmarkStart w:id="4568" w:name="_Toc300125793"/>
      <w:bookmarkStart w:id="4569" w:name="_Toc452993658"/>
      <w:bookmarkStart w:id="4570" w:name="_Toc507164365"/>
      <w:bookmarkEnd w:id="4566"/>
      <w:bookmarkEnd w:id="4567"/>
      <w:r>
        <w:lastRenderedPageBreak/>
        <w:t>Deleting Biospecimens</w:t>
      </w:r>
      <w:bookmarkEnd w:id="4568"/>
      <w:r>
        <w:t xml:space="preserve"> in Bulk</w:t>
      </w:r>
      <w:bookmarkEnd w:id="4569"/>
      <w:bookmarkEnd w:id="4570"/>
    </w:p>
    <w:p w14:paraId="3A9BC656" w14:textId="77777777" w:rsidR="00F2232B" w:rsidRDefault="00F2232B" w:rsidP="00F2232B"/>
    <w:p w14:paraId="0514AF35" w14:textId="77777777" w:rsidR="00F2232B" w:rsidRDefault="00F2232B" w:rsidP="00F2232B">
      <w:r>
        <w:t>To delete biospecimens in bulk:</w:t>
      </w:r>
    </w:p>
    <w:p w14:paraId="05922F31" w14:textId="77777777" w:rsidR="00F2232B" w:rsidRDefault="00F2232B" w:rsidP="00F2232B"/>
    <w:p w14:paraId="54292159" w14:textId="327AE1FE" w:rsidR="00F2232B" w:rsidRDefault="00F2232B" w:rsidP="00C9791D">
      <w:pPr>
        <w:numPr>
          <w:ilvl w:val="0"/>
          <w:numId w:val="157"/>
        </w:numPr>
      </w:pPr>
      <w:del w:id="4571" w:author="Sayali Dev" w:date="2018-01-31T17:54:00Z">
        <w:r w:rsidDel="009A119E">
          <w:delText>Log on</w:delText>
        </w:r>
      </w:del>
      <w:ins w:id="4572" w:author="Sayali Dev" w:date="2018-01-31T17:54:00Z">
        <w:r w:rsidR="009A119E">
          <w:t>Log in</w:t>
        </w:r>
      </w:ins>
      <w:r>
        <w:t xml:space="preserve"> to the application using your </w:t>
      </w:r>
      <w:del w:id="4573" w:author="Sayali Dev" w:date="2018-01-31T17:55:00Z">
        <w:r w:rsidDel="00A62626">
          <w:delText>logon</w:delText>
        </w:r>
      </w:del>
      <w:ins w:id="4574" w:author="Sayali Dev" w:date="2018-01-31T17:55:00Z">
        <w:r w:rsidR="00A62626">
          <w:t>log in</w:t>
        </w:r>
      </w:ins>
      <w:r>
        <w:t xml:space="preserve"> credentials. </w:t>
      </w:r>
    </w:p>
    <w:p w14:paraId="48F1362A" w14:textId="77777777" w:rsidR="00F2232B" w:rsidRDefault="00F2232B" w:rsidP="00F2232B">
      <w:pPr>
        <w:ind w:left="720"/>
      </w:pPr>
      <w:r>
        <w:t xml:space="preserve">The CIRRASPEC home page appears. </w:t>
      </w:r>
    </w:p>
    <w:p w14:paraId="68B7B323" w14:textId="77777777" w:rsidR="00F2232B" w:rsidRDefault="00F2232B" w:rsidP="00F2232B">
      <w:pPr>
        <w:ind w:left="720"/>
      </w:pPr>
    </w:p>
    <w:p w14:paraId="6A60234C" w14:textId="77777777" w:rsidR="00F2232B" w:rsidRDefault="00F2232B" w:rsidP="00C9791D">
      <w:pPr>
        <w:numPr>
          <w:ilvl w:val="0"/>
          <w:numId w:val="157"/>
        </w:numPr>
      </w:pPr>
      <w:r>
        <w:t xml:space="preserve">Point to the arrow on the </w:t>
      </w:r>
      <w:r w:rsidRPr="0036231A">
        <w:rPr>
          <w:b/>
        </w:rPr>
        <w:t>BMS</w:t>
      </w:r>
      <w:r>
        <w:t xml:space="preserve"> tab, and then click </w:t>
      </w:r>
      <w:r>
        <w:rPr>
          <w:b/>
        </w:rPr>
        <w:t>Bulk Modifications</w:t>
      </w:r>
      <w:r>
        <w:t xml:space="preserve">. </w:t>
      </w:r>
    </w:p>
    <w:p w14:paraId="053715CC" w14:textId="77777777" w:rsidR="00F2232B" w:rsidRDefault="00F2232B" w:rsidP="00F2232B">
      <w:pPr>
        <w:pStyle w:val="BodyText"/>
        <w:ind w:left="720" w:right="720"/>
      </w:pPr>
      <w:r>
        <w:t xml:space="preserve">The </w:t>
      </w:r>
      <w:r w:rsidRPr="0036231A">
        <w:rPr>
          <w:b/>
        </w:rPr>
        <w:t xml:space="preserve">Inventory Bulk </w:t>
      </w:r>
      <w:r>
        <w:rPr>
          <w:b/>
          <w:lang w:val="en-US"/>
        </w:rPr>
        <w:t>Modifications</w:t>
      </w:r>
      <w:r>
        <w:t xml:space="preserve"> page appears.</w:t>
      </w:r>
    </w:p>
    <w:p w14:paraId="2D4BD7E7" w14:textId="77777777" w:rsidR="00F2232B" w:rsidRDefault="00F2232B" w:rsidP="00F2232B">
      <w:pPr>
        <w:pStyle w:val="BodyText"/>
        <w:ind w:left="720" w:right="720"/>
      </w:pPr>
    </w:p>
    <w:p w14:paraId="51A67383" w14:textId="77777777" w:rsidR="00F2232B" w:rsidRDefault="00F2232B" w:rsidP="00C9791D">
      <w:pPr>
        <w:pStyle w:val="BodyText"/>
        <w:numPr>
          <w:ilvl w:val="0"/>
          <w:numId w:val="157"/>
        </w:numPr>
        <w:ind w:right="720"/>
      </w:pPr>
      <w:r>
        <w:t xml:space="preserve">Click the </w:t>
      </w:r>
      <w:r w:rsidRPr="0066516F">
        <w:rPr>
          <w:b/>
        </w:rPr>
        <w:t>Search Inventory</w:t>
      </w:r>
      <w:r>
        <w:t xml:space="preserve"> link, and then select the biospecimens that you want to add.</w:t>
      </w:r>
    </w:p>
    <w:p w14:paraId="79AA4413" w14:textId="77777777" w:rsidR="00F2232B" w:rsidRDefault="00F2232B" w:rsidP="00F2232B">
      <w:pPr>
        <w:pStyle w:val="BodyText"/>
        <w:ind w:left="720" w:right="720"/>
      </w:pPr>
      <w:r>
        <w:t xml:space="preserve">The </w:t>
      </w:r>
      <w:r w:rsidRPr="00E02D03">
        <w:rPr>
          <w:b/>
        </w:rPr>
        <w:t xml:space="preserve">Inventory Bulk </w:t>
      </w:r>
      <w:r>
        <w:rPr>
          <w:b/>
          <w:lang w:val="en-US"/>
        </w:rPr>
        <w:t>Modifications</w:t>
      </w:r>
      <w:r>
        <w:t xml:space="preserve"> page displays the biospecimens that you selected.</w:t>
      </w:r>
    </w:p>
    <w:p w14:paraId="140284CA" w14:textId="77777777" w:rsidR="00F2232B" w:rsidRDefault="00F2232B" w:rsidP="00F2232B">
      <w:pPr>
        <w:pStyle w:val="BodyText"/>
        <w:ind w:left="720" w:right="720"/>
      </w:pPr>
    </w:p>
    <w:p w14:paraId="3FAD04D6" w14:textId="77777777" w:rsidR="00F2232B" w:rsidRPr="0052296E" w:rsidRDefault="00F2232B" w:rsidP="00C9791D">
      <w:pPr>
        <w:pStyle w:val="BodyText"/>
        <w:numPr>
          <w:ilvl w:val="0"/>
          <w:numId w:val="157"/>
        </w:numPr>
        <w:ind w:right="720"/>
      </w:pPr>
      <w:r>
        <w:rPr>
          <w:lang w:val="en-US"/>
        </w:rPr>
        <w:t xml:space="preserve">In the </w:t>
      </w:r>
      <w:r w:rsidRPr="00106C1C">
        <w:rPr>
          <w:b/>
          <w:lang w:val="en-US"/>
        </w:rPr>
        <w:t>Search Sample</w:t>
      </w:r>
      <w:r>
        <w:rPr>
          <w:b/>
          <w:lang w:val="en-US"/>
        </w:rPr>
        <w:t>s</w:t>
      </w:r>
      <w:r w:rsidRPr="00106C1C">
        <w:rPr>
          <w:b/>
          <w:lang w:val="en-US"/>
        </w:rPr>
        <w:t xml:space="preserve"> and Worklists</w:t>
      </w:r>
      <w:r>
        <w:rPr>
          <w:lang w:val="en-US"/>
        </w:rPr>
        <w:t xml:space="preserve"> window, search, </w:t>
      </w:r>
      <w:r>
        <w:t xml:space="preserve">select </w:t>
      </w:r>
      <w:r>
        <w:rPr>
          <w:lang w:val="en-US"/>
        </w:rPr>
        <w:t xml:space="preserve">and add </w:t>
      </w:r>
      <w:r>
        <w:t xml:space="preserve">the biospecimens </w:t>
      </w:r>
      <w:r>
        <w:rPr>
          <w:lang w:val="en-US"/>
        </w:rPr>
        <w:t>that you want to delete.</w:t>
      </w:r>
      <w:r>
        <w:rPr>
          <w:lang w:val="en-US"/>
        </w:rPr>
        <w:br/>
      </w:r>
      <w:r>
        <w:t xml:space="preserve">The </w:t>
      </w:r>
      <w:r w:rsidRPr="00E02D03">
        <w:rPr>
          <w:b/>
        </w:rPr>
        <w:t xml:space="preserve">Inventory Bulk </w:t>
      </w:r>
      <w:r>
        <w:rPr>
          <w:b/>
          <w:lang w:val="en-US"/>
        </w:rPr>
        <w:t>Modifications</w:t>
      </w:r>
      <w:r>
        <w:t xml:space="preserve"> page displays the biospecimens that you selected. </w:t>
      </w:r>
      <w:r>
        <w:rPr>
          <w:lang w:val="en-US"/>
        </w:rPr>
        <w:br/>
      </w:r>
      <w:r w:rsidRPr="007B07BB">
        <w:rPr>
          <w:b/>
          <w:lang w:val="en-US"/>
        </w:rPr>
        <w:t>Note:</w:t>
      </w:r>
      <w:r>
        <w:rPr>
          <w:lang w:val="en-US"/>
        </w:rPr>
        <w:t xml:space="preserve"> For information about using the </w:t>
      </w:r>
      <w:r w:rsidRPr="00030946">
        <w:rPr>
          <w:b/>
          <w:lang w:val="en-US"/>
        </w:rPr>
        <w:t>Search Samples and Worklists</w:t>
      </w:r>
      <w:r>
        <w:rPr>
          <w:lang w:val="en-US"/>
        </w:rPr>
        <w:t xml:space="preserve"> window, see </w:t>
      </w:r>
      <w:hyperlink w:anchor="SearchingSamplesAndWorklists" w:history="1">
        <w:r w:rsidRPr="007B07BB">
          <w:rPr>
            <w:rStyle w:val="Hyperlink"/>
            <w:b/>
            <w:lang w:val="en-US"/>
          </w:rPr>
          <w:t>Using the Search Samples and Worklists Window</w:t>
        </w:r>
      </w:hyperlink>
      <w:r>
        <w:rPr>
          <w:lang w:val="en-US"/>
        </w:rPr>
        <w:t>.</w:t>
      </w:r>
      <w:r>
        <w:rPr>
          <w:lang w:val="en-US"/>
        </w:rPr>
        <w:br/>
      </w:r>
    </w:p>
    <w:p w14:paraId="6B9F5C35" w14:textId="77777777" w:rsidR="00F2232B" w:rsidRDefault="00F2232B" w:rsidP="00C9791D">
      <w:pPr>
        <w:pStyle w:val="BodyText"/>
        <w:numPr>
          <w:ilvl w:val="0"/>
          <w:numId w:val="157"/>
        </w:numPr>
        <w:ind w:right="720"/>
      </w:pPr>
      <w:r>
        <w:t>Select the checkboxes of the biospecimens that you want to delete.</w:t>
      </w:r>
    </w:p>
    <w:p w14:paraId="5BA14E9E" w14:textId="77777777" w:rsidR="00F2232B" w:rsidRPr="002F555F" w:rsidRDefault="00F2232B" w:rsidP="00F2232B">
      <w:pPr>
        <w:pStyle w:val="BodyText"/>
        <w:ind w:left="720" w:right="720"/>
        <w:rPr>
          <w:b/>
        </w:rPr>
      </w:pPr>
      <w:r w:rsidRPr="002F555F">
        <w:rPr>
          <w:b/>
        </w:rPr>
        <w:t xml:space="preserve">Note: </w:t>
      </w:r>
    </w:p>
    <w:p w14:paraId="5651FCDB" w14:textId="77777777" w:rsidR="00F2232B" w:rsidRDefault="00F2232B" w:rsidP="00C9791D">
      <w:pPr>
        <w:pStyle w:val="BodyText"/>
        <w:numPr>
          <w:ilvl w:val="0"/>
          <w:numId w:val="158"/>
        </w:numPr>
      </w:pPr>
      <w:r>
        <w:t xml:space="preserve">To delete all biospecimens, select the checkbox on the gray header. </w:t>
      </w:r>
    </w:p>
    <w:p w14:paraId="225E4842" w14:textId="77777777" w:rsidR="00F2232B" w:rsidRDefault="00F2232B" w:rsidP="00C9791D">
      <w:pPr>
        <w:pStyle w:val="BodyText"/>
        <w:numPr>
          <w:ilvl w:val="0"/>
          <w:numId w:val="158"/>
        </w:numPr>
      </w:pPr>
      <w:r>
        <w:rPr>
          <w:lang w:val="en-US"/>
        </w:rPr>
        <w:t xml:space="preserve">You cannot select </w:t>
      </w:r>
      <w:r>
        <w:t xml:space="preserve">biospecimens </w:t>
      </w:r>
      <w:r>
        <w:rPr>
          <w:lang w:val="en-US"/>
        </w:rPr>
        <w:t xml:space="preserve">with </w:t>
      </w:r>
      <w:r>
        <w:t xml:space="preserve">the </w:t>
      </w:r>
      <w:r>
        <w:rPr>
          <w:lang w:val="en-US"/>
        </w:rPr>
        <w:t xml:space="preserve">status shown on the </w:t>
      </w:r>
      <w:r w:rsidRPr="0052296E">
        <w:rPr>
          <w:b/>
          <w:lang w:val="en-US"/>
        </w:rPr>
        <w:t xml:space="preserve">Inventory Bulk </w:t>
      </w:r>
      <w:r>
        <w:rPr>
          <w:b/>
          <w:lang w:val="en-US"/>
        </w:rPr>
        <w:t>Modifications</w:t>
      </w:r>
      <w:r>
        <w:rPr>
          <w:lang w:val="en-US"/>
        </w:rPr>
        <w:t xml:space="preserve"> screen as </w:t>
      </w:r>
      <w:r w:rsidRPr="002F555F">
        <w:rPr>
          <w:b/>
        </w:rPr>
        <w:t>Checked Out</w:t>
      </w:r>
      <w:r w:rsidRPr="0063349D">
        <w:t xml:space="preserve">, </w:t>
      </w:r>
      <w:r w:rsidRPr="002F555F">
        <w:rPr>
          <w:b/>
        </w:rPr>
        <w:t>Reserved</w:t>
      </w:r>
      <w:r w:rsidRPr="0063349D">
        <w:t xml:space="preserve">, </w:t>
      </w:r>
      <w:r w:rsidRPr="002F555F">
        <w:rPr>
          <w:b/>
        </w:rPr>
        <w:t>Distributed</w:t>
      </w:r>
      <w:r w:rsidRPr="00601CE7">
        <w:t xml:space="preserve"> or </w:t>
      </w:r>
      <w:r w:rsidRPr="002F555F">
        <w:rPr>
          <w:b/>
        </w:rPr>
        <w:t>Deleted</w:t>
      </w:r>
      <w:r>
        <w:t xml:space="preserve"> status.</w:t>
      </w:r>
      <w:r w:rsidRPr="0063349D">
        <w:br/>
      </w:r>
    </w:p>
    <w:p w14:paraId="1606D8A2" w14:textId="77777777" w:rsidR="00F2232B" w:rsidRDefault="00F2232B" w:rsidP="00C9791D">
      <w:pPr>
        <w:pStyle w:val="BodyText"/>
        <w:numPr>
          <w:ilvl w:val="0"/>
          <w:numId w:val="157"/>
        </w:numPr>
        <w:ind w:right="720"/>
      </w:pPr>
      <w:r>
        <w:t xml:space="preserve">In the </w:t>
      </w:r>
      <w:r w:rsidRPr="002F555F">
        <w:rPr>
          <w:b/>
        </w:rPr>
        <w:t>Actions</w:t>
      </w:r>
      <w:r>
        <w:t xml:space="preserve"> list, click </w:t>
      </w:r>
      <w:r w:rsidRPr="002F555F">
        <w:rPr>
          <w:b/>
        </w:rPr>
        <w:t>Delete Samples</w:t>
      </w:r>
      <w:r>
        <w:t xml:space="preserve">, and then click </w:t>
      </w:r>
      <w:r w:rsidRPr="009079A0">
        <w:rPr>
          <w:b/>
        </w:rPr>
        <w:t>INITIATE</w:t>
      </w:r>
      <w:r>
        <w:t xml:space="preserve">. </w:t>
      </w:r>
    </w:p>
    <w:p w14:paraId="1FB16B5C" w14:textId="77777777" w:rsidR="00F2232B" w:rsidRDefault="00F2232B" w:rsidP="00F2232B">
      <w:pPr>
        <w:pStyle w:val="BodyText"/>
        <w:ind w:right="720" w:firstLine="720"/>
      </w:pPr>
      <w:r>
        <w:t xml:space="preserve">The </w:t>
      </w:r>
      <w:r w:rsidRPr="002F555F">
        <w:rPr>
          <w:b/>
        </w:rPr>
        <w:t>Electronic Signature</w:t>
      </w:r>
      <w:r>
        <w:t xml:space="preserve"> window appears. </w:t>
      </w:r>
    </w:p>
    <w:p w14:paraId="74707E36" w14:textId="77777777" w:rsidR="00F2232B" w:rsidRDefault="00F2232B" w:rsidP="00F2232B">
      <w:pPr>
        <w:pStyle w:val="BodyText"/>
        <w:ind w:right="720" w:firstLine="720"/>
      </w:pPr>
    </w:p>
    <w:p w14:paraId="1AA6DCFF" w14:textId="77777777" w:rsidR="00F2232B" w:rsidRDefault="00F2232B" w:rsidP="00F2232B">
      <w:pPr>
        <w:ind w:firstLine="720"/>
      </w:pPr>
      <w:r>
        <w:rPr>
          <w:noProof/>
        </w:rPr>
        <w:drawing>
          <wp:inline distT="0" distB="0" distL="0" distR="0" wp14:anchorId="7FF4A879" wp14:editId="67F02776">
            <wp:extent cx="3552825" cy="2960688"/>
            <wp:effectExtent l="19050" t="19050" r="9525" b="1143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555193" cy="2962661"/>
                    </a:xfrm>
                    <a:prstGeom prst="rect">
                      <a:avLst/>
                    </a:prstGeom>
                    <a:ln w="3175">
                      <a:solidFill>
                        <a:schemeClr val="tx1"/>
                      </a:solidFill>
                    </a:ln>
                  </pic:spPr>
                </pic:pic>
              </a:graphicData>
            </a:graphic>
          </wp:inline>
        </w:drawing>
      </w:r>
    </w:p>
    <w:p w14:paraId="0E78F463" w14:textId="77777777" w:rsidR="00F2232B" w:rsidRDefault="00F2232B" w:rsidP="00F2232B">
      <w:pPr>
        <w:pStyle w:val="Figure"/>
        <w:tabs>
          <w:tab w:val="clear" w:pos="1710"/>
          <w:tab w:val="num" w:pos="1800"/>
        </w:tabs>
        <w:ind w:left="1152" w:hanging="432"/>
      </w:pPr>
      <w:r>
        <w:t>Electronic Signature window</w:t>
      </w:r>
    </w:p>
    <w:p w14:paraId="514433F5" w14:textId="77777777" w:rsidR="00F2232B" w:rsidRDefault="00F2232B" w:rsidP="00F2232B"/>
    <w:p w14:paraId="408A2E79" w14:textId="77777777" w:rsidR="00F2232B" w:rsidRDefault="00F2232B" w:rsidP="00C9791D">
      <w:pPr>
        <w:pStyle w:val="BodyText"/>
        <w:numPr>
          <w:ilvl w:val="0"/>
          <w:numId w:val="157"/>
        </w:numPr>
        <w:ind w:right="720"/>
      </w:pPr>
      <w:r>
        <w:t xml:space="preserve">Enter appropriate information in each field. </w:t>
      </w:r>
      <w:r>
        <w:rPr>
          <w:lang w:val="en-US"/>
        </w:rPr>
        <w:t>F</w:t>
      </w:r>
      <w:r>
        <w:t xml:space="preserve">ollowing table lists each field and its description. </w:t>
      </w:r>
    </w:p>
    <w:p w14:paraId="1025A416" w14:textId="77777777" w:rsidR="00F2232B" w:rsidRDefault="00F2232B" w:rsidP="00F2232B">
      <w:pPr>
        <w:pStyle w:val="BodyText"/>
        <w:ind w:left="720" w:right="270"/>
      </w:pPr>
      <w:r w:rsidRPr="006744E4">
        <w:rPr>
          <w:b/>
        </w:rPr>
        <w:t>Note:</w:t>
      </w:r>
      <w:r>
        <w:rPr>
          <w:b/>
        </w:rPr>
        <w:t xml:space="preserve"> </w:t>
      </w:r>
      <w:r w:rsidRPr="006744E4">
        <w:t>Fields that are marked with the red asterisk (</w:t>
      </w:r>
      <w:r w:rsidRPr="006744E4">
        <w:rPr>
          <w:color w:val="FF0000"/>
        </w:rPr>
        <w:t>*</w:t>
      </w:r>
      <w:r w:rsidRPr="006744E4">
        <w:t>) are mandatory.</w:t>
      </w:r>
    </w:p>
    <w:p w14:paraId="0F14A873" w14:textId="77777777" w:rsidR="00F2232B" w:rsidRDefault="00F2232B" w:rsidP="00F2232B">
      <w:pPr>
        <w:pStyle w:val="Caption"/>
        <w:ind w:firstLine="720"/>
      </w:pPr>
    </w:p>
    <w:p w14:paraId="268F100E" w14:textId="52F8D5F4" w:rsidR="00F2232B" w:rsidRDefault="00F2232B" w:rsidP="00F2232B">
      <w:pPr>
        <w:pStyle w:val="Caption"/>
        <w:ind w:firstLine="720"/>
      </w:pPr>
      <w:r>
        <w:lastRenderedPageBreak/>
        <w:t xml:space="preserve">Table </w:t>
      </w:r>
      <w:r w:rsidR="00653CE2">
        <w:fldChar w:fldCharType="begin"/>
      </w:r>
      <w:r w:rsidR="00653CE2">
        <w:instrText xml:space="preserve"> SEQ Figure \* ARABIC </w:instrText>
      </w:r>
      <w:r w:rsidR="00653CE2">
        <w:fldChar w:fldCharType="separate"/>
      </w:r>
      <w:ins w:id="4575" w:author="Sayali Dev" w:date="2018-02-02T13:47:00Z">
        <w:r w:rsidR="00EB76E3">
          <w:rPr>
            <w:noProof/>
          </w:rPr>
          <w:t>60</w:t>
        </w:r>
      </w:ins>
      <w:del w:id="4576" w:author="Sayali Dev" w:date="2018-02-02T13:47:00Z">
        <w:r w:rsidDel="00EB76E3">
          <w:rPr>
            <w:noProof/>
          </w:rPr>
          <w:delText>63</w:delText>
        </w:r>
      </w:del>
      <w:r w:rsidR="00653CE2">
        <w:rPr>
          <w:noProof/>
        </w:rPr>
        <w:fldChar w:fldCharType="end"/>
      </w:r>
      <w:r>
        <w:t>: Deleting biospecimens in bulk</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0"/>
        <w:gridCol w:w="6660"/>
      </w:tblGrid>
      <w:tr w:rsidR="00F2232B" w:rsidRPr="007A152E" w14:paraId="62618AFC" w14:textId="77777777" w:rsidTr="00F2232B">
        <w:trPr>
          <w:cantSplit/>
          <w:trHeight w:val="288"/>
          <w:tblHeader/>
        </w:trPr>
        <w:tc>
          <w:tcPr>
            <w:tcW w:w="3150" w:type="dxa"/>
            <w:shd w:val="clear" w:color="auto" w:fill="BFBFBF"/>
            <w:vAlign w:val="center"/>
          </w:tcPr>
          <w:p w14:paraId="5967BF7A" w14:textId="77777777" w:rsidR="00F2232B" w:rsidRPr="007A152E" w:rsidRDefault="00F2232B" w:rsidP="00F2232B">
            <w:pPr>
              <w:rPr>
                <w:b/>
              </w:rPr>
            </w:pPr>
            <w:r>
              <w:rPr>
                <w:b/>
              </w:rPr>
              <w:t>Field</w:t>
            </w:r>
          </w:p>
        </w:tc>
        <w:tc>
          <w:tcPr>
            <w:tcW w:w="6660" w:type="dxa"/>
            <w:shd w:val="clear" w:color="auto" w:fill="BFBFBF"/>
            <w:vAlign w:val="center"/>
          </w:tcPr>
          <w:p w14:paraId="7C2995B7" w14:textId="77777777" w:rsidR="00F2232B" w:rsidRPr="007A152E" w:rsidRDefault="00F2232B" w:rsidP="00F2232B">
            <w:pPr>
              <w:rPr>
                <w:b/>
              </w:rPr>
            </w:pPr>
            <w:r w:rsidRPr="007A152E">
              <w:rPr>
                <w:b/>
              </w:rPr>
              <w:t>Description</w:t>
            </w:r>
          </w:p>
        </w:tc>
      </w:tr>
      <w:tr w:rsidR="00F2232B" w14:paraId="6B8DDA9B" w14:textId="77777777" w:rsidTr="00F2232B">
        <w:trPr>
          <w:cantSplit/>
          <w:trHeight w:val="288"/>
        </w:trPr>
        <w:tc>
          <w:tcPr>
            <w:tcW w:w="3150" w:type="dxa"/>
            <w:vAlign w:val="center"/>
          </w:tcPr>
          <w:p w14:paraId="531DC8FA" w14:textId="77777777" w:rsidR="00F2232B" w:rsidRPr="007A152E" w:rsidRDefault="00F2232B" w:rsidP="00F2232B">
            <w:pPr>
              <w:rPr>
                <w:b/>
              </w:rPr>
            </w:pPr>
            <w:r>
              <w:rPr>
                <w:b/>
              </w:rPr>
              <w:t>Username</w:t>
            </w:r>
            <w:r w:rsidRPr="006744E4">
              <w:rPr>
                <w:color w:val="FF0000"/>
              </w:rPr>
              <w:t>*</w:t>
            </w:r>
          </w:p>
        </w:tc>
        <w:tc>
          <w:tcPr>
            <w:tcW w:w="6660" w:type="dxa"/>
            <w:vAlign w:val="center"/>
          </w:tcPr>
          <w:p w14:paraId="38B3FA15" w14:textId="77777777" w:rsidR="00F2232B" w:rsidRDefault="00F2232B" w:rsidP="00F2232B">
            <w:r>
              <w:t>Type your user log in ID.</w:t>
            </w:r>
          </w:p>
        </w:tc>
      </w:tr>
      <w:tr w:rsidR="00F2232B" w14:paraId="13DE4BAF" w14:textId="77777777" w:rsidTr="00F2232B">
        <w:trPr>
          <w:cantSplit/>
          <w:trHeight w:val="288"/>
        </w:trPr>
        <w:tc>
          <w:tcPr>
            <w:tcW w:w="3150" w:type="dxa"/>
            <w:vAlign w:val="center"/>
          </w:tcPr>
          <w:p w14:paraId="3C086A7D" w14:textId="77777777" w:rsidR="00F2232B" w:rsidRPr="00ED62DF" w:rsidRDefault="00F2232B" w:rsidP="00F2232B">
            <w:pPr>
              <w:rPr>
                <w:b/>
              </w:rPr>
            </w:pPr>
            <w:r>
              <w:rPr>
                <w:b/>
              </w:rPr>
              <w:t>Password</w:t>
            </w:r>
            <w:r w:rsidRPr="006744E4">
              <w:rPr>
                <w:color w:val="FF0000"/>
              </w:rPr>
              <w:t>*</w:t>
            </w:r>
          </w:p>
        </w:tc>
        <w:tc>
          <w:tcPr>
            <w:tcW w:w="6660" w:type="dxa"/>
            <w:vAlign w:val="center"/>
          </w:tcPr>
          <w:p w14:paraId="29EA12C1" w14:textId="77777777" w:rsidR="00F2232B" w:rsidRDefault="00F2232B" w:rsidP="00F2232B">
            <w:r>
              <w:t xml:space="preserve">Type your password. </w:t>
            </w:r>
          </w:p>
        </w:tc>
      </w:tr>
      <w:tr w:rsidR="00F2232B" w14:paraId="02198FD0" w14:textId="77777777" w:rsidTr="00F2232B">
        <w:trPr>
          <w:cantSplit/>
          <w:trHeight w:val="288"/>
        </w:trPr>
        <w:tc>
          <w:tcPr>
            <w:tcW w:w="3150" w:type="dxa"/>
            <w:vAlign w:val="center"/>
          </w:tcPr>
          <w:p w14:paraId="520A3CAF" w14:textId="77777777" w:rsidR="00F2232B" w:rsidRDefault="00F2232B" w:rsidP="00F2232B">
            <w:pPr>
              <w:rPr>
                <w:b/>
              </w:rPr>
            </w:pPr>
            <w:r>
              <w:rPr>
                <w:b/>
              </w:rPr>
              <w:t>Delete Reasons</w:t>
            </w:r>
            <w:r w:rsidRPr="006744E4">
              <w:rPr>
                <w:color w:val="FF0000"/>
              </w:rPr>
              <w:t>*</w:t>
            </w:r>
          </w:p>
        </w:tc>
        <w:tc>
          <w:tcPr>
            <w:tcW w:w="6660" w:type="dxa"/>
            <w:vAlign w:val="center"/>
          </w:tcPr>
          <w:p w14:paraId="6DC6E3AF" w14:textId="77777777" w:rsidR="00F2232B" w:rsidRDefault="00F2232B" w:rsidP="00F2232B">
            <w:r>
              <w:t>Click the appropriate reason for deleting the biospecimens.</w:t>
            </w:r>
          </w:p>
        </w:tc>
      </w:tr>
      <w:tr w:rsidR="00F2232B" w14:paraId="3DEACF2A" w14:textId="77777777" w:rsidTr="00F2232B">
        <w:trPr>
          <w:cantSplit/>
          <w:trHeight w:val="288"/>
        </w:trPr>
        <w:tc>
          <w:tcPr>
            <w:tcW w:w="3150" w:type="dxa"/>
            <w:vAlign w:val="center"/>
          </w:tcPr>
          <w:p w14:paraId="29AECCF2" w14:textId="77777777" w:rsidR="00F2232B" w:rsidRDefault="00F2232B" w:rsidP="00F2232B">
            <w:pPr>
              <w:rPr>
                <w:b/>
              </w:rPr>
            </w:pPr>
            <w:r>
              <w:rPr>
                <w:b/>
              </w:rPr>
              <w:t>Other Reasons</w:t>
            </w:r>
          </w:p>
        </w:tc>
        <w:tc>
          <w:tcPr>
            <w:tcW w:w="6660" w:type="dxa"/>
            <w:vAlign w:val="center"/>
          </w:tcPr>
          <w:p w14:paraId="31F9241A" w14:textId="77777777" w:rsidR="00F2232B" w:rsidRDefault="00F2232B" w:rsidP="00F2232B">
            <w:r>
              <w:t xml:space="preserve">If you clicked </w:t>
            </w:r>
            <w:r w:rsidRPr="00DC74B0">
              <w:rPr>
                <w:b/>
              </w:rPr>
              <w:t>Other</w:t>
            </w:r>
            <w:r>
              <w:t xml:space="preserve"> in the </w:t>
            </w:r>
            <w:r w:rsidRPr="00DC74B0">
              <w:rPr>
                <w:b/>
              </w:rPr>
              <w:t>Delete Reasons</w:t>
            </w:r>
            <w:r>
              <w:t xml:space="preserve"> list, type a reason for deleting the biospecimens.</w:t>
            </w:r>
          </w:p>
        </w:tc>
      </w:tr>
    </w:tbl>
    <w:p w14:paraId="741A504D" w14:textId="77777777" w:rsidR="00F2232B" w:rsidRDefault="00F2232B" w:rsidP="00F2232B">
      <w:pPr>
        <w:pStyle w:val="BodyText"/>
        <w:ind w:left="720" w:right="720"/>
      </w:pPr>
    </w:p>
    <w:p w14:paraId="30879634" w14:textId="77777777" w:rsidR="00F2232B" w:rsidRDefault="00F2232B" w:rsidP="00C9791D">
      <w:pPr>
        <w:pStyle w:val="BodyText"/>
        <w:numPr>
          <w:ilvl w:val="0"/>
          <w:numId w:val="157"/>
        </w:numPr>
        <w:ind w:right="720"/>
      </w:pPr>
      <w:r>
        <w:t xml:space="preserve">Click </w:t>
      </w:r>
      <w:r>
        <w:rPr>
          <w:b/>
        </w:rPr>
        <w:t>SIGN</w:t>
      </w:r>
      <w:r>
        <w:t xml:space="preserve">. </w:t>
      </w:r>
    </w:p>
    <w:p w14:paraId="5C9A2906" w14:textId="77777777" w:rsidR="00F2232B" w:rsidRDefault="00F2232B" w:rsidP="00F2232B">
      <w:pPr>
        <w:pStyle w:val="BodyText"/>
        <w:ind w:left="720" w:right="720"/>
        <w:rPr>
          <w:lang w:val="en-US"/>
        </w:rPr>
      </w:pPr>
      <w:r>
        <w:t>The biospecimens are deleted. You can only view deleted biospecimens or add comments to them.</w:t>
      </w:r>
    </w:p>
    <w:p w14:paraId="2124A6BF" w14:textId="77777777" w:rsidR="00F2232B" w:rsidRDefault="00F2232B" w:rsidP="00F2232B">
      <w:pPr>
        <w:pStyle w:val="BodyText"/>
        <w:ind w:left="720" w:right="720"/>
        <w:rPr>
          <w:lang w:val="en-US"/>
        </w:rPr>
      </w:pPr>
    </w:p>
    <w:p w14:paraId="161D9F84" w14:textId="77777777" w:rsidR="00F2232B" w:rsidRDefault="00F2232B" w:rsidP="00F2232B">
      <w:pPr>
        <w:pStyle w:val="Heading3"/>
      </w:pPr>
      <w:r>
        <w:rPr>
          <w:lang w:val="en-US"/>
        </w:rPr>
        <w:br w:type="page"/>
      </w:r>
      <w:bookmarkStart w:id="4577" w:name="_Generating_Labels_for"/>
      <w:bookmarkStart w:id="4578" w:name="_Toc300125792"/>
      <w:bookmarkStart w:id="4579" w:name="_Toc452993659"/>
      <w:bookmarkStart w:id="4580" w:name="_Toc507164366"/>
      <w:bookmarkEnd w:id="4577"/>
      <w:r>
        <w:lastRenderedPageBreak/>
        <w:t>Generating Labels</w:t>
      </w:r>
      <w:bookmarkEnd w:id="4578"/>
      <w:r>
        <w:t xml:space="preserve"> for Biospecimens in Bulk</w:t>
      </w:r>
      <w:bookmarkEnd w:id="4579"/>
      <w:bookmarkEnd w:id="4580"/>
    </w:p>
    <w:p w14:paraId="097D524A" w14:textId="77777777" w:rsidR="00F2232B" w:rsidRDefault="00F2232B" w:rsidP="00F2232B"/>
    <w:p w14:paraId="27CA915D" w14:textId="77777777" w:rsidR="00F2232B" w:rsidRDefault="00F2232B" w:rsidP="00F2232B">
      <w:r>
        <w:t>To generate barcode labels for biospecimens in bulk:</w:t>
      </w:r>
    </w:p>
    <w:p w14:paraId="21376445" w14:textId="77777777" w:rsidR="00F2232B" w:rsidRDefault="00F2232B" w:rsidP="00F2232B"/>
    <w:p w14:paraId="650E697B" w14:textId="2F3C985A" w:rsidR="00F2232B" w:rsidRDefault="00F2232B" w:rsidP="00C9791D">
      <w:pPr>
        <w:numPr>
          <w:ilvl w:val="0"/>
          <w:numId w:val="156"/>
        </w:numPr>
      </w:pPr>
      <w:del w:id="4581" w:author="Sayali Dev" w:date="2018-01-31T17:54:00Z">
        <w:r w:rsidDel="009A119E">
          <w:delText>Log on</w:delText>
        </w:r>
      </w:del>
      <w:ins w:id="4582" w:author="Sayali Dev" w:date="2018-01-31T17:54:00Z">
        <w:r w:rsidR="009A119E">
          <w:t>Log in</w:t>
        </w:r>
      </w:ins>
      <w:r>
        <w:t xml:space="preserve"> to the application using your </w:t>
      </w:r>
      <w:del w:id="4583" w:author="Sayali Dev" w:date="2018-01-31T17:55:00Z">
        <w:r w:rsidDel="00A62626">
          <w:delText>logon</w:delText>
        </w:r>
      </w:del>
      <w:ins w:id="4584" w:author="Sayali Dev" w:date="2018-01-31T17:55:00Z">
        <w:r w:rsidR="00A62626">
          <w:t>log in</w:t>
        </w:r>
      </w:ins>
      <w:r>
        <w:t xml:space="preserve"> credentials. </w:t>
      </w:r>
    </w:p>
    <w:p w14:paraId="74F17949" w14:textId="77777777" w:rsidR="00F2232B" w:rsidRDefault="00F2232B" w:rsidP="00F2232B">
      <w:pPr>
        <w:ind w:left="720"/>
      </w:pPr>
      <w:r>
        <w:t xml:space="preserve">The CIRRASPEC home page appears. </w:t>
      </w:r>
    </w:p>
    <w:p w14:paraId="6EC6CB0B" w14:textId="77777777" w:rsidR="00F2232B" w:rsidRDefault="00F2232B" w:rsidP="00F2232B">
      <w:pPr>
        <w:ind w:left="720"/>
      </w:pPr>
    </w:p>
    <w:p w14:paraId="5B6869FE" w14:textId="77777777" w:rsidR="00F2232B" w:rsidRDefault="00F2232B" w:rsidP="00C9791D">
      <w:pPr>
        <w:numPr>
          <w:ilvl w:val="0"/>
          <w:numId w:val="156"/>
        </w:numPr>
      </w:pPr>
      <w:r>
        <w:t xml:space="preserve">Point to the arrow on the </w:t>
      </w:r>
      <w:r w:rsidRPr="0036231A">
        <w:rPr>
          <w:b/>
        </w:rPr>
        <w:t>BMS</w:t>
      </w:r>
      <w:r>
        <w:t xml:space="preserve"> tab, and then click </w:t>
      </w:r>
      <w:r>
        <w:rPr>
          <w:b/>
        </w:rPr>
        <w:t>Bulk Modifications</w:t>
      </w:r>
      <w:r>
        <w:t xml:space="preserve">. </w:t>
      </w:r>
    </w:p>
    <w:p w14:paraId="4FB71EFF" w14:textId="77777777" w:rsidR="00F2232B" w:rsidRDefault="00F2232B" w:rsidP="00F2232B">
      <w:pPr>
        <w:pStyle w:val="BodyText"/>
        <w:ind w:left="720" w:right="720"/>
      </w:pPr>
      <w:r>
        <w:t xml:space="preserve">The </w:t>
      </w:r>
      <w:r w:rsidRPr="0036231A">
        <w:rPr>
          <w:b/>
        </w:rPr>
        <w:t xml:space="preserve">Inventory Bulk </w:t>
      </w:r>
      <w:r>
        <w:rPr>
          <w:b/>
          <w:lang w:val="en-US"/>
        </w:rPr>
        <w:t>Modifications</w:t>
      </w:r>
      <w:r>
        <w:t xml:space="preserve"> page appears.</w:t>
      </w:r>
    </w:p>
    <w:p w14:paraId="3F2D01CA" w14:textId="77777777" w:rsidR="00F2232B" w:rsidRDefault="00F2232B" w:rsidP="00F2232B">
      <w:pPr>
        <w:pStyle w:val="BodyText"/>
        <w:ind w:left="720" w:right="720"/>
      </w:pPr>
    </w:p>
    <w:p w14:paraId="3CAA8477" w14:textId="77777777" w:rsidR="00F2232B" w:rsidRDefault="00F2232B" w:rsidP="00C9791D">
      <w:pPr>
        <w:pStyle w:val="BodyText"/>
        <w:numPr>
          <w:ilvl w:val="0"/>
          <w:numId w:val="156"/>
        </w:numPr>
        <w:ind w:right="720"/>
      </w:pPr>
      <w:r>
        <w:t xml:space="preserve">Click the </w:t>
      </w:r>
      <w:r w:rsidRPr="0066516F">
        <w:rPr>
          <w:b/>
        </w:rPr>
        <w:t>Search Inventory</w:t>
      </w:r>
      <w:r>
        <w:t xml:space="preserve"> link, and then select the biospecimens that you want to add.</w:t>
      </w:r>
    </w:p>
    <w:p w14:paraId="74A89A26" w14:textId="77777777" w:rsidR="00F2232B" w:rsidRDefault="00F2232B" w:rsidP="00F2232B">
      <w:pPr>
        <w:pStyle w:val="BodyText"/>
        <w:ind w:left="720" w:right="720"/>
      </w:pPr>
      <w:r>
        <w:t xml:space="preserve">The </w:t>
      </w:r>
      <w:r w:rsidRPr="00E02D03">
        <w:rPr>
          <w:b/>
        </w:rPr>
        <w:t xml:space="preserve">Inventory Bulk </w:t>
      </w:r>
      <w:r>
        <w:rPr>
          <w:b/>
          <w:lang w:val="en-US"/>
        </w:rPr>
        <w:t>Modifications</w:t>
      </w:r>
      <w:r>
        <w:t xml:space="preserve"> page displays the biospecimens that you selected.</w:t>
      </w:r>
      <w:r w:rsidDel="0079321F">
        <w:t xml:space="preserve"> </w:t>
      </w:r>
    </w:p>
    <w:p w14:paraId="032EAA9B" w14:textId="77777777" w:rsidR="00F2232B" w:rsidRDefault="00F2232B" w:rsidP="00F2232B">
      <w:pPr>
        <w:pStyle w:val="BodyText"/>
        <w:ind w:left="1440" w:right="720"/>
        <w:rPr>
          <w:lang w:val="en-US"/>
        </w:rPr>
      </w:pPr>
    </w:p>
    <w:p w14:paraId="3053A718" w14:textId="77777777" w:rsidR="00F2232B" w:rsidRPr="00B21DD0" w:rsidRDefault="00F2232B" w:rsidP="00C9791D">
      <w:pPr>
        <w:pStyle w:val="BodyText"/>
        <w:numPr>
          <w:ilvl w:val="0"/>
          <w:numId w:val="156"/>
        </w:numPr>
        <w:ind w:right="720"/>
        <w:rPr>
          <w:lang w:val="en-US"/>
        </w:rPr>
      </w:pPr>
      <w:r>
        <w:rPr>
          <w:lang w:val="en-US"/>
        </w:rPr>
        <w:t xml:space="preserve">In the </w:t>
      </w:r>
      <w:r w:rsidRPr="00106C1C">
        <w:rPr>
          <w:b/>
          <w:lang w:val="en-US"/>
        </w:rPr>
        <w:t>Search Sample and Worklists</w:t>
      </w:r>
      <w:r>
        <w:rPr>
          <w:lang w:val="en-US"/>
        </w:rPr>
        <w:t xml:space="preserve"> window, search, </w:t>
      </w:r>
      <w:r>
        <w:t xml:space="preserve">select </w:t>
      </w:r>
      <w:r>
        <w:rPr>
          <w:lang w:val="en-US"/>
        </w:rPr>
        <w:t xml:space="preserve">and add </w:t>
      </w:r>
      <w:r>
        <w:t xml:space="preserve">the biospecimens </w:t>
      </w:r>
      <w:r>
        <w:rPr>
          <w:lang w:val="en-US"/>
        </w:rPr>
        <w:t xml:space="preserve">for which </w:t>
      </w:r>
      <w:r>
        <w:t xml:space="preserve">you want to </w:t>
      </w:r>
      <w:r>
        <w:rPr>
          <w:lang w:val="en-US"/>
        </w:rPr>
        <w:t>generate labels.</w:t>
      </w:r>
      <w:r>
        <w:rPr>
          <w:lang w:val="en-US"/>
        </w:rPr>
        <w:br/>
      </w:r>
      <w:r>
        <w:t xml:space="preserve">The </w:t>
      </w:r>
      <w:r w:rsidRPr="00E02D03">
        <w:rPr>
          <w:b/>
        </w:rPr>
        <w:t xml:space="preserve">Inventory Bulk </w:t>
      </w:r>
      <w:r>
        <w:rPr>
          <w:b/>
          <w:lang w:val="en-US"/>
        </w:rPr>
        <w:t>Modifications</w:t>
      </w:r>
      <w:r>
        <w:t xml:space="preserve"> page displays the biospecimens that you selected. </w:t>
      </w:r>
      <w:r>
        <w:rPr>
          <w:lang w:val="en-US"/>
        </w:rPr>
        <w:br/>
      </w:r>
      <w:r w:rsidRPr="007B07BB">
        <w:rPr>
          <w:b/>
          <w:lang w:val="en-US"/>
        </w:rPr>
        <w:t>Note:</w:t>
      </w:r>
      <w:r>
        <w:rPr>
          <w:lang w:val="en-US"/>
        </w:rPr>
        <w:t xml:space="preserve"> For information about using the </w:t>
      </w:r>
      <w:r w:rsidRPr="00476199">
        <w:rPr>
          <w:b/>
          <w:lang w:val="en-US"/>
        </w:rPr>
        <w:t>Search Samples and Worklists</w:t>
      </w:r>
      <w:r>
        <w:rPr>
          <w:lang w:val="en-US"/>
        </w:rPr>
        <w:t xml:space="preserve"> window, see </w:t>
      </w:r>
      <w:hyperlink w:anchor="SearchingSamplesAndWorklists" w:history="1">
        <w:r w:rsidRPr="007B07BB">
          <w:rPr>
            <w:rStyle w:val="Hyperlink"/>
            <w:b/>
            <w:lang w:val="en-US"/>
          </w:rPr>
          <w:t>Using the Search Samples and Worklists Window</w:t>
        </w:r>
      </w:hyperlink>
      <w:r>
        <w:rPr>
          <w:lang w:val="en-US"/>
        </w:rPr>
        <w:t>.</w:t>
      </w:r>
      <w:r w:rsidRPr="00B21DD0">
        <w:rPr>
          <w:lang w:val="en-US"/>
        </w:rPr>
        <w:br/>
      </w:r>
    </w:p>
    <w:p w14:paraId="143E12B3" w14:textId="77777777" w:rsidR="00F2232B" w:rsidRDefault="00F2232B" w:rsidP="00C9791D">
      <w:pPr>
        <w:pStyle w:val="BodyText"/>
        <w:numPr>
          <w:ilvl w:val="0"/>
          <w:numId w:val="156"/>
        </w:numPr>
        <w:ind w:right="720"/>
      </w:pPr>
      <w:r w:rsidRPr="00CE3865">
        <w:rPr>
          <w:lang w:val="en-US"/>
        </w:rPr>
        <w:t xml:space="preserve">On </w:t>
      </w:r>
      <w:r>
        <w:rPr>
          <w:lang w:val="en-US"/>
        </w:rPr>
        <w:t>the list of biospecimens on</w:t>
      </w:r>
      <w:r w:rsidRPr="00CE3865">
        <w:rPr>
          <w:lang w:val="en-US"/>
        </w:rPr>
        <w:t xml:space="preserve"> the</w:t>
      </w:r>
      <w:r w:rsidRPr="00AB077F">
        <w:rPr>
          <w:b/>
          <w:lang w:val="en-US"/>
        </w:rPr>
        <w:t xml:space="preserve"> </w:t>
      </w:r>
      <w:r w:rsidRPr="00AB077F">
        <w:rPr>
          <w:b/>
        </w:rPr>
        <w:t xml:space="preserve">Inventory Bulk </w:t>
      </w:r>
      <w:r>
        <w:rPr>
          <w:b/>
          <w:lang w:val="en-US"/>
        </w:rPr>
        <w:t>Modifications</w:t>
      </w:r>
      <w:r>
        <w:t xml:space="preserve"> page</w:t>
      </w:r>
      <w:r>
        <w:rPr>
          <w:lang w:val="en-US"/>
        </w:rPr>
        <w:t>, s</w:t>
      </w:r>
      <w:r>
        <w:t xml:space="preserve">elect the checkboxes of the biospecimens </w:t>
      </w:r>
      <w:r>
        <w:rPr>
          <w:lang w:val="en-US"/>
        </w:rPr>
        <w:t>for</w:t>
      </w:r>
      <w:r>
        <w:t xml:space="preserve"> which you want to </w:t>
      </w:r>
      <w:r>
        <w:rPr>
          <w:lang w:val="en-US"/>
        </w:rPr>
        <w:t>generate labels</w:t>
      </w:r>
      <w:r>
        <w:t xml:space="preserve">. </w:t>
      </w:r>
      <w:r>
        <w:br/>
      </w:r>
      <w:r w:rsidRPr="00A02E24">
        <w:rPr>
          <w:b/>
        </w:rPr>
        <w:t>Note</w:t>
      </w:r>
      <w:r w:rsidRPr="00EA3CC0">
        <w:rPr>
          <w:b/>
        </w:rPr>
        <w:t>:</w:t>
      </w:r>
      <w:r w:rsidRPr="00A02E24">
        <w:t xml:space="preserve"> </w:t>
      </w:r>
      <w:r>
        <w:t xml:space="preserve">To </w:t>
      </w:r>
      <w:r w:rsidRPr="009B78C5">
        <w:rPr>
          <w:lang w:val="en-US"/>
        </w:rPr>
        <w:t>select</w:t>
      </w:r>
      <w:r>
        <w:t xml:space="preserve"> all biospecimens, select the checkbox on the gray header. </w:t>
      </w:r>
    </w:p>
    <w:p w14:paraId="2C601261" w14:textId="77777777" w:rsidR="00F2232B" w:rsidRDefault="00F2232B" w:rsidP="00F2232B">
      <w:pPr>
        <w:pStyle w:val="BodyText"/>
        <w:ind w:right="720"/>
        <w:rPr>
          <w:lang w:val="en-US"/>
        </w:rPr>
      </w:pPr>
    </w:p>
    <w:p w14:paraId="7CADD34C" w14:textId="77777777" w:rsidR="00F2232B" w:rsidRDefault="00F2232B" w:rsidP="00C9791D">
      <w:pPr>
        <w:pStyle w:val="BodyText"/>
        <w:numPr>
          <w:ilvl w:val="0"/>
          <w:numId w:val="156"/>
        </w:numPr>
        <w:ind w:right="720"/>
      </w:pPr>
      <w:r>
        <w:t xml:space="preserve">In the </w:t>
      </w:r>
      <w:r w:rsidRPr="008A28FD">
        <w:rPr>
          <w:b/>
        </w:rPr>
        <w:t>Actions</w:t>
      </w:r>
      <w:r>
        <w:t xml:space="preserve"> list, click </w:t>
      </w:r>
      <w:r w:rsidRPr="008A28FD">
        <w:rPr>
          <w:b/>
        </w:rPr>
        <w:t>Generate Labels</w:t>
      </w:r>
      <w:r>
        <w:t xml:space="preserve">, and then click </w:t>
      </w:r>
      <w:r w:rsidRPr="00227EB9">
        <w:rPr>
          <w:b/>
        </w:rPr>
        <w:t>INITIATE</w:t>
      </w:r>
      <w:r>
        <w:t xml:space="preserve">. </w:t>
      </w:r>
    </w:p>
    <w:p w14:paraId="3390166D" w14:textId="77777777" w:rsidR="00F2232B" w:rsidRDefault="00F2232B" w:rsidP="00F2232B">
      <w:pPr>
        <w:pStyle w:val="BodyText"/>
        <w:ind w:left="720" w:right="720"/>
        <w:rPr>
          <w:lang w:val="en-US"/>
        </w:rPr>
      </w:pPr>
      <w:r>
        <w:t xml:space="preserve">The print barcode window appears. </w:t>
      </w:r>
    </w:p>
    <w:p w14:paraId="39B92B57" w14:textId="77777777" w:rsidR="00F2232B" w:rsidRPr="00D65F37" w:rsidRDefault="00F2232B" w:rsidP="00F2232B">
      <w:pPr>
        <w:pStyle w:val="BodyText"/>
        <w:ind w:left="720" w:right="720"/>
        <w:rPr>
          <w:lang w:val="en-US"/>
        </w:rPr>
      </w:pPr>
    </w:p>
    <w:p w14:paraId="0FC076FC" w14:textId="77777777" w:rsidR="00F2232B" w:rsidRDefault="00F2232B" w:rsidP="00F2232B">
      <w:pPr>
        <w:ind w:left="720"/>
      </w:pPr>
      <w:r>
        <w:rPr>
          <w:noProof/>
        </w:rPr>
        <w:drawing>
          <wp:inline distT="0" distB="0" distL="0" distR="0" wp14:anchorId="0326BD4D" wp14:editId="0038E7E0">
            <wp:extent cx="2787495" cy="3695700"/>
            <wp:effectExtent l="19050" t="19050" r="13335"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805480" cy="3719545"/>
                    </a:xfrm>
                    <a:prstGeom prst="rect">
                      <a:avLst/>
                    </a:prstGeom>
                    <a:ln w="3175">
                      <a:solidFill>
                        <a:schemeClr val="tx1"/>
                      </a:solidFill>
                    </a:ln>
                  </pic:spPr>
                </pic:pic>
              </a:graphicData>
            </a:graphic>
          </wp:inline>
        </w:drawing>
      </w:r>
    </w:p>
    <w:p w14:paraId="65A154DF" w14:textId="77777777" w:rsidR="00F2232B" w:rsidRDefault="00F2232B" w:rsidP="00F2232B">
      <w:pPr>
        <w:pStyle w:val="Figure"/>
        <w:tabs>
          <w:tab w:val="clear" w:pos="1710"/>
          <w:tab w:val="num" w:pos="1800"/>
        </w:tabs>
        <w:ind w:left="1152" w:hanging="432"/>
      </w:pPr>
      <w:r>
        <w:t xml:space="preserve"> Print barcode window</w:t>
      </w:r>
    </w:p>
    <w:p w14:paraId="7941D91B" w14:textId="77777777" w:rsidR="00F2232B" w:rsidRDefault="00F2232B" w:rsidP="00F2232B">
      <w:pPr>
        <w:pStyle w:val="BodyText"/>
        <w:ind w:left="720" w:right="720"/>
      </w:pPr>
    </w:p>
    <w:p w14:paraId="6E32E8CD" w14:textId="77777777" w:rsidR="00F2232B" w:rsidRDefault="00F2232B" w:rsidP="00C9791D">
      <w:pPr>
        <w:pStyle w:val="BodyText"/>
        <w:numPr>
          <w:ilvl w:val="0"/>
          <w:numId w:val="156"/>
        </w:numPr>
      </w:pPr>
      <w:r>
        <w:rPr>
          <w:lang w:val="en-US"/>
        </w:rPr>
        <w:lastRenderedPageBreak/>
        <w:t>To print labels to a PDF file, c</w:t>
      </w:r>
      <w:r w:rsidRPr="0008538D">
        <w:t xml:space="preserve">lick </w:t>
      </w:r>
      <w:r w:rsidRPr="00E3105C">
        <w:rPr>
          <w:b/>
        </w:rPr>
        <w:t>PDF</w:t>
      </w:r>
      <w:r w:rsidRPr="00E3105C">
        <w:t xml:space="preserve"> </w:t>
      </w:r>
      <w:r>
        <w:t xml:space="preserve">next to </w:t>
      </w:r>
      <w:r w:rsidRPr="00DE2BEF">
        <w:t>the label template</w:t>
      </w:r>
      <w:r>
        <w:t xml:space="preserve"> </w:t>
      </w:r>
      <w:r>
        <w:rPr>
          <w:lang w:val="en-US"/>
        </w:rPr>
        <w:t>for</w:t>
      </w:r>
      <w:r>
        <w:t xml:space="preserve"> which you want to generate a barcode label, and then click </w:t>
      </w:r>
      <w:r w:rsidRPr="004D4119">
        <w:rPr>
          <w:b/>
        </w:rPr>
        <w:t>SUBMIT</w:t>
      </w:r>
      <w:r>
        <w:t>.</w:t>
      </w:r>
    </w:p>
    <w:p w14:paraId="3219F463" w14:textId="77777777" w:rsidR="00F2232B" w:rsidRDefault="00F2232B" w:rsidP="00F2232B">
      <w:pPr>
        <w:pStyle w:val="BodyText"/>
        <w:ind w:left="720"/>
      </w:pPr>
      <w:r>
        <w:t>The image of the bar</w:t>
      </w:r>
      <w:r w:rsidRPr="00DC6FC5">
        <w:t xml:space="preserve">code label that is associated with the </w:t>
      </w:r>
      <w:r>
        <w:t>biospecimen</w:t>
      </w:r>
      <w:r w:rsidRPr="00DC6FC5">
        <w:t xml:space="preserve"> appears below</w:t>
      </w:r>
      <w:r>
        <w:t>.</w:t>
      </w:r>
      <w:r>
        <w:br/>
      </w:r>
      <w:r w:rsidRPr="0049043D">
        <w:br/>
      </w:r>
      <w:r>
        <w:rPr>
          <w:noProof/>
          <w:lang w:val="en-US" w:eastAsia="en-US"/>
        </w:rPr>
        <w:drawing>
          <wp:inline distT="0" distB="0" distL="0" distR="0" wp14:anchorId="222438FF" wp14:editId="62AB5716">
            <wp:extent cx="2939800" cy="3897630"/>
            <wp:effectExtent l="19050" t="19050" r="13335" b="266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948489" cy="3909150"/>
                    </a:xfrm>
                    <a:prstGeom prst="rect">
                      <a:avLst/>
                    </a:prstGeom>
                    <a:ln w="3175">
                      <a:solidFill>
                        <a:schemeClr val="tx1"/>
                      </a:solidFill>
                    </a:ln>
                  </pic:spPr>
                </pic:pic>
              </a:graphicData>
            </a:graphic>
          </wp:inline>
        </w:drawing>
      </w:r>
    </w:p>
    <w:p w14:paraId="28C153CE" w14:textId="77777777" w:rsidR="00F2232B" w:rsidRDefault="00F2232B" w:rsidP="00F2232B">
      <w:pPr>
        <w:pStyle w:val="Figure"/>
        <w:tabs>
          <w:tab w:val="clear" w:pos="1710"/>
          <w:tab w:val="num" w:pos="1800"/>
        </w:tabs>
        <w:ind w:left="1152" w:hanging="432"/>
      </w:pPr>
      <w:r>
        <w:t>Print barcode window with label</w:t>
      </w:r>
    </w:p>
    <w:p w14:paraId="1BB8D783" w14:textId="77777777" w:rsidR="00F2232B" w:rsidRDefault="00F2232B" w:rsidP="00F2232B"/>
    <w:p w14:paraId="1D306F9E" w14:textId="77777777" w:rsidR="00F2232B" w:rsidRDefault="00F2232B" w:rsidP="00F2232B">
      <w:pPr>
        <w:pStyle w:val="BodyText"/>
        <w:ind w:left="720"/>
        <w:rPr>
          <w:lang w:val="en-US"/>
        </w:rPr>
      </w:pPr>
      <w:r w:rsidRPr="00AF38DA">
        <w:rPr>
          <w:b/>
        </w:rPr>
        <w:t>Note</w:t>
      </w:r>
      <w:r>
        <w:t xml:space="preserve">: </w:t>
      </w:r>
      <w:r>
        <w:rPr>
          <w:lang w:val="en-US"/>
        </w:rPr>
        <w:t>To identify tools for viewing multiple labels, printing labels and saving the file to your machine, hover the cursor over the icons in the horizontal and vertical navigation bars.</w:t>
      </w:r>
    </w:p>
    <w:p w14:paraId="6636CE9F" w14:textId="77777777" w:rsidR="00F2232B" w:rsidRDefault="00F2232B" w:rsidP="00F2232B">
      <w:pPr>
        <w:pStyle w:val="BodyText"/>
        <w:ind w:left="720"/>
        <w:rPr>
          <w:lang w:val="en-US"/>
        </w:rPr>
      </w:pPr>
    </w:p>
    <w:p w14:paraId="5FA19BE0" w14:textId="16D26038" w:rsidR="00F2232B" w:rsidRDefault="00F2232B" w:rsidP="00F2232B">
      <w:pPr>
        <w:pStyle w:val="Heading1"/>
      </w:pPr>
      <w:r>
        <w:rPr>
          <w:lang w:val="en-US"/>
        </w:rPr>
        <w:br w:type="page"/>
      </w:r>
      <w:bookmarkStart w:id="4585" w:name="BulkAddSpecificity"/>
      <w:bookmarkEnd w:id="4585"/>
    </w:p>
    <w:p w14:paraId="1FC2084E" w14:textId="2B0C9222" w:rsidR="00AC709E" w:rsidRPr="00356F77" w:rsidRDefault="00EC05B3" w:rsidP="00AC709E">
      <w:pPr>
        <w:pStyle w:val="Heading1"/>
        <w:rPr>
          <w:rPrChange w:id="4586" w:author="Sayali Dev" w:date="2018-02-23T15:47:00Z">
            <w:rPr>
              <w:lang w:val="en-US"/>
            </w:rPr>
          </w:rPrChange>
        </w:rPr>
      </w:pPr>
      <w:bookmarkStart w:id="4587" w:name="_Toc507164367"/>
      <w:ins w:id="4588" w:author="Sayali Dev" w:date="2018-02-12T18:54:00Z">
        <w:r>
          <w:rPr>
            <w:noProof/>
          </w:rPr>
          <w:lastRenderedPageBreak/>
          <w:t xml:space="preserve">Search by Date Ranges, </w:t>
        </w:r>
        <w:r w:rsidR="00C27076">
          <w:t xml:space="preserve">Change </w:t>
        </w:r>
        <w:r>
          <w:t xml:space="preserve">Search Results display, </w:t>
        </w:r>
        <w:r>
          <w:rPr>
            <w:noProof/>
          </w:rPr>
          <w:t>Manage Events and Upload Files</w:t>
        </w:r>
      </w:ins>
      <w:bookmarkEnd w:id="4587"/>
      <w:del w:id="4589" w:author="Sayali Dev" w:date="2018-02-12T18:54:00Z">
        <w:r w:rsidR="00AC709E" w:rsidDel="00EC05B3">
          <w:delText>Search by Date Ranges, Manage Events and Upload Files</w:delText>
        </w:r>
      </w:del>
      <w:r w:rsidR="00AC709E">
        <w:t xml:space="preserve"> </w:t>
      </w:r>
    </w:p>
    <w:p w14:paraId="55E5D2B7" w14:textId="77777777" w:rsidR="00F2232B" w:rsidRDefault="00F2232B" w:rsidP="00F2232B">
      <w:pPr>
        <w:tabs>
          <w:tab w:val="left" w:pos="10620"/>
        </w:tabs>
        <w:ind w:right="720"/>
      </w:pPr>
    </w:p>
    <w:p w14:paraId="6CD1975C" w14:textId="77777777" w:rsidR="00F2232B" w:rsidRDefault="00F2232B" w:rsidP="00F2232B">
      <w:pPr>
        <w:pStyle w:val="Heading2"/>
      </w:pPr>
      <w:bookmarkStart w:id="4590" w:name="DateRangeSearches"/>
      <w:bookmarkStart w:id="4591" w:name="_Toc282093901"/>
      <w:bookmarkStart w:id="4592" w:name="_Toc452993661"/>
      <w:bookmarkStart w:id="4593" w:name="_Toc507164368"/>
      <w:bookmarkEnd w:id="4590"/>
      <w:r>
        <w:t>Understanding the</w:t>
      </w:r>
      <w:r w:rsidRPr="00282C17">
        <w:t xml:space="preserve"> Date</w:t>
      </w:r>
      <w:r>
        <w:t xml:space="preserve"> Range Search Options</w:t>
      </w:r>
      <w:bookmarkEnd w:id="4591"/>
      <w:bookmarkEnd w:id="4592"/>
      <w:bookmarkEnd w:id="4593"/>
      <w:r>
        <w:t xml:space="preserve"> </w:t>
      </w:r>
    </w:p>
    <w:p w14:paraId="3FA89F4E" w14:textId="77777777" w:rsidR="00F2232B" w:rsidRDefault="00F2232B" w:rsidP="00F2232B"/>
    <w:p w14:paraId="42F448FB" w14:textId="77777777" w:rsidR="00F2232B" w:rsidRDefault="00F2232B" w:rsidP="00F2232B">
      <w:r>
        <w:t>You can search for information using the date range options in the search pane of any module in BMS.</w:t>
      </w:r>
    </w:p>
    <w:p w14:paraId="30A09043" w14:textId="77777777" w:rsidR="00F2232B" w:rsidRDefault="00F2232B" w:rsidP="00F2232B"/>
    <w:p w14:paraId="1ACB3455" w14:textId="77777777" w:rsidR="00F2232B" w:rsidRDefault="00F2232B" w:rsidP="00F2232B">
      <w:r>
        <w:t>To understand the date range options:</w:t>
      </w:r>
      <w:r>
        <w:br/>
      </w:r>
    </w:p>
    <w:p w14:paraId="00A35A21" w14:textId="42AD8EAF" w:rsidR="00F2232B" w:rsidRDefault="00F2232B" w:rsidP="00E55723">
      <w:pPr>
        <w:numPr>
          <w:ilvl w:val="0"/>
          <w:numId w:val="45"/>
        </w:numPr>
      </w:pPr>
      <w:del w:id="4594" w:author="Sayali Dev" w:date="2018-01-31T17:54:00Z">
        <w:r w:rsidDel="009A119E">
          <w:delText>Log on</w:delText>
        </w:r>
      </w:del>
      <w:ins w:id="4595" w:author="Sayali Dev" w:date="2018-01-31T17:54:00Z">
        <w:r w:rsidR="009A119E">
          <w:t>Log in</w:t>
        </w:r>
      </w:ins>
      <w:r>
        <w:t xml:space="preserve"> to the application using your </w:t>
      </w:r>
      <w:del w:id="4596" w:author="Sayali Dev" w:date="2018-01-31T17:55:00Z">
        <w:r w:rsidDel="00A62626">
          <w:delText>logon</w:delText>
        </w:r>
      </w:del>
      <w:ins w:id="4597" w:author="Sayali Dev" w:date="2018-01-31T17:55:00Z">
        <w:r w:rsidR="00A62626">
          <w:t>log in</w:t>
        </w:r>
      </w:ins>
      <w:r>
        <w:t xml:space="preserve"> credentials. </w:t>
      </w:r>
    </w:p>
    <w:p w14:paraId="15C54EC6" w14:textId="77777777" w:rsidR="00F2232B" w:rsidRDefault="00F2232B" w:rsidP="00F2232B">
      <w:pPr>
        <w:ind w:left="720"/>
      </w:pPr>
      <w:r>
        <w:t xml:space="preserve">The home page appears. </w:t>
      </w:r>
    </w:p>
    <w:p w14:paraId="4D6BD0E8" w14:textId="77777777" w:rsidR="00F2232B" w:rsidRDefault="00F2232B" w:rsidP="00F2232B">
      <w:pPr>
        <w:ind w:left="720"/>
      </w:pPr>
    </w:p>
    <w:p w14:paraId="3C3A247E" w14:textId="05CFD31A" w:rsidR="00F2232B" w:rsidRDefault="00F2232B" w:rsidP="00E55723">
      <w:pPr>
        <w:numPr>
          <w:ilvl w:val="0"/>
          <w:numId w:val="45"/>
        </w:numPr>
      </w:pPr>
      <w:r>
        <w:t xml:space="preserve">Point to the arrow of the </w:t>
      </w:r>
      <w:r w:rsidRPr="00196736">
        <w:rPr>
          <w:b/>
        </w:rPr>
        <w:t>BMS</w:t>
      </w:r>
      <w:r>
        <w:t xml:space="preserve"> tab, and then click the module</w:t>
      </w:r>
      <w:ins w:id="4598" w:author="Sayali Dev" w:date="2018-02-12T18:43:00Z">
        <w:r w:rsidR="008B5DB9">
          <w:t xml:space="preserve"> (Kits Inventory, Kits Shipment, </w:t>
        </w:r>
      </w:ins>
      <w:r>
        <w:t xml:space="preserve"> for which you want to access the search pane.</w:t>
      </w:r>
    </w:p>
    <w:p w14:paraId="1D96CD98" w14:textId="77777777" w:rsidR="00F2232B" w:rsidRDefault="00F2232B" w:rsidP="00F2232B">
      <w:pPr>
        <w:ind w:left="720"/>
      </w:pPr>
      <w:r w:rsidRPr="006B1D52">
        <w:t xml:space="preserve">The search pane for the </w:t>
      </w:r>
      <w:r>
        <w:t xml:space="preserve">module </w:t>
      </w:r>
      <w:r w:rsidRPr="006B1D52">
        <w:t xml:space="preserve">that you selected appears </w:t>
      </w:r>
      <w:r>
        <w:t>on the left side of the page.</w:t>
      </w:r>
    </w:p>
    <w:p w14:paraId="3D59EF33" w14:textId="77777777" w:rsidR="00F2232B" w:rsidRDefault="00F2232B" w:rsidP="00F2232B">
      <w:pPr>
        <w:ind w:left="720"/>
      </w:pPr>
    </w:p>
    <w:p w14:paraId="3E3A4D19" w14:textId="77777777" w:rsidR="00F2232B" w:rsidRDefault="00F2232B" w:rsidP="00E55723">
      <w:pPr>
        <w:numPr>
          <w:ilvl w:val="0"/>
          <w:numId w:val="45"/>
        </w:numPr>
      </w:pPr>
      <w:r>
        <w:t xml:space="preserve">To specify the date range, click the date icon </w:t>
      </w:r>
      <w:r>
        <w:rPr>
          <w:noProof/>
        </w:rPr>
        <w:drawing>
          <wp:inline distT="0" distB="0" distL="0" distR="0" wp14:anchorId="6238C95F" wp14:editId="37922E4F">
            <wp:extent cx="149860" cy="149860"/>
            <wp:effectExtent l="0" t="0" r="2540" b="2540"/>
            <wp:docPr id="204" name="Picture 204"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Search calenda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t xml:space="preserve"> for the </w:t>
      </w:r>
      <w:r w:rsidRPr="008B4A76">
        <w:rPr>
          <w:b/>
        </w:rPr>
        <w:t>Date Range</w:t>
      </w:r>
      <w:r>
        <w:t xml:space="preserve"> box. </w:t>
      </w:r>
    </w:p>
    <w:p w14:paraId="5DAC7C31" w14:textId="77777777" w:rsidR="00F2232B" w:rsidRDefault="00F2232B" w:rsidP="00F2232B">
      <w:pPr>
        <w:ind w:left="720"/>
      </w:pPr>
      <w:r>
        <w:t>A list of date range options appears.</w:t>
      </w:r>
      <w:r>
        <w:br/>
      </w:r>
    </w:p>
    <w:p w14:paraId="3D2541E9" w14:textId="77777777" w:rsidR="00F2232B" w:rsidRDefault="00F2232B" w:rsidP="00F2232B">
      <w:pPr>
        <w:pStyle w:val="Caption"/>
        <w:ind w:firstLine="720"/>
      </w:pPr>
      <w:r w:rsidRPr="00D4324C">
        <w:rPr>
          <w:noProof/>
        </w:rPr>
        <w:drawing>
          <wp:inline distT="0" distB="0" distL="0" distR="0" wp14:anchorId="7E075CA5" wp14:editId="7B7A1EDF">
            <wp:extent cx="2435860" cy="2377440"/>
            <wp:effectExtent l="19050" t="19050" r="21590" b="22860"/>
            <wp:docPr id="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435860" cy="2377440"/>
                    </a:xfrm>
                    <a:prstGeom prst="rect">
                      <a:avLst/>
                    </a:prstGeom>
                    <a:noFill/>
                    <a:ln w="3175">
                      <a:solidFill>
                        <a:schemeClr val="tx1"/>
                      </a:solidFill>
                    </a:ln>
                  </pic:spPr>
                </pic:pic>
              </a:graphicData>
            </a:graphic>
          </wp:inline>
        </w:drawing>
      </w:r>
    </w:p>
    <w:p w14:paraId="595E66E1" w14:textId="77777777" w:rsidR="00F2232B" w:rsidRDefault="00F2232B" w:rsidP="00F2232B">
      <w:pPr>
        <w:pStyle w:val="Figure"/>
        <w:tabs>
          <w:tab w:val="clear" w:pos="1710"/>
          <w:tab w:val="num" w:pos="1800"/>
        </w:tabs>
        <w:ind w:left="1152" w:hanging="432"/>
      </w:pPr>
      <w:r>
        <w:t>Date range options</w:t>
      </w:r>
    </w:p>
    <w:p w14:paraId="159D9A69" w14:textId="77777777" w:rsidR="00F2232B" w:rsidRDefault="00F2232B" w:rsidP="00F2232B">
      <w:pPr>
        <w:ind w:firstLine="720"/>
      </w:pPr>
    </w:p>
    <w:p w14:paraId="5A396B5C" w14:textId="77777777" w:rsidR="00F2232B" w:rsidRDefault="00F2232B" w:rsidP="00E55723">
      <w:pPr>
        <w:numPr>
          <w:ilvl w:val="0"/>
          <w:numId w:val="45"/>
        </w:numPr>
      </w:pPr>
      <w:r>
        <w:t xml:space="preserve">Click the appropriate </w:t>
      </w:r>
      <w:r w:rsidRPr="00FF2A60">
        <w:t>date</w:t>
      </w:r>
      <w:r>
        <w:rPr>
          <w:b/>
        </w:rPr>
        <w:t xml:space="preserve"> </w:t>
      </w:r>
      <w:r>
        <w:t>range option. Following table lists each range option and its description.</w:t>
      </w:r>
    </w:p>
    <w:p w14:paraId="67D8919E" w14:textId="77777777" w:rsidR="00F2232B" w:rsidRDefault="00F2232B" w:rsidP="00F2232B">
      <w:pPr>
        <w:pStyle w:val="Heading3"/>
      </w:pPr>
    </w:p>
    <w:p w14:paraId="7A575B7F" w14:textId="743861B1" w:rsidR="00F2232B" w:rsidRPr="00E6143E" w:rsidRDefault="00F2232B" w:rsidP="00F2232B">
      <w:pPr>
        <w:pStyle w:val="Caption"/>
        <w:ind w:firstLine="720"/>
      </w:pPr>
      <w:r>
        <w:t xml:space="preserve">Table </w:t>
      </w:r>
      <w:r w:rsidR="00653CE2">
        <w:fldChar w:fldCharType="begin"/>
      </w:r>
      <w:r w:rsidR="00653CE2">
        <w:instrText xml:space="preserve"> SEQ Figure \* ARABIC </w:instrText>
      </w:r>
      <w:r w:rsidR="00653CE2">
        <w:fldChar w:fldCharType="separate"/>
      </w:r>
      <w:ins w:id="4599" w:author="Sayali Dev" w:date="2018-02-02T13:47:00Z">
        <w:r w:rsidR="00EB76E3">
          <w:rPr>
            <w:noProof/>
          </w:rPr>
          <w:t>61</w:t>
        </w:r>
      </w:ins>
      <w:del w:id="4600" w:author="Sayali Dev" w:date="2018-02-02T13:47:00Z">
        <w:r w:rsidDel="00EB76E3">
          <w:rPr>
            <w:noProof/>
          </w:rPr>
          <w:delText>69</w:delText>
        </w:r>
      </w:del>
      <w:r w:rsidR="00653CE2">
        <w:rPr>
          <w:noProof/>
        </w:rPr>
        <w:fldChar w:fldCharType="end"/>
      </w:r>
      <w:r>
        <w:t>: Date range options</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F2232B" w:rsidRPr="007A152E" w14:paraId="0531D2C9" w14:textId="77777777" w:rsidTr="00F2232B">
        <w:trPr>
          <w:cantSplit/>
          <w:trHeight w:val="288"/>
          <w:tblHeader/>
        </w:trPr>
        <w:tc>
          <w:tcPr>
            <w:tcW w:w="2790" w:type="dxa"/>
            <w:shd w:val="clear" w:color="auto" w:fill="BFBFBF"/>
            <w:vAlign w:val="center"/>
          </w:tcPr>
          <w:p w14:paraId="045E1612" w14:textId="77777777" w:rsidR="00F2232B" w:rsidRPr="007A152E" w:rsidRDefault="00F2232B" w:rsidP="00F2232B">
            <w:pPr>
              <w:rPr>
                <w:b/>
              </w:rPr>
            </w:pPr>
            <w:bookmarkStart w:id="4601" w:name="_Toc282093903"/>
            <w:r w:rsidRPr="007A152E">
              <w:rPr>
                <w:b/>
              </w:rPr>
              <w:t>Option</w:t>
            </w:r>
          </w:p>
        </w:tc>
        <w:tc>
          <w:tcPr>
            <w:tcW w:w="7020" w:type="dxa"/>
            <w:shd w:val="clear" w:color="auto" w:fill="BFBFBF"/>
            <w:vAlign w:val="center"/>
          </w:tcPr>
          <w:p w14:paraId="288158A1" w14:textId="77777777" w:rsidR="00F2232B" w:rsidRPr="007A152E" w:rsidRDefault="00F2232B" w:rsidP="00F2232B">
            <w:pPr>
              <w:rPr>
                <w:b/>
              </w:rPr>
            </w:pPr>
            <w:r w:rsidRPr="007A152E">
              <w:rPr>
                <w:b/>
              </w:rPr>
              <w:t>Description</w:t>
            </w:r>
          </w:p>
        </w:tc>
      </w:tr>
      <w:tr w:rsidR="00F2232B" w14:paraId="3434B1E1" w14:textId="77777777" w:rsidTr="00F2232B">
        <w:trPr>
          <w:cantSplit/>
          <w:trHeight w:val="288"/>
        </w:trPr>
        <w:tc>
          <w:tcPr>
            <w:tcW w:w="2790" w:type="dxa"/>
            <w:vAlign w:val="center"/>
          </w:tcPr>
          <w:p w14:paraId="637028A2" w14:textId="77777777" w:rsidR="00F2232B" w:rsidRPr="007A152E" w:rsidRDefault="00F2232B" w:rsidP="00F2232B">
            <w:pPr>
              <w:rPr>
                <w:b/>
              </w:rPr>
            </w:pPr>
            <w:r w:rsidRPr="007A152E">
              <w:rPr>
                <w:b/>
              </w:rPr>
              <w:t>Today</w:t>
            </w:r>
          </w:p>
        </w:tc>
        <w:tc>
          <w:tcPr>
            <w:tcW w:w="7020" w:type="dxa"/>
            <w:vAlign w:val="center"/>
          </w:tcPr>
          <w:p w14:paraId="60D3B0DB" w14:textId="77777777" w:rsidR="00F2232B" w:rsidRDefault="00F2232B" w:rsidP="00F2232B">
            <w:r>
              <w:t>To search for information for the current day, click this option.</w:t>
            </w:r>
          </w:p>
        </w:tc>
      </w:tr>
      <w:tr w:rsidR="00F2232B" w14:paraId="2F1BF16C" w14:textId="77777777" w:rsidTr="00F2232B">
        <w:trPr>
          <w:cantSplit/>
          <w:trHeight w:val="288"/>
        </w:trPr>
        <w:tc>
          <w:tcPr>
            <w:tcW w:w="2790" w:type="dxa"/>
            <w:vAlign w:val="center"/>
          </w:tcPr>
          <w:p w14:paraId="6498C2ED" w14:textId="77777777" w:rsidR="00F2232B" w:rsidRPr="007A152E" w:rsidRDefault="00F2232B" w:rsidP="00F2232B">
            <w:pPr>
              <w:rPr>
                <w:b/>
              </w:rPr>
            </w:pPr>
            <w:r w:rsidRPr="007A152E">
              <w:rPr>
                <w:b/>
              </w:rPr>
              <w:t>Last 7 days</w:t>
            </w:r>
          </w:p>
        </w:tc>
        <w:tc>
          <w:tcPr>
            <w:tcW w:w="7020" w:type="dxa"/>
            <w:vAlign w:val="center"/>
          </w:tcPr>
          <w:p w14:paraId="537AF528" w14:textId="77777777" w:rsidR="00F2232B" w:rsidRDefault="00F2232B" w:rsidP="00F2232B">
            <w:r>
              <w:t>To search for information for the last seven days, click this option.</w:t>
            </w:r>
          </w:p>
        </w:tc>
      </w:tr>
      <w:tr w:rsidR="00F2232B" w14:paraId="4388438B" w14:textId="77777777" w:rsidTr="00F2232B">
        <w:trPr>
          <w:cantSplit/>
          <w:trHeight w:val="288"/>
        </w:trPr>
        <w:tc>
          <w:tcPr>
            <w:tcW w:w="2790" w:type="dxa"/>
            <w:vAlign w:val="center"/>
          </w:tcPr>
          <w:p w14:paraId="5E0999AB" w14:textId="77777777" w:rsidR="00F2232B" w:rsidRPr="007A152E" w:rsidRDefault="00F2232B" w:rsidP="00F2232B">
            <w:pPr>
              <w:rPr>
                <w:b/>
              </w:rPr>
            </w:pPr>
            <w:r w:rsidRPr="007A152E">
              <w:rPr>
                <w:b/>
              </w:rPr>
              <w:t>Month to date</w:t>
            </w:r>
          </w:p>
        </w:tc>
        <w:tc>
          <w:tcPr>
            <w:tcW w:w="7020" w:type="dxa"/>
            <w:vAlign w:val="center"/>
          </w:tcPr>
          <w:p w14:paraId="3159225E" w14:textId="77777777" w:rsidR="00F2232B" w:rsidRDefault="00F2232B" w:rsidP="00F2232B">
            <w:r>
              <w:t xml:space="preserve">To search for information from the start date of the current month to the current date, click this option.  </w:t>
            </w:r>
          </w:p>
        </w:tc>
      </w:tr>
      <w:tr w:rsidR="00F2232B" w14:paraId="5D88641A" w14:textId="77777777" w:rsidTr="00F2232B">
        <w:trPr>
          <w:cantSplit/>
          <w:trHeight w:val="288"/>
        </w:trPr>
        <w:tc>
          <w:tcPr>
            <w:tcW w:w="2790" w:type="dxa"/>
            <w:vAlign w:val="center"/>
          </w:tcPr>
          <w:p w14:paraId="5D940BB4" w14:textId="77777777" w:rsidR="00F2232B" w:rsidRPr="007A152E" w:rsidRDefault="00F2232B" w:rsidP="00F2232B">
            <w:pPr>
              <w:rPr>
                <w:b/>
              </w:rPr>
            </w:pPr>
            <w:r w:rsidRPr="007A152E">
              <w:rPr>
                <w:b/>
              </w:rPr>
              <w:t>Year to date</w:t>
            </w:r>
          </w:p>
        </w:tc>
        <w:tc>
          <w:tcPr>
            <w:tcW w:w="7020" w:type="dxa"/>
            <w:vAlign w:val="center"/>
          </w:tcPr>
          <w:p w14:paraId="1391DAED" w14:textId="77777777" w:rsidR="00F2232B" w:rsidRDefault="00F2232B" w:rsidP="00F2232B">
            <w:r>
              <w:t>To search for information from the start date of the current year to the current date, click this option.</w:t>
            </w:r>
          </w:p>
        </w:tc>
      </w:tr>
      <w:tr w:rsidR="00F2232B" w14:paraId="33B844AC" w14:textId="77777777" w:rsidTr="00F2232B">
        <w:trPr>
          <w:cantSplit/>
          <w:trHeight w:val="288"/>
        </w:trPr>
        <w:tc>
          <w:tcPr>
            <w:tcW w:w="2790" w:type="dxa"/>
            <w:vAlign w:val="center"/>
          </w:tcPr>
          <w:p w14:paraId="54752784" w14:textId="77777777" w:rsidR="00F2232B" w:rsidRPr="007A152E" w:rsidRDefault="00F2232B" w:rsidP="00F2232B">
            <w:pPr>
              <w:rPr>
                <w:b/>
              </w:rPr>
            </w:pPr>
            <w:r w:rsidRPr="007A152E">
              <w:rPr>
                <w:b/>
              </w:rPr>
              <w:t>The previous Month</w:t>
            </w:r>
          </w:p>
        </w:tc>
        <w:tc>
          <w:tcPr>
            <w:tcW w:w="7020" w:type="dxa"/>
            <w:vAlign w:val="center"/>
          </w:tcPr>
          <w:p w14:paraId="2D79C646" w14:textId="77777777" w:rsidR="00F2232B" w:rsidRDefault="00F2232B" w:rsidP="00F2232B">
            <w:r>
              <w:t xml:space="preserve">To search for information for the previous month, click this option. </w:t>
            </w:r>
          </w:p>
        </w:tc>
      </w:tr>
      <w:tr w:rsidR="00F2232B" w14:paraId="0860FC54" w14:textId="77777777" w:rsidTr="00F2232B">
        <w:trPr>
          <w:cantSplit/>
          <w:trHeight w:val="288"/>
        </w:trPr>
        <w:tc>
          <w:tcPr>
            <w:tcW w:w="2790" w:type="dxa"/>
            <w:vAlign w:val="center"/>
          </w:tcPr>
          <w:p w14:paraId="3F2F3AC6" w14:textId="77777777" w:rsidR="00F2232B" w:rsidRPr="007A152E" w:rsidRDefault="00F2232B" w:rsidP="00F2232B">
            <w:pPr>
              <w:rPr>
                <w:b/>
              </w:rPr>
            </w:pPr>
            <w:r w:rsidRPr="007A152E">
              <w:rPr>
                <w:b/>
              </w:rPr>
              <w:t>Clear Dates</w:t>
            </w:r>
          </w:p>
        </w:tc>
        <w:tc>
          <w:tcPr>
            <w:tcW w:w="7020" w:type="dxa"/>
            <w:vAlign w:val="center"/>
          </w:tcPr>
          <w:p w14:paraId="11EE91ED" w14:textId="77777777" w:rsidR="00F2232B" w:rsidRDefault="00F2232B" w:rsidP="00F2232B">
            <w:r>
              <w:t xml:space="preserve">To clear the information in the </w:t>
            </w:r>
            <w:r w:rsidRPr="007A152E">
              <w:rPr>
                <w:b/>
              </w:rPr>
              <w:t>Date Range</w:t>
            </w:r>
            <w:r>
              <w:t xml:space="preserve"> box, click this option.</w:t>
            </w:r>
          </w:p>
        </w:tc>
      </w:tr>
      <w:tr w:rsidR="00F2232B" w14:paraId="1C35CB14" w14:textId="77777777" w:rsidTr="00F2232B">
        <w:trPr>
          <w:cantSplit/>
          <w:trHeight w:val="288"/>
        </w:trPr>
        <w:tc>
          <w:tcPr>
            <w:tcW w:w="2790" w:type="dxa"/>
            <w:vAlign w:val="center"/>
          </w:tcPr>
          <w:p w14:paraId="0BBCE415" w14:textId="77777777" w:rsidR="00F2232B" w:rsidRPr="007A152E" w:rsidRDefault="00F2232B" w:rsidP="00F2232B">
            <w:pPr>
              <w:rPr>
                <w:b/>
              </w:rPr>
            </w:pPr>
            <w:r w:rsidRPr="007A152E">
              <w:rPr>
                <w:b/>
              </w:rPr>
              <w:lastRenderedPageBreak/>
              <w:t>Specific Date</w:t>
            </w:r>
          </w:p>
        </w:tc>
        <w:tc>
          <w:tcPr>
            <w:tcW w:w="7020" w:type="dxa"/>
            <w:vAlign w:val="center"/>
          </w:tcPr>
          <w:p w14:paraId="6886AAA1" w14:textId="77777777" w:rsidR="00F2232B" w:rsidRDefault="00F2232B" w:rsidP="00F2232B">
            <w:r>
              <w:t>To search for information for a specific date:</w:t>
            </w:r>
          </w:p>
          <w:p w14:paraId="114CDAC0" w14:textId="77777777" w:rsidR="00F2232B" w:rsidRDefault="00F2232B" w:rsidP="00E55723">
            <w:pPr>
              <w:numPr>
                <w:ilvl w:val="0"/>
                <w:numId w:val="73"/>
              </w:numPr>
            </w:pPr>
            <w:r>
              <w:t xml:space="preserve">Click this option. </w:t>
            </w:r>
          </w:p>
          <w:p w14:paraId="4C70BFAE" w14:textId="77777777" w:rsidR="00F2232B" w:rsidRDefault="00F2232B" w:rsidP="00F2232B">
            <w:pPr>
              <w:ind w:left="360"/>
            </w:pPr>
            <w:r>
              <w:t xml:space="preserve">The </w:t>
            </w:r>
            <w:r w:rsidRPr="007A152E">
              <w:rPr>
                <w:b/>
              </w:rPr>
              <w:t>Specific Date</w:t>
            </w:r>
            <w:r>
              <w:t xml:space="preserve"> calendar appears. </w:t>
            </w:r>
          </w:p>
          <w:p w14:paraId="1C765E70" w14:textId="77777777" w:rsidR="00F2232B" w:rsidRDefault="00F2232B" w:rsidP="00F2232B">
            <w:pPr>
              <w:ind w:left="360"/>
            </w:pPr>
            <w:r w:rsidRPr="007A152E">
              <w:rPr>
                <w:b/>
              </w:rPr>
              <w:t>Note:</w:t>
            </w:r>
            <w:r>
              <w:t xml:space="preserve"> </w:t>
            </w:r>
          </w:p>
          <w:p w14:paraId="0411BB91" w14:textId="77777777" w:rsidR="00F2232B" w:rsidRDefault="00F2232B" w:rsidP="00E55723">
            <w:pPr>
              <w:numPr>
                <w:ilvl w:val="0"/>
                <w:numId w:val="57"/>
              </w:numPr>
            </w:pPr>
            <w:r>
              <w:t xml:space="preserve">The calendar displays the current month and year. To update the month, click the arrow icons next to the month name. </w:t>
            </w:r>
          </w:p>
          <w:p w14:paraId="37556B17" w14:textId="77777777" w:rsidR="00F2232B" w:rsidRDefault="00F2232B" w:rsidP="00E55723">
            <w:pPr>
              <w:numPr>
                <w:ilvl w:val="0"/>
                <w:numId w:val="57"/>
              </w:numPr>
            </w:pPr>
            <w:r>
              <w:t xml:space="preserve">To update the year, in the year list, </w:t>
            </w:r>
            <w:r w:rsidRPr="005F0ADA">
              <w:t>click the appropriate year</w:t>
            </w:r>
            <w:r>
              <w:t>.</w:t>
            </w:r>
          </w:p>
          <w:p w14:paraId="62FA1AC9" w14:textId="77777777" w:rsidR="00F2232B" w:rsidRDefault="00F2232B" w:rsidP="00E55723">
            <w:pPr>
              <w:numPr>
                <w:ilvl w:val="0"/>
                <w:numId w:val="73"/>
              </w:numPr>
            </w:pPr>
            <w:r>
              <w:t xml:space="preserve">Click the appropriate date, and then click </w:t>
            </w:r>
            <w:r w:rsidRPr="006F435A">
              <w:rPr>
                <w:b/>
              </w:rPr>
              <w:t>Done</w:t>
            </w:r>
            <w:r>
              <w:t xml:space="preserve">.  </w:t>
            </w:r>
          </w:p>
          <w:p w14:paraId="2FE26B29" w14:textId="77777777" w:rsidR="00F2232B" w:rsidRDefault="00F2232B" w:rsidP="00F2232B">
            <w:pPr>
              <w:ind w:left="360"/>
            </w:pPr>
            <w:r>
              <w:t xml:space="preserve">The date appears in the </w:t>
            </w:r>
            <w:r w:rsidRPr="007A152E">
              <w:rPr>
                <w:b/>
              </w:rPr>
              <w:t>Date Range</w:t>
            </w:r>
            <w:r>
              <w:t xml:space="preserve"> box. </w:t>
            </w:r>
          </w:p>
        </w:tc>
      </w:tr>
      <w:tr w:rsidR="00F2232B" w14:paraId="6929884E" w14:textId="77777777" w:rsidTr="00F2232B">
        <w:trPr>
          <w:cantSplit/>
          <w:trHeight w:val="288"/>
        </w:trPr>
        <w:tc>
          <w:tcPr>
            <w:tcW w:w="2790" w:type="dxa"/>
            <w:vAlign w:val="center"/>
          </w:tcPr>
          <w:p w14:paraId="56BC872B" w14:textId="77777777" w:rsidR="00F2232B" w:rsidRPr="007A152E" w:rsidRDefault="00F2232B" w:rsidP="00F2232B">
            <w:pPr>
              <w:rPr>
                <w:b/>
              </w:rPr>
            </w:pPr>
            <w:r w:rsidRPr="007A152E">
              <w:rPr>
                <w:b/>
              </w:rPr>
              <w:t>All Dates Before</w:t>
            </w:r>
          </w:p>
        </w:tc>
        <w:tc>
          <w:tcPr>
            <w:tcW w:w="7020" w:type="dxa"/>
            <w:vAlign w:val="center"/>
          </w:tcPr>
          <w:p w14:paraId="199A72B6" w14:textId="77777777" w:rsidR="00F2232B" w:rsidRDefault="00F2232B" w:rsidP="00F2232B">
            <w:r>
              <w:t xml:space="preserve">To search for information on all dates before a specific date: </w:t>
            </w:r>
          </w:p>
          <w:p w14:paraId="552F6DC8" w14:textId="77777777" w:rsidR="00F2232B" w:rsidRDefault="00F2232B" w:rsidP="00E55723">
            <w:pPr>
              <w:numPr>
                <w:ilvl w:val="0"/>
                <w:numId w:val="55"/>
              </w:numPr>
            </w:pPr>
            <w:r>
              <w:t xml:space="preserve">Click this option. </w:t>
            </w:r>
          </w:p>
          <w:p w14:paraId="17937E4E" w14:textId="77777777" w:rsidR="00F2232B" w:rsidRDefault="00F2232B" w:rsidP="00F2232B">
            <w:pPr>
              <w:ind w:left="360"/>
            </w:pPr>
            <w:r>
              <w:t xml:space="preserve">The </w:t>
            </w:r>
            <w:r w:rsidRPr="007A152E">
              <w:rPr>
                <w:b/>
              </w:rPr>
              <w:t>All Dates Before</w:t>
            </w:r>
            <w:r>
              <w:t xml:space="preserve"> calendar appears.</w:t>
            </w:r>
          </w:p>
          <w:p w14:paraId="1061385A" w14:textId="77777777" w:rsidR="00F2232B" w:rsidRDefault="00F2232B" w:rsidP="00F2232B">
            <w:pPr>
              <w:ind w:left="360"/>
            </w:pPr>
            <w:r w:rsidRPr="007A152E">
              <w:rPr>
                <w:b/>
              </w:rPr>
              <w:t>Note:</w:t>
            </w:r>
            <w:r>
              <w:t xml:space="preserve"> </w:t>
            </w:r>
          </w:p>
          <w:p w14:paraId="7CBB8924" w14:textId="77777777" w:rsidR="00F2232B" w:rsidRDefault="00F2232B" w:rsidP="00E55723">
            <w:pPr>
              <w:numPr>
                <w:ilvl w:val="0"/>
                <w:numId w:val="57"/>
              </w:numPr>
            </w:pPr>
            <w:r>
              <w:t xml:space="preserve">The calendar displays the current month and year. To update the month, click the arrow icons next to the month name. </w:t>
            </w:r>
          </w:p>
          <w:p w14:paraId="41892FFA" w14:textId="77777777" w:rsidR="00F2232B" w:rsidRDefault="00F2232B" w:rsidP="00E55723">
            <w:pPr>
              <w:numPr>
                <w:ilvl w:val="0"/>
                <w:numId w:val="57"/>
              </w:numPr>
            </w:pPr>
            <w:r>
              <w:t xml:space="preserve">To update the year, in the year list, </w:t>
            </w:r>
            <w:r w:rsidRPr="005F0ADA">
              <w:t>click the appropriate year</w:t>
            </w:r>
            <w:r>
              <w:t>.</w:t>
            </w:r>
          </w:p>
          <w:p w14:paraId="47025413" w14:textId="77777777" w:rsidR="00F2232B" w:rsidRDefault="00F2232B" w:rsidP="00E55723">
            <w:pPr>
              <w:numPr>
                <w:ilvl w:val="0"/>
                <w:numId w:val="55"/>
              </w:numPr>
            </w:pPr>
            <w:r>
              <w:t xml:space="preserve">Click the appropriate date, and then click </w:t>
            </w:r>
            <w:r w:rsidRPr="006F435A">
              <w:rPr>
                <w:b/>
              </w:rPr>
              <w:t>Done</w:t>
            </w:r>
            <w:r>
              <w:t xml:space="preserve">. </w:t>
            </w:r>
          </w:p>
          <w:p w14:paraId="3F6036F7" w14:textId="77777777" w:rsidR="00F2232B" w:rsidRDefault="00F2232B" w:rsidP="00F2232B">
            <w:pPr>
              <w:ind w:left="360"/>
            </w:pPr>
            <w:r>
              <w:t xml:space="preserve">The date appears in the </w:t>
            </w:r>
            <w:r w:rsidRPr="007A152E">
              <w:rPr>
                <w:b/>
              </w:rPr>
              <w:t>Date Range</w:t>
            </w:r>
            <w:r>
              <w:t xml:space="preserve"> box. </w:t>
            </w:r>
          </w:p>
        </w:tc>
      </w:tr>
      <w:tr w:rsidR="00F2232B" w14:paraId="756C2F0D" w14:textId="77777777" w:rsidTr="00F2232B">
        <w:trPr>
          <w:cantSplit/>
          <w:trHeight w:val="288"/>
        </w:trPr>
        <w:tc>
          <w:tcPr>
            <w:tcW w:w="2790" w:type="dxa"/>
            <w:vAlign w:val="center"/>
          </w:tcPr>
          <w:p w14:paraId="795F0BB9" w14:textId="77777777" w:rsidR="00F2232B" w:rsidRPr="007A152E" w:rsidRDefault="00F2232B" w:rsidP="00F2232B">
            <w:pPr>
              <w:rPr>
                <w:b/>
              </w:rPr>
            </w:pPr>
            <w:r w:rsidRPr="007A152E">
              <w:rPr>
                <w:b/>
              </w:rPr>
              <w:t>All Dates After</w:t>
            </w:r>
          </w:p>
        </w:tc>
        <w:tc>
          <w:tcPr>
            <w:tcW w:w="7020" w:type="dxa"/>
            <w:vAlign w:val="center"/>
          </w:tcPr>
          <w:p w14:paraId="4E51ADEB" w14:textId="77777777" w:rsidR="00F2232B" w:rsidRDefault="00F2232B" w:rsidP="00F2232B">
            <w:r>
              <w:t xml:space="preserve">To search for information from a specific date to the current date: </w:t>
            </w:r>
          </w:p>
          <w:p w14:paraId="2E89F800" w14:textId="77777777" w:rsidR="00F2232B" w:rsidRDefault="00F2232B" w:rsidP="00E55723">
            <w:pPr>
              <w:numPr>
                <w:ilvl w:val="0"/>
                <w:numId w:val="56"/>
              </w:numPr>
            </w:pPr>
            <w:r>
              <w:t xml:space="preserve">Click this option. </w:t>
            </w:r>
          </w:p>
          <w:p w14:paraId="7DFBD37D" w14:textId="77777777" w:rsidR="00F2232B" w:rsidRDefault="00F2232B" w:rsidP="00F2232B">
            <w:pPr>
              <w:ind w:left="360"/>
            </w:pPr>
            <w:r>
              <w:t xml:space="preserve">The </w:t>
            </w:r>
            <w:r w:rsidRPr="00110F9A">
              <w:rPr>
                <w:b/>
              </w:rPr>
              <w:t>All Dates After</w:t>
            </w:r>
            <w:r>
              <w:t xml:space="preserve"> calendar appears.</w:t>
            </w:r>
          </w:p>
          <w:p w14:paraId="40ED6B28" w14:textId="77777777" w:rsidR="00F2232B" w:rsidRDefault="00F2232B" w:rsidP="00F2232B">
            <w:pPr>
              <w:ind w:left="360"/>
            </w:pPr>
            <w:r w:rsidRPr="007A152E">
              <w:rPr>
                <w:b/>
              </w:rPr>
              <w:t>Note:</w:t>
            </w:r>
            <w:r>
              <w:t xml:space="preserve"> </w:t>
            </w:r>
          </w:p>
          <w:p w14:paraId="6F34A409" w14:textId="77777777" w:rsidR="00F2232B" w:rsidRDefault="00F2232B" w:rsidP="00E55723">
            <w:pPr>
              <w:numPr>
                <w:ilvl w:val="0"/>
                <w:numId w:val="57"/>
              </w:numPr>
            </w:pPr>
            <w:r>
              <w:t xml:space="preserve">The calendar displays the current month and year. To update the month, click the arrow icons next to the month name. </w:t>
            </w:r>
          </w:p>
          <w:p w14:paraId="5185EA8D" w14:textId="77777777" w:rsidR="00F2232B" w:rsidRDefault="00F2232B" w:rsidP="00E55723">
            <w:pPr>
              <w:numPr>
                <w:ilvl w:val="0"/>
                <w:numId w:val="57"/>
              </w:numPr>
            </w:pPr>
            <w:r>
              <w:t xml:space="preserve">To update the year, in the year list, </w:t>
            </w:r>
            <w:r w:rsidRPr="005F0ADA">
              <w:t>click the appropriate year</w:t>
            </w:r>
            <w:r>
              <w:t>.</w:t>
            </w:r>
          </w:p>
          <w:p w14:paraId="1983F1AD" w14:textId="77777777" w:rsidR="00F2232B" w:rsidRDefault="00F2232B" w:rsidP="00E55723">
            <w:pPr>
              <w:numPr>
                <w:ilvl w:val="0"/>
                <w:numId w:val="56"/>
              </w:numPr>
            </w:pPr>
            <w:r>
              <w:t xml:space="preserve">Click the appropriate date, and then click </w:t>
            </w:r>
            <w:r w:rsidRPr="006F435A">
              <w:rPr>
                <w:b/>
              </w:rPr>
              <w:t>Done</w:t>
            </w:r>
            <w:r>
              <w:t xml:space="preserve">.    </w:t>
            </w:r>
          </w:p>
          <w:p w14:paraId="75DB3424" w14:textId="77777777" w:rsidR="00F2232B" w:rsidRDefault="00F2232B" w:rsidP="00F2232B">
            <w:pPr>
              <w:ind w:left="360"/>
            </w:pPr>
            <w:r>
              <w:t xml:space="preserve">The date appears in the </w:t>
            </w:r>
            <w:r w:rsidRPr="007A152E">
              <w:rPr>
                <w:b/>
              </w:rPr>
              <w:t>Date Range</w:t>
            </w:r>
            <w:r>
              <w:t xml:space="preserve"> box.</w:t>
            </w:r>
          </w:p>
        </w:tc>
      </w:tr>
      <w:tr w:rsidR="00F2232B" w14:paraId="4951AC96" w14:textId="77777777" w:rsidTr="00F2232B">
        <w:trPr>
          <w:cantSplit/>
          <w:trHeight w:val="288"/>
        </w:trPr>
        <w:tc>
          <w:tcPr>
            <w:tcW w:w="2790" w:type="dxa"/>
            <w:vAlign w:val="center"/>
          </w:tcPr>
          <w:p w14:paraId="52560E2B" w14:textId="77777777" w:rsidR="00F2232B" w:rsidRPr="007A152E" w:rsidRDefault="00F2232B" w:rsidP="00F2232B">
            <w:pPr>
              <w:rPr>
                <w:b/>
              </w:rPr>
            </w:pPr>
            <w:r w:rsidRPr="007A152E">
              <w:rPr>
                <w:b/>
              </w:rPr>
              <w:t>Date Range</w:t>
            </w:r>
          </w:p>
        </w:tc>
        <w:tc>
          <w:tcPr>
            <w:tcW w:w="7020" w:type="dxa"/>
            <w:vAlign w:val="center"/>
          </w:tcPr>
          <w:p w14:paraId="4A6A589E" w14:textId="77777777" w:rsidR="00F2232B" w:rsidRDefault="00F2232B" w:rsidP="00F2232B">
            <w:r>
              <w:t>To search for information within a specific date range:</w:t>
            </w:r>
          </w:p>
          <w:p w14:paraId="6CD68CCC" w14:textId="77777777" w:rsidR="00F2232B" w:rsidRDefault="00F2232B" w:rsidP="00E55723">
            <w:pPr>
              <w:numPr>
                <w:ilvl w:val="0"/>
                <w:numId w:val="58"/>
              </w:numPr>
            </w:pPr>
            <w:r>
              <w:t xml:space="preserve">Click this option. </w:t>
            </w:r>
          </w:p>
          <w:p w14:paraId="7DE4616C" w14:textId="77777777" w:rsidR="00F2232B" w:rsidRDefault="00F2232B" w:rsidP="00F2232B">
            <w:pPr>
              <w:ind w:left="360"/>
            </w:pPr>
            <w:r>
              <w:t xml:space="preserve">The </w:t>
            </w:r>
            <w:r w:rsidRPr="007A152E">
              <w:rPr>
                <w:b/>
              </w:rPr>
              <w:t>Start date</w:t>
            </w:r>
            <w:r>
              <w:t xml:space="preserve"> and </w:t>
            </w:r>
            <w:r w:rsidRPr="007A152E">
              <w:rPr>
                <w:b/>
              </w:rPr>
              <w:t>End date</w:t>
            </w:r>
            <w:r>
              <w:t xml:space="preserve"> calendars appear. </w:t>
            </w:r>
          </w:p>
          <w:p w14:paraId="3D7A5B0E" w14:textId="77777777" w:rsidR="00F2232B" w:rsidRDefault="00F2232B" w:rsidP="00F2232B">
            <w:pPr>
              <w:ind w:left="360"/>
            </w:pPr>
            <w:r w:rsidRPr="007A152E">
              <w:rPr>
                <w:b/>
              </w:rPr>
              <w:t>Note:</w:t>
            </w:r>
            <w:r>
              <w:t xml:space="preserve"> </w:t>
            </w:r>
          </w:p>
          <w:p w14:paraId="1A03F471" w14:textId="77777777" w:rsidR="00F2232B" w:rsidRDefault="00F2232B" w:rsidP="00E55723">
            <w:pPr>
              <w:numPr>
                <w:ilvl w:val="0"/>
                <w:numId w:val="57"/>
              </w:numPr>
            </w:pPr>
            <w:r>
              <w:t xml:space="preserve">The calendars display the current month and year. To update the month, click the arrow icons next to the month name. </w:t>
            </w:r>
          </w:p>
          <w:p w14:paraId="24C54A0D" w14:textId="77777777" w:rsidR="00F2232B" w:rsidRDefault="00F2232B" w:rsidP="00E55723">
            <w:pPr>
              <w:numPr>
                <w:ilvl w:val="0"/>
                <w:numId w:val="57"/>
              </w:numPr>
            </w:pPr>
            <w:r>
              <w:t xml:space="preserve">To update the year, in the year list, </w:t>
            </w:r>
            <w:r w:rsidRPr="005F0ADA">
              <w:t>click the appropriate year</w:t>
            </w:r>
            <w:r>
              <w:t>.</w:t>
            </w:r>
          </w:p>
          <w:p w14:paraId="3FB694A3" w14:textId="77777777" w:rsidR="00F2232B" w:rsidRDefault="00F2232B" w:rsidP="00E55723">
            <w:pPr>
              <w:numPr>
                <w:ilvl w:val="0"/>
                <w:numId w:val="58"/>
              </w:numPr>
            </w:pPr>
            <w:r>
              <w:t xml:space="preserve">In the </w:t>
            </w:r>
            <w:r w:rsidRPr="007A152E">
              <w:rPr>
                <w:b/>
              </w:rPr>
              <w:t>Start date</w:t>
            </w:r>
            <w:r>
              <w:t xml:space="preserve"> calendar, click the start date of the date range.</w:t>
            </w:r>
          </w:p>
          <w:p w14:paraId="5A7108BB" w14:textId="77777777" w:rsidR="00F2232B" w:rsidRDefault="00F2232B" w:rsidP="00E55723">
            <w:pPr>
              <w:numPr>
                <w:ilvl w:val="0"/>
                <w:numId w:val="58"/>
              </w:numPr>
            </w:pPr>
            <w:r>
              <w:t xml:space="preserve">In the </w:t>
            </w:r>
            <w:r w:rsidRPr="007A152E">
              <w:rPr>
                <w:b/>
              </w:rPr>
              <w:t>End date</w:t>
            </w:r>
            <w:r>
              <w:t xml:space="preserve"> calendar, click the end date of the date range. </w:t>
            </w:r>
          </w:p>
          <w:p w14:paraId="3D68CDC4" w14:textId="77777777" w:rsidR="00F2232B" w:rsidRDefault="00F2232B" w:rsidP="00E55723">
            <w:pPr>
              <w:numPr>
                <w:ilvl w:val="0"/>
                <w:numId w:val="58"/>
              </w:numPr>
            </w:pPr>
            <w:r>
              <w:t xml:space="preserve">Click </w:t>
            </w:r>
            <w:r w:rsidRPr="007A152E">
              <w:rPr>
                <w:b/>
              </w:rPr>
              <w:t>Done</w:t>
            </w:r>
            <w:r w:rsidRPr="00951990">
              <w:t>.</w:t>
            </w:r>
          </w:p>
          <w:p w14:paraId="78AABE41" w14:textId="77777777" w:rsidR="00F2232B" w:rsidRDefault="00F2232B" w:rsidP="00F2232B">
            <w:pPr>
              <w:ind w:left="360"/>
            </w:pPr>
            <w:r>
              <w:t xml:space="preserve">The dates appear in the </w:t>
            </w:r>
            <w:r w:rsidRPr="007A152E">
              <w:rPr>
                <w:b/>
              </w:rPr>
              <w:t>Date Range</w:t>
            </w:r>
            <w:r>
              <w:t xml:space="preserve"> box.</w:t>
            </w:r>
          </w:p>
        </w:tc>
      </w:tr>
    </w:tbl>
    <w:bookmarkEnd w:id="4601"/>
    <w:p w14:paraId="5D56E2C3" w14:textId="77777777" w:rsidR="00F2232B" w:rsidRDefault="00F2232B" w:rsidP="00F2232B">
      <w:pPr>
        <w:pStyle w:val="Heading3"/>
        <w:rPr>
          <w:lang w:val="en-US"/>
        </w:rPr>
      </w:pPr>
      <w:r>
        <w:br/>
      </w:r>
    </w:p>
    <w:p w14:paraId="69463EBC" w14:textId="77777777" w:rsidR="00F2232B" w:rsidRDefault="00F2232B" w:rsidP="00F2232B">
      <w:pPr>
        <w:pStyle w:val="Heading2"/>
      </w:pPr>
      <w:r>
        <w:rPr>
          <w:lang w:eastAsia="x-none"/>
        </w:rPr>
        <w:br w:type="page"/>
      </w:r>
      <w:bookmarkStart w:id="4602" w:name="SortingResultsList"/>
      <w:bookmarkStart w:id="4603" w:name="ChangingSearchDisplay"/>
      <w:bookmarkStart w:id="4604" w:name="_Toc452993662"/>
      <w:bookmarkStart w:id="4605" w:name="_Toc507164369"/>
      <w:bookmarkStart w:id="4606" w:name="_Toc282093906"/>
      <w:bookmarkEnd w:id="4602"/>
      <w:bookmarkEnd w:id="4603"/>
      <w:r>
        <w:lastRenderedPageBreak/>
        <w:t>Changing the Search Results Display</w:t>
      </w:r>
      <w:bookmarkEnd w:id="4604"/>
      <w:bookmarkEnd w:id="4605"/>
    </w:p>
    <w:p w14:paraId="46E1A1B7" w14:textId="77777777" w:rsidR="00F2232B" w:rsidRDefault="00F2232B" w:rsidP="00F2232B"/>
    <w:p w14:paraId="5905C724" w14:textId="77777777" w:rsidR="00F2232B" w:rsidRDefault="00F2232B" w:rsidP="00F2232B">
      <w:pPr>
        <w:pStyle w:val="Heading3"/>
      </w:pPr>
      <w:bookmarkStart w:id="4607" w:name="RecordsPerPage"/>
      <w:bookmarkStart w:id="4608" w:name="_Toc452993663"/>
      <w:bookmarkStart w:id="4609" w:name="_Toc507164370"/>
      <w:bookmarkEnd w:id="4607"/>
      <w:r>
        <w:t xml:space="preserve">Changing </w:t>
      </w:r>
      <w:r>
        <w:rPr>
          <w:lang w:val="en-US"/>
        </w:rPr>
        <w:t xml:space="preserve">the </w:t>
      </w:r>
      <w:r>
        <w:t>Number of Records Per Page</w:t>
      </w:r>
      <w:bookmarkEnd w:id="4608"/>
      <w:bookmarkEnd w:id="4609"/>
    </w:p>
    <w:p w14:paraId="4DB58BDD" w14:textId="77777777" w:rsidR="00F2232B" w:rsidRDefault="00F2232B" w:rsidP="00F2232B"/>
    <w:p w14:paraId="48C38AAE" w14:textId="77777777" w:rsidR="00F2232B" w:rsidRDefault="00F2232B" w:rsidP="00F2232B">
      <w:pPr>
        <w:ind w:right="270"/>
      </w:pPr>
      <w:r>
        <w:t xml:space="preserve">You can specify the number of records that are displayed on each page of the search results. </w:t>
      </w:r>
    </w:p>
    <w:p w14:paraId="10AC168C" w14:textId="77777777" w:rsidR="00F2232B" w:rsidRDefault="00F2232B" w:rsidP="00F2232B">
      <w:pPr>
        <w:ind w:right="270"/>
      </w:pPr>
    </w:p>
    <w:p w14:paraId="34E9AA77" w14:textId="77777777" w:rsidR="00F2232B" w:rsidRDefault="00F2232B" w:rsidP="00F2232B">
      <w:pPr>
        <w:ind w:right="270"/>
      </w:pPr>
      <w:r>
        <w:t>To specify the number of records displayed on a page:</w:t>
      </w:r>
    </w:p>
    <w:p w14:paraId="033D5427" w14:textId="77777777" w:rsidR="00F2232B" w:rsidRDefault="00F2232B" w:rsidP="00F2232B">
      <w:pPr>
        <w:ind w:right="270"/>
      </w:pPr>
      <w:r>
        <w:t xml:space="preserve"> </w:t>
      </w:r>
    </w:p>
    <w:p w14:paraId="62D20321" w14:textId="1747AF2F" w:rsidR="00F2232B" w:rsidRDefault="00F2232B" w:rsidP="00E55723">
      <w:pPr>
        <w:numPr>
          <w:ilvl w:val="0"/>
          <w:numId w:val="43"/>
        </w:numPr>
      </w:pPr>
      <w:del w:id="4610" w:author="Sayali Dev" w:date="2018-01-31T17:54:00Z">
        <w:r w:rsidDel="009A119E">
          <w:delText>Log on</w:delText>
        </w:r>
      </w:del>
      <w:ins w:id="4611" w:author="Sayali Dev" w:date="2018-01-31T17:54:00Z">
        <w:r w:rsidR="009A119E">
          <w:t>Log in</w:t>
        </w:r>
      </w:ins>
      <w:r>
        <w:t xml:space="preserve"> to the application using your </w:t>
      </w:r>
      <w:del w:id="4612" w:author="Sayali Dev" w:date="2018-01-31T17:55:00Z">
        <w:r w:rsidDel="00A62626">
          <w:delText>logon</w:delText>
        </w:r>
      </w:del>
      <w:ins w:id="4613" w:author="Sayali Dev" w:date="2018-01-31T17:55:00Z">
        <w:r w:rsidR="00A62626">
          <w:t>log in</w:t>
        </w:r>
      </w:ins>
      <w:r>
        <w:t xml:space="preserve"> credentials. </w:t>
      </w:r>
    </w:p>
    <w:p w14:paraId="2DCEF437" w14:textId="77777777" w:rsidR="00F2232B" w:rsidRDefault="00F2232B" w:rsidP="00F2232B">
      <w:pPr>
        <w:ind w:left="720"/>
      </w:pPr>
      <w:r>
        <w:t xml:space="preserve">The home page appears. </w:t>
      </w:r>
    </w:p>
    <w:p w14:paraId="777BA9AF" w14:textId="77777777" w:rsidR="00F2232B" w:rsidRDefault="00F2232B" w:rsidP="00F2232B">
      <w:pPr>
        <w:ind w:left="720"/>
      </w:pPr>
    </w:p>
    <w:p w14:paraId="5E299842" w14:textId="77777777" w:rsidR="00F2232B" w:rsidRDefault="00F2232B" w:rsidP="00E55723">
      <w:pPr>
        <w:numPr>
          <w:ilvl w:val="0"/>
          <w:numId w:val="43"/>
        </w:numPr>
      </w:pPr>
      <w:r>
        <w:t xml:space="preserve">Point to the arrow of the </w:t>
      </w:r>
      <w:r w:rsidRPr="003A6F4C">
        <w:rPr>
          <w:b/>
        </w:rPr>
        <w:t>BMS</w:t>
      </w:r>
      <w:r>
        <w:t xml:space="preserve"> tab, and then click the module for which you want to access the search pane. </w:t>
      </w:r>
      <w:r w:rsidRPr="00E31ECE">
        <w:br/>
      </w:r>
      <w:r w:rsidRPr="006B1D52">
        <w:t xml:space="preserve">The search pane for the </w:t>
      </w:r>
      <w:r>
        <w:t xml:space="preserve">module </w:t>
      </w:r>
      <w:r w:rsidRPr="006B1D52">
        <w:t xml:space="preserve">that you selected appears </w:t>
      </w:r>
      <w:r>
        <w:t>on the left side of the page.</w:t>
      </w:r>
    </w:p>
    <w:p w14:paraId="7CC2F536" w14:textId="77777777" w:rsidR="00F2232B" w:rsidRPr="00E31ECE" w:rsidRDefault="00F2232B" w:rsidP="00F2232B">
      <w:pPr>
        <w:ind w:left="720"/>
      </w:pPr>
    </w:p>
    <w:p w14:paraId="5E4625A1" w14:textId="77777777" w:rsidR="00F2232B" w:rsidRDefault="00F2232B" w:rsidP="00E55723">
      <w:pPr>
        <w:numPr>
          <w:ilvl w:val="0"/>
          <w:numId w:val="43"/>
        </w:numPr>
      </w:pPr>
      <w:r>
        <w:t xml:space="preserve">Click </w:t>
      </w:r>
      <w:r w:rsidRPr="00AE6FCB">
        <w:rPr>
          <w:b/>
        </w:rPr>
        <w:t>SEARCH</w:t>
      </w:r>
      <w:r>
        <w:t xml:space="preserve">. </w:t>
      </w:r>
      <w:r>
        <w:br/>
        <w:t>A list of items within the module that you selected appears.</w:t>
      </w:r>
    </w:p>
    <w:p w14:paraId="441E8BFF" w14:textId="77777777" w:rsidR="00F2232B" w:rsidRDefault="00F2232B" w:rsidP="00F2232B">
      <w:pPr>
        <w:pStyle w:val="ListParagraph"/>
      </w:pPr>
    </w:p>
    <w:p w14:paraId="62ED8ECD" w14:textId="357481DA" w:rsidR="00F2232B" w:rsidRPr="0097287C" w:rsidRDefault="00F2232B" w:rsidP="00E55723">
      <w:pPr>
        <w:numPr>
          <w:ilvl w:val="0"/>
          <w:numId w:val="43"/>
        </w:numPr>
        <w:rPr>
          <w:b/>
        </w:rPr>
      </w:pPr>
      <w:r>
        <w:t xml:space="preserve">Enter appropriate number of records you want to display in the </w:t>
      </w:r>
      <w:r w:rsidRPr="0097287C">
        <w:rPr>
          <w:rStyle w:val="pagingrecords"/>
          <w:b/>
        </w:rPr>
        <w:t xml:space="preserve">Display </w:t>
      </w:r>
      <w:r>
        <w:rPr>
          <w:rStyle w:val="pagingrecords"/>
        </w:rPr>
        <w:object w:dxaOrig="225" w:dyaOrig="225" w14:anchorId="36215765">
          <v:shape id="_x0000_i1042" type="#_x0000_t75" style="width:19.5pt;height:18pt" o:ole="">
            <v:imagedata r:id="rId212" o:title=""/>
          </v:shape>
          <w:control r:id="rId213" w:name="DefaultOcxName" w:shapeid="_x0000_i1042"/>
        </w:object>
      </w:r>
      <w:r w:rsidRPr="0097287C">
        <w:rPr>
          <w:rStyle w:val="pagingrecords"/>
          <w:b/>
        </w:rPr>
        <w:t>Records per page</w:t>
      </w:r>
    </w:p>
    <w:p w14:paraId="4E8C2E28" w14:textId="77777777" w:rsidR="00F2232B" w:rsidRDefault="00F2232B" w:rsidP="00F2232B">
      <w:pPr>
        <w:pStyle w:val="ListParagraph"/>
      </w:pPr>
      <w:r>
        <w:t>Box.</w:t>
      </w:r>
      <w:r>
        <w:br/>
        <w:t>The specified number of records is displayed on the search results page.</w:t>
      </w:r>
    </w:p>
    <w:p w14:paraId="72D38CA5" w14:textId="77777777" w:rsidR="00F2232B" w:rsidRDefault="00F2232B" w:rsidP="00F2232B">
      <w:pPr>
        <w:pStyle w:val="ListParagraph"/>
      </w:pPr>
    </w:p>
    <w:p w14:paraId="38C78729" w14:textId="77777777" w:rsidR="00F2232B" w:rsidRDefault="00F2232B" w:rsidP="00F2232B">
      <w:pPr>
        <w:pStyle w:val="ListParagraph"/>
      </w:pPr>
      <w:r w:rsidRPr="00D4324C">
        <w:rPr>
          <w:noProof/>
        </w:rPr>
        <w:drawing>
          <wp:inline distT="0" distB="0" distL="0" distR="0" wp14:anchorId="16FF57D0" wp14:editId="5CD87158">
            <wp:extent cx="6043295" cy="1388110"/>
            <wp:effectExtent l="19050" t="19050" r="14605" b="21590"/>
            <wp:docPr id="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043295" cy="1388110"/>
                    </a:xfrm>
                    <a:prstGeom prst="rect">
                      <a:avLst/>
                    </a:prstGeom>
                    <a:noFill/>
                    <a:ln w="3175">
                      <a:solidFill>
                        <a:schemeClr val="tx1"/>
                      </a:solidFill>
                    </a:ln>
                  </pic:spPr>
                </pic:pic>
              </a:graphicData>
            </a:graphic>
          </wp:inline>
        </w:drawing>
      </w:r>
    </w:p>
    <w:p w14:paraId="5998F50D" w14:textId="77777777" w:rsidR="00F2232B" w:rsidRDefault="00F2232B" w:rsidP="00F2232B">
      <w:pPr>
        <w:pStyle w:val="Figure"/>
        <w:tabs>
          <w:tab w:val="clear" w:pos="1710"/>
          <w:tab w:val="num" w:pos="1800"/>
        </w:tabs>
        <w:ind w:left="1152" w:hanging="432"/>
      </w:pPr>
      <w:r>
        <w:t xml:space="preserve"> Changing the number of records per page</w:t>
      </w:r>
    </w:p>
    <w:p w14:paraId="5BFDE6A9" w14:textId="77777777" w:rsidR="00F2232B" w:rsidRDefault="00F2232B" w:rsidP="00F2232B">
      <w:pPr>
        <w:pStyle w:val="ListParagraph"/>
      </w:pPr>
    </w:p>
    <w:p w14:paraId="3686D3A9" w14:textId="77777777" w:rsidR="00F2232B" w:rsidRDefault="00F2232B" w:rsidP="00F2232B">
      <w:pPr>
        <w:pStyle w:val="ListParagraph"/>
      </w:pPr>
    </w:p>
    <w:p w14:paraId="6D72D44E" w14:textId="77777777" w:rsidR="00F2232B" w:rsidRDefault="00F2232B" w:rsidP="00F2232B">
      <w:pPr>
        <w:pStyle w:val="Heading3"/>
      </w:pPr>
      <w:r>
        <w:br w:type="page"/>
      </w:r>
      <w:bookmarkStart w:id="4614" w:name="ColumnVisibility"/>
      <w:bookmarkStart w:id="4615" w:name="_Toc452993664"/>
      <w:bookmarkStart w:id="4616" w:name="_Toc507164371"/>
      <w:bookmarkEnd w:id="4614"/>
      <w:r>
        <w:lastRenderedPageBreak/>
        <w:t xml:space="preserve">Changing </w:t>
      </w:r>
      <w:r>
        <w:rPr>
          <w:lang w:val="en-US"/>
        </w:rPr>
        <w:t xml:space="preserve">the Display </w:t>
      </w:r>
      <w:r>
        <w:t>Column</w:t>
      </w:r>
      <w:r>
        <w:rPr>
          <w:lang w:val="en-US"/>
        </w:rPr>
        <w:t>s</w:t>
      </w:r>
      <w:bookmarkEnd w:id="4615"/>
      <w:bookmarkEnd w:id="4616"/>
      <w:r>
        <w:rPr>
          <w:lang w:val="en-US"/>
        </w:rPr>
        <w:t xml:space="preserve"> </w:t>
      </w:r>
    </w:p>
    <w:p w14:paraId="6947B356" w14:textId="77777777" w:rsidR="00F2232B" w:rsidRDefault="00F2232B" w:rsidP="00F2232B"/>
    <w:p w14:paraId="7EB7E5F2" w14:textId="77777777" w:rsidR="00F2232B" w:rsidRDefault="00F2232B" w:rsidP="00F2232B">
      <w:pPr>
        <w:ind w:right="270"/>
      </w:pPr>
      <w:r>
        <w:t>You can change the search results display columns.</w:t>
      </w:r>
    </w:p>
    <w:p w14:paraId="6FFD70D8" w14:textId="77777777" w:rsidR="00F2232B" w:rsidRDefault="00F2232B" w:rsidP="00F2232B">
      <w:pPr>
        <w:ind w:right="270"/>
      </w:pPr>
    </w:p>
    <w:p w14:paraId="68DEF917" w14:textId="77777777" w:rsidR="00F2232B" w:rsidRPr="00E31ECE" w:rsidRDefault="00F2232B" w:rsidP="00F2232B">
      <w:pPr>
        <w:ind w:right="270"/>
      </w:pPr>
      <w:r w:rsidRPr="00E31ECE">
        <w:t xml:space="preserve">To </w:t>
      </w:r>
      <w:r>
        <w:t>change the display columns</w:t>
      </w:r>
      <w:r w:rsidRPr="00E31ECE">
        <w:t>:</w:t>
      </w:r>
    </w:p>
    <w:p w14:paraId="4D06D37A" w14:textId="77777777" w:rsidR="00F2232B" w:rsidRPr="00E31ECE" w:rsidRDefault="00F2232B" w:rsidP="00F2232B"/>
    <w:p w14:paraId="19EBCD48" w14:textId="34186F39" w:rsidR="00F2232B" w:rsidRDefault="00F2232B" w:rsidP="00E55723">
      <w:pPr>
        <w:numPr>
          <w:ilvl w:val="0"/>
          <w:numId w:val="74"/>
        </w:numPr>
      </w:pPr>
      <w:del w:id="4617" w:author="Sayali Dev" w:date="2018-01-31T17:54:00Z">
        <w:r w:rsidDel="009A119E">
          <w:delText>Log on</w:delText>
        </w:r>
      </w:del>
      <w:ins w:id="4618" w:author="Sayali Dev" w:date="2018-01-31T17:54:00Z">
        <w:r w:rsidR="009A119E">
          <w:t>Log in</w:t>
        </w:r>
      </w:ins>
      <w:r>
        <w:t xml:space="preserve"> to the application using your </w:t>
      </w:r>
      <w:del w:id="4619" w:author="Sayali Dev" w:date="2018-01-31T17:55:00Z">
        <w:r w:rsidDel="00A62626">
          <w:delText>logon</w:delText>
        </w:r>
      </w:del>
      <w:ins w:id="4620" w:author="Sayali Dev" w:date="2018-01-31T17:55:00Z">
        <w:r w:rsidR="00A62626">
          <w:t>log in</w:t>
        </w:r>
      </w:ins>
      <w:r>
        <w:t xml:space="preserve"> credentials. </w:t>
      </w:r>
    </w:p>
    <w:p w14:paraId="062F1475" w14:textId="77777777" w:rsidR="00F2232B" w:rsidRDefault="00F2232B" w:rsidP="00F2232B">
      <w:pPr>
        <w:ind w:left="720"/>
      </w:pPr>
      <w:r>
        <w:t xml:space="preserve">The home page appears. </w:t>
      </w:r>
    </w:p>
    <w:p w14:paraId="5730830D" w14:textId="77777777" w:rsidR="00F2232B" w:rsidRDefault="00F2232B" w:rsidP="00F2232B">
      <w:pPr>
        <w:ind w:left="720"/>
      </w:pPr>
    </w:p>
    <w:p w14:paraId="7B206C8D" w14:textId="77777777" w:rsidR="00F2232B" w:rsidRDefault="00F2232B" w:rsidP="00E55723">
      <w:pPr>
        <w:numPr>
          <w:ilvl w:val="0"/>
          <w:numId w:val="74"/>
        </w:numPr>
        <w:ind w:right="270"/>
      </w:pPr>
      <w:r>
        <w:t xml:space="preserve">Point to the arrow of the </w:t>
      </w:r>
      <w:r w:rsidRPr="003A6F4C">
        <w:rPr>
          <w:b/>
        </w:rPr>
        <w:t>BMS</w:t>
      </w:r>
      <w:r>
        <w:t xml:space="preserve"> tab, and then click the module for which you want to access the search pane. </w:t>
      </w:r>
      <w:r w:rsidRPr="00E31ECE">
        <w:br/>
      </w:r>
      <w:r w:rsidRPr="006B1D52">
        <w:t xml:space="preserve">The search pane for the </w:t>
      </w:r>
      <w:r>
        <w:t xml:space="preserve">module </w:t>
      </w:r>
      <w:r w:rsidRPr="006B1D52">
        <w:t xml:space="preserve">that you selected appears </w:t>
      </w:r>
      <w:r>
        <w:t>on the left side of the page.</w:t>
      </w:r>
    </w:p>
    <w:p w14:paraId="25F14D78" w14:textId="77777777" w:rsidR="00F2232B" w:rsidRPr="00E31ECE" w:rsidRDefault="00F2232B" w:rsidP="00F2232B">
      <w:pPr>
        <w:ind w:left="720"/>
      </w:pPr>
    </w:p>
    <w:p w14:paraId="3535ABF7" w14:textId="77777777" w:rsidR="00F2232B" w:rsidRDefault="00F2232B" w:rsidP="00E55723">
      <w:pPr>
        <w:numPr>
          <w:ilvl w:val="0"/>
          <w:numId w:val="74"/>
        </w:numPr>
      </w:pPr>
      <w:r>
        <w:t xml:space="preserve">Click </w:t>
      </w:r>
      <w:r w:rsidRPr="00AE6FCB">
        <w:rPr>
          <w:b/>
        </w:rPr>
        <w:t>SEARCH</w:t>
      </w:r>
      <w:r>
        <w:t xml:space="preserve">. </w:t>
      </w:r>
      <w:r>
        <w:br/>
        <w:t xml:space="preserve">A list of items within the module that you selected appears. </w:t>
      </w:r>
      <w:r>
        <w:br/>
      </w:r>
    </w:p>
    <w:p w14:paraId="6713057C" w14:textId="77777777" w:rsidR="00F2232B" w:rsidRDefault="00F2232B" w:rsidP="00E55723">
      <w:pPr>
        <w:numPr>
          <w:ilvl w:val="0"/>
          <w:numId w:val="74"/>
        </w:numPr>
        <w:ind w:right="270"/>
      </w:pPr>
      <w:r w:rsidRPr="00E31ECE">
        <w:t xml:space="preserve">Click the </w:t>
      </w:r>
      <w:r w:rsidRPr="00E54955">
        <w:rPr>
          <w:b/>
        </w:rPr>
        <w:t>Sort Table</w:t>
      </w:r>
      <w:r>
        <w:t xml:space="preserve"> button </w:t>
      </w:r>
      <w:r>
        <w:rPr>
          <w:noProof/>
        </w:rPr>
        <w:drawing>
          <wp:inline distT="0" distB="0" distL="0" distR="0" wp14:anchorId="7681324E" wp14:editId="5573C568">
            <wp:extent cx="224155" cy="224155"/>
            <wp:effectExtent l="0" t="0" r="4445" b="4445"/>
            <wp:docPr id="208" name="Picture 208" descr="Sort Tabl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Sort Table button"/>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24155" cy="224155"/>
                    </a:xfrm>
                    <a:prstGeom prst="rect">
                      <a:avLst/>
                    </a:prstGeom>
                    <a:noFill/>
                    <a:ln>
                      <a:noFill/>
                    </a:ln>
                  </pic:spPr>
                </pic:pic>
              </a:graphicData>
            </a:graphic>
          </wp:inline>
        </w:drawing>
      </w:r>
      <w:r>
        <w:t xml:space="preserve">. </w:t>
      </w:r>
    </w:p>
    <w:p w14:paraId="5FC64F52" w14:textId="77777777" w:rsidR="00F2232B" w:rsidRDefault="00F2232B" w:rsidP="00F2232B">
      <w:pPr>
        <w:ind w:left="720" w:right="270"/>
      </w:pPr>
      <w:r w:rsidRPr="00E31ECE">
        <w:t xml:space="preserve">The sort window </w:t>
      </w:r>
      <w:r>
        <w:t xml:space="preserve">appears and displays the Column Visibility check boxes. </w:t>
      </w:r>
    </w:p>
    <w:p w14:paraId="55DDDE7F" w14:textId="77777777" w:rsidR="00F2232B" w:rsidRDefault="00F2232B" w:rsidP="00F2232B">
      <w:pPr>
        <w:ind w:left="720" w:right="270"/>
      </w:pPr>
    </w:p>
    <w:p w14:paraId="3BAD8295" w14:textId="77777777" w:rsidR="00F2232B" w:rsidRDefault="00F2232B" w:rsidP="00F2232B">
      <w:pPr>
        <w:ind w:left="810"/>
      </w:pPr>
      <w:r w:rsidRPr="00D4324C">
        <w:rPr>
          <w:noProof/>
        </w:rPr>
        <w:drawing>
          <wp:inline distT="0" distB="0" distL="0" distR="0" wp14:anchorId="55691659" wp14:editId="3B8B3FEE">
            <wp:extent cx="2103120" cy="2942590"/>
            <wp:effectExtent l="19050" t="19050" r="11430" b="10160"/>
            <wp:docPr id="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103120" cy="2942590"/>
                    </a:xfrm>
                    <a:prstGeom prst="rect">
                      <a:avLst/>
                    </a:prstGeom>
                    <a:noFill/>
                    <a:ln w="3175">
                      <a:solidFill>
                        <a:schemeClr val="tx1"/>
                      </a:solidFill>
                    </a:ln>
                  </pic:spPr>
                </pic:pic>
              </a:graphicData>
            </a:graphic>
          </wp:inline>
        </w:drawing>
      </w:r>
    </w:p>
    <w:p w14:paraId="0A775CCF" w14:textId="77777777" w:rsidR="00F2232B" w:rsidRDefault="00F2232B" w:rsidP="00F2232B">
      <w:pPr>
        <w:pStyle w:val="Figure"/>
        <w:tabs>
          <w:tab w:val="clear" w:pos="1710"/>
          <w:tab w:val="num" w:pos="1800"/>
        </w:tabs>
        <w:ind w:left="1152" w:hanging="432"/>
      </w:pPr>
      <w:r>
        <w:t xml:space="preserve"> Sort window: Column Visibility checkboxes</w:t>
      </w:r>
      <w:r>
        <w:br/>
      </w:r>
      <w:r>
        <w:br/>
      </w:r>
    </w:p>
    <w:p w14:paraId="20301A0A" w14:textId="77777777" w:rsidR="00F2232B" w:rsidRDefault="00F2232B" w:rsidP="00E55723">
      <w:pPr>
        <w:numPr>
          <w:ilvl w:val="0"/>
          <w:numId w:val="74"/>
        </w:numPr>
      </w:pPr>
      <w:r>
        <w:t xml:space="preserve">If you want to hide a column in the search results, de-select the checkbox for that column. </w:t>
      </w:r>
      <w:r>
        <w:br/>
        <w:t xml:space="preserve">The search results appear without the specified column. </w:t>
      </w:r>
      <w:r>
        <w:br/>
      </w:r>
      <w:r>
        <w:br/>
        <w:t>If you want to display a column in the search results, select the checkbox for that column.</w:t>
      </w:r>
      <w:r>
        <w:br/>
        <w:t xml:space="preserve">The search results appear without the specified Colum. </w:t>
      </w:r>
      <w:r>
        <w:br/>
      </w:r>
      <w:r w:rsidRPr="00E571AC">
        <w:rPr>
          <w:b/>
        </w:rPr>
        <w:t>Note:</w:t>
      </w:r>
      <w:r w:rsidRPr="00781F25">
        <w:t xml:space="preserve"> </w:t>
      </w:r>
      <w:r>
        <w:t xml:space="preserve">To clear all the selections, click </w:t>
      </w:r>
      <w:r w:rsidRPr="00E571AC">
        <w:rPr>
          <w:b/>
        </w:rPr>
        <w:t>RESET</w:t>
      </w:r>
      <w:r w:rsidRPr="00781F25">
        <w:t>.</w:t>
      </w:r>
    </w:p>
    <w:p w14:paraId="7063A4E2" w14:textId="77777777" w:rsidR="00F2232B" w:rsidRDefault="00F2232B" w:rsidP="00F2232B">
      <w:pPr>
        <w:ind w:left="720"/>
      </w:pPr>
    </w:p>
    <w:p w14:paraId="39B9553B" w14:textId="77777777" w:rsidR="00F2232B" w:rsidRDefault="00F2232B" w:rsidP="00F2232B">
      <w:pPr>
        <w:pStyle w:val="Heading3"/>
      </w:pPr>
      <w:r>
        <w:br w:type="page"/>
      </w:r>
      <w:bookmarkStart w:id="4621" w:name="_Sorting_Search_Results_3"/>
      <w:bookmarkStart w:id="4622" w:name="_Sorting_Search_Results_2"/>
      <w:bookmarkStart w:id="4623" w:name="_Sorting_Search_Results_1"/>
      <w:bookmarkStart w:id="4624" w:name="_Sorting_Search_Results"/>
      <w:bookmarkStart w:id="4625" w:name="_Toc452993665"/>
      <w:bookmarkStart w:id="4626" w:name="_Toc507164372"/>
      <w:bookmarkEnd w:id="4621"/>
      <w:bookmarkEnd w:id="4622"/>
      <w:bookmarkEnd w:id="4623"/>
      <w:bookmarkEnd w:id="4624"/>
      <w:r w:rsidRPr="00E31ECE">
        <w:lastRenderedPageBreak/>
        <w:t>Sorting Search Results</w:t>
      </w:r>
      <w:bookmarkEnd w:id="4606"/>
      <w:bookmarkEnd w:id="4625"/>
      <w:bookmarkEnd w:id="4626"/>
    </w:p>
    <w:p w14:paraId="16079E44" w14:textId="77777777" w:rsidR="00F2232B" w:rsidRPr="00C36BF6" w:rsidRDefault="00F2232B" w:rsidP="00F2232B"/>
    <w:p w14:paraId="3D4F4469" w14:textId="77777777" w:rsidR="00F2232B" w:rsidRDefault="00F2232B" w:rsidP="00F2232B">
      <w:pPr>
        <w:ind w:right="270"/>
      </w:pPr>
      <w:r>
        <w:t>You can sort your search results in ascending and descending order based on one column or based on multiple columns.</w:t>
      </w:r>
      <w:r w:rsidRPr="00E31ECE">
        <w:t xml:space="preserve"> </w:t>
      </w:r>
    </w:p>
    <w:p w14:paraId="25004258" w14:textId="77777777" w:rsidR="00F2232B" w:rsidRDefault="00F2232B" w:rsidP="00F2232B">
      <w:pPr>
        <w:ind w:right="270"/>
      </w:pPr>
    </w:p>
    <w:p w14:paraId="15FDE76A" w14:textId="77777777" w:rsidR="00F2232B" w:rsidRDefault="00F2232B" w:rsidP="00F2232B">
      <w:pPr>
        <w:ind w:right="270"/>
      </w:pPr>
      <w:r>
        <w:t>To sort the search results based on one item:</w:t>
      </w:r>
    </w:p>
    <w:p w14:paraId="48A37EE3" w14:textId="77777777" w:rsidR="00F2232B" w:rsidRDefault="00F2232B" w:rsidP="00F2232B">
      <w:pPr>
        <w:ind w:right="270"/>
      </w:pPr>
      <w:r>
        <w:t xml:space="preserve"> </w:t>
      </w:r>
    </w:p>
    <w:p w14:paraId="434798D7" w14:textId="22CFCC2F" w:rsidR="00F2232B" w:rsidRDefault="00F2232B" w:rsidP="00E55723">
      <w:pPr>
        <w:numPr>
          <w:ilvl w:val="0"/>
          <w:numId w:val="76"/>
        </w:numPr>
      </w:pPr>
      <w:del w:id="4627" w:author="Sayali Dev" w:date="2018-01-31T17:54:00Z">
        <w:r w:rsidDel="009A119E">
          <w:delText>Log on</w:delText>
        </w:r>
      </w:del>
      <w:ins w:id="4628" w:author="Sayali Dev" w:date="2018-01-31T17:54:00Z">
        <w:r w:rsidR="009A119E">
          <w:t>Log in</w:t>
        </w:r>
      </w:ins>
      <w:r>
        <w:t xml:space="preserve"> to the application using your </w:t>
      </w:r>
      <w:del w:id="4629" w:author="Sayali Dev" w:date="2018-01-31T17:55:00Z">
        <w:r w:rsidDel="00A62626">
          <w:delText>logon</w:delText>
        </w:r>
      </w:del>
      <w:ins w:id="4630" w:author="Sayali Dev" w:date="2018-01-31T17:55:00Z">
        <w:r w:rsidR="00A62626">
          <w:t>log in</w:t>
        </w:r>
      </w:ins>
      <w:r>
        <w:t xml:space="preserve"> credentials. </w:t>
      </w:r>
    </w:p>
    <w:p w14:paraId="2CBF49CC" w14:textId="77777777" w:rsidR="00F2232B" w:rsidRDefault="00F2232B" w:rsidP="00F2232B">
      <w:pPr>
        <w:ind w:left="720"/>
      </w:pPr>
      <w:r>
        <w:t xml:space="preserve">The home page appears. </w:t>
      </w:r>
    </w:p>
    <w:p w14:paraId="417EDAD8" w14:textId="77777777" w:rsidR="00F2232B" w:rsidRDefault="00F2232B" w:rsidP="00F2232B">
      <w:pPr>
        <w:ind w:left="720"/>
      </w:pPr>
    </w:p>
    <w:p w14:paraId="3A9E721A" w14:textId="77777777" w:rsidR="00F2232B" w:rsidRDefault="00F2232B" w:rsidP="00E55723">
      <w:pPr>
        <w:numPr>
          <w:ilvl w:val="0"/>
          <w:numId w:val="76"/>
        </w:numPr>
      </w:pPr>
      <w:r>
        <w:t xml:space="preserve">Point to the arrow of the </w:t>
      </w:r>
      <w:r w:rsidRPr="003A6F4C">
        <w:rPr>
          <w:b/>
        </w:rPr>
        <w:t>BMS</w:t>
      </w:r>
      <w:r>
        <w:t xml:space="preserve"> tab, and then click the module for which you want to access the search pane. </w:t>
      </w:r>
      <w:r w:rsidRPr="00E31ECE">
        <w:br/>
      </w:r>
      <w:r w:rsidRPr="006B1D52">
        <w:t xml:space="preserve">The search pane for the </w:t>
      </w:r>
      <w:r>
        <w:t xml:space="preserve">module </w:t>
      </w:r>
      <w:r w:rsidRPr="006B1D52">
        <w:t xml:space="preserve">that you selected appears </w:t>
      </w:r>
      <w:r>
        <w:t>on the left side of the page.</w:t>
      </w:r>
    </w:p>
    <w:p w14:paraId="6B8C1CEB" w14:textId="77777777" w:rsidR="00F2232B" w:rsidRPr="00E31ECE" w:rsidRDefault="00F2232B" w:rsidP="00F2232B">
      <w:pPr>
        <w:ind w:left="720"/>
      </w:pPr>
    </w:p>
    <w:p w14:paraId="793E5C87" w14:textId="77777777" w:rsidR="00F2232B" w:rsidRDefault="00F2232B" w:rsidP="00E55723">
      <w:pPr>
        <w:numPr>
          <w:ilvl w:val="0"/>
          <w:numId w:val="76"/>
        </w:numPr>
      </w:pPr>
      <w:r>
        <w:t xml:space="preserve">Click </w:t>
      </w:r>
      <w:r w:rsidRPr="00AE6FCB">
        <w:rPr>
          <w:b/>
        </w:rPr>
        <w:t>SEARCH</w:t>
      </w:r>
      <w:r>
        <w:t xml:space="preserve">. </w:t>
      </w:r>
      <w:r>
        <w:br/>
        <w:t xml:space="preserve">A list of items within the module that you selected appears. </w:t>
      </w:r>
    </w:p>
    <w:p w14:paraId="68709C4E" w14:textId="77777777" w:rsidR="00F2232B" w:rsidRDefault="00F2232B" w:rsidP="00F2232B">
      <w:pPr>
        <w:pStyle w:val="ListParagraph"/>
      </w:pPr>
    </w:p>
    <w:p w14:paraId="43294084" w14:textId="77777777" w:rsidR="00F2232B" w:rsidRDefault="00F2232B" w:rsidP="00E55723">
      <w:pPr>
        <w:numPr>
          <w:ilvl w:val="0"/>
          <w:numId w:val="76"/>
        </w:numPr>
      </w:pPr>
      <w:r>
        <w:t xml:space="preserve">Click the column item name by which you want to sort. </w:t>
      </w:r>
      <w:r>
        <w:br/>
        <w:t xml:space="preserve">The search results are sorted according to the column that you selected. </w:t>
      </w:r>
      <w:r>
        <w:br/>
      </w:r>
      <w:r>
        <w:br/>
      </w:r>
      <w:r w:rsidRPr="00D4324C">
        <w:rPr>
          <w:noProof/>
        </w:rPr>
        <w:drawing>
          <wp:inline distT="0" distB="0" distL="0" distR="0" wp14:anchorId="68206101" wp14:editId="3D365182">
            <wp:extent cx="6317615" cy="1471295"/>
            <wp:effectExtent l="19050" t="19050" r="26035" b="14605"/>
            <wp:docPr id="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317615" cy="1471295"/>
                    </a:xfrm>
                    <a:prstGeom prst="rect">
                      <a:avLst/>
                    </a:prstGeom>
                    <a:noFill/>
                    <a:ln w="3175">
                      <a:solidFill>
                        <a:schemeClr val="tx1"/>
                      </a:solidFill>
                    </a:ln>
                  </pic:spPr>
                </pic:pic>
              </a:graphicData>
            </a:graphic>
          </wp:inline>
        </w:drawing>
      </w:r>
    </w:p>
    <w:p w14:paraId="209CDC2D" w14:textId="77777777" w:rsidR="00F2232B" w:rsidRDefault="00F2232B" w:rsidP="00F2232B">
      <w:pPr>
        <w:ind w:right="270"/>
      </w:pPr>
    </w:p>
    <w:p w14:paraId="3CB7641E" w14:textId="77777777" w:rsidR="00F2232B" w:rsidRDefault="00F2232B" w:rsidP="00F2232B">
      <w:pPr>
        <w:ind w:right="270"/>
      </w:pPr>
    </w:p>
    <w:p w14:paraId="6288AE76" w14:textId="77777777" w:rsidR="00F2232B" w:rsidRPr="00E31ECE" w:rsidRDefault="00F2232B" w:rsidP="00F2232B">
      <w:pPr>
        <w:ind w:right="270"/>
      </w:pPr>
      <w:r w:rsidRPr="00E31ECE">
        <w:t xml:space="preserve">To sort the </w:t>
      </w:r>
      <w:r>
        <w:t>search results based on multiple items</w:t>
      </w:r>
      <w:r w:rsidRPr="00E31ECE">
        <w:t>:</w:t>
      </w:r>
    </w:p>
    <w:p w14:paraId="3099BD5C" w14:textId="77777777" w:rsidR="00F2232B" w:rsidRPr="00E31ECE" w:rsidRDefault="00F2232B" w:rsidP="00F2232B"/>
    <w:p w14:paraId="150239C2" w14:textId="18D8DE86" w:rsidR="00F2232B" w:rsidRDefault="00F2232B" w:rsidP="00E55723">
      <w:pPr>
        <w:numPr>
          <w:ilvl w:val="0"/>
          <w:numId w:val="75"/>
        </w:numPr>
      </w:pPr>
      <w:del w:id="4631" w:author="Sayali Dev" w:date="2018-01-31T17:54:00Z">
        <w:r w:rsidDel="009A119E">
          <w:delText>Log on</w:delText>
        </w:r>
      </w:del>
      <w:ins w:id="4632" w:author="Sayali Dev" w:date="2018-01-31T17:54:00Z">
        <w:r w:rsidR="009A119E">
          <w:t>Log in</w:t>
        </w:r>
      </w:ins>
      <w:r>
        <w:t xml:space="preserve"> to the application using your </w:t>
      </w:r>
      <w:del w:id="4633" w:author="Sayali Dev" w:date="2018-01-31T17:55:00Z">
        <w:r w:rsidDel="00A62626">
          <w:delText>logon</w:delText>
        </w:r>
      </w:del>
      <w:ins w:id="4634" w:author="Sayali Dev" w:date="2018-01-31T17:55:00Z">
        <w:r w:rsidR="00A62626">
          <w:t>log in</w:t>
        </w:r>
      </w:ins>
      <w:r>
        <w:t xml:space="preserve"> credentials. </w:t>
      </w:r>
    </w:p>
    <w:p w14:paraId="116E77F5" w14:textId="77777777" w:rsidR="00F2232B" w:rsidRDefault="00F2232B" w:rsidP="00F2232B">
      <w:pPr>
        <w:ind w:left="720"/>
      </w:pPr>
      <w:r>
        <w:t xml:space="preserve">The home page appears. </w:t>
      </w:r>
    </w:p>
    <w:p w14:paraId="55FCB97C" w14:textId="77777777" w:rsidR="00F2232B" w:rsidRDefault="00F2232B" w:rsidP="00F2232B">
      <w:pPr>
        <w:ind w:left="720"/>
      </w:pPr>
    </w:p>
    <w:p w14:paraId="5B64AED3" w14:textId="77777777" w:rsidR="00F2232B" w:rsidRDefault="00F2232B" w:rsidP="00E55723">
      <w:pPr>
        <w:numPr>
          <w:ilvl w:val="0"/>
          <w:numId w:val="75"/>
        </w:numPr>
      </w:pPr>
      <w:r>
        <w:t xml:space="preserve">Point to the arrow of the </w:t>
      </w:r>
      <w:r w:rsidRPr="003A6F4C">
        <w:rPr>
          <w:b/>
        </w:rPr>
        <w:t>BMS</w:t>
      </w:r>
      <w:r>
        <w:t xml:space="preserve"> tab, and then click the module for which you want to access the search pane. </w:t>
      </w:r>
      <w:r w:rsidRPr="00E31ECE">
        <w:br/>
      </w:r>
      <w:r w:rsidRPr="006B1D52">
        <w:t xml:space="preserve">The search pane for the </w:t>
      </w:r>
      <w:r>
        <w:t xml:space="preserve">module </w:t>
      </w:r>
      <w:r w:rsidRPr="006B1D52">
        <w:t xml:space="preserve">that you selected appears </w:t>
      </w:r>
      <w:r>
        <w:t>on the left side of the page.</w:t>
      </w:r>
    </w:p>
    <w:p w14:paraId="4093BA41" w14:textId="77777777" w:rsidR="00F2232B" w:rsidRPr="00E31ECE" w:rsidRDefault="00F2232B" w:rsidP="00F2232B">
      <w:pPr>
        <w:ind w:left="720"/>
      </w:pPr>
    </w:p>
    <w:p w14:paraId="7E5D3523" w14:textId="77777777" w:rsidR="00F2232B" w:rsidRDefault="00F2232B" w:rsidP="00E55723">
      <w:pPr>
        <w:numPr>
          <w:ilvl w:val="0"/>
          <w:numId w:val="75"/>
        </w:numPr>
      </w:pPr>
      <w:r>
        <w:t xml:space="preserve">Click </w:t>
      </w:r>
      <w:r w:rsidRPr="00AE6FCB">
        <w:rPr>
          <w:b/>
        </w:rPr>
        <w:t>SEARCH</w:t>
      </w:r>
      <w:r>
        <w:t xml:space="preserve">. </w:t>
      </w:r>
      <w:r>
        <w:br/>
        <w:t xml:space="preserve">A list of items within the module that you selected appears. </w:t>
      </w:r>
      <w:r>
        <w:br/>
      </w:r>
    </w:p>
    <w:p w14:paraId="58CC84A3" w14:textId="77777777" w:rsidR="00F2232B" w:rsidRDefault="00F2232B" w:rsidP="00E55723">
      <w:pPr>
        <w:numPr>
          <w:ilvl w:val="0"/>
          <w:numId w:val="75"/>
        </w:numPr>
        <w:ind w:right="270"/>
      </w:pPr>
      <w:r w:rsidRPr="00E31ECE">
        <w:t xml:space="preserve">Click the </w:t>
      </w:r>
      <w:r w:rsidRPr="00E54955">
        <w:rPr>
          <w:b/>
        </w:rPr>
        <w:t>Sort Table</w:t>
      </w:r>
      <w:r>
        <w:t xml:space="preserve"> button </w:t>
      </w:r>
      <w:r>
        <w:rPr>
          <w:noProof/>
        </w:rPr>
        <w:drawing>
          <wp:inline distT="0" distB="0" distL="0" distR="0" wp14:anchorId="67E1C283" wp14:editId="5AF01712">
            <wp:extent cx="224155" cy="224155"/>
            <wp:effectExtent l="0" t="0" r="4445" b="4445"/>
            <wp:docPr id="211" name="Picture 211" descr="Sort Tabl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Sort Table button"/>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24155" cy="224155"/>
                    </a:xfrm>
                    <a:prstGeom prst="rect">
                      <a:avLst/>
                    </a:prstGeom>
                    <a:noFill/>
                    <a:ln>
                      <a:noFill/>
                    </a:ln>
                  </pic:spPr>
                </pic:pic>
              </a:graphicData>
            </a:graphic>
          </wp:inline>
        </w:drawing>
      </w:r>
      <w:r>
        <w:t xml:space="preserve">. </w:t>
      </w:r>
    </w:p>
    <w:p w14:paraId="3909440C" w14:textId="77777777" w:rsidR="00F2232B" w:rsidRDefault="00F2232B" w:rsidP="00F2232B">
      <w:pPr>
        <w:ind w:left="720" w:right="270"/>
      </w:pPr>
      <w:r w:rsidRPr="00E31ECE">
        <w:t xml:space="preserve">The sort window </w:t>
      </w:r>
      <w:r>
        <w:t xml:space="preserve">appears and displays the </w:t>
      </w:r>
      <w:r w:rsidRPr="00E31ECE">
        <w:t>sort options</w:t>
      </w:r>
      <w:r>
        <w:t>.</w:t>
      </w:r>
    </w:p>
    <w:p w14:paraId="33844A3D" w14:textId="77777777" w:rsidR="00F2232B" w:rsidRDefault="00F2232B" w:rsidP="00F2232B">
      <w:pPr>
        <w:ind w:right="270"/>
      </w:pPr>
    </w:p>
    <w:p w14:paraId="7520E3BE" w14:textId="77777777" w:rsidR="00F2232B" w:rsidRDefault="00F2232B" w:rsidP="00F2232B">
      <w:pPr>
        <w:ind w:left="720" w:right="270"/>
      </w:pPr>
    </w:p>
    <w:p w14:paraId="09CDEB36" w14:textId="77777777" w:rsidR="00F2232B" w:rsidRDefault="00F2232B" w:rsidP="00F2232B">
      <w:pPr>
        <w:ind w:left="720" w:right="270"/>
      </w:pPr>
      <w:r w:rsidRPr="00D4324C">
        <w:rPr>
          <w:noProof/>
        </w:rPr>
        <w:lastRenderedPageBreak/>
        <w:drawing>
          <wp:inline distT="0" distB="0" distL="0" distR="0" wp14:anchorId="47B1F491" wp14:editId="11002F27">
            <wp:extent cx="2103120" cy="2942590"/>
            <wp:effectExtent l="19050" t="19050" r="11430" b="10160"/>
            <wp:docPr id="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103120" cy="2942590"/>
                    </a:xfrm>
                    <a:prstGeom prst="rect">
                      <a:avLst/>
                    </a:prstGeom>
                    <a:noFill/>
                    <a:ln w="3175">
                      <a:solidFill>
                        <a:schemeClr val="tx1"/>
                      </a:solidFill>
                    </a:ln>
                  </pic:spPr>
                </pic:pic>
              </a:graphicData>
            </a:graphic>
          </wp:inline>
        </w:drawing>
      </w:r>
    </w:p>
    <w:p w14:paraId="3BC51B68" w14:textId="77777777" w:rsidR="00F2232B" w:rsidRDefault="00F2232B" w:rsidP="00F2232B">
      <w:pPr>
        <w:pStyle w:val="Figure"/>
        <w:tabs>
          <w:tab w:val="clear" w:pos="1710"/>
          <w:tab w:val="num" w:pos="1800"/>
        </w:tabs>
        <w:ind w:left="1152" w:hanging="432"/>
      </w:pPr>
      <w:r>
        <w:t xml:space="preserve"> Sort window</w:t>
      </w:r>
    </w:p>
    <w:p w14:paraId="13B945BE" w14:textId="77777777" w:rsidR="00F2232B" w:rsidRDefault="00F2232B" w:rsidP="00F2232B">
      <w:pPr>
        <w:ind w:left="720" w:right="270"/>
      </w:pPr>
    </w:p>
    <w:p w14:paraId="45B53F26" w14:textId="77777777" w:rsidR="00F2232B" w:rsidRDefault="00F2232B" w:rsidP="00E55723">
      <w:pPr>
        <w:numPr>
          <w:ilvl w:val="0"/>
          <w:numId w:val="75"/>
        </w:numPr>
        <w:ind w:right="270"/>
      </w:pPr>
      <w:r>
        <w:t xml:space="preserve">If you want to sort the search results in ascending order, click the </w:t>
      </w:r>
      <w:r w:rsidRPr="00E54955">
        <w:rPr>
          <w:b/>
        </w:rPr>
        <w:t>Sort Ascending</w:t>
      </w:r>
      <w:r>
        <w:t xml:space="preserve"> button </w:t>
      </w:r>
      <w:r>
        <w:rPr>
          <w:noProof/>
        </w:rPr>
        <w:drawing>
          <wp:inline distT="0" distB="0" distL="0" distR="0" wp14:anchorId="4F1DA1CA" wp14:editId="3ED4AC2F">
            <wp:extent cx="124460" cy="182880"/>
            <wp:effectExtent l="0" t="0" r="8890" b="7620"/>
            <wp:docPr id="213" name="Picture 213" descr="Sort Ascending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Sort Ascending button"/>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24460" cy="182880"/>
                    </a:xfrm>
                    <a:prstGeom prst="rect">
                      <a:avLst/>
                    </a:prstGeom>
                    <a:noFill/>
                    <a:ln>
                      <a:noFill/>
                    </a:ln>
                  </pic:spPr>
                </pic:pic>
              </a:graphicData>
            </a:graphic>
          </wp:inline>
        </w:drawing>
      </w:r>
      <w:r>
        <w:t xml:space="preserve"> next to the appropriate item column.</w:t>
      </w:r>
    </w:p>
    <w:p w14:paraId="55446653" w14:textId="77777777" w:rsidR="00F2232B" w:rsidRDefault="00F2232B" w:rsidP="00F2232B">
      <w:pPr>
        <w:ind w:left="720" w:right="270"/>
      </w:pPr>
      <w:r>
        <w:t xml:space="preserve">If you want to sort the search results in descending order, click the </w:t>
      </w:r>
      <w:r w:rsidRPr="00E54955">
        <w:rPr>
          <w:b/>
        </w:rPr>
        <w:t xml:space="preserve">Sort </w:t>
      </w:r>
      <w:r>
        <w:rPr>
          <w:b/>
        </w:rPr>
        <w:t>Des</w:t>
      </w:r>
      <w:r w:rsidRPr="00E54955">
        <w:rPr>
          <w:b/>
        </w:rPr>
        <w:t>cending</w:t>
      </w:r>
      <w:r>
        <w:t xml:space="preserve"> button </w:t>
      </w:r>
      <w:r>
        <w:rPr>
          <w:noProof/>
        </w:rPr>
        <w:drawing>
          <wp:inline distT="0" distB="0" distL="0" distR="0" wp14:anchorId="7FDE4CD4" wp14:editId="0E366558">
            <wp:extent cx="132715" cy="207645"/>
            <wp:effectExtent l="0" t="0" r="635" b="1905"/>
            <wp:docPr id="214" name="Picture 214" descr="Sort Descending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Sort Descending button"/>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32715" cy="207645"/>
                    </a:xfrm>
                    <a:prstGeom prst="rect">
                      <a:avLst/>
                    </a:prstGeom>
                    <a:noFill/>
                    <a:ln>
                      <a:noFill/>
                    </a:ln>
                  </pic:spPr>
                </pic:pic>
              </a:graphicData>
            </a:graphic>
          </wp:inline>
        </w:drawing>
      </w:r>
      <w:r>
        <w:t xml:space="preserve"> next to the appropriate item column.</w:t>
      </w:r>
    </w:p>
    <w:p w14:paraId="3C166FF8" w14:textId="77777777" w:rsidR="00F2232B" w:rsidRDefault="00F2232B" w:rsidP="00F2232B">
      <w:pPr>
        <w:ind w:left="720" w:right="270"/>
      </w:pPr>
    </w:p>
    <w:p w14:paraId="43D25390" w14:textId="77777777" w:rsidR="00F2232B" w:rsidRDefault="00F2232B" w:rsidP="00E55723">
      <w:pPr>
        <w:numPr>
          <w:ilvl w:val="0"/>
          <w:numId w:val="75"/>
        </w:numPr>
        <w:ind w:right="270"/>
      </w:pPr>
      <w:r>
        <w:t>To set the sorting priority of an item column, type the appropriate number in the box next to the item column that you want to prioritize.</w:t>
      </w:r>
    </w:p>
    <w:p w14:paraId="76DC8650" w14:textId="77777777" w:rsidR="00F2232B" w:rsidRDefault="00F2232B" w:rsidP="00F2232B">
      <w:pPr>
        <w:ind w:left="720"/>
      </w:pPr>
      <w:r>
        <w:t>For example, in the following figure, you sort the search results in descending order first by Date Shipped, then by Kit Shipment Identifier and then in ascending order by Created By:</w:t>
      </w:r>
    </w:p>
    <w:p w14:paraId="0519A473" w14:textId="77777777" w:rsidR="00F2232B" w:rsidRDefault="00F2232B" w:rsidP="00E55723">
      <w:pPr>
        <w:numPr>
          <w:ilvl w:val="0"/>
          <w:numId w:val="59"/>
        </w:numPr>
        <w:rPr>
          <w:b/>
        </w:rPr>
      </w:pPr>
      <w:r>
        <w:rPr>
          <w:b/>
        </w:rPr>
        <w:t xml:space="preserve">Date Shipped </w:t>
      </w:r>
      <w:r>
        <w:t xml:space="preserve">to </w:t>
      </w:r>
      <w:r w:rsidRPr="00971846">
        <w:rPr>
          <w:b/>
        </w:rPr>
        <w:t>1</w:t>
      </w:r>
      <w:r>
        <w:rPr>
          <w:b/>
        </w:rPr>
        <w:t xml:space="preserve"> </w:t>
      </w:r>
      <w:r w:rsidRPr="00D37DC7">
        <w:t>in</w:t>
      </w:r>
      <w:r>
        <w:rPr>
          <w:b/>
        </w:rPr>
        <w:t xml:space="preserve"> descending </w:t>
      </w:r>
      <w:r w:rsidRPr="00D37DC7">
        <w:t>order</w:t>
      </w:r>
    </w:p>
    <w:p w14:paraId="43C68D25" w14:textId="77777777" w:rsidR="00F2232B" w:rsidRDefault="00F2232B" w:rsidP="00E55723">
      <w:pPr>
        <w:numPr>
          <w:ilvl w:val="0"/>
          <w:numId w:val="59"/>
        </w:numPr>
        <w:rPr>
          <w:b/>
        </w:rPr>
      </w:pPr>
      <w:r>
        <w:rPr>
          <w:b/>
        </w:rPr>
        <w:t xml:space="preserve">Kit Shipment Identifier </w:t>
      </w:r>
      <w:r>
        <w:t xml:space="preserve">to </w:t>
      </w:r>
      <w:r w:rsidRPr="00971846">
        <w:rPr>
          <w:b/>
        </w:rPr>
        <w:t>2</w:t>
      </w:r>
      <w:r>
        <w:rPr>
          <w:b/>
        </w:rPr>
        <w:t xml:space="preserve"> </w:t>
      </w:r>
      <w:r w:rsidRPr="00D37DC7">
        <w:t>in</w:t>
      </w:r>
      <w:r>
        <w:rPr>
          <w:b/>
        </w:rPr>
        <w:t xml:space="preserve"> descending </w:t>
      </w:r>
      <w:r w:rsidRPr="00D37DC7">
        <w:t>order</w:t>
      </w:r>
    </w:p>
    <w:p w14:paraId="33219537" w14:textId="77777777" w:rsidR="00F2232B" w:rsidRDefault="00F2232B" w:rsidP="00E55723">
      <w:pPr>
        <w:numPr>
          <w:ilvl w:val="0"/>
          <w:numId w:val="59"/>
        </w:numPr>
        <w:rPr>
          <w:b/>
        </w:rPr>
      </w:pPr>
      <w:r>
        <w:rPr>
          <w:b/>
        </w:rPr>
        <w:t>Created By</w:t>
      </w:r>
      <w:r>
        <w:t xml:space="preserve"> to </w:t>
      </w:r>
      <w:r w:rsidRPr="005C6BB7">
        <w:rPr>
          <w:b/>
        </w:rPr>
        <w:t>3</w:t>
      </w:r>
      <w:r>
        <w:rPr>
          <w:b/>
        </w:rPr>
        <w:t xml:space="preserve"> </w:t>
      </w:r>
      <w:r w:rsidRPr="00D37DC7">
        <w:t>in</w:t>
      </w:r>
      <w:r>
        <w:rPr>
          <w:b/>
        </w:rPr>
        <w:t xml:space="preserve"> ascending </w:t>
      </w:r>
      <w:r w:rsidRPr="00D37DC7">
        <w:t>orde</w:t>
      </w:r>
      <w:r>
        <w:t>r</w:t>
      </w:r>
    </w:p>
    <w:p w14:paraId="2A66317A" w14:textId="77777777" w:rsidR="00F2232B" w:rsidRPr="00E31ECE" w:rsidRDefault="00F2232B" w:rsidP="00F2232B"/>
    <w:p w14:paraId="2D84EEA3" w14:textId="77777777" w:rsidR="00F2232B" w:rsidRDefault="00F2232B" w:rsidP="00F2232B">
      <w:pPr>
        <w:ind w:left="720"/>
      </w:pPr>
      <w:r w:rsidRPr="00D4324C">
        <w:rPr>
          <w:noProof/>
        </w:rPr>
        <w:lastRenderedPageBreak/>
        <w:drawing>
          <wp:inline distT="0" distB="0" distL="0" distR="0" wp14:anchorId="57DA8C0D" wp14:editId="763BB991">
            <wp:extent cx="2103120" cy="2942590"/>
            <wp:effectExtent l="19050" t="19050" r="11430" b="1016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103120" cy="2942590"/>
                    </a:xfrm>
                    <a:prstGeom prst="rect">
                      <a:avLst/>
                    </a:prstGeom>
                    <a:noFill/>
                    <a:ln w="3175">
                      <a:solidFill>
                        <a:schemeClr val="tx1"/>
                      </a:solidFill>
                    </a:ln>
                  </pic:spPr>
                </pic:pic>
              </a:graphicData>
            </a:graphic>
          </wp:inline>
        </w:drawing>
      </w:r>
    </w:p>
    <w:p w14:paraId="5FC3AA78" w14:textId="77777777" w:rsidR="00F2232B" w:rsidRDefault="00F2232B" w:rsidP="00F2232B">
      <w:pPr>
        <w:pStyle w:val="Figure"/>
        <w:tabs>
          <w:tab w:val="clear" w:pos="1710"/>
          <w:tab w:val="num" w:pos="1800"/>
        </w:tabs>
        <w:ind w:left="1152" w:hanging="432"/>
      </w:pPr>
      <w:r>
        <w:t xml:space="preserve"> Sort order example</w:t>
      </w:r>
    </w:p>
    <w:p w14:paraId="706FB3D4" w14:textId="77777777" w:rsidR="00F2232B" w:rsidRPr="00A22154" w:rsidRDefault="00F2232B" w:rsidP="00F2232B">
      <w:pPr>
        <w:rPr>
          <w:highlight w:val="yellow"/>
        </w:rPr>
      </w:pPr>
    </w:p>
    <w:p w14:paraId="0852BDFC" w14:textId="77777777" w:rsidR="00F2232B" w:rsidRPr="00D76947" w:rsidRDefault="00F2232B" w:rsidP="00E55723">
      <w:pPr>
        <w:numPr>
          <w:ilvl w:val="0"/>
          <w:numId w:val="75"/>
        </w:numPr>
        <w:rPr>
          <w:i/>
          <w:u w:val="single"/>
        </w:rPr>
      </w:pPr>
      <w:r>
        <w:t xml:space="preserve">Click </w:t>
      </w:r>
      <w:r w:rsidRPr="00A22154">
        <w:rPr>
          <w:b/>
        </w:rPr>
        <w:t>SORT</w:t>
      </w:r>
      <w:r>
        <w:t xml:space="preserve">. </w:t>
      </w:r>
    </w:p>
    <w:p w14:paraId="694F2AA9" w14:textId="77777777" w:rsidR="00F2232B" w:rsidRDefault="00F2232B" w:rsidP="00F2232B">
      <w:pPr>
        <w:ind w:left="720"/>
      </w:pPr>
      <w:r>
        <w:t xml:space="preserve">The search results are sorted according to the sort order that you specified. </w:t>
      </w:r>
    </w:p>
    <w:p w14:paraId="1D24857D" w14:textId="77777777" w:rsidR="00F2232B" w:rsidRDefault="00F2232B" w:rsidP="00F2232B">
      <w:pPr>
        <w:ind w:left="720"/>
      </w:pPr>
      <w:r w:rsidRPr="00781F25">
        <w:rPr>
          <w:b/>
        </w:rPr>
        <w:t>Note:</w:t>
      </w:r>
      <w:r w:rsidRPr="00781F25">
        <w:t xml:space="preserve"> </w:t>
      </w:r>
      <w:r>
        <w:t xml:space="preserve">To clear all the selections, click </w:t>
      </w:r>
      <w:r w:rsidRPr="00781F25">
        <w:rPr>
          <w:b/>
        </w:rPr>
        <w:t>RESET</w:t>
      </w:r>
      <w:r w:rsidRPr="00781F25">
        <w:t>.</w:t>
      </w:r>
    </w:p>
    <w:p w14:paraId="1D21DC10" w14:textId="77777777" w:rsidR="00F2232B" w:rsidRDefault="00F2232B" w:rsidP="00F2232B">
      <w:pPr>
        <w:ind w:left="720"/>
      </w:pPr>
    </w:p>
    <w:p w14:paraId="37040883" w14:textId="77777777" w:rsidR="00F2232B" w:rsidRPr="00FC21C8" w:rsidRDefault="00F2232B" w:rsidP="00F2232B">
      <w:pPr>
        <w:pStyle w:val="Heading2"/>
      </w:pPr>
      <w:r>
        <w:br w:type="page"/>
      </w:r>
      <w:bookmarkStart w:id="4635" w:name="_Managing_Events_3"/>
      <w:bookmarkStart w:id="4636" w:name="_Managing_Events_2"/>
      <w:bookmarkStart w:id="4637" w:name="_Managing_Events_1"/>
      <w:bookmarkStart w:id="4638" w:name="ManagingEvents"/>
      <w:bookmarkStart w:id="4639" w:name="_Managing_Events"/>
      <w:bookmarkStart w:id="4640" w:name="_Toc282093907"/>
      <w:bookmarkStart w:id="4641" w:name="_Toc452993666"/>
      <w:bookmarkStart w:id="4642" w:name="_Toc507164373"/>
      <w:bookmarkEnd w:id="4635"/>
      <w:bookmarkEnd w:id="4636"/>
      <w:bookmarkEnd w:id="4637"/>
      <w:bookmarkEnd w:id="4638"/>
      <w:bookmarkEnd w:id="4639"/>
      <w:r>
        <w:lastRenderedPageBreak/>
        <w:t>Managing Events</w:t>
      </w:r>
      <w:bookmarkEnd w:id="4640"/>
      <w:bookmarkEnd w:id="4641"/>
      <w:bookmarkEnd w:id="4642"/>
    </w:p>
    <w:p w14:paraId="30C753FF" w14:textId="77777777" w:rsidR="00F2232B" w:rsidRDefault="00F2232B" w:rsidP="00F2232B">
      <w:pPr>
        <w:tabs>
          <w:tab w:val="left" w:pos="1440"/>
        </w:tabs>
        <w:rPr>
          <w:highlight w:val="yellow"/>
        </w:rPr>
      </w:pPr>
    </w:p>
    <w:p w14:paraId="69EE1F46" w14:textId="77777777" w:rsidR="00F2232B" w:rsidRDefault="00F2232B" w:rsidP="00F2232B">
      <w:pPr>
        <w:pStyle w:val="BodyText"/>
      </w:pPr>
      <w:r>
        <w:t xml:space="preserve">The Manage Events functionality allows you to view the existing events that are associated with items, such as kits and kit shipments. You can also create new events using this functionality. </w:t>
      </w:r>
      <w:r>
        <w:br/>
      </w:r>
    </w:p>
    <w:p w14:paraId="6F329EC3" w14:textId="77777777" w:rsidR="00F2232B" w:rsidRDefault="00F2232B" w:rsidP="00F2232B">
      <w:pPr>
        <w:pStyle w:val="Heading3"/>
      </w:pPr>
      <w:bookmarkStart w:id="4643" w:name="_Toc452993667"/>
      <w:bookmarkStart w:id="4644" w:name="_Toc507164374"/>
      <w:r>
        <w:t>Viewing an Event</w:t>
      </w:r>
      <w:bookmarkEnd w:id="4643"/>
      <w:bookmarkEnd w:id="4644"/>
      <w:r>
        <w:br/>
      </w:r>
    </w:p>
    <w:p w14:paraId="040192FC" w14:textId="77777777" w:rsidR="00F2232B" w:rsidRDefault="00F2232B" w:rsidP="00F2232B">
      <w:pPr>
        <w:pStyle w:val="BodyText"/>
      </w:pPr>
      <w:r>
        <w:t>To view an existing event:</w:t>
      </w:r>
    </w:p>
    <w:p w14:paraId="4B706FA4" w14:textId="77777777" w:rsidR="00F2232B" w:rsidRDefault="00F2232B" w:rsidP="00F2232B">
      <w:pPr>
        <w:pStyle w:val="BodyText"/>
      </w:pPr>
    </w:p>
    <w:p w14:paraId="3377B2DB" w14:textId="52DD7E0A" w:rsidR="00F2232B" w:rsidRDefault="00F2232B" w:rsidP="00E55723">
      <w:pPr>
        <w:pStyle w:val="BodyText"/>
        <w:numPr>
          <w:ilvl w:val="0"/>
          <w:numId w:val="40"/>
        </w:numPr>
        <w:ind w:right="270"/>
      </w:pPr>
      <w:del w:id="4645" w:author="Sayali Dev" w:date="2018-01-31T17:54:00Z">
        <w:r w:rsidDel="009A119E">
          <w:delText>Log on</w:delText>
        </w:r>
      </w:del>
      <w:ins w:id="4646" w:author="Sayali Dev" w:date="2018-01-31T17:54:00Z">
        <w:r w:rsidR="009A119E">
          <w:t>Log in</w:t>
        </w:r>
      </w:ins>
      <w:r>
        <w:t xml:space="preserve"> to the application using your </w:t>
      </w:r>
      <w:del w:id="4647" w:author="Sayali Dev" w:date="2018-01-31T17:55:00Z">
        <w:r w:rsidDel="00A62626">
          <w:delText>logon</w:delText>
        </w:r>
      </w:del>
      <w:ins w:id="4648" w:author="Sayali Dev" w:date="2018-01-31T17:55:00Z">
        <w:r w:rsidR="00A62626">
          <w:t>log in</w:t>
        </w:r>
      </w:ins>
      <w:r>
        <w:t xml:space="preserve"> credentials. </w:t>
      </w:r>
    </w:p>
    <w:p w14:paraId="121551F4" w14:textId="77777777" w:rsidR="00F2232B" w:rsidRDefault="00F2232B" w:rsidP="00F2232B">
      <w:pPr>
        <w:pStyle w:val="BodyText"/>
        <w:ind w:left="720" w:right="270"/>
      </w:pPr>
      <w:r>
        <w:t xml:space="preserve">The home page appears. </w:t>
      </w:r>
      <w:r>
        <w:br/>
      </w:r>
    </w:p>
    <w:p w14:paraId="56F5C1AD" w14:textId="02C96BBC" w:rsidR="00F2232B" w:rsidRDefault="00F2232B" w:rsidP="00E55723">
      <w:pPr>
        <w:pStyle w:val="BodyText"/>
        <w:numPr>
          <w:ilvl w:val="0"/>
          <w:numId w:val="40"/>
        </w:numPr>
      </w:pPr>
      <w:r>
        <w:t xml:space="preserve">Point to the arrow of the </w:t>
      </w:r>
      <w:r w:rsidRPr="001237C5">
        <w:rPr>
          <w:b/>
        </w:rPr>
        <w:t>BMS</w:t>
      </w:r>
      <w:r>
        <w:t xml:space="preserve"> tab, and then click the module</w:t>
      </w:r>
      <w:ins w:id="4649" w:author="Sayali Dev" w:date="2018-02-12T18:49:00Z">
        <w:r w:rsidR="00D96CFC">
          <w:rPr>
            <w:lang w:val="en-US"/>
          </w:rPr>
          <w:t xml:space="preserve"> (Kits Inventory, Kits Shipment, Shipment, Worklists)</w:t>
        </w:r>
      </w:ins>
      <w:r>
        <w:t xml:space="preserve"> for which you want to access the search pane. </w:t>
      </w:r>
    </w:p>
    <w:p w14:paraId="2D13E0FE" w14:textId="77777777" w:rsidR="00F2232B" w:rsidRDefault="00F2232B" w:rsidP="00F2232B">
      <w:pPr>
        <w:pStyle w:val="BodyText"/>
        <w:ind w:left="720"/>
      </w:pPr>
      <w:r>
        <w:t xml:space="preserve">The search pane for the module that you selected appears on the left side of the page. </w:t>
      </w:r>
    </w:p>
    <w:p w14:paraId="6EAB2D43" w14:textId="77777777" w:rsidR="00F2232B" w:rsidRDefault="00F2232B" w:rsidP="00F2232B">
      <w:pPr>
        <w:pStyle w:val="BodyText"/>
        <w:ind w:left="720"/>
      </w:pPr>
    </w:p>
    <w:p w14:paraId="37F45E00" w14:textId="77777777" w:rsidR="00F2232B" w:rsidRDefault="00F2232B" w:rsidP="00E55723">
      <w:pPr>
        <w:pStyle w:val="BodyText"/>
        <w:numPr>
          <w:ilvl w:val="0"/>
          <w:numId w:val="40"/>
        </w:numPr>
      </w:pPr>
      <w:r>
        <w:t xml:space="preserve">Click </w:t>
      </w:r>
      <w:r w:rsidRPr="006D2858">
        <w:rPr>
          <w:b/>
        </w:rPr>
        <w:t>SEARCH</w:t>
      </w:r>
      <w:r>
        <w:t xml:space="preserve">. </w:t>
      </w:r>
    </w:p>
    <w:p w14:paraId="34C6E6D0" w14:textId="77777777" w:rsidR="00F2232B" w:rsidRDefault="00F2232B" w:rsidP="00F2232B">
      <w:pPr>
        <w:pStyle w:val="BodyText"/>
        <w:ind w:left="720"/>
      </w:pPr>
      <w:r>
        <w:t xml:space="preserve">A list of </w:t>
      </w:r>
      <w:r w:rsidRPr="00C718CE">
        <w:t>items</w:t>
      </w:r>
      <w:r>
        <w:t xml:space="preserve"> within the module that you selected appears.</w:t>
      </w:r>
    </w:p>
    <w:p w14:paraId="4D9197F9" w14:textId="77777777" w:rsidR="00F2232B" w:rsidRDefault="00F2232B" w:rsidP="00F2232B">
      <w:pPr>
        <w:pStyle w:val="BodyText"/>
        <w:ind w:left="720"/>
      </w:pPr>
    </w:p>
    <w:p w14:paraId="65800033" w14:textId="77777777" w:rsidR="00F2232B" w:rsidRDefault="00F2232B" w:rsidP="00E55723">
      <w:pPr>
        <w:pStyle w:val="BodyText"/>
        <w:numPr>
          <w:ilvl w:val="0"/>
          <w:numId w:val="40"/>
        </w:numPr>
      </w:pPr>
      <w:r>
        <w:rPr>
          <w:noProof/>
          <w:lang w:val="en-US" w:eastAsia="en-US"/>
        </w:rPr>
        <mc:AlternateContent>
          <mc:Choice Requires="wps">
            <w:drawing>
              <wp:anchor distT="0" distB="0" distL="114300" distR="114300" simplePos="0" relativeHeight="251702784" behindDoc="0" locked="0" layoutInCell="1" allowOverlap="1" wp14:anchorId="6C4AF0A0" wp14:editId="11FE1B32">
                <wp:simplePos x="0" y="0"/>
                <wp:positionH relativeFrom="column">
                  <wp:posOffset>4716145</wp:posOffset>
                </wp:positionH>
                <wp:positionV relativeFrom="paragraph">
                  <wp:posOffset>127000</wp:posOffset>
                </wp:positionV>
                <wp:extent cx="1685290" cy="340995"/>
                <wp:effectExtent l="1270" t="3175" r="0" b="0"/>
                <wp:wrapNone/>
                <wp:docPr id="242" name="Text Box 9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290" cy="340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81CFC7" w14:textId="77777777" w:rsidR="00112287" w:rsidRPr="008246B4" w:rsidRDefault="00112287" w:rsidP="00F2232B">
                            <w:r w:rsidRPr="00C1392B">
                              <w:rPr>
                                <w:b/>
                              </w:rPr>
                              <w:t xml:space="preserve">Manage </w:t>
                            </w:r>
                            <w:r>
                              <w:rPr>
                                <w:b/>
                              </w:rPr>
                              <w:t>Events</w:t>
                            </w:r>
                            <w:r>
                              <w:t xml:space="preserve"> link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4AF0A0" id="Text Box 9210" o:spid="_x0000_s1043" type="#_x0000_t202" style="position:absolute;left:0;text-align:left;margin-left:371.35pt;margin-top:10pt;width:132.7pt;height:26.8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" stroked="f">
                <v:textbox>
                  <w:txbxContent>
                    <w:p w14:paraId="5381CFC7" w14:textId="77777777" w:rsidR="00112287" w:rsidRPr="008246B4" w:rsidRDefault="00112287" w:rsidP="00F2232B">
                      <w:r w:rsidRPr="00C1392B">
                        <w:rPr>
                          <w:b/>
                        </w:rPr>
                        <w:t xml:space="preserve">Manage </w:t>
                      </w:r>
                      <w:r>
                        <w:rPr>
                          <w:b/>
                        </w:rPr>
                        <w:t>Events</w:t>
                      </w:r>
                      <w:r>
                        <w:t xml:space="preserve"> link</w:t>
                      </w:r>
                    </w:p>
                  </w:txbxContent>
                </v:textbox>
              </v:shape>
            </w:pict>
          </mc:Fallback>
        </mc:AlternateContent>
      </w:r>
      <w:r>
        <w:t xml:space="preserve">Click </w:t>
      </w:r>
      <w:r>
        <w:rPr>
          <w:lang w:val="en-US"/>
        </w:rPr>
        <w:t xml:space="preserve">on the row of </w:t>
      </w:r>
      <w:r>
        <w:t>the item</w:t>
      </w:r>
      <w:r>
        <w:rPr>
          <w:lang w:val="en-US"/>
        </w:rPr>
        <w:t xml:space="preserve"> for which you want to view an event</w:t>
      </w:r>
      <w:r>
        <w:t>.</w:t>
      </w:r>
    </w:p>
    <w:p w14:paraId="7A948F12" w14:textId="77777777" w:rsidR="00F2232B" w:rsidRDefault="00F2232B" w:rsidP="00F2232B">
      <w:pPr>
        <w:pStyle w:val="BodyText"/>
        <w:ind w:left="720"/>
      </w:pPr>
      <w:r>
        <w:t xml:space="preserve">A page that displays the details of the item appears. </w:t>
      </w:r>
    </w:p>
    <w:p w14:paraId="3041B0FB" w14:textId="77777777" w:rsidR="00F2232B" w:rsidRDefault="00F2232B" w:rsidP="00F2232B">
      <w:pPr>
        <w:pStyle w:val="BodyText"/>
        <w:ind w:left="720"/>
      </w:pPr>
      <w:r>
        <w:rPr>
          <w:noProof/>
          <w:lang w:val="en-US" w:eastAsia="en-US"/>
        </w:rPr>
        <mc:AlternateContent>
          <mc:Choice Requires="wps">
            <w:drawing>
              <wp:anchor distT="0" distB="0" distL="114300" distR="114300" simplePos="0" relativeHeight="251703808" behindDoc="0" locked="0" layoutInCell="1" allowOverlap="1" wp14:anchorId="5C660463" wp14:editId="50C31EC8">
                <wp:simplePos x="0" y="0"/>
                <wp:positionH relativeFrom="column">
                  <wp:posOffset>5230495</wp:posOffset>
                </wp:positionH>
                <wp:positionV relativeFrom="line">
                  <wp:posOffset>81280</wp:posOffset>
                </wp:positionV>
                <wp:extent cx="0" cy="816610"/>
                <wp:effectExtent l="58420" t="5080" r="55880" b="16510"/>
                <wp:wrapNone/>
                <wp:docPr id="241" name="Line 9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81661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0A9E829" id="Line 9211" o:spid="_x0000_s1026" style="position:absolute;flip:x;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11.85pt,6.4pt" to="411.85pt,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">
                <v:stroke endarrow="block"/>
                <w10:wrap anchory="line"/>
              </v:line>
            </w:pict>
          </mc:Fallback>
        </mc:AlternateContent>
      </w:r>
    </w:p>
    <w:p w14:paraId="632F685F" w14:textId="77777777" w:rsidR="00F2232B" w:rsidRDefault="00F2232B" w:rsidP="00F2232B">
      <w:pPr>
        <w:pStyle w:val="BodyText"/>
        <w:ind w:left="720"/>
      </w:pPr>
      <w:r w:rsidRPr="00AB3B3A">
        <w:rPr>
          <w:noProof/>
          <w:lang w:val="en-US" w:eastAsia="en-US"/>
        </w:rPr>
        <w:drawing>
          <wp:inline distT="0" distB="0" distL="0" distR="0" wp14:anchorId="6880D02C" wp14:editId="30BF08F1">
            <wp:extent cx="5893435" cy="2767965"/>
            <wp:effectExtent l="19050" t="19050" r="12065" b="13335"/>
            <wp:docPr id="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893435" cy="2767965"/>
                    </a:xfrm>
                    <a:prstGeom prst="rect">
                      <a:avLst/>
                    </a:prstGeom>
                    <a:noFill/>
                    <a:ln w="3175">
                      <a:solidFill>
                        <a:schemeClr val="tx1"/>
                      </a:solidFill>
                    </a:ln>
                  </pic:spPr>
                </pic:pic>
              </a:graphicData>
            </a:graphic>
          </wp:inline>
        </w:drawing>
      </w:r>
    </w:p>
    <w:p w14:paraId="2CC3E086" w14:textId="77777777" w:rsidR="00F2232B" w:rsidRDefault="00F2232B" w:rsidP="00F2232B">
      <w:pPr>
        <w:pStyle w:val="Figure"/>
        <w:tabs>
          <w:tab w:val="clear" w:pos="1710"/>
          <w:tab w:val="num" w:pos="1800"/>
        </w:tabs>
        <w:ind w:left="1152" w:hanging="432"/>
      </w:pPr>
      <w:r>
        <w:t xml:space="preserve"> Manage Events link</w:t>
      </w:r>
    </w:p>
    <w:p w14:paraId="7189509D" w14:textId="77777777" w:rsidR="00F2232B" w:rsidRDefault="00F2232B" w:rsidP="00F2232B">
      <w:pPr>
        <w:pStyle w:val="BodyText"/>
        <w:ind w:left="720"/>
      </w:pPr>
    </w:p>
    <w:p w14:paraId="3BE6925E" w14:textId="12D087AC" w:rsidR="00F2232B" w:rsidRDefault="00F2232B" w:rsidP="00E55723">
      <w:pPr>
        <w:pStyle w:val="BodyText"/>
        <w:numPr>
          <w:ilvl w:val="0"/>
          <w:numId w:val="40"/>
        </w:numPr>
      </w:pPr>
      <w:r>
        <w:t xml:space="preserve">Click the </w:t>
      </w:r>
      <w:r w:rsidRPr="004461A5">
        <w:rPr>
          <w:b/>
        </w:rPr>
        <w:t>Manage Events</w:t>
      </w:r>
      <w:r>
        <w:t xml:space="preserve"> link. </w:t>
      </w:r>
      <w:ins w:id="4650" w:author="Sayali Dev" w:date="2018-02-12T18:50:00Z">
        <w:r w:rsidR="00F1322F">
          <w:rPr>
            <w:lang w:val="en-US"/>
          </w:rPr>
          <w:t xml:space="preserve">Or Click the </w:t>
        </w:r>
        <w:r w:rsidR="00F1322F" w:rsidRPr="00F1322F">
          <w:rPr>
            <w:b/>
            <w:lang w:val="en-US"/>
            <w:rPrChange w:id="4651" w:author="Sayali Dev" w:date="2018-02-12T18:50:00Z">
              <w:rPr>
                <w:lang w:val="en-US"/>
              </w:rPr>
            </w:rPrChange>
          </w:rPr>
          <w:t>yellow icon</w:t>
        </w:r>
        <w:r w:rsidR="00F1322F">
          <w:rPr>
            <w:lang w:val="en-US"/>
          </w:rPr>
          <w:t xml:space="preserve"> as link for manage events on each row.</w:t>
        </w:r>
      </w:ins>
      <w:r>
        <w:br/>
        <w:t xml:space="preserve">The </w:t>
      </w:r>
      <w:r w:rsidRPr="00D23C88">
        <w:rPr>
          <w:b/>
        </w:rPr>
        <w:t>Manage Events</w:t>
      </w:r>
      <w:r>
        <w:t xml:space="preserve"> window appears. The </w:t>
      </w:r>
      <w:r w:rsidRPr="00D23C88">
        <w:rPr>
          <w:b/>
        </w:rPr>
        <w:t>Event/Action List</w:t>
      </w:r>
      <w:r>
        <w:t xml:space="preserve"> area displays the existing events.</w:t>
      </w:r>
    </w:p>
    <w:p w14:paraId="1789F964" w14:textId="77777777" w:rsidR="00F2232B" w:rsidRPr="00257F34" w:rsidRDefault="00F2232B" w:rsidP="00F2232B"/>
    <w:p w14:paraId="2331319E" w14:textId="77777777" w:rsidR="00F2232B" w:rsidRDefault="00F2232B" w:rsidP="00F2232B">
      <w:pPr>
        <w:ind w:left="720"/>
      </w:pPr>
      <w:r>
        <w:rPr>
          <w:noProof/>
        </w:rPr>
        <w:lastRenderedPageBreak/>
        <w:drawing>
          <wp:inline distT="0" distB="0" distL="0" distR="0" wp14:anchorId="2BC6E10A" wp14:editId="07B40E29">
            <wp:extent cx="6035040" cy="1986915"/>
            <wp:effectExtent l="19050" t="19050" r="22860" b="133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035040" cy="1986915"/>
                    </a:xfrm>
                    <a:prstGeom prst="rect">
                      <a:avLst/>
                    </a:prstGeom>
                    <a:noFill/>
                    <a:ln w="6350" cmpd="sng">
                      <a:solidFill>
                        <a:srgbClr val="000000"/>
                      </a:solidFill>
                      <a:miter lim="800000"/>
                      <a:headEnd/>
                      <a:tailEnd/>
                    </a:ln>
                    <a:effectLst/>
                  </pic:spPr>
                </pic:pic>
              </a:graphicData>
            </a:graphic>
          </wp:inline>
        </w:drawing>
      </w:r>
    </w:p>
    <w:p w14:paraId="31494E65" w14:textId="77777777" w:rsidR="00F2232B" w:rsidRDefault="00F2232B" w:rsidP="00F2232B">
      <w:pPr>
        <w:pStyle w:val="Figure"/>
        <w:tabs>
          <w:tab w:val="clear" w:pos="1710"/>
          <w:tab w:val="num" w:pos="1800"/>
        </w:tabs>
        <w:ind w:left="1152" w:hanging="432"/>
      </w:pPr>
      <w:r>
        <w:t xml:space="preserve"> Manage Events window</w:t>
      </w:r>
    </w:p>
    <w:p w14:paraId="645143EB" w14:textId="77777777" w:rsidR="00F2232B" w:rsidRDefault="00F2232B" w:rsidP="00F2232B"/>
    <w:p w14:paraId="1CA7764D" w14:textId="77777777" w:rsidR="00F2232B" w:rsidRDefault="00F2232B" w:rsidP="00F2232B">
      <w:pPr>
        <w:pStyle w:val="Heading3"/>
      </w:pPr>
      <w:r>
        <w:br w:type="page"/>
      </w:r>
      <w:bookmarkStart w:id="4652" w:name="_Toc452993668"/>
      <w:bookmarkStart w:id="4653" w:name="_Toc507164375"/>
      <w:r>
        <w:lastRenderedPageBreak/>
        <w:t>Creating an Event</w:t>
      </w:r>
      <w:bookmarkEnd w:id="4652"/>
      <w:bookmarkEnd w:id="4653"/>
      <w:r>
        <w:br/>
      </w:r>
    </w:p>
    <w:p w14:paraId="5F7218F9" w14:textId="77777777" w:rsidR="00F2232B" w:rsidRDefault="00F2232B" w:rsidP="00F2232B">
      <w:r>
        <w:t>To create an event:</w:t>
      </w:r>
    </w:p>
    <w:p w14:paraId="373500B8" w14:textId="77777777" w:rsidR="00F2232B" w:rsidRDefault="00F2232B" w:rsidP="00F2232B">
      <w:pPr>
        <w:ind w:left="1080"/>
      </w:pPr>
    </w:p>
    <w:p w14:paraId="07695AC7" w14:textId="77777777" w:rsidR="00F2232B" w:rsidRDefault="00F2232B" w:rsidP="00E55723">
      <w:pPr>
        <w:pStyle w:val="BodyText"/>
        <w:numPr>
          <w:ilvl w:val="0"/>
          <w:numId w:val="44"/>
        </w:numPr>
        <w:ind w:right="720"/>
      </w:pPr>
      <w:r>
        <w:t xml:space="preserve">In the </w:t>
      </w:r>
      <w:r w:rsidRPr="008B0550">
        <w:rPr>
          <w:b/>
        </w:rPr>
        <w:t>Manage Events</w:t>
      </w:r>
      <w:r>
        <w:t xml:space="preserve"> window, click the </w:t>
      </w:r>
      <w:r w:rsidRPr="008B0550">
        <w:rPr>
          <w:b/>
        </w:rPr>
        <w:t>Create New Ev</w:t>
      </w:r>
      <w:r w:rsidRPr="00227EB9">
        <w:rPr>
          <w:b/>
        </w:rPr>
        <w:t>ent</w:t>
      </w:r>
      <w:r>
        <w:t xml:space="preserve"> link. </w:t>
      </w:r>
    </w:p>
    <w:p w14:paraId="6FCC4627" w14:textId="77777777" w:rsidR="00F2232B" w:rsidRDefault="00F2232B" w:rsidP="00F2232B">
      <w:pPr>
        <w:pStyle w:val="BodyText"/>
        <w:ind w:left="720" w:right="270"/>
      </w:pPr>
      <w:r>
        <w:t xml:space="preserve">The </w:t>
      </w:r>
      <w:r w:rsidRPr="00BC1C91">
        <w:rPr>
          <w:b/>
        </w:rPr>
        <w:t>Create New Event</w:t>
      </w:r>
      <w:r>
        <w:t xml:space="preserve"> area appears. </w:t>
      </w:r>
    </w:p>
    <w:p w14:paraId="0AAC3969" w14:textId="77777777" w:rsidR="00F2232B" w:rsidRDefault="00F2232B" w:rsidP="00F2232B">
      <w:pPr>
        <w:pStyle w:val="BodyText"/>
        <w:ind w:left="720" w:right="270"/>
      </w:pPr>
      <w:r>
        <w:br/>
      </w:r>
      <w:r w:rsidRPr="00AB3B3A">
        <w:rPr>
          <w:noProof/>
          <w:lang w:val="en-US" w:eastAsia="en-US"/>
        </w:rPr>
        <w:drawing>
          <wp:inline distT="0" distB="0" distL="0" distR="0" wp14:anchorId="218FDFFC" wp14:editId="27909D04">
            <wp:extent cx="6101715" cy="4887595"/>
            <wp:effectExtent l="19050" t="19050" r="13335" b="27305"/>
            <wp:docPr id="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101715" cy="4887595"/>
                    </a:xfrm>
                    <a:prstGeom prst="rect">
                      <a:avLst/>
                    </a:prstGeom>
                    <a:noFill/>
                    <a:ln w="3175">
                      <a:solidFill>
                        <a:schemeClr val="tx1"/>
                      </a:solidFill>
                    </a:ln>
                  </pic:spPr>
                </pic:pic>
              </a:graphicData>
            </a:graphic>
          </wp:inline>
        </w:drawing>
      </w:r>
    </w:p>
    <w:p w14:paraId="0C2332B6" w14:textId="77777777" w:rsidR="00F2232B" w:rsidRDefault="00F2232B" w:rsidP="00F2232B">
      <w:pPr>
        <w:pStyle w:val="Figure"/>
        <w:tabs>
          <w:tab w:val="clear" w:pos="1710"/>
          <w:tab w:val="num" w:pos="1800"/>
        </w:tabs>
        <w:ind w:left="1152" w:hanging="432"/>
      </w:pPr>
      <w:r>
        <w:t xml:space="preserve"> Create New Event area</w:t>
      </w:r>
    </w:p>
    <w:p w14:paraId="3D5D211F" w14:textId="77777777" w:rsidR="00F2232B" w:rsidRPr="0088796A" w:rsidRDefault="00F2232B" w:rsidP="00F2232B">
      <w:pPr>
        <w:pStyle w:val="BodyText"/>
        <w:ind w:left="720" w:right="270"/>
        <w:rPr>
          <w:lang w:val="en-US"/>
        </w:rPr>
      </w:pPr>
      <w:r>
        <w:rPr>
          <w:lang w:val="en-US"/>
        </w:rPr>
        <w:br/>
      </w:r>
    </w:p>
    <w:p w14:paraId="38CC7429" w14:textId="77777777" w:rsidR="00F2232B" w:rsidRDefault="00F2232B" w:rsidP="00E55723">
      <w:pPr>
        <w:pStyle w:val="BodyText"/>
        <w:numPr>
          <w:ilvl w:val="0"/>
          <w:numId w:val="44"/>
        </w:numPr>
        <w:ind w:right="270"/>
      </w:pPr>
      <w:r>
        <w:t>Enter</w:t>
      </w:r>
      <w:r w:rsidRPr="008B0550">
        <w:t xml:space="preserve"> appropriate</w:t>
      </w:r>
      <w:r>
        <w:t xml:space="preserve"> information in each field. </w:t>
      </w:r>
      <w:r>
        <w:rPr>
          <w:lang w:val="en-US"/>
        </w:rPr>
        <w:t>F</w:t>
      </w:r>
      <w:r>
        <w:t xml:space="preserve">ollowing table lists each field and its description. </w:t>
      </w:r>
      <w:r>
        <w:br/>
      </w:r>
      <w:r w:rsidRPr="006744E4">
        <w:rPr>
          <w:b/>
        </w:rPr>
        <w:t>Note:</w:t>
      </w:r>
      <w:r>
        <w:rPr>
          <w:b/>
        </w:rPr>
        <w:t xml:space="preserve"> </w:t>
      </w:r>
      <w:r w:rsidRPr="006744E4">
        <w:t>Fields that are marked with the red asterisk (</w:t>
      </w:r>
      <w:r w:rsidRPr="006744E4">
        <w:rPr>
          <w:color w:val="FF0000"/>
        </w:rPr>
        <w:t>*</w:t>
      </w:r>
      <w:r w:rsidRPr="006744E4">
        <w:t>) are mandatory.</w:t>
      </w:r>
    </w:p>
    <w:p w14:paraId="169110D4" w14:textId="77777777" w:rsidR="00F2232B" w:rsidRDefault="00F2232B" w:rsidP="00F2232B">
      <w:pPr>
        <w:pStyle w:val="BodyText"/>
        <w:ind w:left="720" w:right="270"/>
      </w:pPr>
    </w:p>
    <w:p w14:paraId="563F56E0" w14:textId="59E70027" w:rsidR="00F2232B" w:rsidRDefault="00F2232B" w:rsidP="00F2232B">
      <w:pPr>
        <w:pStyle w:val="Caption"/>
        <w:ind w:firstLine="720"/>
      </w:pPr>
      <w:r>
        <w:t xml:space="preserve">Table </w:t>
      </w:r>
      <w:r w:rsidR="00653CE2">
        <w:fldChar w:fldCharType="begin"/>
      </w:r>
      <w:r w:rsidR="00653CE2">
        <w:instrText xml:space="preserve"> SEQ Figure \* ARABIC </w:instrText>
      </w:r>
      <w:r w:rsidR="00653CE2">
        <w:fldChar w:fldCharType="separate"/>
      </w:r>
      <w:ins w:id="4654" w:author="Sayali Dev" w:date="2018-02-02T13:47:00Z">
        <w:r w:rsidR="00EB76E3">
          <w:rPr>
            <w:noProof/>
          </w:rPr>
          <w:t>62</w:t>
        </w:r>
      </w:ins>
      <w:del w:id="4655" w:author="Sayali Dev" w:date="2018-02-02T13:47:00Z">
        <w:r w:rsidDel="00EB76E3">
          <w:rPr>
            <w:noProof/>
          </w:rPr>
          <w:delText>70</w:delText>
        </w:r>
      </w:del>
      <w:r w:rsidR="00653CE2">
        <w:rPr>
          <w:noProof/>
        </w:rPr>
        <w:fldChar w:fldCharType="end"/>
      </w:r>
      <w:r>
        <w:t>: Creating an event</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F2232B" w:rsidRPr="007A152E" w14:paraId="17223CFF" w14:textId="77777777" w:rsidTr="00F2232B">
        <w:trPr>
          <w:cantSplit/>
          <w:trHeight w:val="288"/>
          <w:tblHeader/>
        </w:trPr>
        <w:tc>
          <w:tcPr>
            <w:tcW w:w="2790" w:type="dxa"/>
            <w:shd w:val="clear" w:color="auto" w:fill="BFBFBF"/>
            <w:vAlign w:val="center"/>
          </w:tcPr>
          <w:p w14:paraId="56F4C29D" w14:textId="77777777" w:rsidR="00F2232B" w:rsidRPr="007A152E" w:rsidRDefault="00F2232B" w:rsidP="00F2232B">
            <w:pPr>
              <w:rPr>
                <w:b/>
              </w:rPr>
            </w:pPr>
            <w:r>
              <w:rPr>
                <w:b/>
              </w:rPr>
              <w:t>Field</w:t>
            </w:r>
          </w:p>
        </w:tc>
        <w:tc>
          <w:tcPr>
            <w:tcW w:w="7020" w:type="dxa"/>
            <w:shd w:val="clear" w:color="auto" w:fill="BFBFBF"/>
            <w:vAlign w:val="center"/>
          </w:tcPr>
          <w:p w14:paraId="06DAE8D1" w14:textId="77777777" w:rsidR="00F2232B" w:rsidRPr="007A152E" w:rsidRDefault="00F2232B" w:rsidP="00F2232B">
            <w:pPr>
              <w:rPr>
                <w:b/>
              </w:rPr>
            </w:pPr>
            <w:r w:rsidRPr="007A152E">
              <w:rPr>
                <w:b/>
              </w:rPr>
              <w:t>Description</w:t>
            </w:r>
          </w:p>
        </w:tc>
      </w:tr>
      <w:tr w:rsidR="00F2232B" w14:paraId="63ED9A34" w14:textId="77777777" w:rsidTr="00F2232B">
        <w:trPr>
          <w:cantSplit/>
          <w:trHeight w:val="288"/>
        </w:trPr>
        <w:tc>
          <w:tcPr>
            <w:tcW w:w="2790" w:type="dxa"/>
            <w:vAlign w:val="center"/>
          </w:tcPr>
          <w:p w14:paraId="178AB66A" w14:textId="77777777" w:rsidR="00F2232B" w:rsidRPr="007A152E" w:rsidRDefault="00F2232B" w:rsidP="00F2232B">
            <w:pPr>
              <w:rPr>
                <w:b/>
              </w:rPr>
            </w:pPr>
            <w:r w:rsidRPr="0090607D">
              <w:rPr>
                <w:b/>
              </w:rPr>
              <w:t>Event Type</w:t>
            </w:r>
            <w:r w:rsidRPr="006744E4">
              <w:rPr>
                <w:b/>
                <w:color w:val="FF0000"/>
              </w:rPr>
              <w:t>*</w:t>
            </w:r>
          </w:p>
        </w:tc>
        <w:tc>
          <w:tcPr>
            <w:tcW w:w="7020" w:type="dxa"/>
            <w:vAlign w:val="center"/>
          </w:tcPr>
          <w:p w14:paraId="3F84C7B1" w14:textId="77777777" w:rsidR="00F2232B" w:rsidRDefault="00F2232B" w:rsidP="00F2232B">
            <w:r>
              <w:t xml:space="preserve">Click the appropriate event type for this event. </w:t>
            </w:r>
          </w:p>
        </w:tc>
      </w:tr>
      <w:tr w:rsidR="00F2232B" w14:paraId="4CD2E57A" w14:textId="77777777" w:rsidTr="00F2232B">
        <w:trPr>
          <w:cantSplit/>
          <w:trHeight w:val="288"/>
        </w:trPr>
        <w:tc>
          <w:tcPr>
            <w:tcW w:w="2790" w:type="dxa"/>
            <w:vAlign w:val="center"/>
          </w:tcPr>
          <w:p w14:paraId="2D41B2FB" w14:textId="77777777" w:rsidR="00F2232B" w:rsidRPr="007A152E" w:rsidRDefault="00F2232B" w:rsidP="00F2232B">
            <w:pPr>
              <w:rPr>
                <w:b/>
              </w:rPr>
            </w:pPr>
            <w:r>
              <w:rPr>
                <w:b/>
              </w:rPr>
              <w:t>Event Status</w:t>
            </w:r>
            <w:r w:rsidRPr="006744E4">
              <w:rPr>
                <w:color w:val="FF0000"/>
              </w:rPr>
              <w:t>*</w:t>
            </w:r>
          </w:p>
        </w:tc>
        <w:tc>
          <w:tcPr>
            <w:tcW w:w="7020" w:type="dxa"/>
            <w:vAlign w:val="center"/>
          </w:tcPr>
          <w:p w14:paraId="4C7C04D9" w14:textId="77777777" w:rsidR="00F2232B" w:rsidRDefault="00F2232B" w:rsidP="00F2232B">
            <w:r>
              <w:t xml:space="preserve">Click the appropriate status for this event. </w:t>
            </w:r>
          </w:p>
        </w:tc>
      </w:tr>
      <w:tr w:rsidR="00F2232B" w14:paraId="7A785BDA" w14:textId="77777777" w:rsidTr="00F2232B">
        <w:trPr>
          <w:cantSplit/>
          <w:trHeight w:val="288"/>
        </w:trPr>
        <w:tc>
          <w:tcPr>
            <w:tcW w:w="2790" w:type="dxa"/>
            <w:vAlign w:val="center"/>
          </w:tcPr>
          <w:p w14:paraId="51BA61B2" w14:textId="77777777" w:rsidR="00F2232B" w:rsidRPr="007A152E" w:rsidRDefault="00F2232B" w:rsidP="00F2232B">
            <w:pPr>
              <w:rPr>
                <w:b/>
              </w:rPr>
            </w:pPr>
            <w:r>
              <w:rPr>
                <w:b/>
              </w:rPr>
              <w:lastRenderedPageBreak/>
              <w:t>Propagate To</w:t>
            </w:r>
          </w:p>
        </w:tc>
        <w:tc>
          <w:tcPr>
            <w:tcW w:w="7020" w:type="dxa"/>
            <w:vAlign w:val="center"/>
          </w:tcPr>
          <w:p w14:paraId="7642C479" w14:textId="77777777" w:rsidR="00F2232B" w:rsidRDefault="00F2232B" w:rsidP="00F2232B">
            <w:r>
              <w:t xml:space="preserve">Click the appropriate shipment cascading option to identify </w:t>
            </w:r>
            <w:r w:rsidRPr="009F7261">
              <w:t xml:space="preserve">what items associated with the </w:t>
            </w:r>
            <w:r>
              <w:t>initial item</w:t>
            </w:r>
            <w:r w:rsidRPr="009F7261">
              <w:t xml:space="preserve"> </w:t>
            </w:r>
            <w:r>
              <w:t xml:space="preserve">should </w:t>
            </w:r>
            <w:r w:rsidRPr="009F7261">
              <w:t>also have the event attached</w:t>
            </w:r>
            <w:r>
              <w:t>. Example: All items associated with the shipment, or biospecimens associated with the shipment</w:t>
            </w:r>
            <w:r w:rsidRPr="009F7261">
              <w:t xml:space="preserve">.  </w:t>
            </w:r>
          </w:p>
        </w:tc>
      </w:tr>
      <w:tr w:rsidR="00F2232B" w14:paraId="16930BA6" w14:textId="77777777" w:rsidTr="00F2232B">
        <w:trPr>
          <w:cantSplit/>
          <w:trHeight w:val="288"/>
        </w:trPr>
        <w:tc>
          <w:tcPr>
            <w:tcW w:w="2790" w:type="dxa"/>
            <w:vAlign w:val="center"/>
          </w:tcPr>
          <w:p w14:paraId="7668AACF" w14:textId="77777777" w:rsidR="00F2232B" w:rsidRPr="007A152E" w:rsidRDefault="00F2232B" w:rsidP="00F2232B">
            <w:pPr>
              <w:rPr>
                <w:b/>
              </w:rPr>
            </w:pPr>
            <w:r w:rsidRPr="006744E4">
              <w:rPr>
                <w:b/>
              </w:rPr>
              <w:t>Priority</w:t>
            </w:r>
          </w:p>
        </w:tc>
        <w:tc>
          <w:tcPr>
            <w:tcW w:w="7020" w:type="dxa"/>
            <w:vAlign w:val="center"/>
          </w:tcPr>
          <w:p w14:paraId="286DC7B4" w14:textId="77777777" w:rsidR="00F2232B" w:rsidRDefault="00F2232B" w:rsidP="00F2232B">
            <w:r>
              <w:t xml:space="preserve">Click the appropriate priority for this event. </w:t>
            </w:r>
          </w:p>
        </w:tc>
      </w:tr>
      <w:tr w:rsidR="00F2232B" w14:paraId="335E3878" w14:textId="77777777" w:rsidTr="00F2232B">
        <w:trPr>
          <w:cantSplit/>
          <w:trHeight w:val="288"/>
        </w:trPr>
        <w:tc>
          <w:tcPr>
            <w:tcW w:w="2790" w:type="dxa"/>
            <w:vAlign w:val="center"/>
          </w:tcPr>
          <w:p w14:paraId="2232AF2E" w14:textId="77777777" w:rsidR="00F2232B" w:rsidRPr="007A152E" w:rsidRDefault="00F2232B" w:rsidP="00F2232B">
            <w:pPr>
              <w:rPr>
                <w:b/>
              </w:rPr>
            </w:pPr>
            <w:r w:rsidRPr="006744E4">
              <w:rPr>
                <w:b/>
              </w:rPr>
              <w:t>Occurren</w:t>
            </w:r>
            <w:r w:rsidRPr="0090607D">
              <w:rPr>
                <w:b/>
              </w:rPr>
              <w:t>ce Date</w:t>
            </w:r>
            <w:r w:rsidRPr="006744E4">
              <w:rPr>
                <w:color w:val="FF0000"/>
              </w:rPr>
              <w:t>*</w:t>
            </w:r>
          </w:p>
        </w:tc>
        <w:tc>
          <w:tcPr>
            <w:tcW w:w="7020" w:type="dxa"/>
            <w:vAlign w:val="center"/>
          </w:tcPr>
          <w:p w14:paraId="0D774351" w14:textId="77777777" w:rsidR="00F2232B" w:rsidRDefault="00F2232B" w:rsidP="00F2232B">
            <w:r>
              <w:t xml:space="preserve">Click the date icon </w:t>
            </w:r>
            <w:r>
              <w:rPr>
                <w:noProof/>
              </w:rPr>
              <w:drawing>
                <wp:inline distT="0" distB="0" distL="0" distR="0" wp14:anchorId="71E46D74" wp14:editId="6347F486">
                  <wp:extent cx="207645" cy="207645"/>
                  <wp:effectExtent l="0" t="0" r="1905" b="1905"/>
                  <wp:docPr id="219" name="Picture 219"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earch calenda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645" cy="207645"/>
                          </a:xfrm>
                          <a:prstGeom prst="rect">
                            <a:avLst/>
                          </a:prstGeom>
                          <a:noFill/>
                          <a:ln>
                            <a:noFill/>
                          </a:ln>
                        </pic:spPr>
                      </pic:pic>
                    </a:graphicData>
                  </a:graphic>
                </wp:inline>
              </w:drawing>
            </w:r>
            <w:r>
              <w:t xml:space="preserve">, and </w:t>
            </w:r>
            <w:r w:rsidRPr="00DF77A3">
              <w:t>then</w:t>
            </w:r>
            <w:r>
              <w:t xml:space="preserve"> click the date when the event occurred. </w:t>
            </w:r>
          </w:p>
        </w:tc>
      </w:tr>
      <w:tr w:rsidR="00F2232B" w14:paraId="654DC5B3" w14:textId="77777777" w:rsidTr="00F2232B">
        <w:trPr>
          <w:cantSplit/>
          <w:trHeight w:val="288"/>
        </w:trPr>
        <w:tc>
          <w:tcPr>
            <w:tcW w:w="2790" w:type="dxa"/>
            <w:vAlign w:val="center"/>
          </w:tcPr>
          <w:p w14:paraId="40A9165B" w14:textId="77777777" w:rsidR="00F2232B" w:rsidRPr="006744E4" w:rsidRDefault="00F2232B" w:rsidP="00F2232B">
            <w:pPr>
              <w:rPr>
                <w:b/>
              </w:rPr>
            </w:pPr>
            <w:r w:rsidRPr="006744E4">
              <w:rPr>
                <w:b/>
              </w:rPr>
              <w:t>Notification Date</w:t>
            </w:r>
            <w:r w:rsidRPr="006744E4">
              <w:rPr>
                <w:color w:val="FF0000"/>
              </w:rPr>
              <w:t>*</w:t>
            </w:r>
          </w:p>
        </w:tc>
        <w:tc>
          <w:tcPr>
            <w:tcW w:w="7020" w:type="dxa"/>
            <w:vAlign w:val="center"/>
          </w:tcPr>
          <w:p w14:paraId="31CB74D4" w14:textId="77777777" w:rsidR="00F2232B" w:rsidRDefault="00F2232B" w:rsidP="00F2232B">
            <w:r>
              <w:t xml:space="preserve">Click the date icon </w:t>
            </w:r>
            <w:r>
              <w:rPr>
                <w:noProof/>
              </w:rPr>
              <w:drawing>
                <wp:inline distT="0" distB="0" distL="0" distR="0" wp14:anchorId="5A7C9C68" wp14:editId="798938EA">
                  <wp:extent cx="207645" cy="207645"/>
                  <wp:effectExtent l="0" t="0" r="1905" b="1905"/>
                  <wp:docPr id="220" name="Picture 220"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Search calenda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645" cy="207645"/>
                          </a:xfrm>
                          <a:prstGeom prst="rect">
                            <a:avLst/>
                          </a:prstGeom>
                          <a:noFill/>
                          <a:ln>
                            <a:noFill/>
                          </a:ln>
                        </pic:spPr>
                      </pic:pic>
                    </a:graphicData>
                  </a:graphic>
                </wp:inline>
              </w:drawing>
            </w:r>
            <w:r>
              <w:t xml:space="preserve">, </w:t>
            </w:r>
            <w:r w:rsidRPr="00DF77A3">
              <w:t xml:space="preserve">and then click the </w:t>
            </w:r>
            <w:r>
              <w:t xml:space="preserve">date when you were notified of the event. </w:t>
            </w:r>
          </w:p>
        </w:tc>
      </w:tr>
      <w:tr w:rsidR="00F2232B" w14:paraId="6CC209A8" w14:textId="77777777" w:rsidTr="00F2232B">
        <w:trPr>
          <w:cantSplit/>
          <w:trHeight w:val="288"/>
        </w:trPr>
        <w:tc>
          <w:tcPr>
            <w:tcW w:w="2790" w:type="dxa"/>
            <w:vAlign w:val="center"/>
          </w:tcPr>
          <w:p w14:paraId="73A65850" w14:textId="77777777" w:rsidR="00F2232B" w:rsidRPr="007A152E" w:rsidRDefault="00F2232B" w:rsidP="00F2232B">
            <w:pPr>
              <w:rPr>
                <w:b/>
              </w:rPr>
            </w:pPr>
            <w:r w:rsidRPr="008B0550">
              <w:rPr>
                <w:b/>
              </w:rPr>
              <w:t>Repor</w:t>
            </w:r>
            <w:r w:rsidRPr="0090607D">
              <w:rPr>
                <w:b/>
              </w:rPr>
              <w:t>ted To</w:t>
            </w:r>
          </w:p>
        </w:tc>
        <w:tc>
          <w:tcPr>
            <w:tcW w:w="7020" w:type="dxa"/>
            <w:vAlign w:val="center"/>
          </w:tcPr>
          <w:p w14:paraId="4F96F1AB" w14:textId="77777777" w:rsidR="00F2232B" w:rsidRDefault="00F2232B" w:rsidP="00F2232B">
            <w:r>
              <w:t>Type t</w:t>
            </w:r>
            <w:r w:rsidRPr="008B0550">
              <w:t xml:space="preserve">he </w:t>
            </w:r>
            <w:r>
              <w:t xml:space="preserve">person or </w:t>
            </w:r>
            <w:r w:rsidRPr="008B0550">
              <w:t xml:space="preserve">organization </w:t>
            </w:r>
            <w:r>
              <w:t>to which the event was reported.</w:t>
            </w:r>
            <w:r w:rsidRPr="0090607D">
              <w:t xml:space="preserve"> </w:t>
            </w:r>
          </w:p>
        </w:tc>
      </w:tr>
      <w:tr w:rsidR="00F2232B" w14:paraId="46EA9585" w14:textId="77777777" w:rsidTr="00F2232B">
        <w:trPr>
          <w:cantSplit/>
          <w:trHeight w:val="288"/>
        </w:trPr>
        <w:tc>
          <w:tcPr>
            <w:tcW w:w="2790" w:type="dxa"/>
            <w:vAlign w:val="center"/>
          </w:tcPr>
          <w:p w14:paraId="6AF95862" w14:textId="77777777" w:rsidR="00F2232B" w:rsidRPr="007A152E" w:rsidRDefault="00F2232B" w:rsidP="00F2232B">
            <w:pPr>
              <w:rPr>
                <w:b/>
              </w:rPr>
            </w:pPr>
            <w:r>
              <w:rPr>
                <w:b/>
              </w:rPr>
              <w:t>Comments</w:t>
            </w:r>
          </w:p>
        </w:tc>
        <w:tc>
          <w:tcPr>
            <w:tcW w:w="7020" w:type="dxa"/>
            <w:vAlign w:val="center"/>
          </w:tcPr>
          <w:p w14:paraId="7AC0863C" w14:textId="77777777" w:rsidR="00F2232B" w:rsidRDefault="00F2232B" w:rsidP="00F2232B">
            <w:r>
              <w:t xml:space="preserve">Type the appropriate comments for this event. </w:t>
            </w:r>
          </w:p>
        </w:tc>
      </w:tr>
    </w:tbl>
    <w:p w14:paraId="3076F48C" w14:textId="77777777" w:rsidR="00F2232B" w:rsidRDefault="00F2232B" w:rsidP="00F2232B">
      <w:pPr>
        <w:pStyle w:val="BodyText"/>
        <w:ind w:left="720" w:right="720"/>
      </w:pPr>
    </w:p>
    <w:p w14:paraId="5E90618B" w14:textId="77777777" w:rsidR="00F2232B" w:rsidRDefault="00F2232B" w:rsidP="00E55723">
      <w:pPr>
        <w:pStyle w:val="BodyText"/>
        <w:numPr>
          <w:ilvl w:val="0"/>
          <w:numId w:val="44"/>
        </w:numPr>
        <w:ind w:right="720"/>
      </w:pPr>
      <w:r>
        <w:t xml:space="preserve">Click </w:t>
      </w:r>
      <w:r w:rsidRPr="0090607D">
        <w:rPr>
          <w:b/>
        </w:rPr>
        <w:t>SAVE</w:t>
      </w:r>
      <w:r>
        <w:t xml:space="preserve">. </w:t>
      </w:r>
    </w:p>
    <w:p w14:paraId="63FB04A9" w14:textId="77777777" w:rsidR="00F2232B" w:rsidRDefault="00F2232B" w:rsidP="00F2232B">
      <w:pPr>
        <w:pStyle w:val="BodyText"/>
        <w:ind w:left="720" w:right="720"/>
        <w:rPr>
          <w:lang w:val="en-US"/>
        </w:rPr>
      </w:pPr>
      <w:r>
        <w:t xml:space="preserve">The event is created. This event appears in the </w:t>
      </w:r>
      <w:r w:rsidRPr="00352B75">
        <w:rPr>
          <w:b/>
        </w:rPr>
        <w:t>Event/Action List</w:t>
      </w:r>
      <w:r>
        <w:t xml:space="preserve"> area.</w:t>
      </w:r>
    </w:p>
    <w:p w14:paraId="2FEEA834" w14:textId="77777777" w:rsidR="00F2232B" w:rsidRDefault="00F2232B" w:rsidP="00F2232B">
      <w:pPr>
        <w:pStyle w:val="BodyText"/>
        <w:ind w:left="720" w:right="720"/>
        <w:rPr>
          <w:lang w:val="en-US"/>
        </w:rPr>
      </w:pPr>
    </w:p>
    <w:p w14:paraId="71B7A070" w14:textId="77777777" w:rsidR="00F2232B" w:rsidRDefault="00F2232B" w:rsidP="00F2232B">
      <w:pPr>
        <w:pStyle w:val="Heading3"/>
      </w:pPr>
      <w:r>
        <w:rPr>
          <w:lang w:val="en-US"/>
        </w:rPr>
        <w:br w:type="page"/>
      </w:r>
      <w:bookmarkStart w:id="4656" w:name="_Toc452993669"/>
      <w:bookmarkStart w:id="4657" w:name="_Toc507164376"/>
      <w:r>
        <w:lastRenderedPageBreak/>
        <w:t>Changing the Status of an Event</w:t>
      </w:r>
      <w:bookmarkEnd w:id="4656"/>
      <w:bookmarkEnd w:id="4657"/>
    </w:p>
    <w:p w14:paraId="2C92E8D1" w14:textId="77777777" w:rsidR="00F2232B" w:rsidRDefault="00F2232B" w:rsidP="00F2232B"/>
    <w:p w14:paraId="1AFA64C8" w14:textId="77777777" w:rsidR="00F2232B" w:rsidRDefault="00F2232B" w:rsidP="00F2232B">
      <w:r>
        <w:t>To change the status of an event:</w:t>
      </w:r>
    </w:p>
    <w:p w14:paraId="12F911BE" w14:textId="77777777" w:rsidR="00F2232B" w:rsidRDefault="00F2232B" w:rsidP="00F2232B">
      <w:pPr>
        <w:pStyle w:val="BodyText"/>
        <w:ind w:right="270"/>
      </w:pPr>
    </w:p>
    <w:p w14:paraId="782A6BA1" w14:textId="77777777" w:rsidR="00F2232B" w:rsidRDefault="00F2232B" w:rsidP="00E55723">
      <w:pPr>
        <w:numPr>
          <w:ilvl w:val="0"/>
          <w:numId w:val="51"/>
        </w:numPr>
      </w:pPr>
      <w:r>
        <w:t xml:space="preserve">In the </w:t>
      </w:r>
      <w:r w:rsidRPr="008B0550">
        <w:rPr>
          <w:b/>
        </w:rPr>
        <w:t>Manage Events</w:t>
      </w:r>
      <w:r>
        <w:t xml:space="preserve"> window, click the </w:t>
      </w:r>
      <w:r w:rsidRPr="00370921">
        <w:rPr>
          <w:b/>
        </w:rPr>
        <w:t>Change Status</w:t>
      </w:r>
      <w:r>
        <w:t xml:space="preserve"> link.</w:t>
      </w:r>
      <w:r>
        <w:br/>
        <w:t>The e</w:t>
      </w:r>
      <w:r w:rsidRPr="00370921">
        <w:t xml:space="preserve">vent </w:t>
      </w:r>
      <w:r>
        <w:t>s</w:t>
      </w:r>
      <w:r w:rsidRPr="00370921">
        <w:t>tatus</w:t>
      </w:r>
      <w:r>
        <w:t xml:space="preserve"> shown in the pop-up is modified from </w:t>
      </w:r>
      <w:r w:rsidRPr="00FF621B">
        <w:rPr>
          <w:b/>
        </w:rPr>
        <w:t xml:space="preserve">Valid </w:t>
      </w:r>
      <w:r>
        <w:t xml:space="preserve">to </w:t>
      </w:r>
      <w:r w:rsidRPr="00FF621B">
        <w:rPr>
          <w:b/>
        </w:rPr>
        <w:t xml:space="preserve">Invalid </w:t>
      </w:r>
      <w:r>
        <w:t>(or vice versa).</w:t>
      </w:r>
    </w:p>
    <w:p w14:paraId="0E6FF5E1" w14:textId="77777777" w:rsidR="00F2232B" w:rsidRDefault="00F2232B" w:rsidP="00F2232B"/>
    <w:p w14:paraId="78386BE9" w14:textId="77777777" w:rsidR="00F2232B" w:rsidRDefault="00F2232B" w:rsidP="00F2232B">
      <w:pPr>
        <w:ind w:left="720"/>
      </w:pPr>
      <w:r>
        <w:rPr>
          <w:noProof/>
        </w:rPr>
        <mc:AlternateContent>
          <mc:Choice Requires="wps">
            <w:drawing>
              <wp:anchor distT="0" distB="0" distL="114300" distR="114300" simplePos="0" relativeHeight="251696640" behindDoc="0" locked="0" layoutInCell="1" allowOverlap="1" wp14:anchorId="205961DF" wp14:editId="200C5B0A">
                <wp:simplePos x="0" y="0"/>
                <wp:positionH relativeFrom="column">
                  <wp:posOffset>5777230</wp:posOffset>
                </wp:positionH>
                <wp:positionV relativeFrom="line">
                  <wp:posOffset>1388110</wp:posOffset>
                </wp:positionV>
                <wp:extent cx="0" cy="555625"/>
                <wp:effectExtent l="52705" t="16510" r="61595" b="8890"/>
                <wp:wrapNone/>
                <wp:docPr id="240" name="Line 9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56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041679" id="Line 9201" o:spid="_x0000_s1026" style="position:absolute;flip:y;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54.9pt,109.3pt" to="454.9pt,1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">
                <v:stroke endarrow="block"/>
                <w10:wrap anchory="line"/>
              </v:line>
            </w:pict>
          </mc:Fallback>
        </mc:AlternateContent>
      </w:r>
      <w:r w:rsidRPr="00D4324C">
        <w:rPr>
          <w:noProof/>
        </w:rPr>
        <w:drawing>
          <wp:inline distT="0" distB="0" distL="0" distR="0" wp14:anchorId="150D5CDC" wp14:editId="3CB02FAD">
            <wp:extent cx="6209665" cy="1471295"/>
            <wp:effectExtent l="19050" t="19050" r="19685" b="14605"/>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209665" cy="1471295"/>
                    </a:xfrm>
                    <a:prstGeom prst="rect">
                      <a:avLst/>
                    </a:prstGeom>
                    <a:noFill/>
                    <a:ln w="3175">
                      <a:solidFill>
                        <a:schemeClr val="tx1"/>
                      </a:solidFill>
                    </a:ln>
                  </pic:spPr>
                </pic:pic>
              </a:graphicData>
            </a:graphic>
          </wp:inline>
        </w:drawing>
      </w:r>
    </w:p>
    <w:p w14:paraId="2790CC2C" w14:textId="77777777" w:rsidR="00F2232B" w:rsidRDefault="00F2232B" w:rsidP="00F2232B">
      <w:pPr>
        <w:pStyle w:val="Figure"/>
        <w:tabs>
          <w:tab w:val="clear" w:pos="1710"/>
          <w:tab w:val="num" w:pos="1800"/>
        </w:tabs>
        <w:ind w:left="1152" w:hanging="432"/>
      </w:pPr>
      <w:r>
        <w:t xml:space="preserve"> Change Status link</w:t>
      </w:r>
    </w:p>
    <w:p w14:paraId="78F577A4" w14:textId="77777777" w:rsidR="00F2232B" w:rsidRDefault="00F2232B" w:rsidP="00F2232B">
      <w:pPr>
        <w:pStyle w:val="Figure"/>
        <w:numPr>
          <w:ilvl w:val="0"/>
          <w:numId w:val="0"/>
        </w:numPr>
        <w:ind w:left="720"/>
        <w:rPr>
          <w:rFonts w:ascii="Arial" w:hAnsi="Arial"/>
          <w:b w:val="0"/>
          <w:i w:val="0"/>
          <w:sz w:val="22"/>
        </w:rPr>
      </w:pPr>
    </w:p>
    <w:p w14:paraId="7BFBCF9A" w14:textId="77777777" w:rsidR="00F2232B" w:rsidRDefault="00F2232B" w:rsidP="00F2232B">
      <w:pPr>
        <w:pStyle w:val="Figure"/>
        <w:numPr>
          <w:ilvl w:val="0"/>
          <w:numId w:val="0"/>
        </w:numPr>
        <w:ind w:left="720"/>
        <w:rPr>
          <w:rFonts w:ascii="Arial" w:hAnsi="Arial"/>
          <w:b w:val="0"/>
          <w:i w:val="0"/>
          <w:sz w:val="22"/>
        </w:rPr>
      </w:pPr>
      <w:r>
        <w:rPr>
          <w:noProof/>
        </w:rPr>
        <mc:AlternateContent>
          <mc:Choice Requires="wps">
            <w:drawing>
              <wp:anchor distT="0" distB="0" distL="114300" distR="114300" simplePos="0" relativeHeight="251695616" behindDoc="0" locked="0" layoutInCell="1" allowOverlap="1" wp14:anchorId="4E21CBD3" wp14:editId="01953E8A">
                <wp:simplePos x="0" y="0"/>
                <wp:positionH relativeFrom="column">
                  <wp:posOffset>4951730</wp:posOffset>
                </wp:positionH>
                <wp:positionV relativeFrom="paragraph">
                  <wp:posOffset>10160</wp:posOffset>
                </wp:positionV>
                <wp:extent cx="1610995" cy="467995"/>
                <wp:effectExtent l="0" t="635" r="0" b="0"/>
                <wp:wrapNone/>
                <wp:docPr id="239" name="Text Box 9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0995" cy="467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796341" w14:textId="77777777" w:rsidR="00112287" w:rsidRPr="0037285E" w:rsidRDefault="00112287" w:rsidP="00F2232B">
                            <w:pPr>
                              <w:rPr>
                                <w:szCs w:val="18"/>
                              </w:rPr>
                            </w:pPr>
                            <w:r>
                              <w:rPr>
                                <w:szCs w:val="18"/>
                              </w:rPr>
                              <w:t>Allows you to change the event status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E21CBD3" id="Text Box 9200" o:spid="_x0000_s1044" type="#_x0000_t202" style="position:absolute;left:0;text-align:left;margin-left:389.9pt;margin-top:.8pt;width:126.85pt;height:36.8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" stroked="f">
                <v:textbox>
                  <w:txbxContent>
                    <w:p w14:paraId="2A796341" w14:textId="77777777" w:rsidR="00112287" w:rsidRPr="0037285E" w:rsidRDefault="00112287" w:rsidP="00F2232B">
                      <w:pPr>
                        <w:rPr>
                          <w:szCs w:val="18"/>
                        </w:rPr>
                      </w:pPr>
                      <w:r>
                        <w:rPr>
                          <w:szCs w:val="18"/>
                        </w:rPr>
                        <w:t>Allows you to change the event status</w:t>
                      </w:r>
                    </w:p>
                  </w:txbxContent>
                </v:textbox>
              </v:shape>
            </w:pict>
          </mc:Fallback>
        </mc:AlternateContent>
      </w:r>
    </w:p>
    <w:p w14:paraId="06583F0F" w14:textId="77777777" w:rsidR="00F2232B" w:rsidRDefault="00F2232B" w:rsidP="00F2232B">
      <w:pPr>
        <w:pStyle w:val="Heading3"/>
      </w:pPr>
      <w:r>
        <w:br w:type="page"/>
      </w:r>
      <w:bookmarkStart w:id="4658" w:name="_Toc452993670"/>
      <w:bookmarkStart w:id="4659" w:name="_Toc507164377"/>
      <w:r>
        <w:lastRenderedPageBreak/>
        <w:t>Viewing or Adding Comments to an Event</w:t>
      </w:r>
      <w:bookmarkEnd w:id="4658"/>
      <w:bookmarkEnd w:id="4659"/>
    </w:p>
    <w:p w14:paraId="0277DC86" w14:textId="77777777" w:rsidR="00F2232B" w:rsidRDefault="00F2232B" w:rsidP="00F2232B"/>
    <w:p w14:paraId="4B53AB63" w14:textId="77777777" w:rsidR="00F2232B" w:rsidRDefault="00F2232B" w:rsidP="00F2232B">
      <w:r>
        <w:t>To view comments associated with an event:</w:t>
      </w:r>
    </w:p>
    <w:p w14:paraId="63E2E356" w14:textId="77777777" w:rsidR="00F2232B" w:rsidRDefault="00F2232B" w:rsidP="00F2232B">
      <w:pPr>
        <w:pStyle w:val="BodyText"/>
        <w:ind w:right="270"/>
      </w:pPr>
    </w:p>
    <w:p w14:paraId="12383A14" w14:textId="77777777" w:rsidR="00F2232B" w:rsidRDefault="00F2232B" w:rsidP="00E55723">
      <w:pPr>
        <w:numPr>
          <w:ilvl w:val="0"/>
          <w:numId w:val="51"/>
        </w:numPr>
      </w:pPr>
      <w:r>
        <w:t xml:space="preserve">In the </w:t>
      </w:r>
      <w:r w:rsidRPr="008B0550">
        <w:rPr>
          <w:b/>
        </w:rPr>
        <w:t>Manage Events</w:t>
      </w:r>
      <w:r>
        <w:t xml:space="preserve"> window, click the </w:t>
      </w:r>
      <w:r>
        <w:rPr>
          <w:b/>
        </w:rPr>
        <w:t xml:space="preserve">Comments </w:t>
      </w:r>
      <w:r w:rsidRPr="00370921">
        <w:t>icon</w:t>
      </w:r>
      <w:r>
        <w:t xml:space="preserve"> in the Comments column.</w:t>
      </w:r>
      <w:r>
        <w:br/>
        <w:t xml:space="preserve">The </w:t>
      </w:r>
      <w:r w:rsidRPr="00AE2BF0">
        <w:rPr>
          <w:b/>
        </w:rPr>
        <w:t>Comments</w:t>
      </w:r>
      <w:r>
        <w:t xml:space="preserve"> window appears with previous comments displayed in </w:t>
      </w:r>
      <w:r w:rsidRPr="00AE2BF0">
        <w:rPr>
          <w:b/>
        </w:rPr>
        <w:t>Comments History</w:t>
      </w:r>
      <w:r>
        <w:t xml:space="preserve"> area.</w:t>
      </w:r>
    </w:p>
    <w:p w14:paraId="1218D0F5" w14:textId="77777777" w:rsidR="00F2232B" w:rsidRDefault="00F2232B" w:rsidP="00F2232B">
      <w:pPr>
        <w:ind w:left="720"/>
      </w:pPr>
    </w:p>
    <w:p w14:paraId="5D15099D" w14:textId="77777777" w:rsidR="00F2232B" w:rsidRDefault="00F2232B" w:rsidP="00F2232B">
      <w:pPr>
        <w:ind w:left="720"/>
      </w:pPr>
      <w:r w:rsidRPr="00D4324C">
        <w:rPr>
          <w:noProof/>
        </w:rPr>
        <w:drawing>
          <wp:inline distT="0" distB="0" distL="0" distR="0" wp14:anchorId="558CE24A" wp14:editId="18D20688">
            <wp:extent cx="6184900" cy="2610485"/>
            <wp:effectExtent l="19050" t="19050" r="25400" b="18415"/>
            <wp:docPr id="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184900" cy="2610485"/>
                    </a:xfrm>
                    <a:prstGeom prst="rect">
                      <a:avLst/>
                    </a:prstGeom>
                    <a:noFill/>
                    <a:ln w="3175">
                      <a:solidFill>
                        <a:schemeClr val="tx1"/>
                      </a:solidFill>
                    </a:ln>
                  </pic:spPr>
                </pic:pic>
              </a:graphicData>
            </a:graphic>
          </wp:inline>
        </w:drawing>
      </w:r>
    </w:p>
    <w:p w14:paraId="0B1EB83C" w14:textId="77777777" w:rsidR="00F2232B" w:rsidRDefault="00F2232B" w:rsidP="00F2232B">
      <w:pPr>
        <w:pStyle w:val="Figure"/>
        <w:tabs>
          <w:tab w:val="clear" w:pos="1710"/>
          <w:tab w:val="num" w:pos="1800"/>
        </w:tabs>
        <w:ind w:left="1152" w:hanging="432"/>
      </w:pPr>
      <w:r>
        <w:t xml:space="preserve"> Comments window</w:t>
      </w:r>
    </w:p>
    <w:p w14:paraId="348E945D" w14:textId="77777777" w:rsidR="00F2232B" w:rsidRDefault="00F2232B" w:rsidP="00F2232B"/>
    <w:p w14:paraId="5CDE80F6" w14:textId="77777777" w:rsidR="00F2232B" w:rsidRDefault="00F2232B" w:rsidP="00F2232B"/>
    <w:p w14:paraId="5F063AA7" w14:textId="77777777" w:rsidR="00F2232B" w:rsidRDefault="00F2232B" w:rsidP="00F2232B"/>
    <w:p w14:paraId="0D04F7FB" w14:textId="77777777" w:rsidR="00F2232B" w:rsidRDefault="00F2232B" w:rsidP="00F2232B">
      <w:r>
        <w:t xml:space="preserve"> To add comments associated with an event:</w:t>
      </w:r>
    </w:p>
    <w:p w14:paraId="12AA0D76" w14:textId="77777777" w:rsidR="00F2232B" w:rsidRDefault="00F2232B" w:rsidP="00F2232B"/>
    <w:p w14:paraId="20D320F7" w14:textId="77777777" w:rsidR="00F2232B" w:rsidRDefault="00F2232B" w:rsidP="00E55723">
      <w:pPr>
        <w:numPr>
          <w:ilvl w:val="0"/>
          <w:numId w:val="51"/>
        </w:numPr>
      </w:pPr>
      <w:r>
        <w:t xml:space="preserve">In the </w:t>
      </w:r>
      <w:r>
        <w:rPr>
          <w:b/>
        </w:rPr>
        <w:t>Comments</w:t>
      </w:r>
      <w:r>
        <w:t xml:space="preserve"> window, type your comments in </w:t>
      </w:r>
      <w:r w:rsidRPr="00B95536">
        <w:rPr>
          <w:b/>
        </w:rPr>
        <w:t>Comments</w:t>
      </w:r>
      <w:r>
        <w:t xml:space="preserve">, and then click </w:t>
      </w:r>
      <w:r w:rsidRPr="00B95536">
        <w:rPr>
          <w:b/>
        </w:rPr>
        <w:t>SUBMIT</w:t>
      </w:r>
      <w:r>
        <w:t>.</w:t>
      </w:r>
      <w:r>
        <w:br/>
        <w:t xml:space="preserve">Your comments are added to the </w:t>
      </w:r>
      <w:r w:rsidRPr="00913B26">
        <w:rPr>
          <w:b/>
        </w:rPr>
        <w:t>Comments History</w:t>
      </w:r>
      <w:r>
        <w:t xml:space="preserve"> and the </w:t>
      </w:r>
      <w:r w:rsidRPr="00B95536">
        <w:rPr>
          <w:b/>
        </w:rPr>
        <w:t>Comments</w:t>
      </w:r>
      <w:r>
        <w:t xml:space="preserve"> window closes.</w:t>
      </w:r>
    </w:p>
    <w:p w14:paraId="5EA466F1" w14:textId="77777777" w:rsidR="00F2232B" w:rsidRDefault="00F2232B" w:rsidP="00F2232B">
      <w:pPr>
        <w:ind w:left="720"/>
      </w:pPr>
    </w:p>
    <w:p w14:paraId="640E02C4" w14:textId="77777777" w:rsidR="00F2232B" w:rsidRDefault="00F2232B" w:rsidP="00F2232B">
      <w:pPr>
        <w:pStyle w:val="Heading3"/>
      </w:pPr>
      <w:r>
        <w:br w:type="page"/>
      </w:r>
      <w:bookmarkStart w:id="4660" w:name="_Toc452993671"/>
      <w:bookmarkStart w:id="4661" w:name="_Toc507164378"/>
      <w:r w:rsidRPr="00F412B8">
        <w:lastRenderedPageBreak/>
        <w:t xml:space="preserve">Adding an </w:t>
      </w:r>
      <w:r>
        <w:t xml:space="preserve">Action </w:t>
      </w:r>
      <w:r>
        <w:rPr>
          <w:lang w:val="en-US"/>
        </w:rPr>
        <w:t>for</w:t>
      </w:r>
      <w:r>
        <w:t xml:space="preserve"> an </w:t>
      </w:r>
      <w:r w:rsidRPr="00F412B8">
        <w:t>Event</w:t>
      </w:r>
      <w:bookmarkEnd w:id="4660"/>
      <w:bookmarkEnd w:id="4661"/>
      <w:r w:rsidRPr="00F412B8">
        <w:t xml:space="preserve"> </w:t>
      </w:r>
    </w:p>
    <w:p w14:paraId="088D0388" w14:textId="77777777" w:rsidR="00F2232B" w:rsidRDefault="00F2232B" w:rsidP="00F2232B"/>
    <w:p w14:paraId="24CD2238" w14:textId="77777777" w:rsidR="00F2232B" w:rsidRDefault="00F2232B" w:rsidP="00F2232B">
      <w:pPr>
        <w:pStyle w:val="BodyText"/>
        <w:ind w:right="270"/>
      </w:pPr>
      <w:r>
        <w:t xml:space="preserve">To add an action for an event in the </w:t>
      </w:r>
      <w:r w:rsidRPr="00352B75">
        <w:rPr>
          <w:b/>
        </w:rPr>
        <w:t>Event/Action List</w:t>
      </w:r>
      <w:r>
        <w:t xml:space="preserve"> area:</w:t>
      </w:r>
    </w:p>
    <w:p w14:paraId="6CA67F74" w14:textId="77777777" w:rsidR="00F2232B" w:rsidRPr="00F412B8" w:rsidRDefault="00F2232B" w:rsidP="00F2232B">
      <w:pPr>
        <w:pStyle w:val="BodyText"/>
        <w:ind w:right="270"/>
      </w:pPr>
    </w:p>
    <w:p w14:paraId="4A747F6C" w14:textId="77777777" w:rsidR="00F2232B" w:rsidRDefault="00F2232B" w:rsidP="00E55723">
      <w:pPr>
        <w:pStyle w:val="BodyText"/>
        <w:numPr>
          <w:ilvl w:val="0"/>
          <w:numId w:val="50"/>
        </w:numPr>
        <w:ind w:right="270"/>
      </w:pPr>
      <w:r>
        <w:t xml:space="preserve">In the of the </w:t>
      </w:r>
      <w:r w:rsidRPr="00255157">
        <w:rPr>
          <w:b/>
        </w:rPr>
        <w:t>Actions</w:t>
      </w:r>
      <w:r>
        <w:t xml:space="preserve"> column, click the </w:t>
      </w:r>
      <w:r w:rsidRPr="003E1EF0">
        <w:rPr>
          <w:b/>
        </w:rPr>
        <w:t>A</w:t>
      </w:r>
      <w:r w:rsidRPr="00255157">
        <w:rPr>
          <w:b/>
        </w:rPr>
        <w:t>dd</w:t>
      </w:r>
      <w:r w:rsidRPr="00255157">
        <w:t xml:space="preserve"> link</w:t>
      </w:r>
      <w:r>
        <w:t xml:space="preserve"> of the event for which you want to add an action. </w:t>
      </w:r>
    </w:p>
    <w:p w14:paraId="72493CDB" w14:textId="77777777" w:rsidR="00F2232B" w:rsidRDefault="00F2232B" w:rsidP="00F2232B">
      <w:pPr>
        <w:pStyle w:val="BodyText"/>
        <w:ind w:left="720" w:right="270"/>
      </w:pPr>
      <w:r>
        <w:t xml:space="preserve">The </w:t>
      </w:r>
      <w:r w:rsidRPr="0004609A">
        <w:rPr>
          <w:b/>
        </w:rPr>
        <w:t>Action</w:t>
      </w:r>
      <w:r>
        <w:t xml:space="preserve"> area appears.</w:t>
      </w:r>
    </w:p>
    <w:p w14:paraId="7EB0899A" w14:textId="77777777" w:rsidR="00F2232B" w:rsidRDefault="00F2232B" w:rsidP="00F2232B">
      <w:pPr>
        <w:pStyle w:val="BodyText"/>
        <w:ind w:left="720" w:right="270"/>
      </w:pPr>
    </w:p>
    <w:p w14:paraId="559BD673" w14:textId="77777777" w:rsidR="00F2232B" w:rsidRDefault="00F2232B" w:rsidP="00F2232B">
      <w:pPr>
        <w:pStyle w:val="BodyText"/>
        <w:keepNext/>
        <w:ind w:left="720" w:right="270"/>
      </w:pPr>
      <w:r w:rsidRPr="00401B37">
        <w:rPr>
          <w:noProof/>
          <w:lang w:val="en-US" w:eastAsia="en-US"/>
        </w:rPr>
        <w:drawing>
          <wp:inline distT="0" distB="0" distL="0" distR="0" wp14:anchorId="4C513F96" wp14:editId="64012F76">
            <wp:extent cx="6035040" cy="1978660"/>
            <wp:effectExtent l="19050" t="19050" r="22860" b="21590"/>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035040" cy="1978660"/>
                    </a:xfrm>
                    <a:prstGeom prst="rect">
                      <a:avLst/>
                    </a:prstGeom>
                    <a:noFill/>
                    <a:ln w="3175">
                      <a:solidFill>
                        <a:schemeClr val="tx1"/>
                      </a:solidFill>
                    </a:ln>
                  </pic:spPr>
                </pic:pic>
              </a:graphicData>
            </a:graphic>
          </wp:inline>
        </w:drawing>
      </w:r>
    </w:p>
    <w:p w14:paraId="567EDD35" w14:textId="77777777" w:rsidR="00F2232B" w:rsidRDefault="00F2232B" w:rsidP="00F2232B">
      <w:pPr>
        <w:pStyle w:val="Figure"/>
        <w:tabs>
          <w:tab w:val="clear" w:pos="1710"/>
          <w:tab w:val="num" w:pos="1800"/>
        </w:tabs>
        <w:ind w:left="1152" w:hanging="432"/>
      </w:pPr>
      <w:r>
        <w:t xml:space="preserve"> Action area</w:t>
      </w:r>
      <w:r>
        <w:br/>
      </w:r>
    </w:p>
    <w:p w14:paraId="5BF91584" w14:textId="77777777" w:rsidR="00F2232B" w:rsidRDefault="00F2232B" w:rsidP="00E55723">
      <w:pPr>
        <w:pStyle w:val="BodyText"/>
        <w:numPr>
          <w:ilvl w:val="0"/>
          <w:numId w:val="50"/>
        </w:numPr>
        <w:ind w:right="270"/>
      </w:pPr>
      <w:r>
        <w:t xml:space="preserve">Enter appropriate information in each field. </w:t>
      </w:r>
      <w:r>
        <w:rPr>
          <w:lang w:val="en-US"/>
        </w:rPr>
        <w:t>F</w:t>
      </w:r>
      <w:r>
        <w:t>ollowing table lists each field and its description.</w:t>
      </w:r>
    </w:p>
    <w:p w14:paraId="7DBB4BEE" w14:textId="77777777" w:rsidR="00F2232B" w:rsidRDefault="00F2232B" w:rsidP="00F2232B">
      <w:pPr>
        <w:pStyle w:val="BodyText"/>
        <w:ind w:left="720" w:right="270"/>
      </w:pPr>
      <w:r w:rsidRPr="006744E4">
        <w:rPr>
          <w:b/>
        </w:rPr>
        <w:t>Note:</w:t>
      </w:r>
      <w:r>
        <w:rPr>
          <w:b/>
        </w:rPr>
        <w:t xml:space="preserve"> </w:t>
      </w:r>
      <w:r w:rsidRPr="006744E4">
        <w:t>Fields that are marked with the red asterisk (</w:t>
      </w:r>
      <w:r w:rsidRPr="006744E4">
        <w:rPr>
          <w:color w:val="FF0000"/>
        </w:rPr>
        <w:t>*</w:t>
      </w:r>
      <w:r w:rsidRPr="006744E4">
        <w:t>) are mandatory.</w:t>
      </w:r>
    </w:p>
    <w:p w14:paraId="155CE7A5" w14:textId="77777777" w:rsidR="00F2232B" w:rsidRDefault="00F2232B" w:rsidP="00F2232B">
      <w:pPr>
        <w:pStyle w:val="BodyText"/>
        <w:ind w:left="720" w:right="270"/>
      </w:pPr>
    </w:p>
    <w:p w14:paraId="282F53EC" w14:textId="71FBE409" w:rsidR="00F2232B" w:rsidRDefault="00F2232B" w:rsidP="00F2232B">
      <w:pPr>
        <w:pStyle w:val="Caption"/>
        <w:ind w:firstLine="720"/>
      </w:pPr>
      <w:r>
        <w:t xml:space="preserve">Table </w:t>
      </w:r>
      <w:r w:rsidR="00653CE2">
        <w:fldChar w:fldCharType="begin"/>
      </w:r>
      <w:r w:rsidR="00653CE2">
        <w:instrText xml:space="preserve"> SEQ Figure \* ARABIC </w:instrText>
      </w:r>
      <w:r w:rsidR="00653CE2">
        <w:fldChar w:fldCharType="separate"/>
      </w:r>
      <w:ins w:id="4662" w:author="Sayali Dev" w:date="2018-02-02T13:47:00Z">
        <w:r w:rsidR="00EB76E3">
          <w:rPr>
            <w:noProof/>
          </w:rPr>
          <w:t>63</w:t>
        </w:r>
      </w:ins>
      <w:del w:id="4663" w:author="Sayali Dev" w:date="2018-02-02T13:47:00Z">
        <w:r w:rsidDel="00EB76E3">
          <w:rPr>
            <w:noProof/>
          </w:rPr>
          <w:delText>71</w:delText>
        </w:r>
      </w:del>
      <w:r w:rsidR="00653CE2">
        <w:rPr>
          <w:noProof/>
        </w:rPr>
        <w:fldChar w:fldCharType="end"/>
      </w:r>
      <w:r>
        <w:t>: Adding an action for an event</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F2232B" w:rsidRPr="007A152E" w14:paraId="3A7BC186" w14:textId="77777777" w:rsidTr="00F2232B">
        <w:trPr>
          <w:cantSplit/>
          <w:trHeight w:val="288"/>
          <w:tblHeader/>
        </w:trPr>
        <w:tc>
          <w:tcPr>
            <w:tcW w:w="2790" w:type="dxa"/>
            <w:shd w:val="clear" w:color="auto" w:fill="BFBFBF"/>
            <w:vAlign w:val="center"/>
          </w:tcPr>
          <w:p w14:paraId="3AB35A4E" w14:textId="77777777" w:rsidR="00F2232B" w:rsidRPr="007A152E" w:rsidRDefault="00F2232B" w:rsidP="00F2232B">
            <w:pPr>
              <w:rPr>
                <w:b/>
              </w:rPr>
            </w:pPr>
            <w:r>
              <w:rPr>
                <w:b/>
              </w:rPr>
              <w:t>Field</w:t>
            </w:r>
          </w:p>
        </w:tc>
        <w:tc>
          <w:tcPr>
            <w:tcW w:w="7020" w:type="dxa"/>
            <w:shd w:val="clear" w:color="auto" w:fill="BFBFBF"/>
            <w:vAlign w:val="center"/>
          </w:tcPr>
          <w:p w14:paraId="0D9C2673" w14:textId="77777777" w:rsidR="00F2232B" w:rsidRPr="007A152E" w:rsidRDefault="00F2232B" w:rsidP="00F2232B">
            <w:pPr>
              <w:rPr>
                <w:b/>
              </w:rPr>
            </w:pPr>
            <w:r w:rsidRPr="007A152E">
              <w:rPr>
                <w:b/>
              </w:rPr>
              <w:t>Description</w:t>
            </w:r>
          </w:p>
        </w:tc>
      </w:tr>
      <w:tr w:rsidR="00F2232B" w14:paraId="02EEEBCD" w14:textId="77777777" w:rsidTr="00F2232B">
        <w:trPr>
          <w:cantSplit/>
          <w:trHeight w:val="288"/>
        </w:trPr>
        <w:tc>
          <w:tcPr>
            <w:tcW w:w="2790" w:type="dxa"/>
            <w:vAlign w:val="center"/>
          </w:tcPr>
          <w:p w14:paraId="38BC10EA" w14:textId="77777777" w:rsidR="00F2232B" w:rsidRPr="007A152E" w:rsidRDefault="00F2232B" w:rsidP="00F2232B">
            <w:pPr>
              <w:rPr>
                <w:b/>
              </w:rPr>
            </w:pPr>
            <w:r>
              <w:rPr>
                <w:b/>
              </w:rPr>
              <w:t>Action Type</w:t>
            </w:r>
            <w:r w:rsidRPr="006744E4">
              <w:rPr>
                <w:color w:val="FF0000"/>
              </w:rPr>
              <w:t>*</w:t>
            </w:r>
          </w:p>
        </w:tc>
        <w:tc>
          <w:tcPr>
            <w:tcW w:w="7020" w:type="dxa"/>
            <w:vAlign w:val="center"/>
          </w:tcPr>
          <w:p w14:paraId="21E1B5AE" w14:textId="77777777" w:rsidR="00F2232B" w:rsidRDefault="00F2232B" w:rsidP="00F2232B">
            <w:r>
              <w:t xml:space="preserve">Click the appropriate type of action. </w:t>
            </w:r>
          </w:p>
          <w:p w14:paraId="6B03916D" w14:textId="77777777" w:rsidR="00F2232B" w:rsidRDefault="00F2232B" w:rsidP="00F2232B">
            <w:r w:rsidRPr="00CA5764">
              <w:rPr>
                <w:b/>
              </w:rPr>
              <w:t>Note:</w:t>
            </w:r>
            <w:r>
              <w:t xml:space="preserve"> The default action is </w:t>
            </w:r>
            <w:r w:rsidRPr="00CA5764">
              <w:rPr>
                <w:b/>
              </w:rPr>
              <w:t>E</w:t>
            </w:r>
            <w:r>
              <w:rPr>
                <w:b/>
              </w:rPr>
              <w:t>MAIL</w:t>
            </w:r>
            <w:r>
              <w:t>.</w:t>
            </w:r>
          </w:p>
        </w:tc>
      </w:tr>
      <w:tr w:rsidR="00F2232B" w14:paraId="157B5A5C" w14:textId="77777777" w:rsidTr="00F2232B">
        <w:trPr>
          <w:cantSplit/>
          <w:trHeight w:val="288"/>
        </w:trPr>
        <w:tc>
          <w:tcPr>
            <w:tcW w:w="2790" w:type="dxa"/>
            <w:vAlign w:val="center"/>
          </w:tcPr>
          <w:p w14:paraId="22D8CBDA" w14:textId="77777777" w:rsidR="00F2232B" w:rsidRPr="007A152E" w:rsidRDefault="00F2232B" w:rsidP="00F2232B">
            <w:pPr>
              <w:rPr>
                <w:b/>
              </w:rPr>
            </w:pPr>
            <w:r w:rsidRPr="003E1EF0">
              <w:rPr>
                <w:b/>
              </w:rPr>
              <w:t>Action T</w:t>
            </w:r>
            <w:r>
              <w:rPr>
                <w:b/>
              </w:rPr>
              <w:t>ime</w:t>
            </w:r>
            <w:r w:rsidRPr="006744E4">
              <w:rPr>
                <w:color w:val="FF0000"/>
              </w:rPr>
              <w:t>*</w:t>
            </w:r>
          </w:p>
        </w:tc>
        <w:tc>
          <w:tcPr>
            <w:tcW w:w="7020" w:type="dxa"/>
            <w:vAlign w:val="center"/>
          </w:tcPr>
          <w:p w14:paraId="72111C66" w14:textId="77777777" w:rsidR="00F2232B" w:rsidRDefault="00F2232B" w:rsidP="00F2232B">
            <w:r w:rsidRPr="00D515B3">
              <w:t xml:space="preserve">Click the </w:t>
            </w:r>
            <w:r>
              <w:t>time when you want to perform the acti</w:t>
            </w:r>
            <w:r w:rsidRPr="00D515B3">
              <w:t>on.</w:t>
            </w:r>
          </w:p>
        </w:tc>
      </w:tr>
      <w:tr w:rsidR="00F2232B" w14:paraId="52939D18" w14:textId="77777777" w:rsidTr="00F2232B">
        <w:trPr>
          <w:cantSplit/>
          <w:trHeight w:val="288"/>
        </w:trPr>
        <w:tc>
          <w:tcPr>
            <w:tcW w:w="2790" w:type="dxa"/>
            <w:vAlign w:val="center"/>
          </w:tcPr>
          <w:p w14:paraId="38464514" w14:textId="77777777" w:rsidR="00F2232B" w:rsidRPr="006744E4" w:rsidRDefault="00F2232B" w:rsidP="00F2232B">
            <w:pPr>
              <w:rPr>
                <w:b/>
              </w:rPr>
            </w:pPr>
            <w:r w:rsidRPr="003E1EF0">
              <w:rPr>
                <w:b/>
              </w:rPr>
              <w:t xml:space="preserve">Action </w:t>
            </w:r>
            <w:r>
              <w:rPr>
                <w:b/>
              </w:rPr>
              <w:t>For By Role</w:t>
            </w:r>
          </w:p>
        </w:tc>
        <w:tc>
          <w:tcPr>
            <w:tcW w:w="7020" w:type="dxa"/>
            <w:vAlign w:val="center"/>
          </w:tcPr>
          <w:p w14:paraId="7AD4D8F1" w14:textId="77777777" w:rsidR="00F2232B" w:rsidRPr="00164B9E" w:rsidRDefault="00F2232B" w:rsidP="00F2232B">
            <w:r w:rsidRPr="00164B9E">
              <w:t>If you want to specify</w:t>
            </w:r>
            <w:r>
              <w:t xml:space="preserve"> to which CIRRASPEC</w:t>
            </w:r>
            <w:r w:rsidRPr="00164B9E">
              <w:t xml:space="preserve"> user role(s) the action pertains, click on the field and select one or more roles.</w:t>
            </w:r>
            <w:r w:rsidRPr="00164B9E">
              <w:br/>
              <w:t>All users with the specified role(s) will receive the e</w:t>
            </w:r>
            <w:r>
              <w:t>-</w:t>
            </w:r>
            <w:r w:rsidRPr="00164B9E">
              <w:t xml:space="preserve">mail. </w:t>
            </w:r>
          </w:p>
        </w:tc>
      </w:tr>
      <w:tr w:rsidR="00F2232B" w14:paraId="6B9E0E21" w14:textId="77777777" w:rsidTr="00F2232B">
        <w:trPr>
          <w:cantSplit/>
          <w:trHeight w:val="288"/>
        </w:trPr>
        <w:tc>
          <w:tcPr>
            <w:tcW w:w="2790" w:type="dxa"/>
            <w:vAlign w:val="center"/>
          </w:tcPr>
          <w:p w14:paraId="03FE9231" w14:textId="77777777" w:rsidR="00F2232B" w:rsidRPr="007A152E" w:rsidRDefault="00F2232B" w:rsidP="00F2232B">
            <w:pPr>
              <w:rPr>
                <w:b/>
              </w:rPr>
            </w:pPr>
            <w:r w:rsidRPr="003E1EF0">
              <w:rPr>
                <w:b/>
              </w:rPr>
              <w:t xml:space="preserve">Action </w:t>
            </w:r>
            <w:r>
              <w:rPr>
                <w:b/>
              </w:rPr>
              <w:t xml:space="preserve">For </w:t>
            </w:r>
          </w:p>
        </w:tc>
        <w:tc>
          <w:tcPr>
            <w:tcW w:w="7020" w:type="dxa"/>
            <w:vAlign w:val="center"/>
          </w:tcPr>
          <w:p w14:paraId="583B0790" w14:textId="77777777" w:rsidR="00F2232B" w:rsidRPr="00164B9E" w:rsidRDefault="00F2232B" w:rsidP="00F2232B">
            <w:r w:rsidRPr="00164B9E">
              <w:t xml:space="preserve">If you want to specify the </w:t>
            </w:r>
            <w:r>
              <w:t>CIRRASPEC</w:t>
            </w:r>
            <w:r w:rsidRPr="00164B9E">
              <w:t xml:space="preserve"> user(s) to whom the action pertains, click on the field and select one or more users.</w:t>
            </w:r>
            <w:r w:rsidRPr="00164B9E">
              <w:br/>
              <w:t>The specified users will receive the e</w:t>
            </w:r>
            <w:r>
              <w:t>-</w:t>
            </w:r>
            <w:r w:rsidRPr="00164B9E">
              <w:t>mail.</w:t>
            </w:r>
          </w:p>
        </w:tc>
      </w:tr>
      <w:tr w:rsidR="00F2232B" w14:paraId="258C09E1" w14:textId="77777777" w:rsidTr="00F2232B">
        <w:trPr>
          <w:cantSplit/>
          <w:trHeight w:val="288"/>
        </w:trPr>
        <w:tc>
          <w:tcPr>
            <w:tcW w:w="2790" w:type="dxa"/>
            <w:vAlign w:val="center"/>
          </w:tcPr>
          <w:p w14:paraId="2990FAA1" w14:textId="77777777" w:rsidR="00F2232B" w:rsidRPr="007A152E" w:rsidRDefault="00F2232B" w:rsidP="00F2232B">
            <w:pPr>
              <w:rPr>
                <w:b/>
              </w:rPr>
            </w:pPr>
            <w:r w:rsidRPr="00593B53">
              <w:rPr>
                <w:b/>
              </w:rPr>
              <w:t>Subject</w:t>
            </w:r>
            <w:r w:rsidRPr="006744E4">
              <w:rPr>
                <w:color w:val="FF0000"/>
              </w:rPr>
              <w:t>*</w:t>
            </w:r>
          </w:p>
        </w:tc>
        <w:tc>
          <w:tcPr>
            <w:tcW w:w="7020" w:type="dxa"/>
            <w:vAlign w:val="center"/>
          </w:tcPr>
          <w:p w14:paraId="39EBC908" w14:textId="77777777" w:rsidR="00F2232B" w:rsidRPr="008C41B0" w:rsidRDefault="00F2232B" w:rsidP="00F2232B">
            <w:r>
              <w:t xml:space="preserve">Type a subject for the e-mail. </w:t>
            </w:r>
          </w:p>
        </w:tc>
      </w:tr>
      <w:tr w:rsidR="00F2232B" w14:paraId="39E6E70A" w14:textId="77777777" w:rsidTr="00F2232B">
        <w:trPr>
          <w:cantSplit/>
          <w:trHeight w:val="371"/>
        </w:trPr>
        <w:tc>
          <w:tcPr>
            <w:tcW w:w="2790" w:type="dxa"/>
            <w:vAlign w:val="center"/>
          </w:tcPr>
          <w:p w14:paraId="0863CBA4" w14:textId="77777777" w:rsidR="00F2232B" w:rsidRPr="00593B53" w:rsidRDefault="00F2232B" w:rsidP="00F2232B">
            <w:pPr>
              <w:rPr>
                <w:b/>
              </w:rPr>
            </w:pPr>
            <w:r w:rsidRPr="008343D2">
              <w:rPr>
                <w:b/>
              </w:rPr>
              <w:t>Body</w:t>
            </w:r>
            <w:r w:rsidRPr="006744E4">
              <w:rPr>
                <w:color w:val="FF0000"/>
              </w:rPr>
              <w:t>*</w:t>
            </w:r>
          </w:p>
        </w:tc>
        <w:tc>
          <w:tcPr>
            <w:tcW w:w="7020" w:type="dxa"/>
            <w:vAlign w:val="center"/>
          </w:tcPr>
          <w:p w14:paraId="77881051" w14:textId="77777777" w:rsidR="00F2232B" w:rsidRPr="008C41B0" w:rsidRDefault="00F2232B" w:rsidP="00F2232B">
            <w:r>
              <w:t>Type the appropriate text for the e-mail message.</w:t>
            </w:r>
          </w:p>
        </w:tc>
      </w:tr>
      <w:tr w:rsidR="00F2232B" w14:paraId="0F08AC25" w14:textId="77777777" w:rsidTr="00F2232B">
        <w:trPr>
          <w:cantSplit/>
          <w:trHeight w:val="1343"/>
        </w:trPr>
        <w:tc>
          <w:tcPr>
            <w:tcW w:w="2790" w:type="dxa"/>
            <w:vAlign w:val="center"/>
          </w:tcPr>
          <w:p w14:paraId="6A3A4EF6" w14:textId="77777777" w:rsidR="00F2232B" w:rsidRPr="00A5028E" w:rsidRDefault="00F2232B" w:rsidP="00F2232B">
            <w:pPr>
              <w:rPr>
                <w:b/>
              </w:rPr>
            </w:pPr>
            <w:r w:rsidRPr="00A5028E">
              <w:rPr>
                <w:b/>
              </w:rPr>
              <w:t>External Contact</w:t>
            </w:r>
          </w:p>
        </w:tc>
        <w:tc>
          <w:tcPr>
            <w:tcW w:w="7020" w:type="dxa"/>
            <w:vAlign w:val="center"/>
          </w:tcPr>
          <w:p w14:paraId="59F41586" w14:textId="77777777" w:rsidR="00F2232B" w:rsidRDefault="00F2232B" w:rsidP="00F2232B">
            <w:pPr>
              <w:pStyle w:val="CommentText"/>
              <w:rPr>
                <w:sz w:val="22"/>
                <w:szCs w:val="22"/>
              </w:rPr>
            </w:pPr>
            <w:r w:rsidRPr="00164B9E">
              <w:rPr>
                <w:sz w:val="22"/>
                <w:szCs w:val="22"/>
              </w:rPr>
              <w:t>If you want to specify an external contact to which the action pertains, type one or more external e</w:t>
            </w:r>
            <w:r>
              <w:rPr>
                <w:sz w:val="22"/>
                <w:szCs w:val="22"/>
              </w:rPr>
              <w:t>-</w:t>
            </w:r>
            <w:r w:rsidRPr="00164B9E">
              <w:rPr>
                <w:sz w:val="22"/>
                <w:szCs w:val="22"/>
              </w:rPr>
              <w:t>mail addresses.</w:t>
            </w:r>
            <w:r>
              <w:rPr>
                <w:sz w:val="22"/>
                <w:szCs w:val="22"/>
              </w:rPr>
              <w:br/>
            </w:r>
            <w:r w:rsidRPr="00164B9E">
              <w:rPr>
                <w:sz w:val="22"/>
                <w:szCs w:val="22"/>
              </w:rPr>
              <w:t xml:space="preserve">The specified </w:t>
            </w:r>
            <w:r>
              <w:rPr>
                <w:sz w:val="22"/>
                <w:szCs w:val="22"/>
              </w:rPr>
              <w:t xml:space="preserve">external </w:t>
            </w:r>
            <w:r w:rsidRPr="00164B9E">
              <w:rPr>
                <w:sz w:val="22"/>
                <w:szCs w:val="22"/>
              </w:rPr>
              <w:t>users will receive the e</w:t>
            </w:r>
            <w:r>
              <w:rPr>
                <w:sz w:val="22"/>
                <w:szCs w:val="22"/>
              </w:rPr>
              <w:t>-</w:t>
            </w:r>
            <w:r w:rsidRPr="00164B9E">
              <w:rPr>
                <w:sz w:val="22"/>
                <w:szCs w:val="22"/>
              </w:rPr>
              <w:t>mail.</w:t>
            </w:r>
            <w:r w:rsidRPr="00164B9E">
              <w:rPr>
                <w:sz w:val="22"/>
                <w:szCs w:val="22"/>
              </w:rPr>
              <w:br/>
            </w:r>
            <w:r w:rsidRPr="00164B9E">
              <w:rPr>
                <w:b/>
                <w:sz w:val="22"/>
                <w:szCs w:val="22"/>
              </w:rPr>
              <w:t>Note:</w:t>
            </w:r>
            <w:r w:rsidRPr="00164B9E">
              <w:rPr>
                <w:sz w:val="22"/>
                <w:szCs w:val="22"/>
              </w:rPr>
              <w:t xml:space="preserve"> </w:t>
            </w:r>
          </w:p>
          <w:p w14:paraId="03EA8D93" w14:textId="77777777" w:rsidR="00F2232B" w:rsidRDefault="00F2232B" w:rsidP="00E55723">
            <w:pPr>
              <w:pStyle w:val="CommentText"/>
              <w:numPr>
                <w:ilvl w:val="0"/>
                <w:numId w:val="77"/>
              </w:numPr>
              <w:rPr>
                <w:sz w:val="22"/>
                <w:szCs w:val="22"/>
              </w:rPr>
            </w:pPr>
            <w:r w:rsidRPr="00164B9E">
              <w:rPr>
                <w:sz w:val="22"/>
                <w:szCs w:val="22"/>
              </w:rPr>
              <w:t xml:space="preserve">For </w:t>
            </w:r>
            <w:r>
              <w:rPr>
                <w:sz w:val="22"/>
                <w:szCs w:val="22"/>
              </w:rPr>
              <w:t>multiple e-</w:t>
            </w:r>
            <w:r w:rsidRPr="00164B9E">
              <w:rPr>
                <w:sz w:val="22"/>
                <w:szCs w:val="22"/>
              </w:rPr>
              <w:t xml:space="preserve">mail addresses, you must separate the e-mail addresses with a comma. </w:t>
            </w:r>
          </w:p>
          <w:p w14:paraId="5845F659" w14:textId="77777777" w:rsidR="00F2232B" w:rsidRPr="00164B9E" w:rsidRDefault="00F2232B" w:rsidP="00E55723">
            <w:pPr>
              <w:pStyle w:val="CommentText"/>
              <w:numPr>
                <w:ilvl w:val="0"/>
                <w:numId w:val="77"/>
              </w:numPr>
              <w:rPr>
                <w:sz w:val="22"/>
                <w:szCs w:val="22"/>
              </w:rPr>
            </w:pPr>
            <w:r>
              <w:rPr>
                <w:sz w:val="22"/>
                <w:szCs w:val="22"/>
              </w:rPr>
              <w:t xml:space="preserve">You must complete </w:t>
            </w:r>
            <w:r w:rsidRPr="00164B9E">
              <w:rPr>
                <w:sz w:val="22"/>
                <w:szCs w:val="22"/>
              </w:rPr>
              <w:t xml:space="preserve">one </w:t>
            </w:r>
            <w:r>
              <w:rPr>
                <w:sz w:val="22"/>
                <w:szCs w:val="22"/>
              </w:rPr>
              <w:t xml:space="preserve">of the following fields: </w:t>
            </w:r>
            <w:r w:rsidRPr="00164B9E">
              <w:rPr>
                <w:b/>
                <w:sz w:val="22"/>
                <w:szCs w:val="22"/>
              </w:rPr>
              <w:t xml:space="preserve">Action </w:t>
            </w:r>
            <w:r>
              <w:rPr>
                <w:b/>
                <w:sz w:val="22"/>
                <w:szCs w:val="22"/>
              </w:rPr>
              <w:t xml:space="preserve">For </w:t>
            </w:r>
            <w:r w:rsidRPr="00164B9E">
              <w:rPr>
                <w:b/>
                <w:sz w:val="22"/>
                <w:szCs w:val="22"/>
              </w:rPr>
              <w:t>By</w:t>
            </w:r>
            <w:r>
              <w:rPr>
                <w:b/>
                <w:sz w:val="22"/>
                <w:szCs w:val="22"/>
              </w:rPr>
              <w:t xml:space="preserve"> Role</w:t>
            </w:r>
            <w:r>
              <w:rPr>
                <w:sz w:val="22"/>
                <w:szCs w:val="22"/>
              </w:rPr>
              <w:t xml:space="preserve"> or </w:t>
            </w:r>
            <w:r w:rsidRPr="00164B9E">
              <w:rPr>
                <w:b/>
                <w:sz w:val="22"/>
                <w:szCs w:val="22"/>
              </w:rPr>
              <w:t>Action For</w:t>
            </w:r>
            <w:r>
              <w:rPr>
                <w:sz w:val="22"/>
                <w:szCs w:val="22"/>
              </w:rPr>
              <w:t xml:space="preserve"> or </w:t>
            </w:r>
            <w:r w:rsidRPr="00164B9E">
              <w:rPr>
                <w:b/>
                <w:sz w:val="22"/>
                <w:szCs w:val="22"/>
              </w:rPr>
              <w:t>External Contact</w:t>
            </w:r>
            <w:r>
              <w:rPr>
                <w:sz w:val="22"/>
                <w:szCs w:val="22"/>
              </w:rPr>
              <w:t xml:space="preserve"> for the EMAIL action.</w:t>
            </w:r>
            <w:r w:rsidRPr="00164B9E">
              <w:rPr>
                <w:sz w:val="22"/>
                <w:szCs w:val="22"/>
              </w:rPr>
              <w:br/>
            </w:r>
          </w:p>
        </w:tc>
      </w:tr>
    </w:tbl>
    <w:p w14:paraId="5AC0CBED" w14:textId="77777777" w:rsidR="00F2232B" w:rsidRPr="00683260" w:rsidRDefault="00F2232B" w:rsidP="00F2232B">
      <w:pPr>
        <w:pStyle w:val="BodyText"/>
        <w:ind w:right="270"/>
        <w:rPr>
          <w:lang w:val="en-US"/>
        </w:rPr>
      </w:pPr>
    </w:p>
    <w:p w14:paraId="315C1DB0" w14:textId="77777777" w:rsidR="00F2232B" w:rsidRDefault="00F2232B" w:rsidP="00E55723">
      <w:pPr>
        <w:pStyle w:val="BodyText"/>
        <w:numPr>
          <w:ilvl w:val="0"/>
          <w:numId w:val="50"/>
        </w:numPr>
        <w:ind w:right="270"/>
      </w:pPr>
      <w:r>
        <w:t xml:space="preserve">Click </w:t>
      </w:r>
      <w:r w:rsidRPr="007C6FA9">
        <w:rPr>
          <w:b/>
        </w:rPr>
        <w:t>SAVE</w:t>
      </w:r>
      <w:r>
        <w:t xml:space="preserve">. </w:t>
      </w:r>
    </w:p>
    <w:p w14:paraId="35EBB391" w14:textId="77777777" w:rsidR="00F2232B" w:rsidRDefault="00F2232B" w:rsidP="00F2232B">
      <w:pPr>
        <w:pStyle w:val="BodyText"/>
        <w:ind w:left="720" w:right="270"/>
        <w:rPr>
          <w:lang w:val="en-US"/>
        </w:rPr>
      </w:pPr>
      <w:r w:rsidRPr="00722E36">
        <w:t xml:space="preserve">The action is added </w:t>
      </w:r>
      <w:r>
        <w:t xml:space="preserve">to the </w:t>
      </w:r>
      <w:r w:rsidRPr="00315C9D">
        <w:rPr>
          <w:b/>
        </w:rPr>
        <w:t>Actions</w:t>
      </w:r>
      <w:r>
        <w:t xml:space="preserve"> column for that event.</w:t>
      </w:r>
      <w:r>
        <w:rPr>
          <w:lang w:val="en-US"/>
        </w:rPr>
        <w:t xml:space="preserve">       </w:t>
      </w:r>
    </w:p>
    <w:p w14:paraId="2E549838" w14:textId="77777777" w:rsidR="00F2232B" w:rsidRDefault="00F2232B" w:rsidP="00F2232B">
      <w:pPr>
        <w:pStyle w:val="Heading3"/>
      </w:pPr>
      <w:r>
        <w:rPr>
          <w:lang w:val="en-US"/>
        </w:rPr>
        <w:br w:type="page"/>
      </w:r>
      <w:bookmarkStart w:id="4664" w:name="_Toc452993672"/>
      <w:bookmarkStart w:id="4665" w:name="_Toc507164379"/>
      <w:r>
        <w:lastRenderedPageBreak/>
        <w:t xml:space="preserve">Viewing the Actions </w:t>
      </w:r>
      <w:r>
        <w:rPr>
          <w:lang w:val="en-US"/>
        </w:rPr>
        <w:t xml:space="preserve">Associated with </w:t>
      </w:r>
      <w:r>
        <w:t>an Event</w:t>
      </w:r>
      <w:bookmarkEnd w:id="4664"/>
      <w:bookmarkEnd w:id="4665"/>
      <w:r>
        <w:t xml:space="preserve"> </w:t>
      </w:r>
    </w:p>
    <w:p w14:paraId="7E606E50" w14:textId="77777777" w:rsidR="00F2232B" w:rsidRDefault="00F2232B" w:rsidP="00F2232B">
      <w:pPr>
        <w:pStyle w:val="BodyText"/>
        <w:ind w:right="270"/>
      </w:pPr>
    </w:p>
    <w:p w14:paraId="5474E853" w14:textId="77777777" w:rsidR="00F2232B" w:rsidRDefault="00F2232B" w:rsidP="00F2232B">
      <w:pPr>
        <w:pStyle w:val="BodyText"/>
        <w:ind w:right="270"/>
      </w:pPr>
      <w:r>
        <w:t xml:space="preserve">To view the actions </w:t>
      </w:r>
      <w:r>
        <w:rPr>
          <w:lang w:val="en-US"/>
        </w:rPr>
        <w:t>associated with</w:t>
      </w:r>
      <w:r>
        <w:t xml:space="preserve"> an event in the </w:t>
      </w:r>
      <w:r w:rsidRPr="00352B75">
        <w:rPr>
          <w:b/>
        </w:rPr>
        <w:t>Event/Action List</w:t>
      </w:r>
      <w:r>
        <w:t xml:space="preserve"> area:</w:t>
      </w:r>
    </w:p>
    <w:p w14:paraId="24019C55" w14:textId="77777777" w:rsidR="00F2232B" w:rsidRDefault="00F2232B" w:rsidP="00F2232B">
      <w:pPr>
        <w:pStyle w:val="BodyText"/>
        <w:ind w:right="270"/>
      </w:pPr>
    </w:p>
    <w:p w14:paraId="6CD73D19" w14:textId="77777777" w:rsidR="00F2232B" w:rsidRPr="00203FB8" w:rsidRDefault="00F2232B" w:rsidP="00E55723">
      <w:pPr>
        <w:pStyle w:val="BodyText"/>
        <w:numPr>
          <w:ilvl w:val="0"/>
          <w:numId w:val="51"/>
        </w:numPr>
        <w:ind w:right="270"/>
      </w:pPr>
      <w:r>
        <w:rPr>
          <w:noProof/>
          <w:lang w:val="en-US" w:eastAsia="en-US"/>
        </w:rPr>
        <mc:AlternateContent>
          <mc:Choice Requires="wps">
            <w:drawing>
              <wp:anchor distT="0" distB="0" distL="114300" distR="114300" simplePos="0" relativeHeight="251687424" behindDoc="0" locked="0" layoutInCell="1" allowOverlap="1" wp14:anchorId="1C86B722" wp14:editId="772C5117">
                <wp:simplePos x="0" y="0"/>
                <wp:positionH relativeFrom="column">
                  <wp:posOffset>4537075</wp:posOffset>
                </wp:positionH>
                <wp:positionV relativeFrom="paragraph">
                  <wp:posOffset>262890</wp:posOffset>
                </wp:positionV>
                <wp:extent cx="1724025" cy="446405"/>
                <wp:effectExtent l="3175" t="0" r="0" b="0"/>
                <wp:wrapNone/>
                <wp:docPr id="238" name="Text Box 9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446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0F58C3" w14:textId="77777777" w:rsidR="00112287" w:rsidRPr="0037285E" w:rsidRDefault="00112287" w:rsidP="00F2232B">
                            <w:pPr>
                              <w:rPr>
                                <w:szCs w:val="18"/>
                              </w:rPr>
                            </w:pPr>
                            <w:r>
                              <w:rPr>
                                <w:szCs w:val="18"/>
                              </w:rPr>
                              <w:t>Allows you to collapse the action row</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86B722" id="Text Box 9207" o:spid="_x0000_s1045" type="#_x0000_t202" style="position:absolute;left:0;text-align:left;margin-left:357.25pt;margin-top:20.7pt;width:135.75pt;height:35.1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" stroked="f">
                <v:textbox>
                  <w:txbxContent>
                    <w:p w14:paraId="1D0F58C3" w14:textId="77777777" w:rsidR="00112287" w:rsidRPr="0037285E" w:rsidRDefault="00112287" w:rsidP="00F2232B">
                      <w:pPr>
                        <w:rPr>
                          <w:szCs w:val="18"/>
                        </w:rPr>
                      </w:pPr>
                      <w:r>
                        <w:rPr>
                          <w:szCs w:val="18"/>
                        </w:rPr>
                        <w:t>Allows you to collapse the action row</w:t>
                      </w:r>
                    </w:p>
                  </w:txbxContent>
                </v:textbox>
              </v:shape>
            </w:pict>
          </mc:Fallback>
        </mc:AlternateContent>
      </w:r>
      <w:r>
        <w:rPr>
          <w:noProof/>
          <w:lang w:val="en-US" w:eastAsia="en-US"/>
        </w:rPr>
        <mc:AlternateContent>
          <mc:Choice Requires="wps">
            <w:drawing>
              <wp:anchor distT="0" distB="0" distL="114300" distR="114300" simplePos="0" relativeHeight="251699712" behindDoc="0" locked="0" layoutInCell="1" allowOverlap="1" wp14:anchorId="7A2FD2F7" wp14:editId="17BD586D">
                <wp:simplePos x="0" y="0"/>
                <wp:positionH relativeFrom="column">
                  <wp:posOffset>3278505</wp:posOffset>
                </wp:positionH>
                <wp:positionV relativeFrom="paragraph">
                  <wp:posOffset>286385</wp:posOffset>
                </wp:positionV>
                <wp:extent cx="1256665" cy="422910"/>
                <wp:effectExtent l="1905" t="635" r="0" b="0"/>
                <wp:wrapNone/>
                <wp:docPr id="237" name="Text Box 9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6665" cy="4229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45EA42" w14:textId="77777777" w:rsidR="00112287" w:rsidRPr="0037285E" w:rsidRDefault="00112287" w:rsidP="00F2232B">
                            <w:pPr>
                              <w:rPr>
                                <w:szCs w:val="18"/>
                              </w:rPr>
                            </w:pPr>
                            <w:r>
                              <w:rPr>
                                <w:szCs w:val="18"/>
                              </w:rPr>
                              <w:t>Allows you to view the actions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A2FD2F7" id="Text Box 9204" o:spid="_x0000_s1046" type="#_x0000_t202" style="position:absolute;left:0;text-align:left;margin-left:258.15pt;margin-top:22.55pt;width:98.95pt;height:33.3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" stroked="f">
                <v:textbox>
                  <w:txbxContent>
                    <w:p w14:paraId="7F45EA42" w14:textId="77777777" w:rsidR="00112287" w:rsidRPr="0037285E" w:rsidRDefault="00112287" w:rsidP="00F2232B">
                      <w:pPr>
                        <w:rPr>
                          <w:szCs w:val="18"/>
                        </w:rPr>
                      </w:pPr>
                      <w:r>
                        <w:rPr>
                          <w:szCs w:val="18"/>
                        </w:rPr>
                        <w:t>Allows you to view the actions</w:t>
                      </w:r>
                    </w:p>
                  </w:txbxContent>
                </v:textbox>
              </v:shape>
            </w:pict>
          </mc:Fallback>
        </mc:AlternateContent>
      </w:r>
      <w:r>
        <w:t xml:space="preserve">In the </w:t>
      </w:r>
      <w:r w:rsidRPr="00255157">
        <w:rPr>
          <w:b/>
        </w:rPr>
        <w:t>Actions</w:t>
      </w:r>
      <w:r>
        <w:t xml:space="preserve"> column, click the </w:t>
      </w:r>
      <w:r>
        <w:rPr>
          <w:b/>
        </w:rPr>
        <w:t xml:space="preserve">View </w:t>
      </w:r>
      <w:r w:rsidRPr="00255157">
        <w:t>link</w:t>
      </w:r>
      <w:r>
        <w:t xml:space="preserve"> of the event for which you want to view an action. </w:t>
      </w:r>
      <w:r>
        <w:br/>
      </w:r>
    </w:p>
    <w:p w14:paraId="184FC838" w14:textId="77777777" w:rsidR="00F2232B" w:rsidRDefault="00F2232B" w:rsidP="00F2232B">
      <w:pPr>
        <w:pStyle w:val="BodyText"/>
        <w:ind w:right="270"/>
        <w:rPr>
          <w:lang w:val="en-US"/>
        </w:rPr>
      </w:pPr>
    </w:p>
    <w:p w14:paraId="47C0C19E" w14:textId="77777777" w:rsidR="00F2232B" w:rsidRDefault="00F2232B" w:rsidP="00F2232B">
      <w:pPr>
        <w:pStyle w:val="BodyText"/>
        <w:ind w:right="270"/>
        <w:rPr>
          <w:lang w:val="en-US"/>
        </w:rPr>
      </w:pPr>
      <w:r>
        <w:rPr>
          <w:noProof/>
          <w:lang w:val="en-US" w:eastAsia="en-US"/>
        </w:rPr>
        <mc:AlternateContent>
          <mc:Choice Requires="wps">
            <w:drawing>
              <wp:anchor distT="0" distB="0" distL="114300" distR="114300" simplePos="0" relativeHeight="251701760" behindDoc="0" locked="0" layoutInCell="1" allowOverlap="1" wp14:anchorId="55F60977" wp14:editId="5AD5F917">
                <wp:simplePos x="0" y="0"/>
                <wp:positionH relativeFrom="column">
                  <wp:posOffset>5528310</wp:posOffset>
                </wp:positionH>
                <wp:positionV relativeFrom="line">
                  <wp:posOffset>64770</wp:posOffset>
                </wp:positionV>
                <wp:extent cx="165735" cy="1597025"/>
                <wp:effectExtent l="13335" t="7620" r="59055" b="24130"/>
                <wp:wrapNone/>
                <wp:docPr id="236" name="Line 9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5735" cy="15970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1FCA0F" id="Line 9206" o:spid="_x0000_s1026" style="position:absolute;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35.3pt,5.1pt" to="448.35pt,1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">
                <v:stroke endarrow="block"/>
                <w10:wrap anchory="line"/>
              </v:line>
            </w:pict>
          </mc:Fallback>
        </mc:AlternateContent>
      </w:r>
    </w:p>
    <w:p w14:paraId="48D0A9DB" w14:textId="77777777" w:rsidR="00F2232B" w:rsidRDefault="00F2232B" w:rsidP="00F2232B">
      <w:pPr>
        <w:pStyle w:val="BodyText"/>
        <w:ind w:right="270"/>
        <w:rPr>
          <w:lang w:val="en-US"/>
        </w:rPr>
      </w:pPr>
      <w:r>
        <w:rPr>
          <w:noProof/>
          <w:lang w:val="en-US" w:eastAsia="en-US"/>
        </w:rPr>
        <mc:AlternateContent>
          <mc:Choice Requires="wps">
            <w:drawing>
              <wp:anchor distT="0" distB="0" distL="114300" distR="114300" simplePos="0" relativeHeight="251700736" behindDoc="0" locked="0" layoutInCell="1" allowOverlap="1" wp14:anchorId="5DC1BF8B" wp14:editId="6CDE2FAE">
                <wp:simplePos x="0" y="0"/>
                <wp:positionH relativeFrom="column">
                  <wp:posOffset>3932555</wp:posOffset>
                </wp:positionH>
                <wp:positionV relativeFrom="line">
                  <wp:posOffset>71755</wp:posOffset>
                </wp:positionV>
                <wp:extent cx="718820" cy="1249045"/>
                <wp:effectExtent l="8255" t="5080" r="53975" b="41275"/>
                <wp:wrapNone/>
                <wp:docPr id="235" name="Line 9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8820" cy="12490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CD03EF" id="Line 9205" o:spid="_x0000_s1026" style="position:absolute;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309.65pt,5.65pt" to="366.2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">
                <v:stroke endarrow="block"/>
                <w10:wrap anchory="line"/>
              </v:line>
            </w:pict>
          </mc:Fallback>
        </mc:AlternateContent>
      </w:r>
    </w:p>
    <w:p w14:paraId="08112023" w14:textId="77777777" w:rsidR="00F2232B" w:rsidRDefault="00F2232B" w:rsidP="00F2232B">
      <w:pPr>
        <w:pStyle w:val="BodyText"/>
        <w:ind w:left="720" w:right="270"/>
      </w:pPr>
      <w:r>
        <w:rPr>
          <w:noProof/>
          <w:lang w:val="en-US" w:eastAsia="en-US"/>
        </w:rPr>
        <mc:AlternateContent>
          <mc:Choice Requires="wps">
            <w:drawing>
              <wp:anchor distT="0" distB="0" distL="114300" distR="114300" simplePos="0" relativeHeight="251697664" behindDoc="0" locked="0" layoutInCell="1" allowOverlap="1" wp14:anchorId="22D80D8A" wp14:editId="558C2D31">
                <wp:simplePos x="0" y="0"/>
                <wp:positionH relativeFrom="column">
                  <wp:posOffset>-251460</wp:posOffset>
                </wp:positionH>
                <wp:positionV relativeFrom="paragraph">
                  <wp:posOffset>963930</wp:posOffset>
                </wp:positionV>
                <wp:extent cx="653415" cy="457200"/>
                <wp:effectExtent l="0" t="1905" r="0" b="0"/>
                <wp:wrapNone/>
                <wp:docPr id="234" name="Text Box 9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1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A4074D" w14:textId="77777777" w:rsidR="00112287" w:rsidRPr="001568DA" w:rsidRDefault="00112287" w:rsidP="00F2232B">
                            <w:pPr>
                              <w:rPr>
                                <w:szCs w:val="18"/>
                              </w:rPr>
                            </w:pPr>
                            <w:r>
                              <w:rPr>
                                <w:szCs w:val="18"/>
                              </w:rPr>
                              <w:t>Action row</w:t>
                            </w:r>
                          </w:p>
                          <w:p w14:paraId="24B90345" w14:textId="77777777" w:rsidR="00112287" w:rsidRPr="0037285E" w:rsidRDefault="00112287" w:rsidP="00F2232B">
                            <w:pPr>
                              <w:rPr>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2D80D8A" id="Text Box 9202" o:spid="_x0000_s1047" type="#_x0000_t202" style="position:absolute;left:0;text-align:left;margin-left:-19.8pt;margin-top:75.9pt;width:51.45pt;height:36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" stroked="f">
                <v:textbox>
                  <w:txbxContent>
                    <w:p w14:paraId="79A4074D" w14:textId="77777777" w:rsidR="00112287" w:rsidRPr="001568DA" w:rsidRDefault="00112287" w:rsidP="00F2232B">
                      <w:pPr>
                        <w:rPr>
                          <w:szCs w:val="18"/>
                        </w:rPr>
                      </w:pPr>
                      <w:r>
                        <w:rPr>
                          <w:szCs w:val="18"/>
                        </w:rPr>
                        <w:t>Action row</w:t>
                      </w:r>
                    </w:p>
                    <w:p w14:paraId="24B90345" w14:textId="77777777" w:rsidR="00112287" w:rsidRPr="0037285E" w:rsidRDefault="00112287" w:rsidP="00F2232B">
                      <w:pPr>
                        <w:rPr>
                          <w:szCs w:val="18"/>
                        </w:rPr>
                      </w:pPr>
                    </w:p>
                  </w:txbxContent>
                </v:textbox>
              </v:shape>
            </w:pict>
          </mc:Fallback>
        </mc:AlternateContent>
      </w:r>
      <w:r>
        <w:rPr>
          <w:noProof/>
          <w:lang w:val="en-US" w:eastAsia="en-US"/>
        </w:rPr>
        <mc:AlternateContent>
          <mc:Choice Requires="wps">
            <w:drawing>
              <wp:anchor distT="0" distB="0" distL="114300" distR="114300" simplePos="0" relativeHeight="251698688" behindDoc="0" locked="0" layoutInCell="1" allowOverlap="1" wp14:anchorId="7DAE8444" wp14:editId="2B15323F">
                <wp:simplePos x="0" y="0"/>
                <wp:positionH relativeFrom="column">
                  <wp:posOffset>412115</wp:posOffset>
                </wp:positionH>
                <wp:positionV relativeFrom="line">
                  <wp:posOffset>1186180</wp:posOffset>
                </wp:positionV>
                <wp:extent cx="288925" cy="0"/>
                <wp:effectExtent l="12065" t="52705" r="22860" b="61595"/>
                <wp:wrapNone/>
                <wp:docPr id="233" name="Line 9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8892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367EED" id="Line 9203" o:spid="_x0000_s1026" style="position:absolute;flip:y;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32.45pt,93.4pt" to="55.2pt,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">
                <v:stroke endarrow="block"/>
                <w10:wrap anchory="line"/>
              </v:line>
            </w:pict>
          </mc:Fallback>
        </mc:AlternateContent>
      </w:r>
      <w:r w:rsidRPr="00FB106B">
        <w:rPr>
          <w:noProof/>
        </w:rPr>
        <w:t xml:space="preserve"> </w:t>
      </w:r>
      <w:r w:rsidRPr="00FB106B">
        <w:rPr>
          <w:noProof/>
          <w:lang w:val="en-US" w:eastAsia="en-US"/>
        </w:rPr>
        <w:drawing>
          <wp:inline distT="0" distB="0" distL="0" distR="0" wp14:anchorId="67355302" wp14:editId="03BE4F71">
            <wp:extent cx="5885180" cy="1737360"/>
            <wp:effectExtent l="19050" t="19050" r="20320" b="1524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885180" cy="1737360"/>
                    </a:xfrm>
                    <a:prstGeom prst="rect">
                      <a:avLst/>
                    </a:prstGeom>
                    <a:noFill/>
                    <a:ln w="3175">
                      <a:solidFill>
                        <a:schemeClr val="tx1"/>
                      </a:solidFill>
                    </a:ln>
                  </pic:spPr>
                </pic:pic>
              </a:graphicData>
            </a:graphic>
          </wp:inline>
        </w:drawing>
      </w:r>
    </w:p>
    <w:p w14:paraId="140A8F92" w14:textId="77777777" w:rsidR="00F2232B" w:rsidRDefault="00F2232B" w:rsidP="00F2232B">
      <w:pPr>
        <w:pStyle w:val="Figure"/>
        <w:tabs>
          <w:tab w:val="clear" w:pos="1710"/>
          <w:tab w:val="num" w:pos="1800"/>
        </w:tabs>
        <w:ind w:left="1152" w:hanging="432"/>
      </w:pPr>
      <w:r>
        <w:t xml:space="preserve"> Action row</w:t>
      </w:r>
    </w:p>
    <w:p w14:paraId="743297FF" w14:textId="77777777" w:rsidR="00F2232B" w:rsidRDefault="00F2232B" w:rsidP="00F2232B">
      <w:pPr>
        <w:pStyle w:val="Caption"/>
        <w:ind w:firstLine="720"/>
      </w:pPr>
    </w:p>
    <w:p w14:paraId="53FE082C" w14:textId="77777777" w:rsidR="00F2232B" w:rsidRDefault="00F2232B" w:rsidP="00F2232B">
      <w:pPr>
        <w:pStyle w:val="Caption"/>
        <w:ind w:firstLine="720"/>
      </w:pPr>
    </w:p>
    <w:p w14:paraId="538C679C" w14:textId="77777777" w:rsidR="00F2232B" w:rsidRDefault="00F2232B" w:rsidP="00F2232B">
      <w:pPr>
        <w:ind w:left="720"/>
      </w:pPr>
      <w:r>
        <w:t xml:space="preserve">The action row appears below the event and displays the action details. </w:t>
      </w:r>
      <w:r>
        <w:br/>
      </w:r>
      <w:r w:rsidRPr="00B25F4E">
        <w:rPr>
          <w:b/>
        </w:rPr>
        <w:t>Note:</w:t>
      </w:r>
      <w:r>
        <w:t xml:space="preserve"> To collapse the action row, in the upper-right corner of the action row header,</w:t>
      </w:r>
      <w:r w:rsidDel="00B90BB3">
        <w:t xml:space="preserve"> </w:t>
      </w:r>
      <w:r>
        <w:t>click the arrow icon.</w:t>
      </w:r>
    </w:p>
    <w:p w14:paraId="4C6FAD87" w14:textId="77777777" w:rsidR="00F2232B" w:rsidRDefault="00F2232B" w:rsidP="00F2232B">
      <w:pPr>
        <w:ind w:left="720"/>
      </w:pPr>
    </w:p>
    <w:p w14:paraId="7360F66C" w14:textId="77777777" w:rsidR="00F2232B" w:rsidRDefault="00F2232B" w:rsidP="00F2232B">
      <w:pPr>
        <w:pStyle w:val="Heading2"/>
      </w:pPr>
      <w:r>
        <w:br w:type="page"/>
      </w:r>
      <w:bookmarkStart w:id="4666" w:name="_Common_File_Upload_3"/>
      <w:bookmarkStart w:id="4667" w:name="_Common_File_Upload_2"/>
      <w:bookmarkStart w:id="4668" w:name="_Common_File_Upload_1"/>
      <w:bookmarkStart w:id="4669" w:name="_Common_File_Upload"/>
      <w:bookmarkStart w:id="4670" w:name="CommonFileUpload"/>
      <w:bookmarkStart w:id="4671" w:name="_Toc282093998"/>
      <w:bookmarkStart w:id="4672" w:name="_Toc452993673"/>
      <w:bookmarkStart w:id="4673" w:name="_Toc507164380"/>
      <w:bookmarkEnd w:id="4666"/>
      <w:bookmarkEnd w:id="4667"/>
      <w:bookmarkEnd w:id="4668"/>
      <w:bookmarkEnd w:id="4669"/>
      <w:bookmarkEnd w:id="4670"/>
      <w:r>
        <w:lastRenderedPageBreak/>
        <w:t>Common File Upload</w:t>
      </w:r>
      <w:bookmarkEnd w:id="4671"/>
      <w:bookmarkEnd w:id="4672"/>
      <w:bookmarkEnd w:id="4673"/>
    </w:p>
    <w:p w14:paraId="69DA7A07" w14:textId="77777777" w:rsidR="00F2232B" w:rsidRDefault="00F2232B" w:rsidP="00F2232B">
      <w:pPr>
        <w:pStyle w:val="BodyText"/>
        <w:ind w:left="720"/>
      </w:pPr>
    </w:p>
    <w:p w14:paraId="7D8854DA" w14:textId="77777777" w:rsidR="00F2232B" w:rsidRDefault="00F2232B" w:rsidP="00F2232B">
      <w:pPr>
        <w:pStyle w:val="BodyText"/>
      </w:pPr>
      <w:r>
        <w:t xml:space="preserve">The Common File Upload functionality allows you to upload, download and delete files that are attached to items, such as kits and shipments. </w:t>
      </w:r>
    </w:p>
    <w:p w14:paraId="722C2820" w14:textId="77777777" w:rsidR="00F2232B" w:rsidRDefault="00F2232B" w:rsidP="00F2232B">
      <w:pPr>
        <w:pStyle w:val="BodyText"/>
      </w:pPr>
    </w:p>
    <w:p w14:paraId="230C5A6C" w14:textId="77777777" w:rsidR="00F2232B" w:rsidRDefault="00F2232B" w:rsidP="00F2232B">
      <w:pPr>
        <w:pStyle w:val="Heading3"/>
      </w:pPr>
      <w:bookmarkStart w:id="4674" w:name="_Toc452993674"/>
      <w:bookmarkStart w:id="4675" w:name="_Toc507164381"/>
      <w:bookmarkStart w:id="4676" w:name="_Toc282094000"/>
      <w:r>
        <w:t>Uploading a File</w:t>
      </w:r>
      <w:bookmarkEnd w:id="4674"/>
      <w:bookmarkEnd w:id="4675"/>
      <w:r>
        <w:t xml:space="preserve"> </w:t>
      </w:r>
      <w:bookmarkEnd w:id="4676"/>
    </w:p>
    <w:p w14:paraId="2BF5B262" w14:textId="77777777" w:rsidR="00F2232B" w:rsidRDefault="00F2232B" w:rsidP="00F2232B">
      <w:pPr>
        <w:pStyle w:val="BodyText"/>
      </w:pPr>
    </w:p>
    <w:p w14:paraId="0BC92894" w14:textId="77777777" w:rsidR="00F2232B" w:rsidRDefault="00F2232B" w:rsidP="00F2232B">
      <w:pPr>
        <w:pStyle w:val="BodyText"/>
      </w:pPr>
      <w:r>
        <w:t>To upload a file, do the following:</w:t>
      </w:r>
    </w:p>
    <w:p w14:paraId="3F267A7A" w14:textId="77777777" w:rsidR="00F2232B" w:rsidRDefault="00F2232B" w:rsidP="00F2232B">
      <w:pPr>
        <w:pStyle w:val="BodyText"/>
      </w:pPr>
    </w:p>
    <w:p w14:paraId="42356373" w14:textId="16392ACA" w:rsidR="00F2232B" w:rsidRDefault="00F2232B" w:rsidP="00E55723">
      <w:pPr>
        <w:pStyle w:val="BodyText"/>
        <w:numPr>
          <w:ilvl w:val="0"/>
          <w:numId w:val="49"/>
        </w:numPr>
        <w:ind w:right="270"/>
      </w:pPr>
      <w:del w:id="4677" w:author="Sayali Dev" w:date="2018-01-31T17:54:00Z">
        <w:r w:rsidDel="009A119E">
          <w:delText>Log on</w:delText>
        </w:r>
      </w:del>
      <w:ins w:id="4678" w:author="Sayali Dev" w:date="2018-01-31T17:54:00Z">
        <w:r w:rsidR="009A119E">
          <w:t>Log in</w:t>
        </w:r>
      </w:ins>
      <w:r>
        <w:t xml:space="preserve"> to the system using your </w:t>
      </w:r>
      <w:del w:id="4679" w:author="Sayali Dev" w:date="2018-01-31T17:55:00Z">
        <w:r w:rsidDel="00A62626">
          <w:delText>logon</w:delText>
        </w:r>
      </w:del>
      <w:ins w:id="4680" w:author="Sayali Dev" w:date="2018-01-31T17:55:00Z">
        <w:r w:rsidR="00A62626">
          <w:t>log in</w:t>
        </w:r>
      </w:ins>
      <w:r>
        <w:t xml:space="preserve"> credentials </w:t>
      </w:r>
    </w:p>
    <w:p w14:paraId="15351769" w14:textId="77777777" w:rsidR="00F2232B" w:rsidRDefault="00F2232B" w:rsidP="00F2232B">
      <w:pPr>
        <w:pStyle w:val="BodyText"/>
        <w:ind w:left="720" w:right="270"/>
      </w:pPr>
      <w:r>
        <w:t xml:space="preserve">The home page appears. </w:t>
      </w:r>
    </w:p>
    <w:p w14:paraId="30CFC873" w14:textId="77777777" w:rsidR="00F2232B" w:rsidRDefault="00F2232B" w:rsidP="00F2232B">
      <w:pPr>
        <w:pStyle w:val="BodyText"/>
        <w:ind w:left="720" w:right="270"/>
      </w:pPr>
    </w:p>
    <w:p w14:paraId="2E49AB2F" w14:textId="77777777" w:rsidR="00F2232B" w:rsidRDefault="00F2232B" w:rsidP="00E55723">
      <w:pPr>
        <w:pStyle w:val="BodyText"/>
        <w:numPr>
          <w:ilvl w:val="0"/>
          <w:numId w:val="49"/>
        </w:numPr>
        <w:ind w:right="270"/>
      </w:pPr>
      <w:r>
        <w:t xml:space="preserve">Point to the arrow of the </w:t>
      </w:r>
      <w:r w:rsidRPr="001237C5">
        <w:rPr>
          <w:b/>
        </w:rPr>
        <w:t>BMS</w:t>
      </w:r>
      <w:r>
        <w:t xml:space="preserve"> tab, and then click the module for which you want to access the sea</w:t>
      </w:r>
      <w:r>
        <w:rPr>
          <w:lang w:val="en-US"/>
        </w:rPr>
        <w:t>r</w:t>
      </w:r>
      <w:r>
        <w:t xml:space="preserve">ch </w:t>
      </w:r>
      <w:r w:rsidRPr="006B1D52">
        <w:t>pane</w:t>
      </w:r>
      <w:r>
        <w:t xml:space="preserve"> </w:t>
      </w:r>
    </w:p>
    <w:p w14:paraId="5B3907E2" w14:textId="77777777" w:rsidR="00F2232B" w:rsidRDefault="00F2232B" w:rsidP="00F2232B">
      <w:pPr>
        <w:pStyle w:val="BodyText"/>
        <w:ind w:left="720" w:right="270"/>
      </w:pPr>
      <w:r>
        <w:t>The sea</w:t>
      </w:r>
      <w:r>
        <w:rPr>
          <w:lang w:val="en-US"/>
        </w:rPr>
        <w:t>r</w:t>
      </w:r>
      <w:r>
        <w:t xml:space="preserve">ch pane for the module that you selected appears on the left side of the page. </w:t>
      </w:r>
      <w:r>
        <w:br/>
      </w:r>
    </w:p>
    <w:p w14:paraId="35F052D4" w14:textId="77777777" w:rsidR="00F2232B" w:rsidRDefault="00F2232B" w:rsidP="00E55723">
      <w:pPr>
        <w:pStyle w:val="BodyText"/>
        <w:numPr>
          <w:ilvl w:val="0"/>
          <w:numId w:val="49"/>
        </w:numPr>
      </w:pPr>
      <w:r>
        <w:t xml:space="preserve">Click </w:t>
      </w:r>
      <w:r w:rsidRPr="00AE6FCB">
        <w:rPr>
          <w:b/>
        </w:rPr>
        <w:t>SEARCH</w:t>
      </w:r>
      <w:r>
        <w:t>.</w:t>
      </w:r>
    </w:p>
    <w:p w14:paraId="5FA64DCE" w14:textId="77777777" w:rsidR="00F2232B" w:rsidRDefault="00F2232B" w:rsidP="00F2232B">
      <w:pPr>
        <w:pStyle w:val="BodyText"/>
        <w:ind w:left="720"/>
      </w:pPr>
      <w:r>
        <w:t>A list of items within the module that you selected appears.</w:t>
      </w:r>
    </w:p>
    <w:p w14:paraId="0A03B9EC" w14:textId="77777777" w:rsidR="00F2232B" w:rsidRDefault="00F2232B" w:rsidP="00F2232B">
      <w:pPr>
        <w:pStyle w:val="BodyText"/>
        <w:ind w:left="720"/>
      </w:pPr>
    </w:p>
    <w:p w14:paraId="4C003D4B" w14:textId="77777777" w:rsidR="00F2232B" w:rsidRDefault="00F2232B" w:rsidP="00E55723">
      <w:pPr>
        <w:pStyle w:val="BodyText"/>
        <w:numPr>
          <w:ilvl w:val="0"/>
          <w:numId w:val="49"/>
        </w:numPr>
      </w:pPr>
      <w:r>
        <w:rPr>
          <w:noProof/>
          <w:lang w:val="en-US" w:eastAsia="en-US"/>
        </w:rPr>
        <mc:AlternateContent>
          <mc:Choice Requires="wps">
            <w:drawing>
              <wp:anchor distT="0" distB="0" distL="114300" distR="114300" simplePos="0" relativeHeight="251688448" behindDoc="0" locked="0" layoutInCell="1" allowOverlap="1" wp14:anchorId="36FA621E" wp14:editId="3E92D7FD">
                <wp:simplePos x="0" y="0"/>
                <wp:positionH relativeFrom="column">
                  <wp:posOffset>5029200</wp:posOffset>
                </wp:positionH>
                <wp:positionV relativeFrom="paragraph">
                  <wp:posOffset>160020</wp:posOffset>
                </wp:positionV>
                <wp:extent cx="1576070" cy="252095"/>
                <wp:effectExtent l="0" t="0" r="0" b="0"/>
                <wp:wrapNone/>
                <wp:docPr id="206" name="Text Box 70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6070"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9E8A57" w14:textId="77777777" w:rsidR="00112287" w:rsidRPr="008246B4" w:rsidRDefault="00112287" w:rsidP="00F2232B">
                            <w:r>
                              <w:rPr>
                                <w:b/>
                              </w:rPr>
                              <w:t>Add Attachment</w:t>
                            </w:r>
                            <w:r>
                              <w:t xml:space="preserve"> link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36FA621E" id="Text Box 7082" o:spid="_x0000_s1048" type="#_x0000_t202" style="position:absolute;left:0;text-align:left;margin-left:396pt;margin-top:12.6pt;width:124.1pt;height:19.8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" stroked="f">
                <v:textbox style="mso-fit-shape-to-text:t">
                  <w:txbxContent>
                    <w:p w14:paraId="099E8A57" w14:textId="77777777" w:rsidR="00112287" w:rsidRPr="008246B4" w:rsidRDefault="00112287" w:rsidP="00F2232B">
                      <w:r>
                        <w:rPr>
                          <w:b/>
                        </w:rPr>
                        <w:t>Add Attachment</w:t>
                      </w:r>
                      <w:r>
                        <w:t xml:space="preserve"> link</w:t>
                      </w:r>
                    </w:p>
                  </w:txbxContent>
                </v:textbox>
              </v:shape>
            </w:pict>
          </mc:Fallback>
        </mc:AlternateContent>
      </w:r>
      <w:r>
        <w:t>Click the appropriate item.</w:t>
      </w:r>
    </w:p>
    <w:p w14:paraId="403C46AE" w14:textId="77777777" w:rsidR="00F2232B" w:rsidRDefault="00F2232B" w:rsidP="00F2232B">
      <w:pPr>
        <w:pStyle w:val="BodyText"/>
        <w:ind w:left="720"/>
      </w:pPr>
      <w:r>
        <w:t>A page that displays the details of the item appears.</w:t>
      </w:r>
    </w:p>
    <w:p w14:paraId="63705248" w14:textId="77777777" w:rsidR="00F2232B" w:rsidRDefault="00F2232B" w:rsidP="00F2232B">
      <w:pPr>
        <w:pStyle w:val="BodyText"/>
        <w:ind w:left="720"/>
      </w:pPr>
      <w:r>
        <w:rPr>
          <w:noProof/>
          <w:lang w:val="en-US" w:eastAsia="en-US"/>
        </w:rPr>
        <mc:AlternateContent>
          <mc:Choice Requires="wps">
            <w:drawing>
              <wp:anchor distT="0" distB="0" distL="114300" distR="114300" simplePos="0" relativeHeight="251689472" behindDoc="0" locked="0" layoutInCell="1" allowOverlap="1" wp14:anchorId="2274DC81" wp14:editId="783C014C">
                <wp:simplePos x="0" y="0"/>
                <wp:positionH relativeFrom="column">
                  <wp:posOffset>6018530</wp:posOffset>
                </wp:positionH>
                <wp:positionV relativeFrom="line">
                  <wp:posOffset>50800</wp:posOffset>
                </wp:positionV>
                <wp:extent cx="0" cy="845185"/>
                <wp:effectExtent l="55880" t="12700" r="58420" b="18415"/>
                <wp:wrapNone/>
                <wp:docPr id="123" name="Line 7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8451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050D89D" id="Line 7083" o:spid="_x0000_s1026" style="position:absolute;flip:x;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73.9pt,4pt" to="473.9pt,7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">
                <v:stroke endarrow="block"/>
                <w10:wrap anchory="line"/>
              </v:line>
            </w:pict>
          </mc:Fallback>
        </mc:AlternateContent>
      </w:r>
    </w:p>
    <w:p w14:paraId="67118286" w14:textId="77777777" w:rsidR="00F2232B" w:rsidRDefault="00F2232B" w:rsidP="00F2232B">
      <w:pPr>
        <w:pStyle w:val="BodyText"/>
        <w:ind w:left="720"/>
      </w:pPr>
      <w:r w:rsidRPr="00E713D8">
        <w:rPr>
          <w:noProof/>
          <w:lang w:val="en-US" w:eastAsia="en-US"/>
        </w:rPr>
        <w:drawing>
          <wp:inline distT="0" distB="0" distL="0" distR="0" wp14:anchorId="310AC8E8" wp14:editId="05CA2F59">
            <wp:extent cx="6051550" cy="2834640"/>
            <wp:effectExtent l="19050" t="19050" r="25400" b="22860"/>
            <wp:docPr id="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051550" cy="2834640"/>
                    </a:xfrm>
                    <a:prstGeom prst="rect">
                      <a:avLst/>
                    </a:prstGeom>
                    <a:noFill/>
                    <a:ln w="3175">
                      <a:solidFill>
                        <a:schemeClr val="tx1"/>
                      </a:solidFill>
                    </a:ln>
                  </pic:spPr>
                </pic:pic>
              </a:graphicData>
            </a:graphic>
          </wp:inline>
        </w:drawing>
      </w:r>
    </w:p>
    <w:p w14:paraId="25C93DE0" w14:textId="77777777" w:rsidR="00F2232B" w:rsidRDefault="00F2232B" w:rsidP="00F2232B">
      <w:pPr>
        <w:pStyle w:val="Figure"/>
        <w:tabs>
          <w:tab w:val="clear" w:pos="1710"/>
          <w:tab w:val="num" w:pos="1800"/>
        </w:tabs>
        <w:ind w:left="1152" w:hanging="432"/>
      </w:pPr>
      <w:r>
        <w:t xml:space="preserve"> Add Attachment link</w:t>
      </w:r>
    </w:p>
    <w:p w14:paraId="34578322" w14:textId="77777777" w:rsidR="00F2232B" w:rsidRDefault="00F2232B" w:rsidP="00F2232B">
      <w:pPr>
        <w:pStyle w:val="BodyText"/>
        <w:ind w:left="720"/>
      </w:pPr>
    </w:p>
    <w:p w14:paraId="1C4E7124" w14:textId="77777777" w:rsidR="00F2232B" w:rsidRDefault="00F2232B" w:rsidP="00E55723">
      <w:pPr>
        <w:pStyle w:val="BodyText"/>
        <w:numPr>
          <w:ilvl w:val="0"/>
          <w:numId w:val="49"/>
        </w:numPr>
      </w:pPr>
      <w:r>
        <w:t>Click the</w:t>
      </w:r>
      <w:r w:rsidRPr="006C5F8A">
        <w:rPr>
          <w:b/>
        </w:rPr>
        <w:t xml:space="preserve"> </w:t>
      </w:r>
      <w:r>
        <w:rPr>
          <w:b/>
          <w:lang w:val="en-US"/>
        </w:rPr>
        <w:t>Add Attachment</w:t>
      </w:r>
      <w:r w:rsidRPr="006C5F8A">
        <w:rPr>
          <w:b/>
        </w:rPr>
        <w:t xml:space="preserve"> </w:t>
      </w:r>
      <w:r>
        <w:t>link.</w:t>
      </w:r>
      <w:r>
        <w:br/>
        <w:t>T</w:t>
      </w:r>
      <w:r w:rsidRPr="009F5621">
        <w:t xml:space="preserve">he </w:t>
      </w:r>
      <w:r>
        <w:rPr>
          <w:b/>
        </w:rPr>
        <w:t>MANAGE</w:t>
      </w:r>
      <w:r w:rsidRPr="009F5621">
        <w:rPr>
          <w:b/>
        </w:rPr>
        <w:t xml:space="preserve"> </w:t>
      </w:r>
      <w:r>
        <w:rPr>
          <w:b/>
          <w:lang w:val="en-US"/>
        </w:rPr>
        <w:t>ATTACHMENTS</w:t>
      </w:r>
      <w:r>
        <w:t xml:space="preserve"> window appears</w:t>
      </w:r>
    </w:p>
    <w:p w14:paraId="085737FD" w14:textId="77777777" w:rsidR="00F2232B" w:rsidRDefault="00F2232B" w:rsidP="00F2232B"/>
    <w:p w14:paraId="150BAA72" w14:textId="77777777" w:rsidR="00F2232B" w:rsidRPr="002A37C4" w:rsidRDefault="00F2232B" w:rsidP="00F2232B">
      <w:pPr>
        <w:pStyle w:val="BodyText"/>
        <w:ind w:left="720"/>
        <w:rPr>
          <w:b/>
        </w:rPr>
      </w:pPr>
      <w:r>
        <w:rPr>
          <w:b/>
          <w:noProof/>
          <w:lang w:val="en-US" w:eastAsia="en-US"/>
        </w:rPr>
        <w:lastRenderedPageBreak/>
        <w:drawing>
          <wp:inline distT="0" distB="0" distL="0" distR="0" wp14:anchorId="38870C40" wp14:editId="2FEDBF74">
            <wp:extent cx="3574415" cy="4156075"/>
            <wp:effectExtent l="19050" t="19050" r="26035" b="158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574415" cy="4156075"/>
                    </a:xfrm>
                    <a:prstGeom prst="rect">
                      <a:avLst/>
                    </a:prstGeom>
                    <a:noFill/>
                    <a:ln w="3175">
                      <a:solidFill>
                        <a:schemeClr val="tx1"/>
                      </a:solidFill>
                    </a:ln>
                  </pic:spPr>
                </pic:pic>
              </a:graphicData>
            </a:graphic>
          </wp:inline>
        </w:drawing>
      </w:r>
    </w:p>
    <w:p w14:paraId="7B96A077" w14:textId="77777777" w:rsidR="00F2232B" w:rsidRDefault="00F2232B" w:rsidP="00F2232B">
      <w:pPr>
        <w:pStyle w:val="Figure"/>
        <w:tabs>
          <w:tab w:val="clear" w:pos="1710"/>
          <w:tab w:val="num" w:pos="1800"/>
        </w:tabs>
        <w:ind w:left="1152" w:hanging="432"/>
      </w:pPr>
      <w:r>
        <w:t xml:space="preserve"> Manage Attachments window</w:t>
      </w:r>
    </w:p>
    <w:p w14:paraId="5C96F941" w14:textId="77777777" w:rsidR="00F2232B" w:rsidRDefault="00F2232B" w:rsidP="00F2232B"/>
    <w:p w14:paraId="26E50E8D" w14:textId="77777777" w:rsidR="00F2232B" w:rsidRPr="002A37C4" w:rsidRDefault="00F2232B" w:rsidP="00F2232B"/>
    <w:p w14:paraId="3C6C0C31" w14:textId="77777777" w:rsidR="00F2232B" w:rsidRDefault="00F2232B" w:rsidP="00E55723">
      <w:pPr>
        <w:pStyle w:val="BodyText"/>
        <w:numPr>
          <w:ilvl w:val="0"/>
          <w:numId w:val="49"/>
        </w:numPr>
      </w:pPr>
      <w:r>
        <w:t xml:space="preserve">In the </w:t>
      </w:r>
      <w:r w:rsidRPr="00AE24B3">
        <w:rPr>
          <w:b/>
        </w:rPr>
        <w:t>File Upload</w:t>
      </w:r>
      <w:r>
        <w:t xml:space="preserve"> area, enter appropriate information in each field. </w:t>
      </w:r>
      <w:r>
        <w:rPr>
          <w:lang w:val="en-US"/>
        </w:rPr>
        <w:t>F</w:t>
      </w:r>
      <w:r>
        <w:t xml:space="preserve">ollowing table lists each field and its description. </w:t>
      </w:r>
    </w:p>
    <w:p w14:paraId="181C8CE5" w14:textId="77777777" w:rsidR="00F2232B" w:rsidRDefault="00F2232B" w:rsidP="00F2232B">
      <w:pPr>
        <w:pStyle w:val="BodyText"/>
        <w:ind w:left="720"/>
      </w:pPr>
      <w:r w:rsidRPr="006744E4">
        <w:rPr>
          <w:b/>
        </w:rPr>
        <w:t>Note:</w:t>
      </w:r>
      <w:r>
        <w:rPr>
          <w:b/>
        </w:rPr>
        <w:t xml:space="preserve"> </w:t>
      </w:r>
      <w:r w:rsidRPr="006744E4">
        <w:t>Fields that are marked with the red asterisk (</w:t>
      </w:r>
      <w:r w:rsidRPr="006744E4">
        <w:rPr>
          <w:color w:val="FF0000"/>
        </w:rPr>
        <w:t>*</w:t>
      </w:r>
      <w:r w:rsidRPr="006744E4">
        <w:t>) are madatory</w:t>
      </w:r>
      <w:r>
        <w:t>.</w:t>
      </w:r>
    </w:p>
    <w:p w14:paraId="1A55DF8C" w14:textId="77777777" w:rsidR="00F2232B" w:rsidRDefault="00F2232B" w:rsidP="00F2232B">
      <w:pPr>
        <w:pStyle w:val="BodyText"/>
        <w:ind w:left="720"/>
      </w:pPr>
    </w:p>
    <w:p w14:paraId="6B6DB3BB" w14:textId="581EB88A" w:rsidR="00F2232B" w:rsidRDefault="00F2232B" w:rsidP="00F2232B">
      <w:pPr>
        <w:pStyle w:val="Caption"/>
        <w:ind w:firstLine="720"/>
      </w:pPr>
      <w:r>
        <w:t xml:space="preserve">Table </w:t>
      </w:r>
      <w:r w:rsidR="00653CE2">
        <w:fldChar w:fldCharType="begin"/>
      </w:r>
      <w:r w:rsidR="00653CE2">
        <w:instrText xml:space="preserve"> SEQ Figure \* ARABIC </w:instrText>
      </w:r>
      <w:r w:rsidR="00653CE2">
        <w:fldChar w:fldCharType="separate"/>
      </w:r>
      <w:ins w:id="4681" w:author="Sayali Dev" w:date="2018-02-02T13:47:00Z">
        <w:r w:rsidR="00EB76E3">
          <w:rPr>
            <w:noProof/>
          </w:rPr>
          <w:t>64</w:t>
        </w:r>
      </w:ins>
      <w:del w:id="4682" w:author="Sayali Dev" w:date="2018-02-02T13:47:00Z">
        <w:r w:rsidDel="00EB76E3">
          <w:rPr>
            <w:noProof/>
          </w:rPr>
          <w:delText>72</w:delText>
        </w:r>
      </w:del>
      <w:r w:rsidR="00653CE2">
        <w:rPr>
          <w:noProof/>
        </w:rPr>
        <w:fldChar w:fldCharType="end"/>
      </w:r>
      <w:r>
        <w:t>: Uploading a file</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F2232B" w:rsidRPr="007A152E" w14:paraId="3D4EA883" w14:textId="77777777" w:rsidTr="00F2232B">
        <w:trPr>
          <w:cantSplit/>
          <w:trHeight w:val="288"/>
          <w:tblHeader/>
        </w:trPr>
        <w:tc>
          <w:tcPr>
            <w:tcW w:w="2790" w:type="dxa"/>
            <w:shd w:val="clear" w:color="auto" w:fill="BFBFBF"/>
            <w:vAlign w:val="center"/>
          </w:tcPr>
          <w:p w14:paraId="6A94FDC6" w14:textId="77777777" w:rsidR="00F2232B" w:rsidRPr="007A152E" w:rsidRDefault="00F2232B" w:rsidP="00F2232B">
            <w:pPr>
              <w:rPr>
                <w:b/>
              </w:rPr>
            </w:pPr>
            <w:r>
              <w:rPr>
                <w:b/>
              </w:rPr>
              <w:t>Field</w:t>
            </w:r>
          </w:p>
        </w:tc>
        <w:tc>
          <w:tcPr>
            <w:tcW w:w="7020" w:type="dxa"/>
            <w:shd w:val="clear" w:color="auto" w:fill="BFBFBF"/>
            <w:vAlign w:val="center"/>
          </w:tcPr>
          <w:p w14:paraId="70D8840C" w14:textId="77777777" w:rsidR="00F2232B" w:rsidRPr="007A152E" w:rsidRDefault="00F2232B" w:rsidP="00F2232B">
            <w:pPr>
              <w:rPr>
                <w:b/>
              </w:rPr>
            </w:pPr>
            <w:r w:rsidRPr="007A152E">
              <w:rPr>
                <w:b/>
              </w:rPr>
              <w:t>Description</w:t>
            </w:r>
          </w:p>
        </w:tc>
      </w:tr>
      <w:tr w:rsidR="00F2232B" w14:paraId="3FB3C11B" w14:textId="77777777" w:rsidTr="00F2232B">
        <w:trPr>
          <w:cantSplit/>
          <w:trHeight w:val="288"/>
        </w:trPr>
        <w:tc>
          <w:tcPr>
            <w:tcW w:w="2790" w:type="dxa"/>
            <w:vAlign w:val="center"/>
          </w:tcPr>
          <w:p w14:paraId="0DA36FA7" w14:textId="77777777" w:rsidR="00F2232B" w:rsidRPr="007A152E" w:rsidRDefault="00F2232B" w:rsidP="00F2232B">
            <w:pPr>
              <w:rPr>
                <w:b/>
              </w:rPr>
            </w:pPr>
            <w:r>
              <w:rPr>
                <w:b/>
              </w:rPr>
              <w:t>File Description</w:t>
            </w:r>
          </w:p>
        </w:tc>
        <w:tc>
          <w:tcPr>
            <w:tcW w:w="7020" w:type="dxa"/>
            <w:vAlign w:val="center"/>
          </w:tcPr>
          <w:p w14:paraId="51FF06C6" w14:textId="77777777" w:rsidR="00F2232B" w:rsidRDefault="00F2232B" w:rsidP="00F2232B">
            <w:r>
              <w:t>Type a description for the file that you want to upload.</w:t>
            </w:r>
          </w:p>
        </w:tc>
      </w:tr>
      <w:tr w:rsidR="00F2232B" w14:paraId="2B906A9E" w14:textId="77777777" w:rsidTr="00F2232B">
        <w:trPr>
          <w:cantSplit/>
          <w:trHeight w:val="288"/>
        </w:trPr>
        <w:tc>
          <w:tcPr>
            <w:tcW w:w="2790" w:type="dxa"/>
            <w:vAlign w:val="center"/>
          </w:tcPr>
          <w:p w14:paraId="6E040737" w14:textId="77777777" w:rsidR="00F2232B" w:rsidRPr="007A152E" w:rsidRDefault="00F2232B" w:rsidP="00F2232B">
            <w:pPr>
              <w:rPr>
                <w:b/>
              </w:rPr>
            </w:pPr>
            <w:r>
              <w:rPr>
                <w:b/>
              </w:rPr>
              <w:t>Created By</w:t>
            </w:r>
            <w:r w:rsidRPr="006744E4">
              <w:rPr>
                <w:color w:val="FF0000"/>
              </w:rPr>
              <w:t>*</w:t>
            </w:r>
          </w:p>
        </w:tc>
        <w:tc>
          <w:tcPr>
            <w:tcW w:w="7020" w:type="dxa"/>
            <w:vAlign w:val="center"/>
          </w:tcPr>
          <w:p w14:paraId="2B95C417" w14:textId="77777777" w:rsidR="00F2232B" w:rsidRDefault="00F2232B" w:rsidP="00F2232B">
            <w:r>
              <w:t xml:space="preserve">Type the name of the person who created this file. </w:t>
            </w:r>
          </w:p>
        </w:tc>
      </w:tr>
      <w:tr w:rsidR="00F2232B" w14:paraId="5F82922E" w14:textId="77777777" w:rsidTr="00F2232B">
        <w:trPr>
          <w:cantSplit/>
          <w:trHeight w:val="288"/>
        </w:trPr>
        <w:tc>
          <w:tcPr>
            <w:tcW w:w="2790" w:type="dxa"/>
            <w:vAlign w:val="center"/>
          </w:tcPr>
          <w:p w14:paraId="5E56F515" w14:textId="77777777" w:rsidR="00F2232B" w:rsidRPr="006744E4" w:rsidRDefault="00F2232B" w:rsidP="00F2232B">
            <w:pPr>
              <w:rPr>
                <w:b/>
              </w:rPr>
            </w:pPr>
            <w:r>
              <w:rPr>
                <w:b/>
              </w:rPr>
              <w:t>Date Created</w:t>
            </w:r>
            <w:r w:rsidRPr="006744E4">
              <w:rPr>
                <w:color w:val="FF0000"/>
              </w:rPr>
              <w:t>*</w:t>
            </w:r>
          </w:p>
        </w:tc>
        <w:tc>
          <w:tcPr>
            <w:tcW w:w="7020" w:type="dxa"/>
            <w:vAlign w:val="center"/>
          </w:tcPr>
          <w:p w14:paraId="4904FD9F" w14:textId="77777777" w:rsidR="00F2232B" w:rsidRDefault="00F2232B" w:rsidP="00F2232B">
            <w:r>
              <w:t xml:space="preserve">Click the date icon </w:t>
            </w:r>
            <w:r>
              <w:rPr>
                <w:noProof/>
              </w:rPr>
              <w:drawing>
                <wp:inline distT="0" distB="0" distL="0" distR="0" wp14:anchorId="4ED69490" wp14:editId="190E46D6">
                  <wp:extent cx="174625" cy="174625"/>
                  <wp:effectExtent l="0" t="0" r="0" b="0"/>
                  <wp:docPr id="227" name="Picture 227"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Search calenda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t>, and then click the date on which the file was created.</w:t>
            </w:r>
          </w:p>
        </w:tc>
      </w:tr>
      <w:tr w:rsidR="00F2232B" w14:paraId="2950019B" w14:textId="77777777" w:rsidTr="00F2232B">
        <w:trPr>
          <w:cantSplit/>
          <w:trHeight w:val="288"/>
        </w:trPr>
        <w:tc>
          <w:tcPr>
            <w:tcW w:w="2790" w:type="dxa"/>
            <w:vAlign w:val="center"/>
          </w:tcPr>
          <w:p w14:paraId="2F2ECB40" w14:textId="77777777" w:rsidR="00F2232B" w:rsidRPr="007A152E" w:rsidRDefault="00F2232B" w:rsidP="00F2232B">
            <w:pPr>
              <w:rPr>
                <w:b/>
              </w:rPr>
            </w:pPr>
            <w:r>
              <w:rPr>
                <w:b/>
              </w:rPr>
              <w:lastRenderedPageBreak/>
              <w:t>File Location</w:t>
            </w:r>
            <w:r w:rsidRPr="006744E4">
              <w:rPr>
                <w:color w:val="FF0000"/>
              </w:rPr>
              <w:t>*</w:t>
            </w:r>
          </w:p>
        </w:tc>
        <w:tc>
          <w:tcPr>
            <w:tcW w:w="7020" w:type="dxa"/>
            <w:vAlign w:val="center"/>
          </w:tcPr>
          <w:p w14:paraId="3138163D" w14:textId="77777777" w:rsidR="00F2232B" w:rsidRDefault="00F2232B" w:rsidP="00F2232B">
            <w:r>
              <w:t>To select the file that you want to upload:</w:t>
            </w:r>
          </w:p>
          <w:p w14:paraId="4FBA00A5" w14:textId="77777777" w:rsidR="00F2232B" w:rsidRDefault="00F2232B" w:rsidP="00E55723">
            <w:pPr>
              <w:numPr>
                <w:ilvl w:val="0"/>
                <w:numId w:val="53"/>
              </w:numPr>
            </w:pPr>
            <w:r>
              <w:t xml:space="preserve">Click </w:t>
            </w:r>
            <w:r w:rsidRPr="009021BD">
              <w:rPr>
                <w:b/>
              </w:rPr>
              <w:t>Browse</w:t>
            </w:r>
            <w:r>
              <w:rPr>
                <w:b/>
              </w:rPr>
              <w:t>.</w:t>
            </w:r>
            <w:r w:rsidRPr="009021BD">
              <w:t xml:space="preserve"> </w:t>
            </w:r>
            <w:r>
              <w:br/>
              <w:t>The browse files window appears.</w:t>
            </w:r>
          </w:p>
          <w:p w14:paraId="2DB795A8" w14:textId="77777777" w:rsidR="00F2232B" w:rsidRDefault="00F2232B" w:rsidP="00E55723">
            <w:pPr>
              <w:numPr>
                <w:ilvl w:val="0"/>
                <w:numId w:val="53"/>
              </w:numPr>
            </w:pPr>
            <w:r>
              <w:t>S</w:t>
            </w:r>
            <w:r w:rsidRPr="009021BD">
              <w:t>elect the file</w:t>
            </w:r>
            <w:r w:rsidRPr="00D30E07">
              <w:rPr>
                <w:b/>
              </w:rPr>
              <w:t xml:space="preserve"> </w:t>
            </w:r>
            <w:r w:rsidRPr="009021BD">
              <w:t>that you want to upload</w:t>
            </w:r>
            <w:r>
              <w:t xml:space="preserve"> in the window, and click </w:t>
            </w:r>
            <w:r w:rsidRPr="00D30E07">
              <w:rPr>
                <w:b/>
              </w:rPr>
              <w:t>Open</w:t>
            </w:r>
            <w:r>
              <w:t xml:space="preserve">. </w:t>
            </w:r>
          </w:p>
          <w:p w14:paraId="76F50E18" w14:textId="77777777" w:rsidR="00F2232B" w:rsidRDefault="00F2232B" w:rsidP="00F2232B">
            <w:pPr>
              <w:ind w:left="360"/>
            </w:pPr>
            <w:r>
              <w:t xml:space="preserve">The browse window closes and the file name appears below the </w:t>
            </w:r>
            <w:r w:rsidRPr="009021BD">
              <w:rPr>
                <w:b/>
              </w:rPr>
              <w:t>File Location</w:t>
            </w:r>
            <w:r>
              <w:t xml:space="preserve"> box. </w:t>
            </w:r>
          </w:p>
          <w:p w14:paraId="322A942C" w14:textId="77777777" w:rsidR="00F2232B" w:rsidRDefault="00F2232B" w:rsidP="00F2232B">
            <w:pPr>
              <w:ind w:left="360"/>
            </w:pPr>
            <w:r w:rsidRPr="00CE3BEE">
              <w:rPr>
                <w:b/>
              </w:rPr>
              <w:t>Note:</w:t>
            </w:r>
            <w:r>
              <w:t xml:space="preserve"> </w:t>
            </w:r>
          </w:p>
          <w:p w14:paraId="268333BA" w14:textId="77777777" w:rsidR="00F2232B" w:rsidRDefault="00F2232B" w:rsidP="00E55723">
            <w:pPr>
              <w:numPr>
                <w:ilvl w:val="0"/>
                <w:numId w:val="51"/>
              </w:numPr>
              <w:ind w:left="972" w:hanging="270"/>
            </w:pPr>
            <w:r>
              <w:t xml:space="preserve">You can select multiple files, one at a time, by repeating this browse step. </w:t>
            </w:r>
          </w:p>
          <w:p w14:paraId="126434F3" w14:textId="77777777" w:rsidR="00F2232B" w:rsidRPr="00D515B3" w:rsidRDefault="00F2232B" w:rsidP="00E55723">
            <w:pPr>
              <w:numPr>
                <w:ilvl w:val="0"/>
                <w:numId w:val="51"/>
              </w:numPr>
              <w:ind w:left="972" w:hanging="270"/>
            </w:pPr>
            <w:r>
              <w:t xml:space="preserve">You can remove a selected file by clicking on the </w:t>
            </w:r>
            <w:r>
              <w:rPr>
                <w:noProof/>
              </w:rPr>
              <w:drawing>
                <wp:inline distT="0" distB="0" distL="0" distR="0" wp14:anchorId="53C03025" wp14:editId="0F03E252">
                  <wp:extent cx="224155" cy="249555"/>
                  <wp:effectExtent l="0" t="0" r="444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28">
                            <a:extLst>
                              <a:ext uri="{28A0092B-C50C-407E-A947-70E740481C1C}">
                                <a14:useLocalDpi xmlns:a14="http://schemas.microsoft.com/office/drawing/2010/main" val="0"/>
                              </a:ext>
                            </a:extLst>
                          </a:blip>
                          <a:srcRect l="76761" t="33496" r="16901" b="60519"/>
                          <a:stretch>
                            <a:fillRect/>
                          </a:stretch>
                        </pic:blipFill>
                        <pic:spPr bwMode="auto">
                          <a:xfrm>
                            <a:off x="0" y="0"/>
                            <a:ext cx="224155" cy="249555"/>
                          </a:xfrm>
                          <a:prstGeom prst="rect">
                            <a:avLst/>
                          </a:prstGeom>
                          <a:noFill/>
                          <a:ln>
                            <a:noFill/>
                          </a:ln>
                        </pic:spPr>
                      </pic:pic>
                    </a:graphicData>
                  </a:graphic>
                </wp:inline>
              </w:drawing>
            </w:r>
            <w:r>
              <w:t>in the upper right corner of the selected file box.</w:t>
            </w:r>
          </w:p>
        </w:tc>
      </w:tr>
    </w:tbl>
    <w:p w14:paraId="7D5A5B0A" w14:textId="77777777" w:rsidR="00F2232B" w:rsidRDefault="00F2232B" w:rsidP="00F2232B">
      <w:pPr>
        <w:pStyle w:val="BodyText"/>
        <w:ind w:left="720"/>
        <w:rPr>
          <w:lang w:val="en-US"/>
        </w:rPr>
      </w:pPr>
      <w:r>
        <w:t xml:space="preserve"> </w:t>
      </w:r>
    </w:p>
    <w:p w14:paraId="0E6396A2" w14:textId="77777777" w:rsidR="00F2232B" w:rsidRPr="00F437C0" w:rsidRDefault="00F2232B" w:rsidP="00F2232B">
      <w:pPr>
        <w:pStyle w:val="BodyText"/>
        <w:ind w:left="720"/>
        <w:rPr>
          <w:lang w:val="en-US"/>
        </w:rPr>
      </w:pPr>
    </w:p>
    <w:p w14:paraId="1D966C0B" w14:textId="77777777" w:rsidR="00F2232B" w:rsidRDefault="00F2232B" w:rsidP="00F2232B">
      <w:pPr>
        <w:pStyle w:val="BodyText"/>
        <w:ind w:left="720"/>
        <w:rPr>
          <w:lang w:val="en-US"/>
        </w:rPr>
      </w:pPr>
      <w:r>
        <w:rPr>
          <w:noProof/>
          <w:lang w:val="en-US" w:eastAsia="en-US"/>
        </w:rPr>
        <w:drawing>
          <wp:inline distT="0" distB="0" distL="0" distR="0" wp14:anchorId="230E2654" wp14:editId="70E12361">
            <wp:extent cx="3716020" cy="4297680"/>
            <wp:effectExtent l="19050" t="19050" r="17780" b="266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16020" cy="4297680"/>
                    </a:xfrm>
                    <a:prstGeom prst="rect">
                      <a:avLst/>
                    </a:prstGeom>
                    <a:noFill/>
                    <a:ln w="3175">
                      <a:solidFill>
                        <a:schemeClr val="tx1"/>
                      </a:solidFill>
                    </a:ln>
                  </pic:spPr>
                </pic:pic>
              </a:graphicData>
            </a:graphic>
          </wp:inline>
        </w:drawing>
      </w:r>
    </w:p>
    <w:p w14:paraId="2EBB9566" w14:textId="77777777" w:rsidR="00F2232B" w:rsidRPr="00F437C0" w:rsidRDefault="00F2232B" w:rsidP="00F2232B">
      <w:pPr>
        <w:pStyle w:val="Figure"/>
        <w:tabs>
          <w:tab w:val="clear" w:pos="1710"/>
          <w:tab w:val="num" w:pos="1800"/>
        </w:tabs>
        <w:ind w:left="1152" w:hanging="432"/>
      </w:pPr>
      <w:r>
        <w:t xml:space="preserve"> Manage Attachments Upload window with selected file </w:t>
      </w:r>
      <w:r>
        <w:br/>
      </w:r>
    </w:p>
    <w:p w14:paraId="6D5F34C1" w14:textId="77777777" w:rsidR="00F2232B" w:rsidRPr="00A01D0C" w:rsidRDefault="00F2232B" w:rsidP="00F2232B">
      <w:pPr>
        <w:pStyle w:val="BodyText"/>
        <w:ind w:left="720"/>
      </w:pPr>
    </w:p>
    <w:p w14:paraId="7877D3FC" w14:textId="77777777" w:rsidR="00F2232B" w:rsidRPr="00A01D0C" w:rsidRDefault="00F2232B" w:rsidP="00E55723">
      <w:pPr>
        <w:pStyle w:val="BodyText"/>
        <w:numPr>
          <w:ilvl w:val="0"/>
          <w:numId w:val="49"/>
        </w:numPr>
      </w:pPr>
      <w:r w:rsidRPr="00FB3F87">
        <w:t xml:space="preserve">Click </w:t>
      </w:r>
      <w:r w:rsidRPr="00FB3F87">
        <w:rPr>
          <w:b/>
        </w:rPr>
        <w:t>UPLOAD</w:t>
      </w:r>
      <w:r w:rsidRPr="00FB3F87">
        <w:t>.</w:t>
      </w:r>
      <w:r w:rsidRPr="00FB3F87">
        <w:br/>
        <w:t xml:space="preserve">The file is uploaded and appears in the </w:t>
      </w:r>
      <w:r w:rsidRPr="00D30E07">
        <w:rPr>
          <w:b/>
        </w:rPr>
        <w:t>Download/Delete File(s)</w:t>
      </w:r>
      <w:r w:rsidRPr="00FB3F87">
        <w:t xml:space="preserve"> area.</w:t>
      </w:r>
    </w:p>
    <w:p w14:paraId="280C5EC3" w14:textId="77777777" w:rsidR="00F2232B" w:rsidRDefault="00F2232B" w:rsidP="00F2232B">
      <w:pPr>
        <w:pStyle w:val="BodyText"/>
        <w:ind w:left="720"/>
        <w:rPr>
          <w:lang w:val="en-US"/>
        </w:rPr>
      </w:pPr>
    </w:p>
    <w:p w14:paraId="7D9C2E2F" w14:textId="77777777" w:rsidR="00F2232B" w:rsidRDefault="00F2232B" w:rsidP="00F2232B">
      <w:pPr>
        <w:pStyle w:val="Heading3"/>
      </w:pPr>
      <w:r>
        <w:rPr>
          <w:lang w:val="en-US"/>
        </w:rPr>
        <w:br w:type="page"/>
      </w:r>
      <w:bookmarkStart w:id="4683" w:name="_Toc452993675"/>
      <w:bookmarkStart w:id="4684" w:name="_Toc507164382"/>
      <w:bookmarkStart w:id="4685" w:name="_Toc282094001"/>
      <w:r>
        <w:lastRenderedPageBreak/>
        <w:t>Downloading a File</w:t>
      </w:r>
      <w:bookmarkEnd w:id="4683"/>
      <w:bookmarkEnd w:id="4684"/>
      <w:r>
        <w:t xml:space="preserve"> </w:t>
      </w:r>
      <w:bookmarkEnd w:id="4685"/>
    </w:p>
    <w:p w14:paraId="6BA4CEFC" w14:textId="77777777" w:rsidR="00F2232B" w:rsidRDefault="00F2232B" w:rsidP="00F2232B">
      <w:pPr>
        <w:pStyle w:val="BodyText"/>
      </w:pPr>
    </w:p>
    <w:p w14:paraId="2CA59AF3" w14:textId="77777777" w:rsidR="00F2232B" w:rsidRPr="00196F66" w:rsidRDefault="00F2232B" w:rsidP="00F2232B">
      <w:pPr>
        <w:pStyle w:val="BodyText"/>
        <w:rPr>
          <w:lang w:val="en-US"/>
        </w:rPr>
      </w:pPr>
      <w:r>
        <w:t>To download a file</w:t>
      </w:r>
      <w:r w:rsidRPr="00845CB1">
        <w:t xml:space="preserve"> </w:t>
      </w:r>
      <w:r>
        <w:t xml:space="preserve">in the </w:t>
      </w:r>
      <w:r w:rsidRPr="00AE24B3">
        <w:rPr>
          <w:b/>
        </w:rPr>
        <w:t>M</w:t>
      </w:r>
      <w:r>
        <w:rPr>
          <w:b/>
        </w:rPr>
        <w:t xml:space="preserve">ANAGE </w:t>
      </w:r>
      <w:r>
        <w:rPr>
          <w:b/>
          <w:lang w:val="en-US"/>
        </w:rPr>
        <w:t>ATTACHMENTS</w:t>
      </w:r>
      <w:r w:rsidRPr="00AE24B3">
        <w:rPr>
          <w:b/>
        </w:rPr>
        <w:t xml:space="preserve"> </w:t>
      </w:r>
      <w:r>
        <w:t>window:</w:t>
      </w:r>
      <w:r>
        <w:rPr>
          <w:lang w:val="en-US"/>
        </w:rPr>
        <w:br/>
      </w:r>
    </w:p>
    <w:p w14:paraId="68362A6D" w14:textId="77777777" w:rsidR="00F2232B" w:rsidRDefault="00F2232B" w:rsidP="00E55723">
      <w:pPr>
        <w:pStyle w:val="BodyText"/>
        <w:numPr>
          <w:ilvl w:val="0"/>
          <w:numId w:val="41"/>
        </w:numPr>
        <w:ind w:left="720"/>
      </w:pPr>
      <w:r>
        <w:t>In</w:t>
      </w:r>
      <w:r w:rsidRPr="00E23283">
        <w:t xml:space="preserve"> </w:t>
      </w:r>
      <w:r>
        <w:t xml:space="preserve">the </w:t>
      </w:r>
      <w:r w:rsidRPr="00845CB1">
        <w:rPr>
          <w:b/>
        </w:rPr>
        <w:t>Download/Delete File(s)</w:t>
      </w:r>
      <w:r>
        <w:t xml:space="preserve"> area, select the checkbox of the file that you want to download. </w:t>
      </w:r>
    </w:p>
    <w:p w14:paraId="010682C0" w14:textId="77777777" w:rsidR="00F2232B" w:rsidRPr="00532A72" w:rsidRDefault="00F2232B" w:rsidP="00F2232B">
      <w:pPr>
        <w:pStyle w:val="BodyText"/>
        <w:ind w:left="720" w:right="270"/>
        <w:rPr>
          <w:lang w:val="en-US"/>
        </w:rPr>
      </w:pPr>
      <w:r w:rsidRPr="00B43F2C">
        <w:rPr>
          <w:b/>
        </w:rPr>
        <w:t>Note:</w:t>
      </w:r>
      <w:r>
        <w:rPr>
          <w:lang w:val="en-US"/>
        </w:rPr>
        <w:t xml:space="preserve"> </w:t>
      </w:r>
      <w:r>
        <w:t>To download all the files, select the checkbox on the header of the</w:t>
      </w:r>
      <w:r w:rsidRPr="00B43F2C">
        <w:rPr>
          <w:b/>
        </w:rPr>
        <w:t xml:space="preserve"> Download/Delete File(s)</w:t>
      </w:r>
      <w:r>
        <w:t xml:space="preserve"> area.</w:t>
      </w:r>
      <w:r>
        <w:rPr>
          <w:lang w:val="en-US"/>
        </w:rPr>
        <w:br/>
      </w:r>
    </w:p>
    <w:p w14:paraId="71D2A97B" w14:textId="77777777" w:rsidR="00F2232B" w:rsidRDefault="00F2232B" w:rsidP="00F2232B">
      <w:pPr>
        <w:pStyle w:val="BodyText"/>
        <w:ind w:left="720"/>
      </w:pPr>
      <w:r>
        <w:rPr>
          <w:noProof/>
          <w:lang w:val="en-US" w:eastAsia="en-US"/>
        </w:rPr>
        <w:drawing>
          <wp:inline distT="0" distB="0" distL="0" distR="0" wp14:anchorId="0817294B" wp14:editId="7B97C8D5">
            <wp:extent cx="4305935" cy="1371600"/>
            <wp:effectExtent l="19050" t="19050" r="18415"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305935" cy="1371600"/>
                    </a:xfrm>
                    <a:prstGeom prst="rect">
                      <a:avLst/>
                    </a:prstGeom>
                    <a:noFill/>
                    <a:ln w="3175">
                      <a:solidFill>
                        <a:schemeClr val="tx1"/>
                      </a:solidFill>
                    </a:ln>
                  </pic:spPr>
                </pic:pic>
              </a:graphicData>
            </a:graphic>
          </wp:inline>
        </w:drawing>
      </w:r>
    </w:p>
    <w:p w14:paraId="39BCDA8E" w14:textId="77777777" w:rsidR="00F2232B" w:rsidRDefault="00F2232B" w:rsidP="00F2232B">
      <w:pPr>
        <w:pStyle w:val="Figure"/>
        <w:tabs>
          <w:tab w:val="clear" w:pos="1710"/>
          <w:tab w:val="num" w:pos="1800"/>
        </w:tabs>
        <w:ind w:left="1152" w:hanging="432"/>
      </w:pPr>
      <w:r>
        <w:t xml:space="preserve"> Download/Delete File(s) area</w:t>
      </w:r>
    </w:p>
    <w:p w14:paraId="1D195D2B" w14:textId="77777777" w:rsidR="00F2232B" w:rsidRDefault="00F2232B" w:rsidP="00F2232B"/>
    <w:p w14:paraId="7117FD74" w14:textId="77777777" w:rsidR="00F2232B" w:rsidRDefault="00F2232B" w:rsidP="00F2232B">
      <w:pPr>
        <w:pStyle w:val="BodyText"/>
        <w:ind w:left="720"/>
      </w:pPr>
    </w:p>
    <w:p w14:paraId="40634C3E" w14:textId="77777777" w:rsidR="00F2232B" w:rsidRPr="000B10DE" w:rsidRDefault="00F2232B" w:rsidP="00E55723">
      <w:pPr>
        <w:pStyle w:val="BodyText"/>
        <w:numPr>
          <w:ilvl w:val="0"/>
          <w:numId w:val="41"/>
        </w:numPr>
        <w:ind w:left="720" w:right="270"/>
      </w:pPr>
      <w:r>
        <w:t xml:space="preserve">Click </w:t>
      </w:r>
      <w:r w:rsidRPr="00196F66">
        <w:rPr>
          <w:b/>
        </w:rPr>
        <w:t>DOWNLOAD FILES</w:t>
      </w:r>
      <w:r>
        <w:t>.</w:t>
      </w:r>
      <w:r>
        <w:br/>
        <w:t xml:space="preserve">The </w:t>
      </w:r>
      <w:r w:rsidRPr="000B10DE">
        <w:rPr>
          <w:b/>
        </w:rPr>
        <w:t xml:space="preserve">Opening download </w:t>
      </w:r>
      <w:r>
        <w:t>window appears.</w:t>
      </w:r>
      <w:r>
        <w:rPr>
          <w:b/>
          <w:lang w:val="en-US"/>
        </w:rPr>
        <w:br/>
      </w:r>
      <w:r w:rsidRPr="00196F66">
        <w:rPr>
          <w:b/>
        </w:rPr>
        <w:t>Note:</w:t>
      </w:r>
      <w:r>
        <w:t xml:space="preserve"> You might not have the permission to download all the files in the </w:t>
      </w:r>
      <w:r w:rsidRPr="00196F66">
        <w:rPr>
          <w:b/>
        </w:rPr>
        <w:t>Download/Delete File(s)</w:t>
      </w:r>
      <w:r>
        <w:t xml:space="preserve"> area. If you do not have the permission to download a particular file, an error message appears.  </w:t>
      </w:r>
      <w:r>
        <w:br/>
      </w:r>
    </w:p>
    <w:p w14:paraId="3C70BF2A" w14:textId="77777777" w:rsidR="00F2232B" w:rsidRDefault="00F2232B" w:rsidP="00F2232B">
      <w:pPr>
        <w:ind w:left="720"/>
      </w:pPr>
      <w:r>
        <w:rPr>
          <w:noProof/>
        </w:rPr>
        <w:drawing>
          <wp:inline distT="0" distB="0" distL="0" distR="0" wp14:anchorId="09008220" wp14:editId="738CCB15">
            <wp:extent cx="2959100" cy="2227580"/>
            <wp:effectExtent l="19050" t="19050" r="12700" b="203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959100" cy="2227580"/>
                    </a:xfrm>
                    <a:prstGeom prst="rect">
                      <a:avLst/>
                    </a:prstGeom>
                    <a:noFill/>
                    <a:ln w="3175">
                      <a:solidFill>
                        <a:schemeClr val="tx1"/>
                      </a:solidFill>
                    </a:ln>
                  </pic:spPr>
                </pic:pic>
              </a:graphicData>
            </a:graphic>
          </wp:inline>
        </w:drawing>
      </w:r>
    </w:p>
    <w:p w14:paraId="4C628387" w14:textId="77777777" w:rsidR="00F2232B" w:rsidRDefault="00F2232B" w:rsidP="00F2232B">
      <w:pPr>
        <w:pStyle w:val="Figure"/>
        <w:tabs>
          <w:tab w:val="clear" w:pos="1710"/>
          <w:tab w:val="num" w:pos="1800"/>
        </w:tabs>
        <w:ind w:left="1152" w:hanging="432"/>
      </w:pPr>
      <w:r>
        <w:t xml:space="preserve"> </w:t>
      </w:r>
      <w:r w:rsidRPr="00E63C3C">
        <w:t xml:space="preserve">Download </w:t>
      </w:r>
      <w:r>
        <w:t>window</w:t>
      </w:r>
      <w:r>
        <w:br/>
      </w:r>
    </w:p>
    <w:p w14:paraId="7A5CA0A4" w14:textId="77777777" w:rsidR="00F2232B" w:rsidRDefault="00F2232B" w:rsidP="00E55723">
      <w:pPr>
        <w:numPr>
          <w:ilvl w:val="0"/>
          <w:numId w:val="41"/>
        </w:numPr>
        <w:ind w:left="720" w:right="270"/>
      </w:pPr>
      <w:r>
        <w:t>Click the applicable field to either open the file or to save it to your machine.</w:t>
      </w:r>
      <w:r>
        <w:br/>
        <w:t xml:space="preserve">The following table provides a description of the download fields: </w:t>
      </w:r>
    </w:p>
    <w:p w14:paraId="4E8BA22C" w14:textId="0EB8D5FA" w:rsidR="00F2232B" w:rsidRDefault="00F2232B" w:rsidP="00F2232B">
      <w:pPr>
        <w:pStyle w:val="Caption"/>
        <w:ind w:left="720"/>
      </w:pPr>
      <w:r>
        <w:br/>
        <w:t xml:space="preserve">Table </w:t>
      </w:r>
      <w:r w:rsidR="00653CE2">
        <w:fldChar w:fldCharType="begin"/>
      </w:r>
      <w:r w:rsidR="00653CE2">
        <w:instrText xml:space="preserve"> SEQ Figure \* ARABIC </w:instrText>
      </w:r>
      <w:r w:rsidR="00653CE2">
        <w:fldChar w:fldCharType="separate"/>
      </w:r>
      <w:ins w:id="4686" w:author="Sayali Dev" w:date="2018-02-02T13:47:00Z">
        <w:r w:rsidR="00EB76E3">
          <w:rPr>
            <w:noProof/>
          </w:rPr>
          <w:t>65</w:t>
        </w:r>
      </w:ins>
      <w:del w:id="4687" w:author="Sayali Dev" w:date="2018-02-02T13:47:00Z">
        <w:r w:rsidDel="00EB76E3">
          <w:rPr>
            <w:noProof/>
          </w:rPr>
          <w:delText>73</w:delText>
        </w:r>
      </w:del>
      <w:r w:rsidR="00653CE2">
        <w:rPr>
          <w:noProof/>
        </w:rPr>
        <w:fldChar w:fldCharType="end"/>
      </w:r>
      <w:r>
        <w:t>: Download fields</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50"/>
        <w:gridCol w:w="8370"/>
      </w:tblGrid>
      <w:tr w:rsidR="00F2232B" w:rsidRPr="007A152E" w14:paraId="0A265EDC" w14:textId="77777777" w:rsidTr="00F2232B">
        <w:trPr>
          <w:cantSplit/>
          <w:trHeight w:val="288"/>
          <w:tblHeader/>
        </w:trPr>
        <w:tc>
          <w:tcPr>
            <w:tcW w:w="1350" w:type="dxa"/>
            <w:shd w:val="clear" w:color="auto" w:fill="BFBFBF"/>
            <w:vAlign w:val="center"/>
          </w:tcPr>
          <w:p w14:paraId="5DD94FB8" w14:textId="77777777" w:rsidR="00F2232B" w:rsidRPr="007A152E" w:rsidRDefault="00F2232B" w:rsidP="00F2232B">
            <w:pPr>
              <w:rPr>
                <w:b/>
              </w:rPr>
            </w:pPr>
            <w:r>
              <w:rPr>
                <w:b/>
              </w:rPr>
              <w:t>Field</w:t>
            </w:r>
          </w:p>
        </w:tc>
        <w:tc>
          <w:tcPr>
            <w:tcW w:w="8370" w:type="dxa"/>
            <w:shd w:val="clear" w:color="auto" w:fill="BFBFBF"/>
            <w:vAlign w:val="center"/>
          </w:tcPr>
          <w:p w14:paraId="74D42899" w14:textId="77777777" w:rsidR="00F2232B" w:rsidRPr="007A152E" w:rsidRDefault="00F2232B" w:rsidP="00F2232B">
            <w:pPr>
              <w:rPr>
                <w:b/>
              </w:rPr>
            </w:pPr>
            <w:r w:rsidRPr="007A152E">
              <w:rPr>
                <w:b/>
              </w:rPr>
              <w:t>Description</w:t>
            </w:r>
          </w:p>
        </w:tc>
      </w:tr>
      <w:tr w:rsidR="00F2232B" w14:paraId="12AC1C60" w14:textId="77777777" w:rsidTr="00F2232B">
        <w:trPr>
          <w:cantSplit/>
          <w:trHeight w:val="288"/>
        </w:trPr>
        <w:tc>
          <w:tcPr>
            <w:tcW w:w="1350" w:type="dxa"/>
          </w:tcPr>
          <w:p w14:paraId="7D11D956" w14:textId="77777777" w:rsidR="00F2232B" w:rsidRPr="007A152E" w:rsidRDefault="00F2232B" w:rsidP="00F2232B">
            <w:pPr>
              <w:rPr>
                <w:b/>
              </w:rPr>
            </w:pPr>
            <w:r>
              <w:rPr>
                <w:b/>
              </w:rPr>
              <w:t>Open with</w:t>
            </w:r>
          </w:p>
        </w:tc>
        <w:tc>
          <w:tcPr>
            <w:tcW w:w="8370" w:type="dxa"/>
            <w:vAlign w:val="center"/>
          </w:tcPr>
          <w:p w14:paraId="30CBBA05" w14:textId="77777777" w:rsidR="00F2232B" w:rsidRDefault="00F2232B" w:rsidP="00F2232B">
            <w:r>
              <w:t>Click this field if you just want to open and view the file.</w:t>
            </w:r>
          </w:p>
        </w:tc>
      </w:tr>
      <w:tr w:rsidR="00F2232B" w14:paraId="704D6C97" w14:textId="77777777" w:rsidTr="00F2232B">
        <w:trPr>
          <w:cantSplit/>
          <w:trHeight w:val="288"/>
        </w:trPr>
        <w:tc>
          <w:tcPr>
            <w:tcW w:w="1350" w:type="dxa"/>
          </w:tcPr>
          <w:p w14:paraId="6FC93815" w14:textId="77777777" w:rsidR="00F2232B" w:rsidRDefault="00F2232B" w:rsidP="00F2232B">
            <w:pPr>
              <w:rPr>
                <w:b/>
              </w:rPr>
            </w:pPr>
            <w:r>
              <w:rPr>
                <w:b/>
              </w:rPr>
              <w:t>Save File</w:t>
            </w:r>
          </w:p>
        </w:tc>
        <w:tc>
          <w:tcPr>
            <w:tcW w:w="8370" w:type="dxa"/>
            <w:vAlign w:val="center"/>
          </w:tcPr>
          <w:p w14:paraId="15797A16" w14:textId="77777777" w:rsidR="00F2232B" w:rsidRPr="00D515B3" w:rsidRDefault="00F2232B" w:rsidP="00F2232B">
            <w:r>
              <w:t>Click this field to save the file to your machine.</w:t>
            </w:r>
          </w:p>
        </w:tc>
      </w:tr>
    </w:tbl>
    <w:p w14:paraId="654BCB73" w14:textId="77777777" w:rsidR="00F2232B" w:rsidRDefault="00F2232B" w:rsidP="00F2232B">
      <w:pPr>
        <w:pStyle w:val="BodyText"/>
        <w:rPr>
          <w:lang w:val="en-US"/>
        </w:rPr>
      </w:pPr>
    </w:p>
    <w:p w14:paraId="27C8D884" w14:textId="77777777" w:rsidR="00F2232B" w:rsidRDefault="00F2232B" w:rsidP="00F2232B">
      <w:pPr>
        <w:pStyle w:val="BodyText"/>
        <w:rPr>
          <w:lang w:val="en-US"/>
        </w:rPr>
      </w:pPr>
    </w:p>
    <w:p w14:paraId="5F26FC58" w14:textId="77777777" w:rsidR="00F2232B" w:rsidRDefault="00F2232B" w:rsidP="00F2232B">
      <w:pPr>
        <w:pStyle w:val="Heading3"/>
      </w:pPr>
      <w:r>
        <w:rPr>
          <w:lang w:val="en-US"/>
        </w:rPr>
        <w:br w:type="page"/>
      </w:r>
      <w:bookmarkStart w:id="4688" w:name="_Toc452993676"/>
      <w:bookmarkStart w:id="4689" w:name="_Toc507164383"/>
      <w:bookmarkStart w:id="4690" w:name="_Toc282094002"/>
      <w:r>
        <w:lastRenderedPageBreak/>
        <w:t>Deleting a File</w:t>
      </w:r>
      <w:bookmarkEnd w:id="4688"/>
      <w:bookmarkEnd w:id="4689"/>
      <w:r>
        <w:t xml:space="preserve"> </w:t>
      </w:r>
      <w:bookmarkEnd w:id="4690"/>
    </w:p>
    <w:p w14:paraId="75ABA53D" w14:textId="77777777" w:rsidR="00F2232B" w:rsidRDefault="00F2232B" w:rsidP="00F2232B">
      <w:pPr>
        <w:pStyle w:val="BodyText"/>
        <w:ind w:left="720"/>
      </w:pPr>
    </w:p>
    <w:p w14:paraId="54EF1D3B" w14:textId="77777777" w:rsidR="00F2232B" w:rsidRDefault="00F2232B" w:rsidP="00F2232B">
      <w:pPr>
        <w:pStyle w:val="BodyText"/>
      </w:pPr>
      <w:r>
        <w:t xml:space="preserve">To delete a file in the </w:t>
      </w:r>
      <w:r w:rsidRPr="00AE24B3">
        <w:rPr>
          <w:b/>
        </w:rPr>
        <w:t>M</w:t>
      </w:r>
      <w:r>
        <w:rPr>
          <w:b/>
        </w:rPr>
        <w:t xml:space="preserve">ANAGE </w:t>
      </w:r>
      <w:r>
        <w:rPr>
          <w:b/>
          <w:lang w:val="en-US"/>
        </w:rPr>
        <w:t>ATTACHMENTS</w:t>
      </w:r>
      <w:r w:rsidRPr="00AE24B3">
        <w:rPr>
          <w:b/>
        </w:rPr>
        <w:t xml:space="preserve"> </w:t>
      </w:r>
      <w:r>
        <w:t>window:</w:t>
      </w:r>
    </w:p>
    <w:p w14:paraId="744134E0" w14:textId="77777777" w:rsidR="00F2232B" w:rsidRDefault="00F2232B" w:rsidP="00F2232B"/>
    <w:p w14:paraId="04966A6B" w14:textId="77777777" w:rsidR="00F2232B" w:rsidRDefault="00F2232B" w:rsidP="00E55723">
      <w:pPr>
        <w:pStyle w:val="BodyText"/>
        <w:numPr>
          <w:ilvl w:val="0"/>
          <w:numId w:val="42"/>
        </w:numPr>
        <w:ind w:right="270"/>
      </w:pPr>
      <w:r>
        <w:t>In</w:t>
      </w:r>
      <w:r w:rsidRPr="00E23283">
        <w:t xml:space="preserve"> </w:t>
      </w:r>
      <w:r>
        <w:t xml:space="preserve">the </w:t>
      </w:r>
      <w:r w:rsidRPr="00B43F2C">
        <w:rPr>
          <w:b/>
        </w:rPr>
        <w:t>Download/Delete File(s)</w:t>
      </w:r>
      <w:r>
        <w:t xml:space="preserve"> area, select the checkbox of the file that you want to delete.</w:t>
      </w:r>
    </w:p>
    <w:p w14:paraId="197D33DC" w14:textId="77777777" w:rsidR="00F2232B" w:rsidRPr="00532A72" w:rsidRDefault="00F2232B" w:rsidP="00F2232B">
      <w:pPr>
        <w:pStyle w:val="BodyText"/>
        <w:ind w:left="720" w:right="270"/>
        <w:rPr>
          <w:lang w:val="en-US"/>
        </w:rPr>
      </w:pPr>
      <w:r w:rsidRPr="00B43F2C">
        <w:rPr>
          <w:b/>
        </w:rPr>
        <w:t>Note:</w:t>
      </w:r>
      <w:r>
        <w:t xml:space="preserve"> To delete all the files, select the checkbox on the header of the</w:t>
      </w:r>
      <w:r w:rsidRPr="00B43F2C">
        <w:rPr>
          <w:b/>
        </w:rPr>
        <w:t xml:space="preserve"> Download/Delete File(s)</w:t>
      </w:r>
      <w:r>
        <w:t xml:space="preserve"> area.</w:t>
      </w:r>
      <w:r>
        <w:rPr>
          <w:lang w:val="en-US"/>
        </w:rPr>
        <w:br/>
      </w:r>
    </w:p>
    <w:p w14:paraId="733B401B" w14:textId="77777777" w:rsidR="00F2232B" w:rsidRDefault="00F2232B" w:rsidP="00F2232B">
      <w:pPr>
        <w:pStyle w:val="BodyText"/>
        <w:ind w:left="720"/>
      </w:pPr>
      <w:r>
        <w:rPr>
          <w:noProof/>
          <w:lang w:val="en-US" w:eastAsia="en-US"/>
        </w:rPr>
        <w:drawing>
          <wp:inline distT="0" distB="0" distL="0" distR="0" wp14:anchorId="7B57CD13" wp14:editId="72635A32">
            <wp:extent cx="4721860" cy="1504315"/>
            <wp:effectExtent l="19050" t="19050" r="21590" b="196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721860" cy="1504315"/>
                    </a:xfrm>
                    <a:prstGeom prst="rect">
                      <a:avLst/>
                    </a:prstGeom>
                    <a:noFill/>
                    <a:ln w="3175">
                      <a:solidFill>
                        <a:schemeClr val="tx1"/>
                      </a:solidFill>
                    </a:ln>
                  </pic:spPr>
                </pic:pic>
              </a:graphicData>
            </a:graphic>
          </wp:inline>
        </w:drawing>
      </w:r>
    </w:p>
    <w:p w14:paraId="43174D0F" w14:textId="77777777" w:rsidR="00F2232B" w:rsidRDefault="00F2232B" w:rsidP="00F2232B">
      <w:pPr>
        <w:pStyle w:val="Figure"/>
        <w:tabs>
          <w:tab w:val="clear" w:pos="1710"/>
          <w:tab w:val="num" w:pos="1800"/>
        </w:tabs>
        <w:ind w:left="1152" w:hanging="432"/>
      </w:pPr>
      <w:r>
        <w:t xml:space="preserve"> Download/Delete File(s) area</w:t>
      </w:r>
      <w:r>
        <w:br/>
      </w:r>
    </w:p>
    <w:p w14:paraId="6FF41F06" w14:textId="77777777" w:rsidR="00F2232B" w:rsidRPr="00B66467" w:rsidRDefault="00F2232B" w:rsidP="00F2232B">
      <w:pPr>
        <w:pStyle w:val="BodyText"/>
        <w:rPr>
          <w:lang w:val="en-US"/>
        </w:rPr>
      </w:pPr>
    </w:p>
    <w:p w14:paraId="03571C93" w14:textId="77777777" w:rsidR="00F2232B" w:rsidRDefault="00F2232B" w:rsidP="00E55723">
      <w:pPr>
        <w:pStyle w:val="BodyText"/>
        <w:numPr>
          <w:ilvl w:val="0"/>
          <w:numId w:val="42"/>
        </w:numPr>
        <w:ind w:right="360"/>
      </w:pPr>
      <w:r>
        <w:t xml:space="preserve">Click </w:t>
      </w:r>
      <w:r w:rsidRPr="00A53FAD">
        <w:rPr>
          <w:b/>
        </w:rPr>
        <w:t>DELETE</w:t>
      </w:r>
      <w:r>
        <w:t xml:space="preserve">. </w:t>
      </w:r>
    </w:p>
    <w:p w14:paraId="3FEFDC63" w14:textId="77777777" w:rsidR="00F2232B" w:rsidRDefault="00F2232B" w:rsidP="00F2232B">
      <w:pPr>
        <w:pStyle w:val="BodyText"/>
        <w:ind w:left="720" w:right="360"/>
      </w:pPr>
      <w:r>
        <w:t xml:space="preserve">A confirmation window appears. </w:t>
      </w:r>
      <w:r>
        <w:br/>
      </w:r>
      <w:r w:rsidRPr="00916688">
        <w:rPr>
          <w:b/>
        </w:rPr>
        <w:t>Note:</w:t>
      </w:r>
      <w:r>
        <w:t xml:space="preserve"> You might not have the permission to delete all the files in the </w:t>
      </w:r>
      <w:r w:rsidRPr="00B43F2C">
        <w:rPr>
          <w:b/>
        </w:rPr>
        <w:t>Download/Delete File(s)</w:t>
      </w:r>
      <w:r>
        <w:t xml:space="preserve"> area. If you do not have the permission to delete a particular file, an error message appears.  </w:t>
      </w:r>
      <w:r>
        <w:br/>
      </w:r>
    </w:p>
    <w:p w14:paraId="6FE6A983" w14:textId="77777777" w:rsidR="00F2232B" w:rsidRDefault="00F2232B" w:rsidP="00E55723">
      <w:pPr>
        <w:pStyle w:val="BodyText"/>
        <w:numPr>
          <w:ilvl w:val="0"/>
          <w:numId w:val="42"/>
        </w:numPr>
        <w:ind w:right="360"/>
      </w:pPr>
      <w:r>
        <w:t xml:space="preserve">Click </w:t>
      </w:r>
      <w:r w:rsidRPr="00A53FAD">
        <w:rPr>
          <w:b/>
        </w:rPr>
        <w:t>OK</w:t>
      </w:r>
      <w:r>
        <w:t xml:space="preserve">. </w:t>
      </w:r>
    </w:p>
    <w:p w14:paraId="7F0207D6" w14:textId="77777777" w:rsidR="00F2232B" w:rsidRDefault="00F2232B" w:rsidP="00F2232B">
      <w:pPr>
        <w:pStyle w:val="BodyText"/>
        <w:ind w:left="720" w:right="360"/>
        <w:rPr>
          <w:lang w:val="en-US"/>
        </w:rPr>
      </w:pPr>
      <w:r>
        <w:t xml:space="preserve">The file is deleted from the </w:t>
      </w:r>
      <w:r w:rsidRPr="00B43F2C">
        <w:rPr>
          <w:b/>
        </w:rPr>
        <w:t>Download/Delete File(s)</w:t>
      </w:r>
      <w:r>
        <w:rPr>
          <w:b/>
        </w:rPr>
        <w:t xml:space="preserve"> </w:t>
      </w:r>
      <w:r w:rsidRPr="00596B29">
        <w:t>area</w:t>
      </w:r>
      <w:r>
        <w:t>.</w:t>
      </w:r>
    </w:p>
    <w:p w14:paraId="3D666300" w14:textId="0A6D8036" w:rsidR="00F2232B" w:rsidRDefault="00F2232B" w:rsidP="00F2232B">
      <w:pPr>
        <w:pStyle w:val="BodyText"/>
        <w:rPr>
          <w:rFonts w:cs="Arial"/>
          <w:lang w:val="en-US" w:eastAsia="en-US"/>
        </w:rPr>
      </w:pPr>
    </w:p>
    <w:p w14:paraId="25DC60F9" w14:textId="678A6FED" w:rsidR="00AC709E" w:rsidRDefault="00AC709E" w:rsidP="00F2232B">
      <w:pPr>
        <w:pStyle w:val="BodyText"/>
        <w:rPr>
          <w:rFonts w:cs="Arial"/>
          <w:lang w:val="en-US" w:eastAsia="en-US"/>
        </w:rPr>
      </w:pPr>
    </w:p>
    <w:p w14:paraId="44F4D161" w14:textId="3D95CFD2" w:rsidR="00AD074A" w:rsidRDefault="00AD074A" w:rsidP="00F2232B">
      <w:pPr>
        <w:pStyle w:val="BodyText"/>
        <w:rPr>
          <w:rFonts w:cs="Arial"/>
          <w:lang w:val="en-US" w:eastAsia="en-US"/>
        </w:rPr>
      </w:pPr>
    </w:p>
    <w:p w14:paraId="37527206" w14:textId="58D8D7F2" w:rsidR="00AD074A" w:rsidRDefault="00AD074A" w:rsidP="00F2232B">
      <w:pPr>
        <w:pStyle w:val="BodyText"/>
        <w:rPr>
          <w:rFonts w:cs="Arial"/>
          <w:lang w:val="en-US" w:eastAsia="en-US"/>
        </w:rPr>
      </w:pPr>
    </w:p>
    <w:p w14:paraId="11E141E6" w14:textId="339414EA" w:rsidR="00AD074A" w:rsidRDefault="00AD074A" w:rsidP="00F2232B">
      <w:pPr>
        <w:pStyle w:val="BodyText"/>
        <w:rPr>
          <w:rFonts w:cs="Arial"/>
          <w:lang w:val="en-US" w:eastAsia="en-US"/>
        </w:rPr>
      </w:pPr>
    </w:p>
    <w:p w14:paraId="52F32FBF" w14:textId="380DA257" w:rsidR="00AD074A" w:rsidRDefault="00AD074A" w:rsidP="00F2232B">
      <w:pPr>
        <w:pStyle w:val="BodyText"/>
        <w:rPr>
          <w:rFonts w:cs="Arial"/>
          <w:lang w:val="en-US" w:eastAsia="en-US"/>
        </w:rPr>
      </w:pPr>
    </w:p>
    <w:p w14:paraId="7E19A90F" w14:textId="212D5DB1" w:rsidR="00AD074A" w:rsidRDefault="00AD074A" w:rsidP="00F2232B">
      <w:pPr>
        <w:pStyle w:val="BodyText"/>
        <w:rPr>
          <w:rFonts w:cs="Arial"/>
          <w:lang w:val="en-US" w:eastAsia="en-US"/>
        </w:rPr>
      </w:pPr>
    </w:p>
    <w:p w14:paraId="6470222B" w14:textId="714ED33E" w:rsidR="00AD074A" w:rsidRDefault="00AD074A" w:rsidP="00F2232B">
      <w:pPr>
        <w:pStyle w:val="BodyText"/>
        <w:rPr>
          <w:rFonts w:cs="Arial"/>
          <w:lang w:val="en-US" w:eastAsia="en-US"/>
        </w:rPr>
      </w:pPr>
    </w:p>
    <w:p w14:paraId="780AD88C" w14:textId="366AFF8E" w:rsidR="00AD074A" w:rsidRDefault="00AD074A" w:rsidP="00F2232B">
      <w:pPr>
        <w:pStyle w:val="BodyText"/>
        <w:rPr>
          <w:rFonts w:cs="Arial"/>
          <w:lang w:val="en-US" w:eastAsia="en-US"/>
        </w:rPr>
      </w:pPr>
    </w:p>
    <w:p w14:paraId="41DABE35" w14:textId="66ED4506" w:rsidR="00AD074A" w:rsidRDefault="00AD074A" w:rsidP="00F2232B">
      <w:pPr>
        <w:pStyle w:val="BodyText"/>
        <w:rPr>
          <w:rFonts w:cs="Arial"/>
          <w:lang w:val="en-US" w:eastAsia="en-US"/>
        </w:rPr>
      </w:pPr>
    </w:p>
    <w:p w14:paraId="377DD3F1" w14:textId="4F4369FA" w:rsidR="00AD074A" w:rsidRDefault="00AD074A" w:rsidP="00F2232B">
      <w:pPr>
        <w:pStyle w:val="BodyText"/>
        <w:rPr>
          <w:rFonts w:cs="Arial"/>
          <w:lang w:val="en-US" w:eastAsia="en-US"/>
        </w:rPr>
      </w:pPr>
    </w:p>
    <w:p w14:paraId="68457EF3" w14:textId="5E69D086" w:rsidR="00AD074A" w:rsidRDefault="00AD074A" w:rsidP="00F2232B">
      <w:pPr>
        <w:pStyle w:val="BodyText"/>
        <w:rPr>
          <w:rFonts w:cs="Arial"/>
          <w:lang w:val="en-US" w:eastAsia="en-US"/>
        </w:rPr>
      </w:pPr>
    </w:p>
    <w:p w14:paraId="1C71918E" w14:textId="3C3AC13A" w:rsidR="00AD074A" w:rsidRDefault="00AD074A" w:rsidP="00F2232B">
      <w:pPr>
        <w:pStyle w:val="BodyText"/>
        <w:rPr>
          <w:rFonts w:cs="Arial"/>
          <w:lang w:val="en-US" w:eastAsia="en-US"/>
        </w:rPr>
      </w:pPr>
    </w:p>
    <w:p w14:paraId="351391F5" w14:textId="409BA226" w:rsidR="00AD074A" w:rsidRDefault="00AD074A" w:rsidP="00F2232B">
      <w:pPr>
        <w:pStyle w:val="BodyText"/>
        <w:rPr>
          <w:rFonts w:cs="Arial"/>
          <w:lang w:val="en-US" w:eastAsia="en-US"/>
        </w:rPr>
      </w:pPr>
    </w:p>
    <w:p w14:paraId="2DA8759B" w14:textId="226A0F82" w:rsidR="00AD074A" w:rsidRDefault="00AD074A" w:rsidP="00F2232B">
      <w:pPr>
        <w:pStyle w:val="BodyText"/>
        <w:rPr>
          <w:rFonts w:cs="Arial"/>
          <w:lang w:val="en-US" w:eastAsia="en-US"/>
        </w:rPr>
      </w:pPr>
    </w:p>
    <w:p w14:paraId="59E1A8D2" w14:textId="259A0ABB" w:rsidR="00AD074A" w:rsidRDefault="00AD074A" w:rsidP="00F2232B">
      <w:pPr>
        <w:pStyle w:val="BodyText"/>
        <w:rPr>
          <w:rFonts w:cs="Arial"/>
          <w:lang w:val="en-US" w:eastAsia="en-US"/>
        </w:rPr>
      </w:pPr>
    </w:p>
    <w:p w14:paraId="219A8140" w14:textId="0D4957D4" w:rsidR="00AD074A" w:rsidRDefault="00AD074A" w:rsidP="00F2232B">
      <w:pPr>
        <w:pStyle w:val="BodyText"/>
        <w:rPr>
          <w:rFonts w:cs="Arial"/>
          <w:lang w:val="en-US" w:eastAsia="en-US"/>
        </w:rPr>
      </w:pPr>
    </w:p>
    <w:p w14:paraId="51BB185C" w14:textId="47C573F9" w:rsidR="00AD074A" w:rsidRDefault="00AD074A" w:rsidP="00F2232B">
      <w:pPr>
        <w:pStyle w:val="BodyText"/>
        <w:rPr>
          <w:rFonts w:cs="Arial"/>
          <w:lang w:val="en-US" w:eastAsia="en-US"/>
        </w:rPr>
      </w:pPr>
    </w:p>
    <w:p w14:paraId="7CFEE6CD" w14:textId="530ECE13" w:rsidR="00AD074A" w:rsidRDefault="00AD074A" w:rsidP="00F2232B">
      <w:pPr>
        <w:pStyle w:val="BodyText"/>
        <w:rPr>
          <w:rFonts w:cs="Arial"/>
          <w:lang w:val="en-US" w:eastAsia="en-US"/>
        </w:rPr>
      </w:pPr>
    </w:p>
    <w:p w14:paraId="7A0485BE" w14:textId="3CC3D62B" w:rsidR="00AD074A" w:rsidRDefault="00AD074A" w:rsidP="00F2232B">
      <w:pPr>
        <w:pStyle w:val="BodyText"/>
        <w:rPr>
          <w:rFonts w:cs="Arial"/>
          <w:lang w:val="en-US" w:eastAsia="en-US"/>
        </w:rPr>
      </w:pPr>
    </w:p>
    <w:p w14:paraId="3FFBFE4C" w14:textId="79711775" w:rsidR="00AD074A" w:rsidRDefault="00AD074A" w:rsidP="00F2232B">
      <w:pPr>
        <w:pStyle w:val="BodyText"/>
        <w:rPr>
          <w:rFonts w:cs="Arial"/>
          <w:lang w:val="en-US" w:eastAsia="en-US"/>
        </w:rPr>
      </w:pPr>
    </w:p>
    <w:p w14:paraId="029DD89F" w14:textId="0432DB12" w:rsidR="00AD074A" w:rsidRDefault="00AD074A" w:rsidP="00F2232B">
      <w:pPr>
        <w:pStyle w:val="BodyText"/>
        <w:rPr>
          <w:rFonts w:cs="Arial"/>
          <w:lang w:val="en-US" w:eastAsia="en-US"/>
        </w:rPr>
      </w:pPr>
    </w:p>
    <w:p w14:paraId="2E0AE2F5" w14:textId="1732D935" w:rsidR="00AD074A" w:rsidRDefault="00AD074A" w:rsidP="00F2232B">
      <w:pPr>
        <w:pStyle w:val="BodyText"/>
        <w:rPr>
          <w:rFonts w:cs="Arial"/>
          <w:lang w:val="en-US" w:eastAsia="en-US"/>
        </w:rPr>
      </w:pPr>
    </w:p>
    <w:p w14:paraId="14C38ABE" w14:textId="654BAB82" w:rsidR="00AD074A" w:rsidRDefault="00AD074A" w:rsidP="00F2232B">
      <w:pPr>
        <w:pStyle w:val="BodyText"/>
        <w:rPr>
          <w:rFonts w:cs="Arial"/>
          <w:lang w:val="en-US" w:eastAsia="en-US"/>
        </w:rPr>
      </w:pPr>
    </w:p>
    <w:p w14:paraId="7C13565D" w14:textId="63883D16" w:rsidR="00753D6D" w:rsidRDefault="00753D6D" w:rsidP="00753D6D">
      <w:pPr>
        <w:pStyle w:val="Heading1"/>
      </w:pPr>
      <w:bookmarkStart w:id="4691" w:name="_Toc507164384"/>
      <w:r>
        <w:lastRenderedPageBreak/>
        <w:t>Upload Data using predefined spreadsheets</w:t>
      </w:r>
      <w:bookmarkEnd w:id="4691"/>
      <w:r>
        <w:t xml:space="preserve"> </w:t>
      </w:r>
    </w:p>
    <w:p w14:paraId="0CE52599" w14:textId="77777777" w:rsidR="00753D6D" w:rsidRDefault="00753D6D" w:rsidP="00753D6D"/>
    <w:p w14:paraId="4BE2AF0F" w14:textId="0B9CB1B1" w:rsidR="00884E28" w:rsidRDefault="005D0A08" w:rsidP="00753D6D">
      <w:pPr>
        <w:rPr>
          <w:ins w:id="4692" w:author="Sayali Dev" w:date="2018-02-19T12:08:00Z"/>
        </w:rPr>
      </w:pPr>
      <w:ins w:id="4693" w:author="Sayali Dev" w:date="2018-02-20T11:47:00Z">
        <w:r>
          <w:t>System A</w:t>
        </w:r>
      </w:ins>
      <w:del w:id="4694" w:author="Sayali Dev" w:date="2018-02-20T11:47:00Z">
        <w:r w:rsidR="00753D6D" w:rsidDel="005D0A08">
          <w:delText xml:space="preserve">The </w:delText>
        </w:r>
        <w:r w:rsidR="00753D6D" w:rsidRPr="00C077E3" w:rsidDel="005D0A08">
          <w:delText>Import Data</w:delText>
        </w:r>
        <w:r w:rsidR="00753D6D" w:rsidDel="005D0A08">
          <w:delText xml:space="preserve"> module a</w:delText>
        </w:r>
      </w:del>
      <w:r w:rsidR="00753D6D">
        <w:t>llows</w:t>
      </w:r>
      <w:ins w:id="4695" w:author="Sayali Dev" w:date="2018-02-20T11:47:00Z">
        <w:r>
          <w:t xml:space="preserve"> you</w:t>
        </w:r>
      </w:ins>
      <w:r w:rsidR="00753D6D">
        <w:t xml:space="preserve"> </w:t>
      </w:r>
      <w:del w:id="4696" w:author="Sayali Dev" w:date="2018-02-19T11:44:00Z">
        <w:r w:rsidR="00753D6D" w:rsidDel="00212FDD">
          <w:delText xml:space="preserve">the System Administrator or a Biobank user </w:delText>
        </w:r>
      </w:del>
      <w:r w:rsidR="00753D6D">
        <w:t xml:space="preserve">to import data by uploading a pre-defined </w:t>
      </w:r>
      <w:ins w:id="4697" w:author="Sayali Dev" w:date="2018-02-20T12:05:00Z">
        <w:r w:rsidR="00572090">
          <w:t xml:space="preserve">standardized </w:t>
        </w:r>
      </w:ins>
      <w:r w:rsidR="00753D6D">
        <w:t>spread</w:t>
      </w:r>
      <w:del w:id="4698" w:author="Sayali Dev" w:date="2018-02-19T12:07:00Z">
        <w:r w:rsidR="00753D6D" w:rsidDel="00884E28">
          <w:delText>h</w:delText>
        </w:r>
      </w:del>
      <w:r w:rsidR="00753D6D">
        <w:t>s</w:t>
      </w:r>
      <w:ins w:id="4699" w:author="Sayali Dev" w:date="2018-02-19T12:07:00Z">
        <w:r w:rsidR="00884E28">
          <w:t>h</w:t>
        </w:r>
      </w:ins>
      <w:r w:rsidR="00753D6D">
        <w:t>eet template</w:t>
      </w:r>
      <w:ins w:id="4700" w:author="Sayali Dev" w:date="2018-02-19T12:08:00Z">
        <w:r w:rsidR="00884E28">
          <w:t>s.</w:t>
        </w:r>
      </w:ins>
    </w:p>
    <w:p w14:paraId="4DE02324" w14:textId="09FD0CDA" w:rsidR="00753D6D" w:rsidRDefault="00753D6D" w:rsidP="00753D6D">
      <w:del w:id="4701" w:author="Sayali Dev" w:date="2018-02-19T12:08:00Z">
        <w:r w:rsidDel="00884E28">
          <w:delText>.</w:delText>
        </w:r>
      </w:del>
    </w:p>
    <w:p w14:paraId="695E5D82" w14:textId="77777777" w:rsidR="00C10C4B" w:rsidRDefault="00753D6D">
      <w:pPr>
        <w:rPr>
          <w:ins w:id="4702" w:author="Sayali Dev" w:date="2018-02-19T12:11:00Z"/>
          <w:rFonts w:ascii="Tahoma" w:hAnsi="Tahoma"/>
          <w:b/>
        </w:rPr>
      </w:pPr>
      <w:r w:rsidRPr="00DD1B89">
        <w:rPr>
          <w:rFonts w:ascii="Tahoma" w:hAnsi="Tahoma"/>
          <w:b/>
        </w:rPr>
        <w:t xml:space="preserve">Note: </w:t>
      </w:r>
    </w:p>
    <w:p w14:paraId="62FF1CB8" w14:textId="10215248" w:rsidR="00753D6D" w:rsidRPr="00C10C4B" w:rsidDel="00C10C4B" w:rsidRDefault="00753D6D">
      <w:pPr>
        <w:pStyle w:val="ListParagraph"/>
        <w:numPr>
          <w:ilvl w:val="0"/>
          <w:numId w:val="391"/>
        </w:numPr>
        <w:rPr>
          <w:del w:id="4703" w:author="Sayali Dev" w:date="2018-02-19T11:45:00Z"/>
          <w:rFonts w:ascii="Tahoma" w:hAnsi="Tahoma"/>
          <w:b/>
          <w:rPrChange w:id="4704" w:author="Sayali Dev" w:date="2018-02-19T12:11:00Z">
            <w:rPr>
              <w:del w:id="4705" w:author="Sayali Dev" w:date="2018-02-19T11:45:00Z"/>
            </w:rPr>
          </w:rPrChange>
        </w:rPr>
        <w:pPrChange w:id="4706" w:author="Sayali Dev" w:date="2018-02-20T16:16:00Z">
          <w:pPr/>
        </w:pPrChange>
      </w:pPr>
      <w:r w:rsidRPr="00C10C4B">
        <w:rPr>
          <w:rFonts w:ascii="Tahoma" w:hAnsi="Tahoma"/>
          <w:rPrChange w:id="4707" w:author="Sayali Dev" w:date="2018-02-19T12:11:00Z">
            <w:rPr/>
          </w:rPrChange>
        </w:rPr>
        <w:t xml:space="preserve">You can request a copy of the various spreadsheet templates from the System Administrator or via email to </w:t>
      </w:r>
      <w:r w:rsidR="00A154A8" w:rsidRPr="00C10C4B">
        <w:fldChar w:fldCharType="begin"/>
      </w:r>
      <w:r w:rsidR="00A154A8">
        <w:instrText xml:space="preserve"> HYPERLINK "mailto:Bio4Dhelp@tgen.org" </w:instrText>
      </w:r>
      <w:r w:rsidR="00A154A8" w:rsidRPr="00C10C4B">
        <w:fldChar w:fldCharType="separate"/>
      </w:r>
      <w:r w:rsidRPr="00C10C4B">
        <w:rPr>
          <w:rStyle w:val="Hyperlink"/>
          <w:rFonts w:ascii="Tahoma" w:hAnsi="Tahoma"/>
        </w:rPr>
        <w:t>cirraspec@tgen.org</w:t>
      </w:r>
      <w:r w:rsidR="00A154A8" w:rsidRPr="00C10C4B">
        <w:rPr>
          <w:rStyle w:val="Hyperlink"/>
          <w:rFonts w:ascii="Tahoma" w:hAnsi="Tahoma"/>
          <w:rPrChange w:id="4708" w:author="Sayali Dev" w:date="2018-02-19T12:11:00Z">
            <w:rPr>
              <w:rStyle w:val="Hyperlink"/>
              <w:rFonts w:ascii="Tahoma" w:hAnsi="Tahoma"/>
            </w:rPr>
          </w:rPrChange>
        </w:rPr>
        <w:fldChar w:fldCharType="end"/>
      </w:r>
      <w:r w:rsidRPr="00C10C4B">
        <w:rPr>
          <w:rFonts w:ascii="Tahoma" w:hAnsi="Tahoma"/>
          <w:rPrChange w:id="4709" w:author="Sayali Dev" w:date="2018-02-19T12:11:00Z">
            <w:rPr/>
          </w:rPrChange>
        </w:rPr>
        <w:t xml:space="preserve">. </w:t>
      </w:r>
    </w:p>
    <w:p w14:paraId="6EAAEAAD" w14:textId="1BC4FEBD" w:rsidR="00C10C4B" w:rsidRDefault="00C10C4B">
      <w:pPr>
        <w:pStyle w:val="ListParagraph"/>
        <w:rPr>
          <w:ins w:id="4710" w:author="Sayali Dev" w:date="2018-02-19T12:10:00Z"/>
        </w:rPr>
        <w:pPrChange w:id="4711" w:author="Sayali Dev" w:date="2018-02-19T12:11:00Z">
          <w:pPr/>
        </w:pPrChange>
      </w:pPr>
    </w:p>
    <w:p w14:paraId="14C9CB07" w14:textId="46E54AC7" w:rsidR="00C10C4B" w:rsidRDefault="00C10C4B">
      <w:pPr>
        <w:pStyle w:val="ListParagraph"/>
        <w:numPr>
          <w:ilvl w:val="0"/>
          <w:numId w:val="390"/>
        </w:numPr>
        <w:ind w:right="540"/>
        <w:rPr>
          <w:ins w:id="4712" w:author="Sayali Dev" w:date="2018-02-19T12:10:00Z"/>
        </w:rPr>
        <w:pPrChange w:id="4713" w:author="Sayali Dev" w:date="2018-02-20T16:15:00Z">
          <w:pPr>
            <w:ind w:right="540"/>
          </w:pPr>
        </w:pPrChange>
      </w:pPr>
      <w:ins w:id="4714" w:author="Sayali Dev" w:date="2018-02-19T12:10:00Z">
        <w:r w:rsidRPr="00DD1B89">
          <w:t>Template must be saved as an Excel</w:t>
        </w:r>
        <w:r w:rsidR="00C71E07">
          <w:t xml:space="preserve"> Workbook with .xlsx extension.</w:t>
        </w:r>
      </w:ins>
    </w:p>
    <w:p w14:paraId="65729CBE" w14:textId="455167F3" w:rsidR="00C71E07" w:rsidRDefault="00C71E07">
      <w:pPr>
        <w:pStyle w:val="ListParagraph"/>
        <w:numPr>
          <w:ilvl w:val="0"/>
          <w:numId w:val="390"/>
        </w:numPr>
        <w:ind w:right="540"/>
        <w:rPr>
          <w:ins w:id="4715" w:author="Sayali Dev" w:date="2018-02-19T12:10:00Z"/>
        </w:rPr>
        <w:pPrChange w:id="4716" w:author="Sayali Dev" w:date="2018-02-20T16:15:00Z">
          <w:pPr>
            <w:ind w:right="540"/>
          </w:pPr>
        </w:pPrChange>
      </w:pPr>
      <w:ins w:id="4717" w:author="Sayali Dev" w:date="2018-02-20T16:16:00Z">
        <w:r>
          <w:t xml:space="preserve">In the template, column names are in </w:t>
        </w:r>
        <w:r w:rsidRPr="00C71E07">
          <w:rPr>
            <w:color w:val="5B9BD5" w:themeColor="accent1"/>
            <w:rPrChange w:id="4718" w:author="Sayali Dev" w:date="2018-02-20T16:16:00Z">
              <w:rPr/>
            </w:rPrChange>
          </w:rPr>
          <w:t xml:space="preserve">light blue </w:t>
        </w:r>
      </w:ins>
      <w:ins w:id="4719" w:author="Sayali Dev" w:date="2018-02-20T16:17:00Z">
        <w:r>
          <w:rPr>
            <w:color w:val="5B9BD5" w:themeColor="accent1"/>
          </w:rPr>
          <w:t>cells</w:t>
        </w:r>
      </w:ins>
      <w:ins w:id="4720" w:author="Sayali Dev" w:date="2018-02-20T16:16:00Z">
        <w:r>
          <w:rPr>
            <w:color w:val="5B9BD5" w:themeColor="accent1"/>
          </w:rPr>
          <w:t xml:space="preserve">. </w:t>
        </w:r>
        <w:r w:rsidRPr="00C71E07">
          <w:rPr>
            <w:rPrChange w:id="4721" w:author="Sayali Dev" w:date="2018-02-20T16:17:00Z">
              <w:rPr>
                <w:color w:val="5B9BD5" w:themeColor="accent1"/>
              </w:rPr>
            </w:rPrChange>
          </w:rPr>
          <w:t xml:space="preserve">Above the column names, you will find description </w:t>
        </w:r>
      </w:ins>
      <w:ins w:id="4722" w:author="Sayali Dev" w:date="2018-02-20T16:17:00Z">
        <w:r w:rsidRPr="00C71E07">
          <w:rPr>
            <w:color w:val="C45911" w:themeColor="accent2" w:themeShade="BF"/>
            <w:rPrChange w:id="4723" w:author="Sayali Dev" w:date="2018-02-20T16:17:00Z">
              <w:rPr/>
            </w:rPrChange>
          </w:rPr>
          <w:t xml:space="preserve">in orange cells </w:t>
        </w:r>
      </w:ins>
      <w:ins w:id="4724" w:author="Sayali Dev" w:date="2018-02-20T16:16:00Z">
        <w:r w:rsidRPr="00C71E07">
          <w:rPr>
            <w:rPrChange w:id="4725" w:author="Sayali Dev" w:date="2018-02-20T16:17:00Z">
              <w:rPr>
                <w:color w:val="5B9BD5" w:themeColor="accent1"/>
              </w:rPr>
            </w:rPrChange>
          </w:rPr>
          <w:t>to fill the columns too.</w:t>
        </w:r>
      </w:ins>
    </w:p>
    <w:p w14:paraId="6F6D5C65" w14:textId="77777777" w:rsidR="00C10C4B" w:rsidRPr="00C9791D" w:rsidRDefault="00C10C4B" w:rsidP="00C9791D">
      <w:pPr>
        <w:rPr>
          <w:ins w:id="4726" w:author="Sayali Dev" w:date="2018-02-19T12:10:00Z"/>
          <w:rFonts w:ascii="Tahoma" w:hAnsi="Tahoma"/>
          <w:b/>
        </w:rPr>
      </w:pPr>
    </w:p>
    <w:p w14:paraId="750B0664" w14:textId="6B83F44E" w:rsidR="00EA428B" w:rsidRDefault="00C10C4B" w:rsidP="00C9791D">
      <w:pPr>
        <w:rPr>
          <w:ins w:id="4727" w:author="Sayali Dev" w:date="2018-02-20T12:14:00Z"/>
        </w:rPr>
      </w:pPr>
      <w:ins w:id="4728" w:author="Sayali Dev" w:date="2018-02-19T12:11:00Z">
        <w:r>
          <w:t>Various Available templates are as fol</w:t>
        </w:r>
        <w:r w:rsidR="00640364">
          <w:t>lows</w:t>
        </w:r>
        <w:r w:rsidR="00EA428B">
          <w:t>:</w:t>
        </w:r>
      </w:ins>
    </w:p>
    <w:p w14:paraId="135547A3" w14:textId="7C546EC1" w:rsidR="00753D6D" w:rsidDel="00C602C7" w:rsidRDefault="00EA428B" w:rsidP="00C9791D">
      <w:pPr>
        <w:rPr>
          <w:del w:id="4729" w:author="Sayali Dev" w:date="2018-02-19T11:45:00Z"/>
        </w:rPr>
      </w:pPr>
      <w:ins w:id="4730" w:author="Sayali Dev" w:date="2018-02-20T12:14:00Z">
        <w:r>
          <w:t xml:space="preserve">Note: </w:t>
        </w:r>
      </w:ins>
      <w:ins w:id="4731" w:author="Sayali Dev" w:date="2018-02-19T12:11:00Z">
        <w:r>
          <w:t xml:space="preserve">For detailed steps to prepare the </w:t>
        </w:r>
      </w:ins>
      <w:ins w:id="4732" w:author="Sayali Dev" w:date="2018-02-20T12:13:00Z">
        <w:r>
          <w:t>template</w:t>
        </w:r>
      </w:ins>
      <w:ins w:id="4733" w:author="Sayali Dev" w:date="2018-02-19T12:11:00Z">
        <w:r>
          <w:t xml:space="preserve"> </w:t>
        </w:r>
      </w:ins>
      <w:ins w:id="4734" w:author="Sayali Dev" w:date="2018-02-20T12:13:00Z">
        <w:r>
          <w:t xml:space="preserve">and Upload Data, refer to the </w:t>
        </w:r>
      </w:ins>
      <w:ins w:id="4735" w:author="Sayali Dev" w:date="2018-02-20T12:14:00Z">
        <w:r>
          <w:t xml:space="preserve">respective </w:t>
        </w:r>
      </w:ins>
      <w:ins w:id="4736" w:author="Sayali Dev" w:date="2018-02-20T12:13:00Z">
        <w:r>
          <w:t xml:space="preserve">section following </w:t>
        </w:r>
      </w:ins>
      <w:ins w:id="4737" w:author="Sayali Dev" w:date="2018-02-20T12:14:00Z">
        <w:r>
          <w:t>this table.</w:t>
        </w:r>
      </w:ins>
    </w:p>
    <w:p w14:paraId="529155F7" w14:textId="77777777" w:rsidR="00C602C7" w:rsidRDefault="00C602C7" w:rsidP="00C9791D">
      <w:pPr>
        <w:rPr>
          <w:ins w:id="4738" w:author="Sayali Dev" w:date="2018-02-20T12:10:00Z"/>
        </w:rPr>
      </w:pPr>
    </w:p>
    <w:p w14:paraId="5F68EE8B" w14:textId="77777777" w:rsidR="00E4266B" w:rsidRDefault="00E4266B" w:rsidP="00C9791D">
      <w:pPr>
        <w:rPr>
          <w:ins w:id="4739" w:author="Sayali Dev" w:date="2018-02-20T11:48:00Z"/>
        </w:rPr>
      </w:pPr>
    </w:p>
    <w:tbl>
      <w:tblPr>
        <w:tblStyle w:val="TableGrid"/>
        <w:tblW w:w="10795" w:type="dxa"/>
        <w:tblLook w:val="04A0" w:firstRow="1" w:lastRow="0" w:firstColumn="1" w:lastColumn="0" w:noHBand="0" w:noVBand="1"/>
        <w:tblPrChange w:id="4740" w:author="Sayali Dev" w:date="2018-02-20T12:07:00Z">
          <w:tblPr>
            <w:tblStyle w:val="TableGrid"/>
            <w:tblW w:w="0" w:type="auto"/>
            <w:tblLook w:val="04A0" w:firstRow="1" w:lastRow="0" w:firstColumn="1" w:lastColumn="0" w:noHBand="0" w:noVBand="1"/>
          </w:tblPr>
        </w:tblPrChange>
      </w:tblPr>
      <w:tblGrid>
        <w:gridCol w:w="3723"/>
        <w:gridCol w:w="3112"/>
        <w:gridCol w:w="3960"/>
        <w:tblGridChange w:id="4741">
          <w:tblGrid>
            <w:gridCol w:w="2933"/>
            <w:gridCol w:w="790"/>
            <w:gridCol w:w="2123"/>
            <w:gridCol w:w="989"/>
            <w:gridCol w:w="1393"/>
            <w:gridCol w:w="2567"/>
          </w:tblGrid>
        </w:tblGridChange>
      </w:tblGrid>
      <w:tr w:rsidR="00572090" w14:paraId="034FB4C0" w14:textId="148F8E59" w:rsidTr="00572090">
        <w:trPr>
          <w:trHeight w:val="789"/>
          <w:ins w:id="4742" w:author="Sayali Dev" w:date="2018-02-20T12:04:00Z"/>
          <w:trPrChange w:id="4743" w:author="Sayali Dev" w:date="2018-02-20T12:07:00Z">
            <w:trPr>
              <w:gridAfter w:val="0"/>
            </w:trPr>
          </w:trPrChange>
        </w:trPr>
        <w:tc>
          <w:tcPr>
            <w:tcW w:w="3723" w:type="dxa"/>
            <w:tcPrChange w:id="4744" w:author="Sayali Dev" w:date="2018-02-20T12:07:00Z">
              <w:tcPr>
                <w:tcW w:w="2933" w:type="dxa"/>
              </w:tcPr>
            </w:tcPrChange>
          </w:tcPr>
          <w:p w14:paraId="7C6390F7" w14:textId="177843B6" w:rsidR="00572090" w:rsidRDefault="00572090" w:rsidP="00C9791D">
            <w:pPr>
              <w:rPr>
                <w:ins w:id="4745" w:author="Sayali Dev" w:date="2018-02-20T12:04:00Z"/>
                <w:b/>
              </w:rPr>
            </w:pPr>
            <w:ins w:id="4746" w:author="Sayali Dev" w:date="2018-02-20T12:04:00Z">
              <w:r>
                <w:rPr>
                  <w:b/>
                </w:rPr>
                <w:t>Template Name</w:t>
              </w:r>
            </w:ins>
          </w:p>
        </w:tc>
        <w:tc>
          <w:tcPr>
            <w:tcW w:w="3112" w:type="dxa"/>
            <w:tcPrChange w:id="4747" w:author="Sayali Dev" w:date="2018-02-20T12:07:00Z">
              <w:tcPr>
                <w:tcW w:w="2913" w:type="dxa"/>
                <w:gridSpan w:val="2"/>
              </w:tcPr>
            </w:tcPrChange>
          </w:tcPr>
          <w:p w14:paraId="12BD4D6B" w14:textId="0189D05B" w:rsidR="00572090" w:rsidRDefault="00572090">
            <w:pPr>
              <w:rPr>
                <w:ins w:id="4748" w:author="Sayali Dev" w:date="2018-02-20T12:04:00Z"/>
                <w:b/>
              </w:rPr>
            </w:pPr>
            <w:ins w:id="4749" w:author="Sayali Dev" w:date="2018-02-20T12:06:00Z">
              <w:r>
                <w:rPr>
                  <w:b/>
                </w:rPr>
                <w:t>Used For</w:t>
              </w:r>
            </w:ins>
          </w:p>
        </w:tc>
        <w:tc>
          <w:tcPr>
            <w:tcW w:w="3960" w:type="dxa"/>
            <w:tcPrChange w:id="4750" w:author="Sayali Dev" w:date="2018-02-20T12:07:00Z">
              <w:tcPr>
                <w:tcW w:w="2382" w:type="dxa"/>
                <w:gridSpan w:val="2"/>
              </w:tcPr>
            </w:tcPrChange>
          </w:tcPr>
          <w:p w14:paraId="14DA4869" w14:textId="7C067423" w:rsidR="00572090" w:rsidRDefault="00572090" w:rsidP="00C9791D">
            <w:pPr>
              <w:rPr>
                <w:ins w:id="4751" w:author="Sayali Dev" w:date="2018-02-20T12:07:00Z"/>
                <w:b/>
              </w:rPr>
            </w:pPr>
            <w:ins w:id="4752" w:author="Sayali Dev" w:date="2018-02-20T12:05:00Z">
              <w:r>
                <w:rPr>
                  <w:b/>
                </w:rPr>
                <w:t>Effect</w:t>
              </w:r>
            </w:ins>
            <w:ins w:id="4753" w:author="Sayali Dev" w:date="2018-02-20T12:06:00Z">
              <w:r>
                <w:rPr>
                  <w:b/>
                </w:rPr>
                <w:t xml:space="preserve"> on Template Upload </w:t>
              </w:r>
            </w:ins>
            <w:ins w:id="4754" w:author="Sayali Dev" w:date="2018-02-20T12:07:00Z">
              <w:r>
                <w:rPr>
                  <w:b/>
                </w:rPr>
                <w:t>by</w:t>
              </w:r>
            </w:ins>
          </w:p>
          <w:p w14:paraId="62549F48" w14:textId="5AC363D8" w:rsidR="00572090" w:rsidRDefault="00572090" w:rsidP="00C9791D">
            <w:pPr>
              <w:rPr>
                <w:ins w:id="4755" w:author="Sayali Dev" w:date="2018-02-20T12:05:00Z"/>
                <w:b/>
              </w:rPr>
            </w:pPr>
            <w:ins w:id="4756" w:author="Sayali Dev" w:date="2018-02-20T12:06:00Z">
              <w:r w:rsidRPr="00B440B9">
                <w:rPr>
                  <w:b/>
                </w:rPr>
                <w:t>IAMS</w:t>
              </w:r>
              <w:r>
                <w:rPr>
                  <w:b/>
                </w:rPr>
                <w:t xml:space="preserve"> </w:t>
              </w:r>
              <w:r w:rsidRPr="00B440B9">
                <w:rPr>
                  <w:b/>
                </w:rPr>
                <w:t>&gt;</w:t>
              </w:r>
              <w:r>
                <w:rPr>
                  <w:b/>
                </w:rPr>
                <w:t xml:space="preserve"> </w:t>
              </w:r>
              <w:r w:rsidRPr="00B440B9">
                <w:rPr>
                  <w:b/>
                </w:rPr>
                <w:t>Import Data</w:t>
              </w:r>
            </w:ins>
          </w:p>
        </w:tc>
      </w:tr>
      <w:tr w:rsidR="00572090" w14:paraId="3661E3B8" w14:textId="46C5F42B" w:rsidTr="00572090">
        <w:trPr>
          <w:trHeight w:val="268"/>
          <w:ins w:id="4757" w:author="Sayali Dev" w:date="2018-02-20T12:04:00Z"/>
          <w:trPrChange w:id="4758" w:author="Sayali Dev" w:date="2018-02-20T12:07:00Z">
            <w:trPr>
              <w:gridAfter w:val="0"/>
            </w:trPr>
          </w:trPrChange>
        </w:trPr>
        <w:tc>
          <w:tcPr>
            <w:tcW w:w="3723" w:type="dxa"/>
            <w:tcPrChange w:id="4759" w:author="Sayali Dev" w:date="2018-02-20T12:07:00Z">
              <w:tcPr>
                <w:tcW w:w="2933" w:type="dxa"/>
              </w:tcPr>
            </w:tcPrChange>
          </w:tcPr>
          <w:p w14:paraId="23D5EA0A" w14:textId="77777777" w:rsidR="00572090" w:rsidRDefault="00572090" w:rsidP="00C9791D">
            <w:pPr>
              <w:rPr>
                <w:ins w:id="4760" w:author="Sayali Dev" w:date="2018-02-20T12:04:00Z"/>
                <w:b/>
              </w:rPr>
            </w:pPr>
          </w:p>
        </w:tc>
        <w:tc>
          <w:tcPr>
            <w:tcW w:w="3112" w:type="dxa"/>
            <w:tcPrChange w:id="4761" w:author="Sayali Dev" w:date="2018-02-20T12:07:00Z">
              <w:tcPr>
                <w:tcW w:w="2913" w:type="dxa"/>
                <w:gridSpan w:val="2"/>
              </w:tcPr>
            </w:tcPrChange>
          </w:tcPr>
          <w:p w14:paraId="608055A1" w14:textId="77777777" w:rsidR="00572090" w:rsidRDefault="00572090" w:rsidP="00C9791D">
            <w:pPr>
              <w:rPr>
                <w:ins w:id="4762" w:author="Sayali Dev" w:date="2018-02-20T12:04:00Z"/>
                <w:b/>
              </w:rPr>
            </w:pPr>
          </w:p>
        </w:tc>
        <w:tc>
          <w:tcPr>
            <w:tcW w:w="3960" w:type="dxa"/>
            <w:tcPrChange w:id="4763" w:author="Sayali Dev" w:date="2018-02-20T12:07:00Z">
              <w:tcPr>
                <w:tcW w:w="2382" w:type="dxa"/>
                <w:gridSpan w:val="2"/>
              </w:tcPr>
            </w:tcPrChange>
          </w:tcPr>
          <w:p w14:paraId="3334E13A" w14:textId="77777777" w:rsidR="00572090" w:rsidRDefault="00572090" w:rsidP="00C9791D">
            <w:pPr>
              <w:rPr>
                <w:ins w:id="4764" w:author="Sayali Dev" w:date="2018-02-20T12:05:00Z"/>
                <w:b/>
              </w:rPr>
            </w:pPr>
          </w:p>
        </w:tc>
      </w:tr>
      <w:tr w:rsidR="00572090" w14:paraId="010F3AF4" w14:textId="3DF6174C" w:rsidTr="00572090">
        <w:trPr>
          <w:trHeight w:val="520"/>
          <w:ins w:id="4765" w:author="Sayali Dev" w:date="2018-02-20T12:04:00Z"/>
          <w:trPrChange w:id="4766" w:author="Sayali Dev" w:date="2018-02-20T12:07:00Z">
            <w:trPr>
              <w:gridAfter w:val="0"/>
            </w:trPr>
          </w:trPrChange>
        </w:trPr>
        <w:tc>
          <w:tcPr>
            <w:tcW w:w="3723" w:type="dxa"/>
            <w:tcPrChange w:id="4767" w:author="Sayali Dev" w:date="2018-02-20T12:07:00Z">
              <w:tcPr>
                <w:tcW w:w="2933" w:type="dxa"/>
              </w:tcPr>
            </w:tcPrChange>
          </w:tcPr>
          <w:p w14:paraId="6469E8B3" w14:textId="5A78C34D" w:rsidR="00572090" w:rsidRDefault="00572090" w:rsidP="00C9791D">
            <w:pPr>
              <w:rPr>
                <w:ins w:id="4768" w:author="Sayali Dev" w:date="2018-02-20T12:04:00Z"/>
                <w:b/>
              </w:rPr>
            </w:pPr>
            <w:ins w:id="4769" w:author="Sayali Dev" w:date="2018-02-20T12:05:00Z">
              <w:r w:rsidRPr="00DD1B89">
                <w:rPr>
                  <w:b/>
                </w:rPr>
                <w:t xml:space="preserve">Inventory Bulk </w:t>
              </w:r>
              <w:r>
                <w:rPr>
                  <w:b/>
                </w:rPr>
                <w:t>Upload t</w:t>
              </w:r>
              <w:r w:rsidRPr="00DD1B89">
                <w:rPr>
                  <w:b/>
                </w:rPr>
                <w:t>empla</w:t>
              </w:r>
              <w:r>
                <w:rPr>
                  <w:b/>
                </w:rPr>
                <w:t>te</w:t>
              </w:r>
            </w:ins>
          </w:p>
        </w:tc>
        <w:tc>
          <w:tcPr>
            <w:tcW w:w="3112" w:type="dxa"/>
            <w:tcPrChange w:id="4770" w:author="Sayali Dev" w:date="2018-02-20T12:07:00Z">
              <w:tcPr>
                <w:tcW w:w="2913" w:type="dxa"/>
                <w:gridSpan w:val="2"/>
              </w:tcPr>
            </w:tcPrChange>
          </w:tcPr>
          <w:p w14:paraId="4E111995" w14:textId="6D31D555" w:rsidR="00572090" w:rsidRDefault="00572090" w:rsidP="00C9791D">
            <w:pPr>
              <w:rPr>
                <w:ins w:id="4771" w:author="Sayali Dev" w:date="2018-02-20T12:04:00Z"/>
                <w:b/>
              </w:rPr>
            </w:pPr>
            <w:ins w:id="4772" w:author="Sayali Dev" w:date="2018-02-20T12:05:00Z">
              <w:r>
                <w:t>To add biospecimens in bulk to inventory.</w:t>
              </w:r>
            </w:ins>
          </w:p>
        </w:tc>
        <w:tc>
          <w:tcPr>
            <w:tcW w:w="3960" w:type="dxa"/>
            <w:tcPrChange w:id="4773" w:author="Sayali Dev" w:date="2018-02-20T12:07:00Z">
              <w:tcPr>
                <w:tcW w:w="2382" w:type="dxa"/>
                <w:gridSpan w:val="2"/>
              </w:tcPr>
            </w:tcPrChange>
          </w:tcPr>
          <w:p w14:paraId="09BD44CC" w14:textId="77777777" w:rsidR="00572090" w:rsidRDefault="00572090">
            <w:pPr>
              <w:pStyle w:val="ListParagraph"/>
              <w:numPr>
                <w:ilvl w:val="0"/>
                <w:numId w:val="386"/>
              </w:numPr>
              <w:rPr>
                <w:ins w:id="4774" w:author="Sayali Dev" w:date="2018-02-20T12:06:00Z"/>
              </w:rPr>
              <w:pPrChange w:id="4775" w:author="Sayali Dev" w:date="2018-02-20T12:07:00Z">
                <w:pPr/>
              </w:pPrChange>
            </w:pPr>
            <w:ins w:id="4776" w:author="Sayali Dev" w:date="2018-02-20T12:06:00Z">
              <w:r>
                <w:t>Biospecimens are added to inventory</w:t>
              </w:r>
            </w:ins>
          </w:p>
          <w:p w14:paraId="2E4EEB5D" w14:textId="77777777" w:rsidR="00572090" w:rsidRDefault="00572090">
            <w:pPr>
              <w:pStyle w:val="ListParagraph"/>
              <w:numPr>
                <w:ilvl w:val="0"/>
                <w:numId w:val="386"/>
              </w:numPr>
              <w:rPr>
                <w:ins w:id="4777" w:author="Sayali Dev" w:date="2018-02-20T12:08:00Z"/>
              </w:rPr>
              <w:pPrChange w:id="4778" w:author="Sayali Dev" w:date="2018-02-20T12:07:00Z">
                <w:pPr/>
              </w:pPrChange>
            </w:pPr>
            <w:ins w:id="4779" w:author="Sayali Dev" w:date="2018-02-20T12:06:00Z">
              <w:r>
                <w:t xml:space="preserve">The information from the spreadsheet is viewable for each biospecimen in the </w:t>
              </w:r>
              <w:r w:rsidRPr="00572090">
                <w:rPr>
                  <w:b/>
                </w:rPr>
                <w:t>BMS Inventory</w:t>
              </w:r>
              <w:r>
                <w:t xml:space="preserve"> module.</w:t>
              </w:r>
            </w:ins>
          </w:p>
          <w:p w14:paraId="24E89262" w14:textId="2A703932" w:rsidR="00BB1A4D" w:rsidRPr="00572090" w:rsidRDefault="00BB1A4D">
            <w:pPr>
              <w:pStyle w:val="ListParagraph"/>
              <w:ind w:left="360"/>
              <w:rPr>
                <w:ins w:id="4780" w:author="Sayali Dev" w:date="2018-02-20T12:05:00Z"/>
                <w:rPrChange w:id="4781" w:author="Sayali Dev" w:date="2018-02-20T12:06:00Z">
                  <w:rPr>
                    <w:ins w:id="4782" w:author="Sayali Dev" w:date="2018-02-20T12:05:00Z"/>
                    <w:b/>
                  </w:rPr>
                </w:rPrChange>
              </w:rPr>
              <w:pPrChange w:id="4783" w:author="Sayali Dev" w:date="2018-02-20T12:08:00Z">
                <w:pPr/>
              </w:pPrChange>
            </w:pPr>
          </w:p>
        </w:tc>
      </w:tr>
      <w:tr w:rsidR="00572090" w14:paraId="394DD036" w14:textId="2186A506" w:rsidTr="00572090">
        <w:trPr>
          <w:trHeight w:val="268"/>
          <w:ins w:id="4784" w:author="Sayali Dev" w:date="2018-02-20T12:04:00Z"/>
          <w:trPrChange w:id="4785" w:author="Sayali Dev" w:date="2018-02-20T12:07:00Z">
            <w:trPr>
              <w:gridAfter w:val="0"/>
            </w:trPr>
          </w:trPrChange>
        </w:trPr>
        <w:tc>
          <w:tcPr>
            <w:tcW w:w="3723" w:type="dxa"/>
            <w:tcPrChange w:id="4786" w:author="Sayali Dev" w:date="2018-02-20T12:07:00Z">
              <w:tcPr>
                <w:tcW w:w="2933" w:type="dxa"/>
              </w:tcPr>
            </w:tcPrChange>
          </w:tcPr>
          <w:p w14:paraId="2EB9DB77" w14:textId="77777777" w:rsidR="00BB1A4D" w:rsidRPr="00713F5F" w:rsidRDefault="00BB1A4D" w:rsidP="00BB1A4D">
            <w:pPr>
              <w:rPr>
                <w:ins w:id="4787" w:author="Sayali Dev" w:date="2018-02-20T12:07:00Z"/>
                <w:b/>
              </w:rPr>
            </w:pPr>
            <w:ins w:id="4788" w:author="Sayali Dev" w:date="2018-02-20T12:07:00Z">
              <w:r w:rsidRPr="00713F5F">
                <w:rPr>
                  <w:b/>
                </w:rPr>
                <w:t>Kit Creation / Shipment template</w:t>
              </w:r>
            </w:ins>
          </w:p>
          <w:p w14:paraId="4055639B" w14:textId="77777777" w:rsidR="00572090" w:rsidRDefault="00572090" w:rsidP="00C9791D">
            <w:pPr>
              <w:rPr>
                <w:ins w:id="4789" w:author="Sayali Dev" w:date="2018-02-20T12:04:00Z"/>
                <w:b/>
              </w:rPr>
            </w:pPr>
          </w:p>
        </w:tc>
        <w:tc>
          <w:tcPr>
            <w:tcW w:w="3112" w:type="dxa"/>
            <w:tcPrChange w:id="4790" w:author="Sayali Dev" w:date="2018-02-20T12:07:00Z">
              <w:tcPr>
                <w:tcW w:w="2913" w:type="dxa"/>
                <w:gridSpan w:val="2"/>
              </w:tcPr>
            </w:tcPrChange>
          </w:tcPr>
          <w:p w14:paraId="26DAF74B" w14:textId="0A8E771C" w:rsidR="00572090" w:rsidRDefault="00BB1A4D" w:rsidP="00C9791D">
            <w:pPr>
              <w:rPr>
                <w:ins w:id="4791" w:author="Sayali Dev" w:date="2018-02-20T12:04:00Z"/>
                <w:b/>
              </w:rPr>
            </w:pPr>
            <w:commentRangeStart w:id="4792"/>
            <w:ins w:id="4793" w:author="Sayali Dev" w:date="2018-02-20T12:08:00Z">
              <w:r>
                <w:rPr>
                  <w:rFonts w:eastAsia="Calibri"/>
                </w:rPr>
                <w:t>T</w:t>
              </w:r>
              <w:r w:rsidRPr="0074306A">
                <w:rPr>
                  <w:rFonts w:eastAsia="Calibri"/>
                </w:rPr>
                <w:t xml:space="preserve">o create </w:t>
              </w:r>
              <w:r>
                <w:rPr>
                  <w:rFonts w:eastAsia="Calibri"/>
                </w:rPr>
                <w:t>kits</w:t>
              </w:r>
              <w:commentRangeEnd w:id="4792"/>
              <w:r>
                <w:rPr>
                  <w:rStyle w:val="CommentReference"/>
                </w:rPr>
                <w:commentReference w:id="4792"/>
              </w:r>
              <w:r>
                <w:rPr>
                  <w:rFonts w:eastAsia="Calibri"/>
                </w:rPr>
                <w:t xml:space="preserve">, and send </w:t>
              </w:r>
              <w:r w:rsidRPr="0074306A">
                <w:rPr>
                  <w:rFonts w:eastAsia="Calibri"/>
                </w:rPr>
                <w:t>and receive kit shipments</w:t>
              </w:r>
              <w:r>
                <w:rPr>
                  <w:rFonts w:eastAsia="Calibri"/>
                </w:rPr>
                <w:t>.</w:t>
              </w:r>
            </w:ins>
          </w:p>
        </w:tc>
        <w:tc>
          <w:tcPr>
            <w:tcW w:w="3960" w:type="dxa"/>
            <w:tcPrChange w:id="4794" w:author="Sayali Dev" w:date="2018-02-20T12:07:00Z">
              <w:tcPr>
                <w:tcW w:w="2382" w:type="dxa"/>
                <w:gridSpan w:val="2"/>
              </w:tcPr>
            </w:tcPrChange>
          </w:tcPr>
          <w:p w14:paraId="0035FFAC" w14:textId="77777777" w:rsidR="00BB1A4D" w:rsidRDefault="00BB1A4D" w:rsidP="00BB1A4D">
            <w:pPr>
              <w:numPr>
                <w:ilvl w:val="0"/>
                <w:numId w:val="254"/>
              </w:numPr>
              <w:tabs>
                <w:tab w:val="left" w:pos="720"/>
              </w:tabs>
              <w:spacing w:after="200" w:line="276" w:lineRule="auto"/>
              <w:rPr>
                <w:moveTo w:id="4795" w:author="Sayali Dev" w:date="2018-02-20T12:08:00Z"/>
                <w:rFonts w:eastAsia="Calibri"/>
              </w:rPr>
            </w:pPr>
            <w:moveToRangeStart w:id="4796" w:author="Sayali Dev" w:date="2018-02-20T12:08:00Z" w:name="move506891810"/>
            <w:moveTo w:id="4797" w:author="Sayali Dev" w:date="2018-02-20T12:08:00Z">
              <w:r w:rsidRPr="0074306A">
                <w:rPr>
                  <w:rFonts w:eastAsia="Calibri"/>
                </w:rPr>
                <w:t>The shipment is added with a Shipment Status of “Received” and shipment information from template is acces</w:t>
              </w:r>
              <w:r w:rsidRPr="003F739E">
                <w:rPr>
                  <w:rFonts w:eastAsia="Calibri"/>
                </w:rPr>
                <w:t xml:space="preserve">sible via </w:t>
              </w:r>
              <w:r w:rsidRPr="00B440B9">
                <w:rPr>
                  <w:rFonts w:eastAsia="Calibri"/>
                  <w:b/>
                </w:rPr>
                <w:t>BMS</w:t>
              </w:r>
              <w:r>
                <w:rPr>
                  <w:rFonts w:eastAsia="Calibri"/>
                  <w:b/>
                </w:rPr>
                <w:t xml:space="preserve"> </w:t>
              </w:r>
              <w:r w:rsidRPr="00B440B9">
                <w:rPr>
                  <w:rFonts w:eastAsia="Calibri"/>
                  <w:b/>
                </w:rPr>
                <w:t>&gt;</w:t>
              </w:r>
              <w:r>
                <w:rPr>
                  <w:rFonts w:eastAsia="Calibri"/>
                  <w:b/>
                </w:rPr>
                <w:t xml:space="preserve"> </w:t>
              </w:r>
              <w:r w:rsidRPr="00B440B9">
                <w:rPr>
                  <w:rFonts w:eastAsia="Calibri"/>
                  <w:b/>
                </w:rPr>
                <w:t>Kits Shipments</w:t>
              </w:r>
              <w:r w:rsidRPr="003F739E">
                <w:rPr>
                  <w:rFonts w:eastAsia="Calibri"/>
                </w:rPr>
                <w:t xml:space="preserve"> module.</w:t>
              </w:r>
            </w:moveTo>
          </w:p>
          <w:p w14:paraId="329E1E3C" w14:textId="77777777" w:rsidR="00BB1A4D" w:rsidRPr="0074306A" w:rsidRDefault="00BB1A4D" w:rsidP="00BB1A4D">
            <w:pPr>
              <w:numPr>
                <w:ilvl w:val="0"/>
                <w:numId w:val="254"/>
              </w:numPr>
              <w:tabs>
                <w:tab w:val="left" w:pos="720"/>
              </w:tabs>
              <w:spacing w:after="200" w:line="276" w:lineRule="auto"/>
              <w:rPr>
                <w:moveTo w:id="4798" w:author="Sayali Dev" w:date="2018-02-20T12:08:00Z"/>
                <w:rFonts w:eastAsia="Calibri"/>
              </w:rPr>
            </w:pPr>
            <w:moveTo w:id="4799" w:author="Sayali Dev" w:date="2018-02-20T12:08:00Z">
              <w:r>
                <w:rPr>
                  <w:rFonts w:eastAsia="Calibri"/>
                </w:rPr>
                <w:t xml:space="preserve">New </w:t>
              </w:r>
              <w:r w:rsidRPr="0074306A">
                <w:rPr>
                  <w:rFonts w:eastAsia="Calibri"/>
                </w:rPr>
                <w:t xml:space="preserve">kits are </w:t>
              </w:r>
              <w:r>
                <w:rPr>
                  <w:rFonts w:eastAsia="Calibri"/>
                </w:rPr>
                <w:t>cre</w:t>
              </w:r>
              <w:r w:rsidRPr="0074306A">
                <w:rPr>
                  <w:rFonts w:eastAsia="Calibri"/>
                </w:rPr>
                <w:t>a</w:t>
              </w:r>
              <w:r>
                <w:rPr>
                  <w:rFonts w:eastAsia="Calibri"/>
                </w:rPr>
                <w:t>t</w:t>
              </w:r>
              <w:r w:rsidRPr="0074306A">
                <w:rPr>
                  <w:rFonts w:eastAsia="Calibri"/>
                </w:rPr>
                <w:t>ed</w:t>
              </w:r>
              <w:r>
                <w:rPr>
                  <w:rFonts w:eastAsia="Calibri"/>
                </w:rPr>
                <w:t>, shipped kits are updated</w:t>
              </w:r>
              <w:r w:rsidRPr="0074306A">
                <w:rPr>
                  <w:rFonts w:eastAsia="Calibri"/>
                </w:rPr>
                <w:t xml:space="preserve"> with a Kit Status of “Received-Not used”, and </w:t>
              </w:r>
              <w:r>
                <w:rPr>
                  <w:rFonts w:eastAsia="Calibri"/>
                </w:rPr>
                <w:t xml:space="preserve">a </w:t>
              </w:r>
              <w:r w:rsidRPr="0074306A">
                <w:rPr>
                  <w:rFonts w:eastAsia="Calibri"/>
                </w:rPr>
                <w:t xml:space="preserve">Kit Content status of </w:t>
              </w:r>
              <w:r>
                <w:rPr>
                  <w:rFonts w:eastAsia="Calibri"/>
                </w:rPr>
                <w:t>“</w:t>
              </w:r>
              <w:r w:rsidRPr="0074306A">
                <w:rPr>
                  <w:rFonts w:eastAsia="Calibri"/>
                </w:rPr>
                <w:t>Not Collected</w:t>
              </w:r>
              <w:r>
                <w:rPr>
                  <w:rFonts w:eastAsia="Calibri"/>
                </w:rPr>
                <w:t>”</w:t>
              </w:r>
              <w:r w:rsidRPr="0074306A">
                <w:rPr>
                  <w:rFonts w:eastAsia="Calibri"/>
                </w:rPr>
                <w:t xml:space="preserve">. Kit information is accessible via </w:t>
              </w:r>
              <w:r w:rsidRPr="00B440B9">
                <w:rPr>
                  <w:rFonts w:eastAsia="Calibri"/>
                  <w:b/>
                </w:rPr>
                <w:t>BMS</w:t>
              </w:r>
              <w:r>
                <w:rPr>
                  <w:rFonts w:eastAsia="Calibri"/>
                  <w:b/>
                </w:rPr>
                <w:t xml:space="preserve"> </w:t>
              </w:r>
              <w:r w:rsidRPr="00B440B9">
                <w:rPr>
                  <w:rFonts w:eastAsia="Calibri"/>
                  <w:b/>
                </w:rPr>
                <w:t>&gt;</w:t>
              </w:r>
              <w:r>
                <w:rPr>
                  <w:rFonts w:eastAsia="Calibri"/>
                  <w:b/>
                </w:rPr>
                <w:t xml:space="preserve"> </w:t>
              </w:r>
              <w:r w:rsidRPr="0074306A">
                <w:rPr>
                  <w:rFonts w:eastAsia="Calibri"/>
                  <w:b/>
                </w:rPr>
                <w:t>Kits Inventory</w:t>
              </w:r>
              <w:r w:rsidRPr="0074306A">
                <w:rPr>
                  <w:rFonts w:eastAsia="Calibri"/>
                </w:rPr>
                <w:t xml:space="preserve"> module. </w:t>
              </w:r>
            </w:moveTo>
          </w:p>
          <w:p w14:paraId="76FAB8D7" w14:textId="77777777" w:rsidR="00BB1A4D" w:rsidDel="00BB1A4D" w:rsidRDefault="00BB1A4D" w:rsidP="00BB1A4D">
            <w:pPr>
              <w:numPr>
                <w:ilvl w:val="0"/>
                <w:numId w:val="254"/>
              </w:numPr>
              <w:tabs>
                <w:tab w:val="left" w:pos="720"/>
              </w:tabs>
              <w:spacing w:after="200" w:line="276" w:lineRule="auto"/>
              <w:rPr>
                <w:del w:id="4800" w:author="Sayali Dev" w:date="2018-02-20T12:08:00Z"/>
                <w:moveTo w:id="4801" w:author="Sayali Dev" w:date="2018-02-20T12:08:00Z"/>
              </w:rPr>
            </w:pPr>
            <w:moveTo w:id="4802" w:author="Sayali Dev" w:date="2018-02-20T12:08:00Z">
              <w:r w:rsidRPr="0074306A">
                <w:rPr>
                  <w:rFonts w:eastAsia="Calibri"/>
                </w:rPr>
                <w:t xml:space="preserve">Shipment and kits are immediately available for all searches and processing. </w:t>
              </w:r>
            </w:moveTo>
          </w:p>
          <w:moveToRangeEnd w:id="4796"/>
          <w:p w14:paraId="4575AD6C" w14:textId="77777777" w:rsidR="00572090" w:rsidRPr="00BB1A4D" w:rsidRDefault="00572090">
            <w:pPr>
              <w:numPr>
                <w:ilvl w:val="0"/>
                <w:numId w:val="254"/>
              </w:numPr>
              <w:tabs>
                <w:tab w:val="left" w:pos="720"/>
              </w:tabs>
              <w:spacing w:after="200" w:line="276" w:lineRule="auto"/>
              <w:rPr>
                <w:ins w:id="4803" w:author="Sayali Dev" w:date="2018-02-20T12:05:00Z"/>
                <w:b/>
              </w:rPr>
              <w:pPrChange w:id="4804" w:author="Sayali Dev" w:date="2018-02-20T12:08:00Z">
                <w:pPr/>
              </w:pPrChange>
            </w:pPr>
          </w:p>
        </w:tc>
      </w:tr>
      <w:tr w:rsidR="00572090" w14:paraId="1E81B0F7" w14:textId="4174600C" w:rsidTr="00572090">
        <w:trPr>
          <w:trHeight w:val="252"/>
          <w:ins w:id="4805" w:author="Sayali Dev" w:date="2018-02-20T12:04:00Z"/>
          <w:trPrChange w:id="4806" w:author="Sayali Dev" w:date="2018-02-20T12:07:00Z">
            <w:trPr>
              <w:gridAfter w:val="0"/>
            </w:trPr>
          </w:trPrChange>
        </w:trPr>
        <w:tc>
          <w:tcPr>
            <w:tcW w:w="3723" w:type="dxa"/>
            <w:tcPrChange w:id="4807" w:author="Sayali Dev" w:date="2018-02-20T12:07:00Z">
              <w:tcPr>
                <w:tcW w:w="2933" w:type="dxa"/>
              </w:tcPr>
            </w:tcPrChange>
          </w:tcPr>
          <w:p w14:paraId="79398AE5" w14:textId="6E62D843" w:rsidR="00572090" w:rsidRDefault="00C602C7" w:rsidP="00C9791D">
            <w:pPr>
              <w:rPr>
                <w:ins w:id="4808" w:author="Sayali Dev" w:date="2018-02-20T12:04:00Z"/>
                <w:b/>
              </w:rPr>
            </w:pPr>
            <w:ins w:id="4809" w:author="Sayali Dev" w:date="2018-02-20T12:09:00Z">
              <w:r w:rsidRPr="00DD1B89">
                <w:rPr>
                  <w:b/>
                </w:rPr>
                <w:t>Batch</w:t>
              </w:r>
              <w:r>
                <w:rPr>
                  <w:b/>
                </w:rPr>
                <w:t xml:space="preserve"> Specimen</w:t>
              </w:r>
              <w:r w:rsidRPr="00DD1B89">
                <w:rPr>
                  <w:b/>
                </w:rPr>
                <w:t xml:space="preserve"> Shipment </w:t>
              </w:r>
              <w:commentRangeStart w:id="4810"/>
              <w:r>
                <w:rPr>
                  <w:b/>
                </w:rPr>
                <w:t>t</w:t>
              </w:r>
              <w:r w:rsidRPr="00DD1B89">
                <w:rPr>
                  <w:b/>
                </w:rPr>
                <w:t>emplate</w:t>
              </w:r>
              <w:commentRangeEnd w:id="4810"/>
              <w:r>
                <w:rPr>
                  <w:rStyle w:val="CommentReference"/>
                </w:rPr>
                <w:commentReference w:id="4810"/>
              </w:r>
            </w:ins>
          </w:p>
        </w:tc>
        <w:tc>
          <w:tcPr>
            <w:tcW w:w="3112" w:type="dxa"/>
            <w:tcPrChange w:id="4811" w:author="Sayali Dev" w:date="2018-02-20T12:07:00Z">
              <w:tcPr>
                <w:tcW w:w="2913" w:type="dxa"/>
                <w:gridSpan w:val="2"/>
              </w:tcPr>
            </w:tcPrChange>
          </w:tcPr>
          <w:p w14:paraId="49F9D867" w14:textId="3A2BFDA2" w:rsidR="00C602C7" w:rsidRDefault="00C602C7" w:rsidP="00C602C7">
            <w:pPr>
              <w:rPr>
                <w:ins w:id="4812" w:author="Sayali Dev" w:date="2018-02-20T12:09:00Z"/>
              </w:rPr>
            </w:pPr>
            <w:ins w:id="4813" w:author="Sayali Dev" w:date="2018-02-20T12:09:00Z">
              <w:r>
                <w:t xml:space="preserve">To create shipments of biospecimens collected from subjects, check them into inventory, and associate the samples to an existing or new subject. </w:t>
              </w:r>
            </w:ins>
          </w:p>
          <w:p w14:paraId="2F9266E2" w14:textId="77777777" w:rsidR="00572090" w:rsidRDefault="00572090" w:rsidP="00C9791D">
            <w:pPr>
              <w:rPr>
                <w:ins w:id="4814" w:author="Sayali Dev" w:date="2018-02-20T12:04:00Z"/>
                <w:b/>
              </w:rPr>
            </w:pPr>
          </w:p>
        </w:tc>
        <w:tc>
          <w:tcPr>
            <w:tcW w:w="3960" w:type="dxa"/>
            <w:tcPrChange w:id="4815" w:author="Sayali Dev" w:date="2018-02-20T12:07:00Z">
              <w:tcPr>
                <w:tcW w:w="2382" w:type="dxa"/>
                <w:gridSpan w:val="2"/>
              </w:tcPr>
            </w:tcPrChange>
          </w:tcPr>
          <w:p w14:paraId="77D62DD1" w14:textId="77777777" w:rsidR="00C602C7" w:rsidRPr="003F739E" w:rsidRDefault="00C602C7" w:rsidP="00C602C7">
            <w:pPr>
              <w:numPr>
                <w:ilvl w:val="0"/>
                <w:numId w:val="255"/>
              </w:numPr>
              <w:spacing w:after="200" w:line="276" w:lineRule="auto"/>
              <w:ind w:left="720"/>
              <w:rPr>
                <w:moveTo w:id="4816" w:author="Sayali Dev" w:date="2018-02-20T12:10:00Z"/>
                <w:rFonts w:eastAsia="Calibri"/>
              </w:rPr>
            </w:pPr>
            <w:moveToRangeStart w:id="4817" w:author="Sayali Dev" w:date="2018-02-20T12:10:00Z" w:name="move506891937"/>
            <w:moveTo w:id="4818" w:author="Sayali Dev" w:date="2018-02-20T12:10:00Z">
              <w:r w:rsidRPr="003F739E">
                <w:rPr>
                  <w:rFonts w:eastAsia="Calibri"/>
                </w:rPr>
                <w:lastRenderedPageBreak/>
                <w:t xml:space="preserve">The shipment is added with a Shipment Status of “Completed” and shipment information from template is </w:t>
              </w:r>
              <w:r w:rsidRPr="003F739E">
                <w:rPr>
                  <w:rFonts w:eastAsia="Calibri"/>
                </w:rPr>
                <w:lastRenderedPageBreak/>
                <w:t xml:space="preserve">accessible via </w:t>
              </w:r>
              <w:r w:rsidRPr="00B440B9">
                <w:rPr>
                  <w:rFonts w:eastAsia="Calibri"/>
                  <w:b/>
                </w:rPr>
                <w:t>BMS</w:t>
              </w:r>
              <w:r>
                <w:rPr>
                  <w:rFonts w:eastAsia="Calibri"/>
                  <w:b/>
                </w:rPr>
                <w:t xml:space="preserve"> </w:t>
              </w:r>
              <w:r w:rsidRPr="00B440B9">
                <w:rPr>
                  <w:rFonts w:eastAsia="Calibri"/>
                  <w:b/>
                </w:rPr>
                <w:t>&gt;</w:t>
              </w:r>
              <w:r>
                <w:rPr>
                  <w:rFonts w:eastAsia="Calibri"/>
                  <w:b/>
                </w:rPr>
                <w:t xml:space="preserve"> </w:t>
              </w:r>
              <w:r w:rsidRPr="003F739E">
                <w:rPr>
                  <w:rFonts w:eastAsia="Calibri"/>
                  <w:b/>
                </w:rPr>
                <w:t xml:space="preserve">Shipments </w:t>
              </w:r>
              <w:r>
                <w:rPr>
                  <w:rFonts w:eastAsia="Calibri"/>
                </w:rPr>
                <w:t>module.</w:t>
              </w:r>
            </w:moveTo>
          </w:p>
          <w:p w14:paraId="6EA89F96" w14:textId="77777777" w:rsidR="00C602C7" w:rsidRPr="003F739E" w:rsidRDefault="00C602C7" w:rsidP="00C602C7">
            <w:pPr>
              <w:numPr>
                <w:ilvl w:val="0"/>
                <w:numId w:val="255"/>
              </w:numPr>
              <w:spacing w:after="200" w:line="276" w:lineRule="auto"/>
              <w:ind w:left="720"/>
              <w:rPr>
                <w:moveTo w:id="4819" w:author="Sayali Dev" w:date="2018-02-20T12:10:00Z"/>
                <w:rFonts w:eastAsia="Calibri"/>
              </w:rPr>
            </w:pPr>
            <w:moveTo w:id="4820" w:author="Sayali Dev" w:date="2018-02-20T12:10:00Z">
              <w:r w:rsidRPr="003F739E">
                <w:rPr>
                  <w:rFonts w:eastAsia="Calibri"/>
                </w:rPr>
                <w:t xml:space="preserve">The </w:t>
              </w:r>
              <w:r>
                <w:rPr>
                  <w:rFonts w:eastAsia="Calibri"/>
                </w:rPr>
                <w:t>biospecimens</w:t>
              </w:r>
              <w:r w:rsidRPr="003F739E">
                <w:rPr>
                  <w:rFonts w:eastAsia="Calibri"/>
                </w:rPr>
                <w:t xml:space="preserve"> are checked in with a Sample Status of “In Inventory” and information from template is accessible via </w:t>
              </w:r>
              <w:r>
                <w:rPr>
                  <w:rFonts w:eastAsia="Calibri"/>
                  <w:b/>
                </w:rPr>
                <w:t>BMS &gt; I</w:t>
              </w:r>
              <w:r w:rsidRPr="003F739E">
                <w:rPr>
                  <w:rFonts w:eastAsia="Calibri"/>
                  <w:b/>
                </w:rPr>
                <w:t xml:space="preserve">nventory </w:t>
              </w:r>
              <w:r w:rsidRPr="003F739E">
                <w:rPr>
                  <w:rFonts w:eastAsia="Calibri"/>
                </w:rPr>
                <w:t xml:space="preserve">module. </w:t>
              </w:r>
            </w:moveTo>
          </w:p>
          <w:p w14:paraId="55FF36A6" w14:textId="77777777" w:rsidR="00C602C7" w:rsidRPr="00E4266B" w:rsidRDefault="00C602C7" w:rsidP="00C602C7">
            <w:pPr>
              <w:numPr>
                <w:ilvl w:val="0"/>
                <w:numId w:val="255"/>
              </w:numPr>
              <w:spacing w:after="200" w:line="276" w:lineRule="auto"/>
              <w:ind w:left="720"/>
              <w:rPr>
                <w:moveTo w:id="4821" w:author="Sayali Dev" w:date="2018-02-20T12:10:00Z"/>
                <w:rFonts w:eastAsia="Calibri"/>
              </w:rPr>
            </w:pPr>
            <w:moveTo w:id="4822" w:author="Sayali Dev" w:date="2018-02-20T12:10:00Z">
              <w:r w:rsidRPr="003F739E">
                <w:rPr>
                  <w:rFonts w:eastAsia="Calibri"/>
                </w:rPr>
                <w:t xml:space="preserve">Kit </w:t>
              </w:r>
              <w:r>
                <w:rPr>
                  <w:rFonts w:eastAsia="Calibri"/>
                </w:rPr>
                <w:t>contents</w:t>
              </w:r>
              <w:r w:rsidRPr="003F739E">
                <w:rPr>
                  <w:rFonts w:eastAsia="Calibri"/>
                </w:rPr>
                <w:t xml:space="preserve"> are marked as “</w:t>
              </w:r>
              <w:r>
                <w:rPr>
                  <w:rFonts w:eastAsia="Calibri"/>
                </w:rPr>
                <w:t>C</w:t>
              </w:r>
              <w:r w:rsidRPr="003F739E">
                <w:rPr>
                  <w:rFonts w:eastAsia="Calibri"/>
                </w:rPr>
                <w:t>ollected”</w:t>
              </w:r>
              <w:r>
                <w:rPr>
                  <w:rFonts w:eastAsia="Calibri"/>
                </w:rPr>
                <w:t>.</w:t>
              </w:r>
              <w:r w:rsidRPr="003F739E">
                <w:rPr>
                  <w:rFonts w:eastAsia="Calibri"/>
                </w:rPr>
                <w:t xml:space="preserve"> </w:t>
              </w:r>
              <w:r>
                <w:rPr>
                  <w:rFonts w:eastAsia="Calibri"/>
                </w:rPr>
                <w:t xml:space="preserve">The </w:t>
              </w:r>
              <w:r w:rsidRPr="003F739E">
                <w:rPr>
                  <w:rFonts w:eastAsia="Calibri"/>
                </w:rPr>
                <w:t xml:space="preserve">Kit Status </w:t>
              </w:r>
              <w:r>
                <w:rPr>
                  <w:rFonts w:eastAsia="Calibri"/>
                </w:rPr>
                <w:t xml:space="preserve">is set to </w:t>
              </w:r>
              <w:r w:rsidRPr="003F739E">
                <w:rPr>
                  <w:rFonts w:eastAsia="Calibri"/>
                </w:rPr>
                <w:t xml:space="preserve">“Completed” if all kit </w:t>
              </w:r>
              <w:r>
                <w:rPr>
                  <w:rFonts w:eastAsia="Calibri"/>
                </w:rPr>
                <w:t xml:space="preserve">contents </w:t>
              </w:r>
              <w:r w:rsidRPr="003F739E">
                <w:rPr>
                  <w:rFonts w:eastAsia="Calibri"/>
                </w:rPr>
                <w:t xml:space="preserve">were used and shipped, or “Collection Started” if some kit contents were not used/shipped. </w:t>
              </w:r>
              <w:r w:rsidRPr="00E4266B">
                <w:rPr>
                  <w:rFonts w:eastAsia="Calibri"/>
                </w:rPr>
                <w:t xml:space="preserve">Kit information is available via the </w:t>
              </w:r>
              <w:r w:rsidRPr="00E4266B">
                <w:rPr>
                  <w:rFonts w:eastAsia="Calibri"/>
                  <w:b/>
                </w:rPr>
                <w:t xml:space="preserve">BMS &gt; Kits Inventory </w:t>
              </w:r>
              <w:r w:rsidRPr="00E4266B">
                <w:rPr>
                  <w:rFonts w:eastAsia="Calibri"/>
                </w:rPr>
                <w:t>or</w:t>
              </w:r>
              <w:r w:rsidRPr="00E4266B">
                <w:rPr>
                  <w:rFonts w:eastAsia="Calibri"/>
                  <w:b/>
                </w:rPr>
                <w:t xml:space="preserve"> BMS &gt; Kits Shipment</w:t>
              </w:r>
              <w:r w:rsidRPr="00E4266B">
                <w:rPr>
                  <w:rFonts w:eastAsia="Calibri"/>
                </w:rPr>
                <w:t xml:space="preserve"> module.</w:t>
              </w:r>
            </w:moveTo>
          </w:p>
          <w:p w14:paraId="3AE07391" w14:textId="77777777" w:rsidR="00C602C7" w:rsidRPr="003F739E" w:rsidRDefault="00C602C7" w:rsidP="00C602C7">
            <w:pPr>
              <w:numPr>
                <w:ilvl w:val="0"/>
                <w:numId w:val="255"/>
              </w:numPr>
              <w:spacing w:after="200" w:line="276" w:lineRule="auto"/>
              <w:ind w:left="720"/>
              <w:rPr>
                <w:moveTo w:id="4823" w:author="Sayali Dev" w:date="2018-02-20T12:10:00Z"/>
                <w:rFonts w:eastAsia="Calibri"/>
              </w:rPr>
            </w:pPr>
            <w:moveTo w:id="4824" w:author="Sayali Dev" w:date="2018-02-20T12:10:00Z">
              <w:r w:rsidRPr="003F739E">
                <w:rPr>
                  <w:rFonts w:eastAsia="Calibri"/>
                </w:rPr>
                <w:t xml:space="preserve">If a </w:t>
              </w:r>
              <w:r>
                <w:rPr>
                  <w:rFonts w:eastAsia="Calibri"/>
                </w:rPr>
                <w:t>subject</w:t>
              </w:r>
              <w:r w:rsidRPr="003F739E">
                <w:rPr>
                  <w:rFonts w:eastAsia="Calibri"/>
                </w:rPr>
                <w:t xml:space="preserve"> </w:t>
              </w:r>
              <w:r>
                <w:rPr>
                  <w:rFonts w:eastAsia="Calibri"/>
                </w:rPr>
                <w:t xml:space="preserve">(new or existing) </w:t>
              </w:r>
              <w:r w:rsidRPr="003F739E">
                <w:rPr>
                  <w:rFonts w:eastAsia="Calibri"/>
                </w:rPr>
                <w:t>was associated on the spreadsheet, the specifie</w:t>
              </w:r>
              <w:r>
                <w:rPr>
                  <w:rFonts w:eastAsia="Calibri"/>
                </w:rPr>
                <w:t>d kit is assigned to that subject.</w:t>
              </w:r>
              <w:r w:rsidRPr="003F739E">
                <w:rPr>
                  <w:rFonts w:eastAsia="Calibri"/>
                </w:rPr>
                <w:t xml:space="preserve"> </w:t>
              </w:r>
              <w:r>
                <w:rPr>
                  <w:rFonts w:eastAsia="Calibri"/>
                </w:rPr>
                <w:t>Subject</w:t>
              </w:r>
              <w:r w:rsidRPr="003F739E">
                <w:rPr>
                  <w:rFonts w:eastAsia="Calibri"/>
                </w:rPr>
                <w:t>-related information from t</w:t>
              </w:r>
              <w:r>
                <w:rPr>
                  <w:rFonts w:eastAsia="Calibri"/>
                </w:rPr>
                <w:t>he template is accessible via t</w:t>
              </w:r>
              <w:r w:rsidRPr="003F739E">
                <w:rPr>
                  <w:rFonts w:eastAsia="Calibri"/>
                </w:rPr>
                <w:t xml:space="preserve">he </w:t>
              </w:r>
              <w:r w:rsidRPr="003F739E">
                <w:rPr>
                  <w:rFonts w:eastAsia="Calibri"/>
                  <w:b/>
                </w:rPr>
                <w:t>CIMS</w:t>
              </w:r>
              <w:r>
                <w:rPr>
                  <w:rFonts w:eastAsia="Calibri"/>
                  <w:b/>
                </w:rPr>
                <w:t xml:space="preserve"> </w:t>
              </w:r>
              <w:r w:rsidRPr="003F739E">
                <w:rPr>
                  <w:rFonts w:eastAsia="Calibri"/>
                  <w:b/>
                </w:rPr>
                <w:t>&gt;</w:t>
              </w:r>
              <w:r>
                <w:rPr>
                  <w:rFonts w:eastAsia="Calibri"/>
                  <w:b/>
                </w:rPr>
                <w:t xml:space="preserve"> </w:t>
              </w:r>
              <w:r w:rsidRPr="003F739E">
                <w:rPr>
                  <w:rFonts w:eastAsia="Calibri"/>
                  <w:b/>
                </w:rPr>
                <w:t>Subject Centric View</w:t>
              </w:r>
              <w:r w:rsidRPr="003F739E">
                <w:rPr>
                  <w:rFonts w:eastAsia="Calibri"/>
                </w:rPr>
                <w:t xml:space="preserve"> module. </w:t>
              </w:r>
            </w:moveTo>
          </w:p>
          <w:p w14:paraId="4FBE65C8" w14:textId="77777777" w:rsidR="00C602C7" w:rsidRPr="00875357" w:rsidDel="00EA428B" w:rsidRDefault="00C602C7" w:rsidP="00C602C7">
            <w:pPr>
              <w:numPr>
                <w:ilvl w:val="0"/>
                <w:numId w:val="255"/>
              </w:numPr>
              <w:spacing w:after="200" w:line="276" w:lineRule="auto"/>
              <w:ind w:left="720"/>
              <w:rPr>
                <w:del w:id="4825" w:author="Sayali Dev" w:date="2018-02-20T12:12:00Z"/>
                <w:moveTo w:id="4826" w:author="Sayali Dev" w:date="2018-02-20T12:10:00Z"/>
                <w:rFonts w:eastAsia="Calibri"/>
              </w:rPr>
            </w:pPr>
            <w:moveTo w:id="4827" w:author="Sayali Dev" w:date="2018-02-20T12:10:00Z">
              <w:r w:rsidRPr="003F739E">
                <w:rPr>
                  <w:rFonts w:eastAsia="Calibri"/>
                </w:rPr>
                <w:t xml:space="preserve">Shipment and </w:t>
              </w:r>
              <w:r>
                <w:rPr>
                  <w:rFonts w:eastAsia="Calibri"/>
                </w:rPr>
                <w:t>biospecimen</w:t>
              </w:r>
              <w:r w:rsidRPr="003F739E">
                <w:rPr>
                  <w:rFonts w:eastAsia="Calibri"/>
                </w:rPr>
                <w:t>s are immediately available for all searches and processing</w:t>
              </w:r>
              <w:r>
                <w:rPr>
                  <w:rFonts w:eastAsia="Calibri"/>
                </w:rPr>
                <w:t>.</w:t>
              </w:r>
            </w:moveTo>
          </w:p>
          <w:moveToRangeEnd w:id="4817"/>
          <w:p w14:paraId="28958EF7" w14:textId="77777777" w:rsidR="00572090" w:rsidRPr="00EA428B" w:rsidRDefault="00572090">
            <w:pPr>
              <w:numPr>
                <w:ilvl w:val="0"/>
                <w:numId w:val="255"/>
              </w:numPr>
              <w:spacing w:after="200" w:line="276" w:lineRule="auto"/>
              <w:ind w:left="720"/>
              <w:rPr>
                <w:ins w:id="4828" w:author="Sayali Dev" w:date="2018-02-20T12:05:00Z"/>
                <w:b/>
              </w:rPr>
              <w:pPrChange w:id="4829" w:author="Sayali Dev" w:date="2018-02-20T12:12:00Z">
                <w:pPr/>
              </w:pPrChange>
            </w:pPr>
          </w:p>
        </w:tc>
      </w:tr>
      <w:tr w:rsidR="00572090" w14:paraId="2785A89C" w14:textId="1C89F720" w:rsidTr="00572090">
        <w:trPr>
          <w:trHeight w:val="268"/>
          <w:ins w:id="4830" w:author="Sayali Dev" w:date="2018-02-20T12:04:00Z"/>
          <w:trPrChange w:id="4831" w:author="Sayali Dev" w:date="2018-02-20T12:07:00Z">
            <w:trPr>
              <w:gridAfter w:val="0"/>
            </w:trPr>
          </w:trPrChange>
        </w:trPr>
        <w:tc>
          <w:tcPr>
            <w:tcW w:w="3723" w:type="dxa"/>
            <w:tcPrChange w:id="4832" w:author="Sayali Dev" w:date="2018-02-20T12:07:00Z">
              <w:tcPr>
                <w:tcW w:w="2933" w:type="dxa"/>
              </w:tcPr>
            </w:tcPrChange>
          </w:tcPr>
          <w:p w14:paraId="0128AD75" w14:textId="77777777" w:rsidR="00EA428B" w:rsidRDefault="00EA428B" w:rsidP="00C9791D">
            <w:pPr>
              <w:rPr>
                <w:ins w:id="4833" w:author="Sayali Dev" w:date="2018-02-20T12:10:00Z"/>
                <w:b/>
              </w:rPr>
            </w:pPr>
            <w:ins w:id="4834" w:author="Sayali Dev" w:date="2018-02-20T12:10:00Z">
              <w:r w:rsidRPr="00DD1B89">
                <w:rPr>
                  <w:b/>
                </w:rPr>
                <w:lastRenderedPageBreak/>
                <w:t xml:space="preserve">Redistribution Shipment </w:t>
              </w:r>
            </w:ins>
          </w:p>
          <w:p w14:paraId="706EA46E" w14:textId="6F7F4937" w:rsidR="00572090" w:rsidRDefault="00EA428B" w:rsidP="00C9791D">
            <w:pPr>
              <w:rPr>
                <w:ins w:id="4835" w:author="Sayali Dev" w:date="2018-02-20T12:04:00Z"/>
                <w:b/>
              </w:rPr>
            </w:pPr>
            <w:ins w:id="4836" w:author="Sayali Dev" w:date="2018-02-20T12:10:00Z">
              <w:r>
                <w:rPr>
                  <w:b/>
                </w:rPr>
                <w:t>between Biobank</w:t>
              </w:r>
              <w:r w:rsidRPr="00DD1B89">
                <w:rPr>
                  <w:b/>
                </w:rPr>
                <w:t xml:space="preserve"> </w:t>
              </w:r>
              <w:r>
                <w:rPr>
                  <w:b/>
                </w:rPr>
                <w:t>t</w:t>
              </w:r>
              <w:r w:rsidRPr="00DD1B89">
                <w:rPr>
                  <w:b/>
                </w:rPr>
                <w:t>emplate</w:t>
              </w:r>
            </w:ins>
          </w:p>
        </w:tc>
        <w:tc>
          <w:tcPr>
            <w:tcW w:w="3112" w:type="dxa"/>
            <w:tcPrChange w:id="4837" w:author="Sayali Dev" w:date="2018-02-20T12:07:00Z">
              <w:tcPr>
                <w:tcW w:w="2913" w:type="dxa"/>
                <w:gridSpan w:val="2"/>
              </w:tcPr>
            </w:tcPrChange>
          </w:tcPr>
          <w:p w14:paraId="5FA712B6" w14:textId="77777777" w:rsidR="00572090" w:rsidRDefault="00572090" w:rsidP="00C9791D">
            <w:pPr>
              <w:rPr>
                <w:ins w:id="4838" w:author="Sayali Dev" w:date="2018-02-20T12:04:00Z"/>
                <w:b/>
              </w:rPr>
            </w:pPr>
          </w:p>
        </w:tc>
        <w:tc>
          <w:tcPr>
            <w:tcW w:w="3960" w:type="dxa"/>
            <w:tcPrChange w:id="4839" w:author="Sayali Dev" w:date="2018-02-20T12:07:00Z">
              <w:tcPr>
                <w:tcW w:w="2382" w:type="dxa"/>
                <w:gridSpan w:val="2"/>
              </w:tcPr>
            </w:tcPrChange>
          </w:tcPr>
          <w:p w14:paraId="33BB8F51" w14:textId="77777777" w:rsidR="00EA428B" w:rsidRDefault="00EA428B" w:rsidP="00EA428B">
            <w:pPr>
              <w:numPr>
                <w:ilvl w:val="0"/>
                <w:numId w:val="256"/>
              </w:numPr>
              <w:ind w:left="720" w:hanging="360"/>
              <w:rPr>
                <w:moveTo w:id="4840" w:author="Sayali Dev" w:date="2018-02-20T12:10:00Z"/>
              </w:rPr>
            </w:pPr>
            <w:moveToRangeStart w:id="4841" w:author="Sayali Dev" w:date="2018-02-20T12:10:00Z" w:name="move506891977"/>
            <w:moveTo w:id="4842" w:author="Sayali Dev" w:date="2018-02-20T12:10:00Z">
              <w:r>
                <w:t xml:space="preserve">The shipment is added with a Shipment Status of “Distribution Completed”. The Shipment Identifier is preceded with an “R” to designate it as a redistribution shipment. </w:t>
              </w:r>
              <w:r>
                <w:br/>
              </w:r>
            </w:moveTo>
          </w:p>
          <w:p w14:paraId="3D75F690" w14:textId="77777777" w:rsidR="00EA428B" w:rsidRDefault="00EA428B" w:rsidP="00EA428B">
            <w:pPr>
              <w:numPr>
                <w:ilvl w:val="0"/>
                <w:numId w:val="256"/>
              </w:numPr>
              <w:ind w:left="720" w:hanging="360"/>
              <w:rPr>
                <w:moveTo w:id="4843" w:author="Sayali Dev" w:date="2018-02-20T12:10:00Z"/>
              </w:rPr>
            </w:pPr>
            <w:moveTo w:id="4844" w:author="Sayali Dev" w:date="2018-02-20T12:10:00Z">
              <w:r>
                <w:t xml:space="preserve">Shipment information from template is accessible via the </w:t>
              </w:r>
              <w:r w:rsidRPr="00862DEF">
                <w:t xml:space="preserve">BMS &gt; Shipments </w:t>
              </w:r>
              <w:r>
                <w:t>module.</w:t>
              </w:r>
              <w:r>
                <w:br/>
              </w:r>
            </w:moveTo>
          </w:p>
          <w:p w14:paraId="4DFEF0FF" w14:textId="77777777" w:rsidR="00EA428B" w:rsidRDefault="00EA428B">
            <w:pPr>
              <w:numPr>
                <w:ilvl w:val="0"/>
                <w:numId w:val="256"/>
              </w:numPr>
              <w:tabs>
                <w:tab w:val="left" w:pos="720"/>
              </w:tabs>
              <w:ind w:left="720" w:hanging="360"/>
              <w:rPr>
                <w:ins w:id="4845" w:author="Sayali Dev" w:date="2018-02-20T12:13:00Z"/>
              </w:rPr>
              <w:pPrChange w:id="4846" w:author="Sayali Dev" w:date="2018-02-20T12:13:00Z">
                <w:pPr/>
              </w:pPrChange>
            </w:pPr>
            <w:moveTo w:id="4847" w:author="Sayali Dev" w:date="2018-02-20T12:10:00Z">
              <w:r>
                <w:t xml:space="preserve">The biospecimens are checked in with a Sample </w:t>
              </w:r>
              <w:r>
                <w:lastRenderedPageBreak/>
                <w:t xml:space="preserve">Status of “In Inventory” and information from template is accessible via the </w:t>
              </w:r>
              <w:r w:rsidRPr="00B440B9">
                <w:rPr>
                  <w:b/>
                </w:rPr>
                <w:t>BMS</w:t>
              </w:r>
              <w:r>
                <w:rPr>
                  <w:b/>
                </w:rPr>
                <w:t xml:space="preserve"> </w:t>
              </w:r>
              <w:r w:rsidRPr="00B440B9">
                <w:rPr>
                  <w:b/>
                </w:rPr>
                <w:t>&gt;</w:t>
              </w:r>
              <w:r>
                <w:rPr>
                  <w:b/>
                </w:rPr>
                <w:t xml:space="preserve"> </w:t>
              </w:r>
              <w:r w:rsidRPr="00B440B9">
                <w:rPr>
                  <w:b/>
                </w:rPr>
                <w:t>Inventory</w:t>
              </w:r>
              <w:r>
                <w:t xml:space="preserve"> module. </w:t>
              </w:r>
            </w:moveTo>
          </w:p>
          <w:p w14:paraId="7180BE83" w14:textId="5F07EC3E" w:rsidR="00EA428B" w:rsidDel="00EA428B" w:rsidRDefault="00EA428B" w:rsidP="00EA428B">
            <w:pPr>
              <w:numPr>
                <w:ilvl w:val="0"/>
                <w:numId w:val="256"/>
              </w:numPr>
              <w:tabs>
                <w:tab w:val="left" w:pos="720"/>
              </w:tabs>
              <w:ind w:left="720" w:hanging="360"/>
              <w:rPr>
                <w:del w:id="4848" w:author="Sayali Dev" w:date="2018-02-20T12:13:00Z"/>
                <w:moveTo w:id="4849" w:author="Sayali Dev" w:date="2018-02-20T12:10:00Z"/>
              </w:rPr>
            </w:pPr>
            <w:moveTo w:id="4850" w:author="Sayali Dev" w:date="2018-02-20T12:10:00Z">
              <w:del w:id="4851" w:author="Sayali Dev" w:date="2018-02-20T12:13:00Z">
                <w:r w:rsidDel="00EA428B">
                  <w:br/>
                </w:r>
              </w:del>
            </w:moveTo>
          </w:p>
          <w:p w14:paraId="73DA5A51" w14:textId="4BBB2881" w:rsidR="00572090" w:rsidRPr="00EA428B" w:rsidRDefault="00EA428B">
            <w:pPr>
              <w:numPr>
                <w:ilvl w:val="0"/>
                <w:numId w:val="256"/>
              </w:numPr>
              <w:tabs>
                <w:tab w:val="left" w:pos="720"/>
              </w:tabs>
              <w:ind w:left="720" w:hanging="360"/>
              <w:rPr>
                <w:ins w:id="4852" w:author="Sayali Dev" w:date="2018-02-20T12:05:00Z"/>
                <w:rPrChange w:id="4853" w:author="Sayali Dev" w:date="2018-02-20T12:13:00Z">
                  <w:rPr>
                    <w:ins w:id="4854" w:author="Sayali Dev" w:date="2018-02-20T12:05:00Z"/>
                    <w:b/>
                  </w:rPr>
                </w:rPrChange>
              </w:rPr>
              <w:pPrChange w:id="4855" w:author="Sayali Dev" w:date="2018-02-20T12:13:00Z">
                <w:pPr/>
              </w:pPrChange>
            </w:pPr>
            <w:moveTo w:id="4856" w:author="Sayali Dev" w:date="2018-02-20T12:10:00Z">
              <w:r>
                <w:t>Shipment and biospecimens are immediately available for all searches and processing.</w:t>
              </w:r>
            </w:moveTo>
            <w:moveToRangeEnd w:id="4841"/>
          </w:p>
        </w:tc>
      </w:tr>
      <w:tr w:rsidR="00572090" w14:paraId="5E2251BC" w14:textId="7EBD3A45" w:rsidTr="00572090">
        <w:trPr>
          <w:trHeight w:val="252"/>
          <w:ins w:id="4857" w:author="Sayali Dev" w:date="2018-02-20T12:04:00Z"/>
          <w:trPrChange w:id="4858" w:author="Sayali Dev" w:date="2018-02-20T12:07:00Z">
            <w:trPr>
              <w:gridAfter w:val="0"/>
            </w:trPr>
          </w:trPrChange>
        </w:trPr>
        <w:tc>
          <w:tcPr>
            <w:tcW w:w="3723" w:type="dxa"/>
            <w:tcPrChange w:id="4859" w:author="Sayali Dev" w:date="2018-02-20T12:07:00Z">
              <w:tcPr>
                <w:tcW w:w="2933" w:type="dxa"/>
              </w:tcPr>
            </w:tcPrChange>
          </w:tcPr>
          <w:p w14:paraId="4DA23001" w14:textId="7EB626D9" w:rsidR="00572090" w:rsidRDefault="00EA428B" w:rsidP="00C9791D">
            <w:pPr>
              <w:rPr>
                <w:ins w:id="4860" w:author="Sayali Dev" w:date="2018-02-20T12:04:00Z"/>
                <w:b/>
              </w:rPr>
            </w:pPr>
            <w:ins w:id="4861" w:author="Sayali Dev" w:date="2018-02-20T12:11:00Z">
              <w:r w:rsidRPr="00AF79B6">
                <w:rPr>
                  <w:b/>
                </w:rPr>
                <w:lastRenderedPageBreak/>
                <w:t xml:space="preserve">Forms </w:t>
              </w:r>
              <w:r>
                <w:rPr>
                  <w:b/>
                </w:rPr>
                <w:t>t</w:t>
              </w:r>
              <w:r w:rsidRPr="00AF79B6">
                <w:rPr>
                  <w:b/>
                </w:rPr>
                <w:t>emplate</w:t>
              </w:r>
            </w:ins>
          </w:p>
        </w:tc>
        <w:tc>
          <w:tcPr>
            <w:tcW w:w="3112" w:type="dxa"/>
            <w:tcPrChange w:id="4862" w:author="Sayali Dev" w:date="2018-02-20T12:07:00Z">
              <w:tcPr>
                <w:tcW w:w="2913" w:type="dxa"/>
                <w:gridSpan w:val="2"/>
              </w:tcPr>
            </w:tcPrChange>
          </w:tcPr>
          <w:p w14:paraId="3CF73327" w14:textId="023568BD" w:rsidR="00EA428B" w:rsidRDefault="00EA428B" w:rsidP="00EA428B">
            <w:pPr>
              <w:rPr>
                <w:ins w:id="4863" w:author="Sayali Dev" w:date="2018-02-20T12:11:00Z"/>
              </w:rPr>
            </w:pPr>
            <w:ins w:id="4864" w:author="Sayali Dev" w:date="2018-02-20T12:11:00Z">
              <w:r>
                <w:t>To complete Specimen Collection or LIMS processing forms in bulk.</w:t>
              </w:r>
            </w:ins>
          </w:p>
          <w:p w14:paraId="62186D34" w14:textId="77777777" w:rsidR="00572090" w:rsidRDefault="00572090" w:rsidP="00C9791D">
            <w:pPr>
              <w:rPr>
                <w:ins w:id="4865" w:author="Sayali Dev" w:date="2018-02-20T12:04:00Z"/>
                <w:b/>
              </w:rPr>
            </w:pPr>
          </w:p>
        </w:tc>
        <w:tc>
          <w:tcPr>
            <w:tcW w:w="3960" w:type="dxa"/>
            <w:tcPrChange w:id="4866" w:author="Sayali Dev" w:date="2018-02-20T12:07:00Z">
              <w:tcPr>
                <w:tcW w:w="2382" w:type="dxa"/>
                <w:gridSpan w:val="2"/>
              </w:tcPr>
            </w:tcPrChange>
          </w:tcPr>
          <w:p w14:paraId="63987FF3" w14:textId="4925BD3E" w:rsidR="00EA428B" w:rsidDel="00EA428B" w:rsidRDefault="00EA428B" w:rsidP="00EA428B">
            <w:pPr>
              <w:rPr>
                <w:del w:id="4867" w:author="Sayali Dev" w:date="2018-02-20T12:12:00Z"/>
                <w:moveTo w:id="4868" w:author="Sayali Dev" w:date="2018-02-20T12:12:00Z"/>
              </w:rPr>
            </w:pPr>
            <w:moveToRangeStart w:id="4869" w:author="Sayali Dev" w:date="2018-02-20T12:12:00Z" w:name="move506892056"/>
            <w:moveTo w:id="4870" w:author="Sayali Dev" w:date="2018-02-20T12:12:00Z">
              <w:del w:id="4871" w:author="Sayali Dev" w:date="2018-02-20T12:12:00Z">
                <w:r w:rsidDel="00EA428B">
                  <w:delText xml:space="preserve">Once the template is created and uploaded in the </w:delText>
                </w:r>
                <w:r w:rsidRPr="00B440B9" w:rsidDel="00EA428B">
                  <w:rPr>
                    <w:b/>
                  </w:rPr>
                  <w:delText>IAMS</w:delText>
                </w:r>
                <w:r w:rsidDel="00EA428B">
                  <w:rPr>
                    <w:b/>
                  </w:rPr>
                  <w:delText xml:space="preserve"> </w:delText>
                </w:r>
                <w:r w:rsidRPr="00B440B9" w:rsidDel="00EA428B">
                  <w:rPr>
                    <w:b/>
                  </w:rPr>
                  <w:delText>&gt;</w:delText>
                </w:r>
                <w:r w:rsidDel="00EA428B">
                  <w:rPr>
                    <w:b/>
                  </w:rPr>
                  <w:delText xml:space="preserve"> </w:delText>
                </w:r>
                <w:r w:rsidRPr="00B440B9" w:rsidDel="00EA428B">
                  <w:rPr>
                    <w:b/>
                  </w:rPr>
                  <w:delText>Import Data</w:delText>
                </w:r>
                <w:r w:rsidDel="00EA428B">
                  <w:delText xml:space="preserve"> module:</w:delText>
                </w:r>
              </w:del>
            </w:moveTo>
          </w:p>
          <w:p w14:paraId="6C716B89" w14:textId="77777777" w:rsidR="00EA428B" w:rsidRDefault="00EA428B" w:rsidP="00EA428B">
            <w:pPr>
              <w:rPr>
                <w:moveTo w:id="4872" w:author="Sayali Dev" w:date="2018-02-20T12:12:00Z"/>
              </w:rPr>
            </w:pPr>
          </w:p>
          <w:p w14:paraId="563753F0" w14:textId="77777777" w:rsidR="00EA428B" w:rsidRDefault="00EA428B" w:rsidP="00EA428B">
            <w:pPr>
              <w:numPr>
                <w:ilvl w:val="0"/>
                <w:numId w:val="277"/>
              </w:numPr>
              <w:rPr>
                <w:moveTo w:id="4873" w:author="Sayali Dev" w:date="2018-02-20T12:12:00Z"/>
              </w:rPr>
            </w:pPr>
            <w:moveTo w:id="4874" w:author="Sayali Dev" w:date="2018-02-20T12:12:00Z">
              <w:r>
                <w:t>The form associated with the specified subject, kit or LIMS workflow is completed with the information from the template. The form status is set to “Data Entry Completed”.</w:t>
              </w:r>
              <w:r>
                <w:br/>
              </w:r>
            </w:moveTo>
          </w:p>
          <w:p w14:paraId="306CD3AE" w14:textId="1DC3DD2B" w:rsidR="00EA428B" w:rsidRDefault="00EA428B">
            <w:pPr>
              <w:numPr>
                <w:ilvl w:val="0"/>
                <w:numId w:val="277"/>
              </w:numPr>
              <w:rPr>
                <w:moveTo w:id="4875" w:author="Sayali Dev" w:date="2018-02-20T12:12:00Z"/>
              </w:rPr>
            </w:pPr>
            <w:moveTo w:id="4876" w:author="Sayali Dev" w:date="2018-02-20T12:12:00Z">
              <w:r>
                <w:t xml:space="preserve">The completed form is immediately available for viewing and approving. Consent and Specimen Collection Forms are accessible via the </w:t>
              </w:r>
              <w:r w:rsidRPr="00430153">
                <w:rPr>
                  <w:b/>
                </w:rPr>
                <w:t>CIMS</w:t>
              </w:r>
              <w:r>
                <w:rPr>
                  <w:b/>
                </w:rPr>
                <w:t xml:space="preserve"> </w:t>
              </w:r>
              <w:r w:rsidRPr="00430153">
                <w:rPr>
                  <w:b/>
                </w:rPr>
                <w:t>&gt;</w:t>
              </w:r>
              <w:r>
                <w:rPr>
                  <w:b/>
                </w:rPr>
                <w:t xml:space="preserve"> </w:t>
              </w:r>
              <w:r w:rsidRPr="00430153">
                <w:rPr>
                  <w:b/>
                </w:rPr>
                <w:t>Subject Centric</w:t>
              </w:r>
              <w:r>
                <w:t xml:space="preserve"> </w:t>
              </w:r>
              <w:r w:rsidRPr="00430153">
                <w:rPr>
                  <w:b/>
                </w:rPr>
                <w:t>View</w:t>
              </w:r>
              <w:r>
                <w:rPr>
                  <w:b/>
                </w:rPr>
                <w:t xml:space="preserve">. </w:t>
              </w:r>
              <w:r w:rsidRPr="002A1E41">
                <w:t>Sam</w:t>
              </w:r>
              <w:r w:rsidRPr="00A053CD">
                <w:t>ple Process</w:t>
              </w:r>
              <w:r>
                <w:t>i</w:t>
              </w:r>
              <w:r w:rsidRPr="00A053CD">
                <w:t>ng forms are access</w:t>
              </w:r>
              <w:r>
                <w:t>ible</w:t>
              </w:r>
              <w:r w:rsidRPr="002A1E41">
                <w:t xml:space="preserve"> via the</w:t>
              </w:r>
              <w:r>
                <w:rPr>
                  <w:b/>
                </w:rPr>
                <w:t xml:space="preserve"> </w:t>
              </w:r>
              <w:r w:rsidRPr="00430153">
                <w:rPr>
                  <w:b/>
                </w:rPr>
                <w:t>LIMS</w:t>
              </w:r>
              <w:r>
                <w:rPr>
                  <w:b/>
                </w:rPr>
                <w:t xml:space="preserve"> </w:t>
              </w:r>
              <w:r w:rsidRPr="00430153">
                <w:rPr>
                  <w:b/>
                </w:rPr>
                <w:t>&gt;</w:t>
              </w:r>
              <w:r>
                <w:rPr>
                  <w:b/>
                </w:rPr>
                <w:t xml:space="preserve"> </w:t>
              </w:r>
              <w:r w:rsidRPr="00430153">
                <w:rPr>
                  <w:b/>
                </w:rPr>
                <w:t>Workflows</w:t>
              </w:r>
              <w:r>
                <w:t xml:space="preserve"> modules</w:t>
              </w:r>
              <w:del w:id="4877" w:author="Sayali Dev" w:date="2018-02-20T16:18:00Z">
                <w:r w:rsidDel="00905858">
                  <w:delText>.</w:delText>
                </w:r>
              </w:del>
            </w:moveTo>
          </w:p>
          <w:p w14:paraId="35470B05" w14:textId="77777777" w:rsidR="00EA428B" w:rsidRDefault="00EA428B" w:rsidP="00EA428B">
            <w:pPr>
              <w:rPr>
                <w:moveTo w:id="4878" w:author="Sayali Dev" w:date="2018-02-20T12:12:00Z"/>
              </w:rPr>
            </w:pPr>
            <w:moveTo w:id="4879" w:author="Sayali Dev" w:date="2018-02-20T12:12:00Z">
              <w:r w:rsidRPr="006C0AEB">
                <w:rPr>
                  <w:b/>
                </w:rPr>
                <w:t>Note</w:t>
              </w:r>
              <w:r>
                <w:t>: This template cannot be currently used to upload PHI data.</w:t>
              </w:r>
            </w:moveTo>
          </w:p>
          <w:p w14:paraId="017E9CDB" w14:textId="77777777" w:rsidR="00EA428B" w:rsidRPr="00AF79B6" w:rsidRDefault="00EA428B" w:rsidP="00EA428B">
            <w:pPr>
              <w:rPr>
                <w:moveTo w:id="4880" w:author="Sayali Dev" w:date="2018-02-20T12:12:00Z"/>
              </w:rPr>
            </w:pPr>
          </w:p>
          <w:moveToRangeEnd w:id="4869"/>
          <w:p w14:paraId="3C71654C" w14:textId="77777777" w:rsidR="00572090" w:rsidRDefault="00572090" w:rsidP="00C9791D">
            <w:pPr>
              <w:rPr>
                <w:ins w:id="4881" w:author="Sayali Dev" w:date="2018-02-20T12:05:00Z"/>
                <w:b/>
              </w:rPr>
            </w:pPr>
          </w:p>
        </w:tc>
      </w:tr>
      <w:tr w:rsidR="001C4854" w14:paraId="337536AA" w14:textId="77777777" w:rsidTr="00572090">
        <w:trPr>
          <w:trHeight w:val="252"/>
          <w:ins w:id="4882" w:author="Sayali Dev" w:date="2018-02-20T12:15:00Z"/>
        </w:trPr>
        <w:tc>
          <w:tcPr>
            <w:tcW w:w="3723" w:type="dxa"/>
          </w:tcPr>
          <w:p w14:paraId="44FCBD03" w14:textId="08F2A304" w:rsidR="001C4854" w:rsidRPr="00AF79B6" w:rsidRDefault="001C4854" w:rsidP="00C9791D">
            <w:pPr>
              <w:rPr>
                <w:ins w:id="4883" w:author="Sayali Dev" w:date="2018-02-20T12:15:00Z"/>
                <w:b/>
              </w:rPr>
            </w:pPr>
            <w:ins w:id="4884" w:author="Sayali Dev" w:date="2018-02-20T12:15:00Z">
              <w:r>
                <w:rPr>
                  <w:b/>
                </w:rPr>
                <w:t>LIMS Workflow Upload t</w:t>
              </w:r>
              <w:r w:rsidRPr="00AF79B6">
                <w:rPr>
                  <w:b/>
                </w:rPr>
                <w:t>emplate</w:t>
              </w:r>
            </w:ins>
          </w:p>
        </w:tc>
        <w:tc>
          <w:tcPr>
            <w:tcW w:w="3112" w:type="dxa"/>
          </w:tcPr>
          <w:p w14:paraId="2EEBF75B" w14:textId="26E938CD" w:rsidR="001C4854" w:rsidRDefault="001C4854" w:rsidP="00EA428B">
            <w:pPr>
              <w:rPr>
                <w:ins w:id="4885" w:author="Sayali Dev" w:date="2018-02-20T12:15:00Z"/>
              </w:rPr>
            </w:pPr>
            <w:ins w:id="4886" w:author="Sayali Dev" w:date="2018-02-20T12:15:00Z">
              <w:r>
                <w:t>To create LIMS Aliquot, Derivative, Pooling and Generic Experiment processing workflows in bulk.</w:t>
              </w:r>
              <w:r>
                <w:br/>
              </w:r>
            </w:ins>
          </w:p>
        </w:tc>
        <w:tc>
          <w:tcPr>
            <w:tcW w:w="3960" w:type="dxa"/>
          </w:tcPr>
          <w:p w14:paraId="1BCC28E0" w14:textId="77777777" w:rsidR="001C4854" w:rsidRDefault="001C4854">
            <w:pPr>
              <w:rPr>
                <w:moveTo w:id="4887" w:author="Sayali Dev" w:date="2018-02-20T12:15:00Z"/>
              </w:rPr>
            </w:pPr>
            <w:moveToRangeStart w:id="4888" w:author="Sayali Dev" w:date="2018-02-20T12:15:00Z" w:name="move506892269"/>
          </w:p>
          <w:p w14:paraId="0248EC53" w14:textId="77777777" w:rsidR="001C4854" w:rsidRPr="003F739E" w:rsidRDefault="001C4854">
            <w:pPr>
              <w:numPr>
                <w:ilvl w:val="0"/>
                <w:numId w:val="255"/>
              </w:numPr>
              <w:spacing w:after="200" w:line="276" w:lineRule="auto"/>
              <w:ind w:left="360"/>
              <w:rPr>
                <w:moveTo w:id="4889" w:author="Sayali Dev" w:date="2018-02-20T12:15:00Z"/>
                <w:rFonts w:eastAsia="Calibri"/>
              </w:rPr>
              <w:pPrChange w:id="4890" w:author="Sayali Dev" w:date="2018-02-20T16:19:00Z">
                <w:pPr>
                  <w:numPr>
                    <w:numId w:val="255"/>
                  </w:numPr>
                  <w:spacing w:after="200" w:line="276" w:lineRule="auto"/>
                  <w:ind w:left="720" w:hanging="360"/>
                </w:pPr>
              </w:pPrChange>
            </w:pPr>
            <w:moveTo w:id="4891" w:author="Sayali Dev" w:date="2018-02-20T12:15:00Z">
              <w:r>
                <w:t xml:space="preserve">The workflow record is added with a status of “Completed”, and the workflow information </w:t>
              </w:r>
              <w:r w:rsidRPr="003F739E">
                <w:rPr>
                  <w:rFonts w:eastAsia="Calibri"/>
                </w:rPr>
                <w:t xml:space="preserve">from </w:t>
              </w:r>
              <w:r>
                <w:rPr>
                  <w:rFonts w:eastAsia="Calibri"/>
                </w:rPr>
                <w:t xml:space="preserve">the </w:t>
              </w:r>
              <w:r w:rsidRPr="003F739E">
                <w:rPr>
                  <w:rFonts w:eastAsia="Calibri"/>
                </w:rPr>
                <w:t xml:space="preserve">template is accessible via </w:t>
              </w:r>
              <w:r w:rsidRPr="00AF79B6">
                <w:rPr>
                  <w:rFonts w:eastAsia="Calibri"/>
                  <w:b/>
                </w:rPr>
                <w:t>LI</w:t>
              </w:r>
              <w:r>
                <w:rPr>
                  <w:rFonts w:eastAsia="Calibri"/>
                  <w:b/>
                </w:rPr>
                <w:t>MS &gt; Workflow</w:t>
              </w:r>
              <w:r w:rsidRPr="003F739E">
                <w:rPr>
                  <w:rFonts w:eastAsia="Calibri"/>
                  <w:b/>
                </w:rPr>
                <w:t xml:space="preserve"> </w:t>
              </w:r>
              <w:r w:rsidRPr="003F739E">
                <w:rPr>
                  <w:rFonts w:eastAsia="Calibri"/>
                </w:rPr>
                <w:t xml:space="preserve">module. </w:t>
              </w:r>
            </w:moveTo>
          </w:p>
          <w:p w14:paraId="429EE28D" w14:textId="77777777" w:rsidR="001C4854" w:rsidRDefault="001C4854">
            <w:pPr>
              <w:numPr>
                <w:ilvl w:val="0"/>
                <w:numId w:val="274"/>
              </w:numPr>
              <w:ind w:left="360"/>
              <w:rPr>
                <w:moveTo w:id="4892" w:author="Sayali Dev" w:date="2018-02-20T12:15:00Z"/>
              </w:rPr>
              <w:pPrChange w:id="4893" w:author="Sayali Dev" w:date="2018-02-20T16:19:00Z">
                <w:pPr>
                  <w:numPr>
                    <w:numId w:val="274"/>
                  </w:numPr>
                  <w:ind w:left="720" w:hanging="360"/>
                </w:pPr>
              </w:pPrChange>
            </w:pPr>
            <w:moveTo w:id="4894" w:author="Sayali Dev" w:date="2018-02-20T12:15:00Z">
              <w:r>
                <w:t>New “child” biospecimens are created, as specified in the template. The  status of the “parent” and “child” biospecimens is set to “In Inventory”.</w:t>
              </w:r>
              <w:r>
                <w:br/>
              </w:r>
            </w:moveTo>
          </w:p>
          <w:p w14:paraId="6466101E" w14:textId="77777777" w:rsidR="001C4854" w:rsidRDefault="001C4854">
            <w:pPr>
              <w:numPr>
                <w:ilvl w:val="0"/>
                <w:numId w:val="274"/>
              </w:numPr>
              <w:ind w:left="360"/>
              <w:rPr>
                <w:moveTo w:id="4895" w:author="Sayali Dev" w:date="2018-02-20T12:15:00Z"/>
              </w:rPr>
              <w:pPrChange w:id="4896" w:author="Sayali Dev" w:date="2018-02-20T16:19:00Z">
                <w:pPr>
                  <w:numPr>
                    <w:numId w:val="274"/>
                  </w:numPr>
                  <w:ind w:left="720" w:hanging="360"/>
                </w:pPr>
              </w:pPrChange>
            </w:pPr>
            <w:moveTo w:id="4897" w:author="Sayali Dev" w:date="2018-02-20T12:15:00Z">
              <w:r>
                <w:t>Parent and child biospecimens are immediately available for all searches and processing.</w:t>
              </w:r>
              <w:r>
                <w:br/>
              </w:r>
            </w:moveTo>
          </w:p>
          <w:p w14:paraId="3A853806" w14:textId="77777777" w:rsidR="001C4854" w:rsidRDefault="001C4854">
            <w:pPr>
              <w:numPr>
                <w:ilvl w:val="0"/>
                <w:numId w:val="274"/>
              </w:numPr>
              <w:ind w:left="360"/>
              <w:rPr>
                <w:moveTo w:id="4898" w:author="Sayali Dev" w:date="2018-02-20T12:15:00Z"/>
              </w:rPr>
              <w:pPrChange w:id="4899" w:author="Sayali Dev" w:date="2018-02-20T16:19:00Z">
                <w:pPr>
                  <w:numPr>
                    <w:numId w:val="274"/>
                  </w:numPr>
                  <w:ind w:left="720" w:hanging="360"/>
                </w:pPr>
              </w:pPrChange>
            </w:pPr>
            <w:moveTo w:id="4900" w:author="Sayali Dev" w:date="2018-02-20T12:15:00Z">
              <w:r>
                <w:t>Any Sample Processing Forms associated with the workflow can be viewed or modified via the Processing Forms link in the workflow record.</w:t>
              </w:r>
            </w:moveTo>
          </w:p>
          <w:moveToRangeEnd w:id="4888"/>
          <w:p w14:paraId="2D7D1AAD" w14:textId="77777777" w:rsidR="001C4854" w:rsidDel="00EA428B" w:rsidRDefault="001C4854" w:rsidP="00EA428B">
            <w:pPr>
              <w:rPr>
                <w:ins w:id="4901" w:author="Sayali Dev" w:date="2018-02-20T12:15:00Z"/>
              </w:rPr>
            </w:pPr>
          </w:p>
        </w:tc>
      </w:tr>
    </w:tbl>
    <w:p w14:paraId="49A9FEDF" w14:textId="3F072DE1" w:rsidR="00753D6D" w:rsidRPr="00DD1B89" w:rsidDel="00212FDD" w:rsidRDefault="00753D6D" w:rsidP="00753D6D">
      <w:pPr>
        <w:rPr>
          <w:del w:id="4902" w:author="Sayali Dev" w:date="2018-02-19T11:45:00Z"/>
          <w:b/>
        </w:rPr>
      </w:pPr>
      <w:del w:id="4903" w:author="Sayali Dev" w:date="2018-02-19T11:45:00Z">
        <w:r w:rsidDel="00212FDD">
          <w:rPr>
            <w:b/>
          </w:rPr>
          <w:lastRenderedPageBreak/>
          <w:delText>Process</w:delText>
        </w:r>
        <w:r w:rsidRPr="00DD1B89" w:rsidDel="00212FDD">
          <w:rPr>
            <w:b/>
          </w:rPr>
          <w:delText xml:space="preserve"> Template</w:delText>
        </w:r>
      </w:del>
    </w:p>
    <w:p w14:paraId="14EA349B" w14:textId="2916FE77" w:rsidR="00C9791D" w:rsidRPr="00C9791D" w:rsidDel="00572090" w:rsidRDefault="00753D6D">
      <w:pPr>
        <w:rPr>
          <w:del w:id="4904" w:author="Sayali Dev" w:date="2018-02-20T12:06:00Z"/>
        </w:rPr>
      </w:pPr>
      <w:del w:id="4905" w:author="Sayali Dev" w:date="2018-02-19T11:45:00Z">
        <w:r w:rsidDel="00212FDD">
          <w:delText>You can use this standardized spreadsheet template to populate fields in the Laboratory Infor</w:delText>
        </w:r>
        <w:r w:rsidRPr="00C077E3" w:rsidDel="00212FDD">
          <w:delText>m</w:delText>
        </w:r>
        <w:r w:rsidDel="00212FDD">
          <w:delText>a</w:delText>
        </w:r>
        <w:r w:rsidRPr="00C077E3" w:rsidDel="00212FDD">
          <w:delText>tion Management System (</w:delText>
        </w:r>
        <w:r w:rsidRPr="00B440B9" w:rsidDel="00212FDD">
          <w:rPr>
            <w:b/>
          </w:rPr>
          <w:delText>LIMS</w:delText>
        </w:r>
        <w:r w:rsidRPr="00C077E3" w:rsidDel="00212FDD">
          <w:delText>)</w:delText>
        </w:r>
        <w:r w:rsidRPr="001D05F1" w:rsidDel="00212FDD">
          <w:rPr>
            <w:b/>
          </w:rPr>
          <w:delText xml:space="preserve"> </w:delText>
        </w:r>
        <w:r w:rsidDel="00212FDD">
          <w:delText>module when initiating sample processing workflows. Each type of sample processing workflow has a template spreadsheet of pre-defined variables.</w:delText>
        </w:r>
        <w:r w:rsidDel="00212FDD">
          <w:br/>
        </w:r>
        <w:r w:rsidDel="00212FDD">
          <w:br/>
          <w:delText xml:space="preserve">Once a sample processing template is completed, uploaded in the </w:delText>
        </w:r>
        <w:r w:rsidRPr="00B440B9" w:rsidDel="00212FDD">
          <w:rPr>
            <w:b/>
          </w:rPr>
          <w:delText>Import Data</w:delText>
        </w:r>
        <w:r w:rsidDel="00212FDD">
          <w:delText xml:space="preserve"> module and assigned in the Research Project Management System (</w:delText>
        </w:r>
        <w:r w:rsidRPr="00B440B9" w:rsidDel="00212FDD">
          <w:rPr>
            <w:b/>
          </w:rPr>
          <w:delText>RPMS</w:delText>
        </w:r>
        <w:r w:rsidDel="00212FDD">
          <w:delText xml:space="preserve">) module, the template can be used to auto-populate the </w:delText>
        </w:r>
        <w:r w:rsidRPr="00B440B9" w:rsidDel="00212FDD">
          <w:rPr>
            <w:b/>
          </w:rPr>
          <w:delText>LIMS Create Workflow</w:delText>
        </w:r>
        <w:r w:rsidDel="00212FDD">
          <w:delText xml:space="preserve"> screen fields with the pre-defined information from the template. </w:delText>
        </w:r>
      </w:del>
      <w:del w:id="4906" w:author="Sayali Dev" w:date="2018-02-19T12:10:00Z">
        <w:r w:rsidDel="00C10C4B">
          <w:br/>
        </w:r>
      </w:del>
      <w:del w:id="4907" w:author="Sayali Dev" w:date="2018-02-20T12:06:00Z">
        <w:r w:rsidDel="00572090">
          <w:br/>
        </w:r>
      </w:del>
      <w:del w:id="4908" w:author="Sayali Dev" w:date="2018-02-20T12:05:00Z">
        <w:r w:rsidR="00C9791D" w:rsidRPr="00DD1B89" w:rsidDel="00572090">
          <w:rPr>
            <w:b/>
          </w:rPr>
          <w:delText xml:space="preserve">Inventory Bulk </w:delText>
        </w:r>
        <w:r w:rsidR="00C9791D" w:rsidDel="00572090">
          <w:rPr>
            <w:b/>
          </w:rPr>
          <w:delText>Upload t</w:delText>
        </w:r>
        <w:r w:rsidR="00C9791D" w:rsidRPr="00DD1B89" w:rsidDel="00572090">
          <w:rPr>
            <w:b/>
          </w:rPr>
          <w:delText>empla</w:delText>
        </w:r>
        <w:r w:rsidR="00C9791D" w:rsidDel="00572090">
          <w:rPr>
            <w:b/>
          </w:rPr>
          <w:delText>te</w:delText>
        </w:r>
      </w:del>
    </w:p>
    <w:p w14:paraId="77F0CB90" w14:textId="0F7C93F8" w:rsidR="00C9791D" w:rsidRDefault="00C9791D">
      <w:del w:id="4909" w:author="Sayali Dev" w:date="2018-02-20T12:06:00Z">
        <w:r w:rsidDel="00572090">
          <w:delText>You can use this standardized spreadsheet template</w:delText>
        </w:r>
      </w:del>
      <w:del w:id="4910" w:author="Sayali Dev" w:date="2018-02-20T12:15:00Z">
        <w:r w:rsidDel="001C4854">
          <w:delText xml:space="preserve"> </w:delText>
        </w:r>
      </w:del>
      <w:del w:id="4911" w:author="Sayali Dev" w:date="2018-02-20T12:05:00Z">
        <w:r w:rsidDel="00572090">
          <w:delText xml:space="preserve">to add biospecimens in bulk to inventory. </w:delText>
        </w:r>
      </w:del>
      <w:del w:id="4912" w:author="Sayali Dev" w:date="2018-02-20T12:15:00Z">
        <w:r w:rsidDel="001C4854">
          <w:br/>
        </w:r>
      </w:del>
    </w:p>
    <w:p w14:paraId="75522591" w14:textId="3AA3C8F5" w:rsidR="00875357" w:rsidRDefault="00C9791D" w:rsidP="00C9791D">
      <w:del w:id="4913" w:author="Sayali Dev" w:date="2018-02-20T12:07:00Z">
        <w:r w:rsidDel="00BB1A4D">
          <w:delText xml:space="preserve">Once the spreadsheet is completed and uploaded in the </w:delText>
        </w:r>
        <w:r w:rsidRPr="00B440B9" w:rsidDel="00BB1A4D">
          <w:rPr>
            <w:b/>
          </w:rPr>
          <w:delText>IAMS</w:delText>
        </w:r>
        <w:r w:rsidDel="00BB1A4D">
          <w:rPr>
            <w:b/>
          </w:rPr>
          <w:delText xml:space="preserve"> </w:delText>
        </w:r>
        <w:r w:rsidRPr="00B440B9" w:rsidDel="00BB1A4D">
          <w:rPr>
            <w:b/>
          </w:rPr>
          <w:delText>&gt;</w:delText>
        </w:r>
        <w:r w:rsidDel="00BB1A4D">
          <w:rPr>
            <w:b/>
          </w:rPr>
          <w:delText xml:space="preserve"> </w:delText>
        </w:r>
        <w:r w:rsidRPr="00B440B9" w:rsidDel="00BB1A4D">
          <w:rPr>
            <w:b/>
          </w:rPr>
          <w:delText>Import Data</w:delText>
        </w:r>
        <w:r w:rsidDel="00BB1A4D">
          <w:delText xml:space="preserve"> module, the </w:delText>
        </w:r>
      </w:del>
      <w:del w:id="4914" w:author="Sayali Dev" w:date="2018-02-20T12:06:00Z">
        <w:r w:rsidDel="00572090">
          <w:delText xml:space="preserve">biospecimens are added to inventory and the information from the spreadsheet is viewable for each biospecimen in the </w:delText>
        </w:r>
        <w:r w:rsidRPr="00B440B9" w:rsidDel="00572090">
          <w:rPr>
            <w:b/>
          </w:rPr>
          <w:delText>BMS Inventory</w:delText>
        </w:r>
        <w:r w:rsidDel="00572090">
          <w:delText xml:space="preserve"> module.</w:delText>
        </w:r>
      </w:del>
    </w:p>
    <w:p w14:paraId="7DED53D6" w14:textId="0BFA8D46" w:rsidR="00C9791D" w:rsidDel="00875357" w:rsidRDefault="00C9791D">
      <w:pPr>
        <w:rPr>
          <w:del w:id="4915" w:author="Sayali Dev" w:date="2018-02-19T12:12:00Z"/>
        </w:rPr>
      </w:pPr>
      <w:del w:id="4916" w:author="Sayali Dev" w:date="2018-02-19T11:45:00Z">
        <w:r w:rsidDel="00212FDD">
          <w:br/>
        </w:r>
      </w:del>
    </w:p>
    <w:p w14:paraId="14B63BA5" w14:textId="4CD920AB" w:rsidR="00C9791D" w:rsidRPr="00875357" w:rsidDel="00BB1A4D" w:rsidRDefault="00C9791D">
      <w:pPr>
        <w:rPr>
          <w:del w:id="4917" w:author="Sayali Dev" w:date="2018-02-20T12:07:00Z"/>
          <w:b/>
          <w:rPrChange w:id="4918" w:author="Sayali Dev" w:date="2018-02-19T12:11:00Z">
            <w:rPr>
              <w:del w:id="4919" w:author="Sayali Dev" w:date="2018-02-20T12:07:00Z"/>
            </w:rPr>
          </w:rPrChange>
        </w:rPr>
      </w:pPr>
      <w:del w:id="4920" w:author="Sayali Dev" w:date="2018-02-20T12:07:00Z">
        <w:r w:rsidRPr="00875357" w:rsidDel="00BB1A4D">
          <w:rPr>
            <w:b/>
            <w:rPrChange w:id="4921" w:author="Sayali Dev" w:date="2018-02-19T12:11:00Z">
              <w:rPr/>
            </w:rPrChange>
          </w:rPr>
          <w:delText>Kit Creation / Shipment template</w:delText>
        </w:r>
      </w:del>
    </w:p>
    <w:p w14:paraId="2E1AE902" w14:textId="78573467" w:rsidR="00C9791D" w:rsidDel="00C602C7" w:rsidRDefault="00C9791D">
      <w:pPr>
        <w:rPr>
          <w:del w:id="4922" w:author="Sayali Dev" w:date="2018-02-20T12:09:00Z"/>
          <w:rFonts w:eastAsia="Calibri"/>
        </w:rPr>
        <w:pPrChange w:id="4923" w:author="Sayali Dev" w:date="2018-02-20T12:07:00Z">
          <w:pPr>
            <w:ind w:left="540" w:hanging="540"/>
          </w:pPr>
        </w:pPrChange>
      </w:pPr>
      <w:del w:id="4924" w:author="Sayali Dev" w:date="2018-02-20T12:09:00Z">
        <w:r w:rsidDel="00C602C7">
          <w:rPr>
            <w:rFonts w:eastAsia="Calibri"/>
          </w:rPr>
          <w:delText xml:space="preserve">You can use this standardized spreadsheet template </w:delText>
        </w:r>
      </w:del>
      <w:del w:id="4925" w:author="Sayali Dev" w:date="2018-02-20T12:08:00Z">
        <w:r w:rsidRPr="0074306A" w:rsidDel="00BB1A4D">
          <w:rPr>
            <w:rFonts w:eastAsia="Calibri"/>
          </w:rPr>
          <w:delText xml:space="preserve">to create </w:delText>
        </w:r>
        <w:r w:rsidDel="00BB1A4D">
          <w:rPr>
            <w:rFonts w:eastAsia="Calibri"/>
          </w:rPr>
          <w:delText xml:space="preserve">kits, and </w:delText>
        </w:r>
      </w:del>
      <w:del w:id="4926" w:author="Sayali Dev" w:date="2018-02-19T16:19:00Z">
        <w:r w:rsidDel="00FC7128">
          <w:rPr>
            <w:rFonts w:eastAsia="Calibri"/>
          </w:rPr>
          <w:delText>create</w:delText>
        </w:r>
      </w:del>
      <w:del w:id="4927" w:author="Sayali Dev" w:date="2018-02-20T12:08:00Z">
        <w:r w:rsidDel="00BB1A4D">
          <w:rPr>
            <w:rFonts w:eastAsia="Calibri"/>
          </w:rPr>
          <w:delText xml:space="preserve"> </w:delText>
        </w:r>
        <w:r w:rsidRPr="0074306A" w:rsidDel="00BB1A4D">
          <w:rPr>
            <w:rFonts w:eastAsia="Calibri"/>
          </w:rPr>
          <w:delText>and receive kit shipments</w:delText>
        </w:r>
        <w:r w:rsidDel="00BB1A4D">
          <w:rPr>
            <w:rFonts w:eastAsia="Calibri"/>
          </w:rPr>
          <w:delText>.</w:delText>
        </w:r>
      </w:del>
    </w:p>
    <w:p w14:paraId="5969B0D1" w14:textId="4A091F1C" w:rsidR="00C9791D" w:rsidDel="001C4854" w:rsidRDefault="00C9791D" w:rsidP="00C9791D">
      <w:pPr>
        <w:ind w:left="540" w:hanging="540"/>
        <w:rPr>
          <w:del w:id="4928" w:author="Sayali Dev" w:date="2018-02-20T12:16:00Z"/>
          <w:rFonts w:eastAsia="Calibri"/>
        </w:rPr>
      </w:pPr>
    </w:p>
    <w:p w14:paraId="46B11984" w14:textId="025CFBB2" w:rsidR="00C9791D" w:rsidRPr="0074306A" w:rsidDel="00C602C7" w:rsidRDefault="00C9791D" w:rsidP="00C9791D">
      <w:pPr>
        <w:ind w:left="540" w:hanging="540"/>
        <w:rPr>
          <w:del w:id="4929" w:author="Sayali Dev" w:date="2018-02-20T12:09:00Z"/>
          <w:rFonts w:eastAsia="Calibri"/>
        </w:rPr>
      </w:pPr>
      <w:del w:id="4930" w:author="Sayali Dev" w:date="2018-02-20T12:09:00Z">
        <w:r w:rsidRPr="0074306A" w:rsidDel="00C602C7">
          <w:rPr>
            <w:rFonts w:eastAsia="Calibri"/>
          </w:rPr>
          <w:delText xml:space="preserve">Once the template is created and uploaded in the </w:delText>
        </w:r>
        <w:r w:rsidRPr="0074306A" w:rsidDel="00C602C7">
          <w:rPr>
            <w:rFonts w:eastAsia="Calibri"/>
            <w:b/>
          </w:rPr>
          <w:delText>IAMS</w:delText>
        </w:r>
        <w:r w:rsidDel="00C602C7">
          <w:rPr>
            <w:rFonts w:eastAsia="Calibri"/>
            <w:b/>
          </w:rPr>
          <w:delText xml:space="preserve"> </w:delText>
        </w:r>
        <w:r w:rsidRPr="0074306A" w:rsidDel="00C602C7">
          <w:rPr>
            <w:rFonts w:eastAsia="Calibri"/>
            <w:b/>
          </w:rPr>
          <w:delText>&gt;</w:delText>
        </w:r>
        <w:r w:rsidDel="00C602C7">
          <w:rPr>
            <w:rFonts w:eastAsia="Calibri"/>
            <w:b/>
          </w:rPr>
          <w:delText xml:space="preserve"> </w:delText>
        </w:r>
        <w:r w:rsidRPr="0074306A" w:rsidDel="00C602C7">
          <w:rPr>
            <w:rFonts w:eastAsia="Calibri"/>
            <w:b/>
          </w:rPr>
          <w:delText>Import Data</w:delText>
        </w:r>
        <w:r w:rsidRPr="0074306A" w:rsidDel="00C602C7">
          <w:rPr>
            <w:rFonts w:eastAsia="Calibri"/>
          </w:rPr>
          <w:delText xml:space="preserve"> module: </w:delText>
        </w:r>
      </w:del>
    </w:p>
    <w:p w14:paraId="132CC3C2" w14:textId="2A44310B" w:rsidR="00C9791D" w:rsidDel="00BB1A4D" w:rsidRDefault="00C9791D" w:rsidP="00C9791D">
      <w:pPr>
        <w:numPr>
          <w:ilvl w:val="0"/>
          <w:numId w:val="254"/>
        </w:numPr>
        <w:tabs>
          <w:tab w:val="left" w:pos="720"/>
        </w:tabs>
        <w:spacing w:after="200" w:line="276" w:lineRule="auto"/>
        <w:rPr>
          <w:moveFrom w:id="4931" w:author="Sayali Dev" w:date="2018-02-20T12:08:00Z"/>
          <w:rFonts w:eastAsia="Calibri"/>
        </w:rPr>
      </w:pPr>
      <w:moveFromRangeStart w:id="4932" w:author="Sayali Dev" w:date="2018-02-20T12:08:00Z" w:name="move506891810"/>
      <w:moveFrom w:id="4933" w:author="Sayali Dev" w:date="2018-02-20T12:08:00Z">
        <w:r w:rsidRPr="0074306A" w:rsidDel="00BB1A4D">
          <w:rPr>
            <w:rFonts w:eastAsia="Calibri"/>
          </w:rPr>
          <w:t>The shipment is added with a Shipment Status of “Received” and shipment information from template is acces</w:t>
        </w:r>
        <w:r w:rsidRPr="003F739E" w:rsidDel="00BB1A4D">
          <w:rPr>
            <w:rFonts w:eastAsia="Calibri"/>
          </w:rPr>
          <w:t xml:space="preserve">sible via </w:t>
        </w:r>
        <w:r w:rsidRPr="00B440B9" w:rsidDel="00BB1A4D">
          <w:rPr>
            <w:rFonts w:eastAsia="Calibri"/>
            <w:b/>
          </w:rPr>
          <w:t>BMS</w:t>
        </w:r>
        <w:r w:rsidDel="00BB1A4D">
          <w:rPr>
            <w:rFonts w:eastAsia="Calibri"/>
            <w:b/>
          </w:rPr>
          <w:t xml:space="preserve"> </w:t>
        </w:r>
        <w:r w:rsidRPr="00B440B9" w:rsidDel="00BB1A4D">
          <w:rPr>
            <w:rFonts w:eastAsia="Calibri"/>
            <w:b/>
          </w:rPr>
          <w:t>&gt;</w:t>
        </w:r>
        <w:r w:rsidDel="00BB1A4D">
          <w:rPr>
            <w:rFonts w:eastAsia="Calibri"/>
            <w:b/>
          </w:rPr>
          <w:t xml:space="preserve"> </w:t>
        </w:r>
        <w:r w:rsidRPr="00B440B9" w:rsidDel="00BB1A4D">
          <w:rPr>
            <w:rFonts w:eastAsia="Calibri"/>
            <w:b/>
          </w:rPr>
          <w:t>Kits Shipments</w:t>
        </w:r>
        <w:r w:rsidRPr="003F739E" w:rsidDel="00BB1A4D">
          <w:rPr>
            <w:rFonts w:eastAsia="Calibri"/>
          </w:rPr>
          <w:t xml:space="preserve"> module.</w:t>
        </w:r>
      </w:moveFrom>
    </w:p>
    <w:p w14:paraId="375EA50C" w14:textId="21005F8F" w:rsidR="00C9791D" w:rsidRPr="0074306A" w:rsidDel="00BB1A4D" w:rsidRDefault="00C9791D" w:rsidP="00C9791D">
      <w:pPr>
        <w:numPr>
          <w:ilvl w:val="0"/>
          <w:numId w:val="254"/>
        </w:numPr>
        <w:tabs>
          <w:tab w:val="left" w:pos="720"/>
        </w:tabs>
        <w:spacing w:after="200" w:line="276" w:lineRule="auto"/>
        <w:rPr>
          <w:moveFrom w:id="4934" w:author="Sayali Dev" w:date="2018-02-20T12:08:00Z"/>
          <w:rFonts w:eastAsia="Calibri"/>
        </w:rPr>
      </w:pPr>
      <w:moveFrom w:id="4935" w:author="Sayali Dev" w:date="2018-02-20T12:08:00Z">
        <w:r w:rsidDel="00BB1A4D">
          <w:rPr>
            <w:rFonts w:eastAsia="Calibri"/>
          </w:rPr>
          <w:t xml:space="preserve">New </w:t>
        </w:r>
        <w:r w:rsidRPr="0074306A" w:rsidDel="00BB1A4D">
          <w:rPr>
            <w:rFonts w:eastAsia="Calibri"/>
          </w:rPr>
          <w:t xml:space="preserve">kits are </w:t>
        </w:r>
        <w:r w:rsidDel="00BB1A4D">
          <w:rPr>
            <w:rFonts w:eastAsia="Calibri"/>
          </w:rPr>
          <w:t>cre</w:t>
        </w:r>
        <w:r w:rsidRPr="0074306A" w:rsidDel="00BB1A4D">
          <w:rPr>
            <w:rFonts w:eastAsia="Calibri"/>
          </w:rPr>
          <w:t>a</w:t>
        </w:r>
        <w:r w:rsidDel="00BB1A4D">
          <w:rPr>
            <w:rFonts w:eastAsia="Calibri"/>
          </w:rPr>
          <w:t>t</w:t>
        </w:r>
        <w:r w:rsidRPr="0074306A" w:rsidDel="00BB1A4D">
          <w:rPr>
            <w:rFonts w:eastAsia="Calibri"/>
          </w:rPr>
          <w:t>ed</w:t>
        </w:r>
        <w:r w:rsidDel="00BB1A4D">
          <w:rPr>
            <w:rFonts w:eastAsia="Calibri"/>
          </w:rPr>
          <w:t>, shipped kits are updated</w:t>
        </w:r>
        <w:r w:rsidRPr="0074306A" w:rsidDel="00BB1A4D">
          <w:rPr>
            <w:rFonts w:eastAsia="Calibri"/>
          </w:rPr>
          <w:t xml:space="preserve"> with a Kit Status of “Received-Not used”, and </w:t>
        </w:r>
        <w:r w:rsidDel="00BB1A4D">
          <w:rPr>
            <w:rFonts w:eastAsia="Calibri"/>
          </w:rPr>
          <w:t xml:space="preserve">a </w:t>
        </w:r>
        <w:r w:rsidRPr="0074306A" w:rsidDel="00BB1A4D">
          <w:rPr>
            <w:rFonts w:eastAsia="Calibri"/>
          </w:rPr>
          <w:t xml:space="preserve">Kit Content status of </w:t>
        </w:r>
        <w:r w:rsidDel="00BB1A4D">
          <w:rPr>
            <w:rFonts w:eastAsia="Calibri"/>
          </w:rPr>
          <w:t>“</w:t>
        </w:r>
        <w:r w:rsidRPr="0074306A" w:rsidDel="00BB1A4D">
          <w:rPr>
            <w:rFonts w:eastAsia="Calibri"/>
          </w:rPr>
          <w:t>Not Collected</w:t>
        </w:r>
        <w:r w:rsidDel="00BB1A4D">
          <w:rPr>
            <w:rFonts w:eastAsia="Calibri"/>
          </w:rPr>
          <w:t>”</w:t>
        </w:r>
        <w:r w:rsidRPr="0074306A" w:rsidDel="00BB1A4D">
          <w:rPr>
            <w:rFonts w:eastAsia="Calibri"/>
          </w:rPr>
          <w:t xml:space="preserve">. Kit information is accessible via </w:t>
        </w:r>
        <w:r w:rsidRPr="00B440B9" w:rsidDel="00BB1A4D">
          <w:rPr>
            <w:rFonts w:eastAsia="Calibri"/>
            <w:b/>
          </w:rPr>
          <w:t>BMS</w:t>
        </w:r>
        <w:r w:rsidDel="00BB1A4D">
          <w:rPr>
            <w:rFonts w:eastAsia="Calibri"/>
            <w:b/>
          </w:rPr>
          <w:t xml:space="preserve"> </w:t>
        </w:r>
        <w:r w:rsidRPr="00B440B9" w:rsidDel="00BB1A4D">
          <w:rPr>
            <w:rFonts w:eastAsia="Calibri"/>
            <w:b/>
          </w:rPr>
          <w:t>&gt;</w:t>
        </w:r>
        <w:r w:rsidDel="00BB1A4D">
          <w:rPr>
            <w:rFonts w:eastAsia="Calibri"/>
            <w:b/>
          </w:rPr>
          <w:t xml:space="preserve"> </w:t>
        </w:r>
        <w:r w:rsidRPr="0074306A" w:rsidDel="00BB1A4D">
          <w:rPr>
            <w:rFonts w:eastAsia="Calibri"/>
            <w:b/>
          </w:rPr>
          <w:t>Kits Inventory</w:t>
        </w:r>
        <w:r w:rsidRPr="0074306A" w:rsidDel="00BB1A4D">
          <w:rPr>
            <w:rFonts w:eastAsia="Calibri"/>
          </w:rPr>
          <w:t xml:space="preserve"> module. </w:t>
        </w:r>
      </w:moveFrom>
    </w:p>
    <w:p w14:paraId="44EE8058" w14:textId="1CE720F2" w:rsidR="00C9791D" w:rsidDel="00BB1A4D" w:rsidRDefault="00C9791D" w:rsidP="00C9791D">
      <w:pPr>
        <w:numPr>
          <w:ilvl w:val="0"/>
          <w:numId w:val="254"/>
        </w:numPr>
        <w:tabs>
          <w:tab w:val="left" w:pos="720"/>
        </w:tabs>
        <w:spacing w:after="200" w:line="276" w:lineRule="auto"/>
        <w:rPr>
          <w:moveFrom w:id="4936" w:author="Sayali Dev" w:date="2018-02-20T12:08:00Z"/>
        </w:rPr>
      </w:pPr>
      <w:moveFrom w:id="4937" w:author="Sayali Dev" w:date="2018-02-20T12:08:00Z">
        <w:r w:rsidRPr="0074306A" w:rsidDel="00BB1A4D">
          <w:rPr>
            <w:rFonts w:eastAsia="Calibri"/>
          </w:rPr>
          <w:t xml:space="preserve">Shipment and kits are immediately available for all searches and processing. </w:t>
        </w:r>
        <w:r w:rsidDel="00212FDD">
          <w:rPr>
            <w:rFonts w:eastAsia="Calibri"/>
          </w:rPr>
          <w:br/>
        </w:r>
      </w:moveFrom>
    </w:p>
    <w:moveFromRangeEnd w:id="4932"/>
    <w:p w14:paraId="0CBE98A6" w14:textId="00D91F6C" w:rsidR="00C9791D" w:rsidRPr="00DD1B89" w:rsidDel="00C602C7" w:rsidRDefault="00C9791D" w:rsidP="00C9791D">
      <w:pPr>
        <w:rPr>
          <w:del w:id="4938" w:author="Sayali Dev" w:date="2018-02-20T12:09:00Z"/>
          <w:b/>
        </w:rPr>
      </w:pPr>
      <w:del w:id="4939" w:author="Sayali Dev" w:date="2018-02-20T12:09:00Z">
        <w:r w:rsidRPr="00DD1B89" w:rsidDel="00C602C7">
          <w:rPr>
            <w:b/>
          </w:rPr>
          <w:delText>Batch</w:delText>
        </w:r>
        <w:r w:rsidDel="00C602C7">
          <w:rPr>
            <w:b/>
          </w:rPr>
          <w:delText xml:space="preserve"> Specimen</w:delText>
        </w:r>
        <w:r w:rsidRPr="00DD1B89" w:rsidDel="00C602C7">
          <w:rPr>
            <w:b/>
          </w:rPr>
          <w:delText xml:space="preserve"> Shipment </w:delText>
        </w:r>
        <w:r w:rsidDel="00C602C7">
          <w:rPr>
            <w:b/>
          </w:rPr>
          <w:delText>t</w:delText>
        </w:r>
        <w:r w:rsidRPr="00DD1B89" w:rsidDel="00C602C7">
          <w:rPr>
            <w:b/>
          </w:rPr>
          <w:delText>emplate</w:delText>
        </w:r>
      </w:del>
    </w:p>
    <w:p w14:paraId="06F2C245" w14:textId="54BCB23B" w:rsidR="00C9791D" w:rsidDel="00C602C7" w:rsidRDefault="00C9791D" w:rsidP="00C9791D">
      <w:pPr>
        <w:rPr>
          <w:del w:id="4940" w:author="Sayali Dev" w:date="2018-02-20T12:09:00Z"/>
        </w:rPr>
      </w:pPr>
      <w:del w:id="4941" w:author="Sayali Dev" w:date="2018-02-20T12:09:00Z">
        <w:r w:rsidDel="00C602C7">
          <w:delText xml:space="preserve">You can use this standardized spreadsheet template </w:delText>
        </w:r>
        <w:commentRangeStart w:id="4942"/>
        <w:r w:rsidDel="00C602C7">
          <w:delText>to create shipments of biospecimens collected from subjects</w:delText>
        </w:r>
        <w:commentRangeEnd w:id="4942"/>
        <w:r w:rsidR="00E4266B" w:rsidDel="00C602C7">
          <w:rPr>
            <w:rStyle w:val="CommentReference"/>
          </w:rPr>
          <w:commentReference w:id="4942"/>
        </w:r>
        <w:r w:rsidDel="00C602C7">
          <w:delText xml:space="preserve">, check them into inventory, and associate the samples to an existing or new subject. </w:delText>
        </w:r>
      </w:del>
    </w:p>
    <w:p w14:paraId="2A1379C1" w14:textId="0508E701" w:rsidR="00C9791D" w:rsidDel="001C4854" w:rsidRDefault="00C9791D" w:rsidP="00C9791D">
      <w:pPr>
        <w:rPr>
          <w:del w:id="4943" w:author="Sayali Dev" w:date="2018-02-20T12:15:00Z"/>
        </w:rPr>
      </w:pPr>
    </w:p>
    <w:p w14:paraId="4832ACCA" w14:textId="0883B40D" w:rsidR="00C9791D" w:rsidRPr="003F739E" w:rsidDel="00C602C7" w:rsidRDefault="00C9791D" w:rsidP="00C9791D">
      <w:pPr>
        <w:rPr>
          <w:del w:id="4944" w:author="Sayali Dev" w:date="2018-02-20T12:10:00Z"/>
          <w:rFonts w:eastAsia="Calibri"/>
        </w:rPr>
      </w:pPr>
      <w:del w:id="4945" w:author="Sayali Dev" w:date="2018-02-20T12:10:00Z">
        <w:r w:rsidRPr="003F739E" w:rsidDel="00C602C7">
          <w:rPr>
            <w:rFonts w:eastAsia="Calibri"/>
          </w:rPr>
          <w:delText xml:space="preserve">Once the template is created and uploaded in the </w:delText>
        </w:r>
        <w:r w:rsidRPr="003F739E" w:rsidDel="00C602C7">
          <w:rPr>
            <w:rFonts w:eastAsia="Calibri"/>
            <w:b/>
          </w:rPr>
          <w:delText>IAMS</w:delText>
        </w:r>
        <w:r w:rsidDel="00C602C7">
          <w:rPr>
            <w:rFonts w:eastAsia="Calibri"/>
            <w:b/>
          </w:rPr>
          <w:delText xml:space="preserve"> </w:delText>
        </w:r>
        <w:r w:rsidRPr="003F739E" w:rsidDel="00C602C7">
          <w:rPr>
            <w:rFonts w:eastAsia="Calibri"/>
            <w:b/>
          </w:rPr>
          <w:delText>&gt;</w:delText>
        </w:r>
        <w:r w:rsidDel="00C602C7">
          <w:rPr>
            <w:rFonts w:eastAsia="Calibri"/>
            <w:b/>
          </w:rPr>
          <w:delText xml:space="preserve"> </w:delText>
        </w:r>
        <w:r w:rsidRPr="003F739E" w:rsidDel="00C602C7">
          <w:rPr>
            <w:rFonts w:eastAsia="Calibri"/>
            <w:b/>
          </w:rPr>
          <w:delText>Import Data</w:delText>
        </w:r>
        <w:r w:rsidRPr="003F739E" w:rsidDel="00C602C7">
          <w:rPr>
            <w:rFonts w:eastAsia="Calibri"/>
          </w:rPr>
          <w:delText xml:space="preserve"> module: </w:delText>
        </w:r>
      </w:del>
    </w:p>
    <w:p w14:paraId="5B1BACC1" w14:textId="5736369E" w:rsidR="00C9791D" w:rsidRPr="003F739E" w:rsidDel="001C4854" w:rsidRDefault="00C9791D" w:rsidP="00C9791D">
      <w:pPr>
        <w:numPr>
          <w:ilvl w:val="0"/>
          <w:numId w:val="255"/>
        </w:numPr>
        <w:spacing w:after="200" w:line="276" w:lineRule="auto"/>
        <w:ind w:left="720"/>
        <w:rPr>
          <w:del w:id="4946" w:author="Sayali Dev" w:date="2018-02-20T12:15:00Z"/>
          <w:moveFrom w:id="4947" w:author="Sayali Dev" w:date="2018-02-20T12:10:00Z"/>
          <w:rFonts w:eastAsia="Calibri"/>
        </w:rPr>
      </w:pPr>
      <w:moveFromRangeStart w:id="4948" w:author="Sayali Dev" w:date="2018-02-20T12:10:00Z" w:name="move506891937"/>
      <w:moveFrom w:id="4949" w:author="Sayali Dev" w:date="2018-02-20T12:10:00Z">
        <w:del w:id="4950" w:author="Sayali Dev" w:date="2018-02-20T12:15:00Z">
          <w:r w:rsidRPr="003F739E" w:rsidDel="001C4854">
            <w:rPr>
              <w:rFonts w:eastAsia="Calibri"/>
            </w:rPr>
            <w:delText xml:space="preserve">The shipment is added with a Shipment Status of “Completed” and shipment information from template is accessible via </w:delText>
          </w:r>
          <w:r w:rsidRPr="00B440B9" w:rsidDel="001C4854">
            <w:rPr>
              <w:rFonts w:eastAsia="Calibri"/>
              <w:b/>
            </w:rPr>
            <w:delText>BMS</w:delText>
          </w:r>
          <w:r w:rsidDel="001C4854">
            <w:rPr>
              <w:rFonts w:eastAsia="Calibri"/>
              <w:b/>
            </w:rPr>
            <w:delText xml:space="preserve"> </w:delText>
          </w:r>
          <w:r w:rsidRPr="00B440B9" w:rsidDel="001C4854">
            <w:rPr>
              <w:rFonts w:eastAsia="Calibri"/>
              <w:b/>
            </w:rPr>
            <w:delText>&gt;</w:delText>
          </w:r>
          <w:r w:rsidDel="001C4854">
            <w:rPr>
              <w:rFonts w:eastAsia="Calibri"/>
              <w:b/>
            </w:rPr>
            <w:delText xml:space="preserve"> </w:delText>
          </w:r>
          <w:r w:rsidRPr="003F739E" w:rsidDel="001C4854">
            <w:rPr>
              <w:rFonts w:eastAsia="Calibri"/>
              <w:b/>
            </w:rPr>
            <w:delText xml:space="preserve">Shipments </w:delText>
          </w:r>
          <w:r w:rsidDel="001C4854">
            <w:rPr>
              <w:rFonts w:eastAsia="Calibri"/>
            </w:rPr>
            <w:delText>module.</w:delText>
          </w:r>
        </w:del>
      </w:moveFrom>
    </w:p>
    <w:p w14:paraId="4FBF4D1E" w14:textId="2E517F4D" w:rsidR="00C9791D" w:rsidRPr="003F739E" w:rsidDel="001C4854" w:rsidRDefault="00C9791D" w:rsidP="00C9791D">
      <w:pPr>
        <w:numPr>
          <w:ilvl w:val="0"/>
          <w:numId w:val="255"/>
        </w:numPr>
        <w:spacing w:after="200" w:line="276" w:lineRule="auto"/>
        <w:ind w:left="720"/>
        <w:rPr>
          <w:del w:id="4951" w:author="Sayali Dev" w:date="2018-02-20T12:15:00Z"/>
          <w:moveFrom w:id="4952" w:author="Sayali Dev" w:date="2018-02-20T12:10:00Z"/>
          <w:rFonts w:eastAsia="Calibri"/>
        </w:rPr>
      </w:pPr>
      <w:moveFrom w:id="4953" w:author="Sayali Dev" w:date="2018-02-20T12:10:00Z">
        <w:del w:id="4954" w:author="Sayali Dev" w:date="2018-02-20T12:15:00Z">
          <w:r w:rsidRPr="003F739E" w:rsidDel="001C4854">
            <w:rPr>
              <w:rFonts w:eastAsia="Calibri"/>
            </w:rPr>
            <w:delText xml:space="preserve">The </w:delText>
          </w:r>
          <w:r w:rsidDel="001C4854">
            <w:rPr>
              <w:rFonts w:eastAsia="Calibri"/>
            </w:rPr>
            <w:delText>biospecimens</w:delText>
          </w:r>
          <w:r w:rsidRPr="003F739E" w:rsidDel="001C4854">
            <w:rPr>
              <w:rFonts w:eastAsia="Calibri"/>
            </w:rPr>
            <w:delText xml:space="preserve"> are checked in with a Sample Status of “In Inventory” and information from template is accessible via </w:delText>
          </w:r>
          <w:r w:rsidDel="001C4854">
            <w:rPr>
              <w:rFonts w:eastAsia="Calibri"/>
              <w:b/>
            </w:rPr>
            <w:delText>BMS &gt; I</w:delText>
          </w:r>
          <w:r w:rsidRPr="003F739E" w:rsidDel="001C4854">
            <w:rPr>
              <w:rFonts w:eastAsia="Calibri"/>
              <w:b/>
            </w:rPr>
            <w:delText xml:space="preserve">nventory </w:delText>
          </w:r>
          <w:r w:rsidRPr="003F739E" w:rsidDel="001C4854">
            <w:rPr>
              <w:rFonts w:eastAsia="Calibri"/>
            </w:rPr>
            <w:delText xml:space="preserve">module. </w:delText>
          </w:r>
        </w:del>
      </w:moveFrom>
    </w:p>
    <w:p w14:paraId="78FE4C0A" w14:textId="15617633" w:rsidR="00C9791D" w:rsidDel="001C4854" w:rsidRDefault="00C9791D" w:rsidP="00C9791D">
      <w:pPr>
        <w:numPr>
          <w:ilvl w:val="0"/>
          <w:numId w:val="255"/>
        </w:numPr>
        <w:spacing w:after="200" w:line="276" w:lineRule="auto"/>
        <w:ind w:left="720"/>
        <w:rPr>
          <w:del w:id="4955" w:author="Sayali Dev" w:date="2018-02-20T12:15:00Z"/>
          <w:moveFrom w:id="4956" w:author="Sayali Dev" w:date="2018-02-20T12:10:00Z"/>
          <w:rFonts w:eastAsia="Calibri"/>
        </w:rPr>
      </w:pPr>
      <w:moveFrom w:id="4957" w:author="Sayali Dev" w:date="2018-02-20T12:10:00Z">
        <w:del w:id="4958" w:author="Sayali Dev" w:date="2018-02-20T12:15:00Z">
          <w:r w:rsidRPr="003F739E" w:rsidDel="001C4854">
            <w:rPr>
              <w:rFonts w:eastAsia="Calibri"/>
            </w:rPr>
            <w:delText xml:space="preserve">Kit </w:delText>
          </w:r>
          <w:r w:rsidDel="001C4854">
            <w:rPr>
              <w:rFonts w:eastAsia="Calibri"/>
            </w:rPr>
            <w:delText>contents</w:delText>
          </w:r>
          <w:r w:rsidRPr="003F739E" w:rsidDel="001C4854">
            <w:rPr>
              <w:rFonts w:eastAsia="Calibri"/>
            </w:rPr>
            <w:delText xml:space="preserve"> are marked as “</w:delText>
          </w:r>
          <w:r w:rsidDel="001C4854">
            <w:rPr>
              <w:rFonts w:eastAsia="Calibri"/>
            </w:rPr>
            <w:delText>C</w:delText>
          </w:r>
          <w:r w:rsidRPr="003F739E" w:rsidDel="001C4854">
            <w:rPr>
              <w:rFonts w:eastAsia="Calibri"/>
            </w:rPr>
            <w:delText>ollected”</w:delText>
          </w:r>
          <w:r w:rsidDel="001C4854">
            <w:rPr>
              <w:rFonts w:eastAsia="Calibri"/>
            </w:rPr>
            <w:delText>.</w:delText>
          </w:r>
          <w:r w:rsidRPr="003F739E" w:rsidDel="001C4854">
            <w:rPr>
              <w:rFonts w:eastAsia="Calibri"/>
            </w:rPr>
            <w:delText xml:space="preserve"> </w:delText>
          </w:r>
          <w:r w:rsidDel="001C4854">
            <w:rPr>
              <w:rFonts w:eastAsia="Calibri"/>
            </w:rPr>
            <w:delText xml:space="preserve">The </w:delText>
          </w:r>
          <w:r w:rsidRPr="003F739E" w:rsidDel="001C4854">
            <w:rPr>
              <w:rFonts w:eastAsia="Calibri"/>
            </w:rPr>
            <w:delText xml:space="preserve">Kit Status </w:delText>
          </w:r>
          <w:r w:rsidDel="001C4854">
            <w:rPr>
              <w:rFonts w:eastAsia="Calibri"/>
            </w:rPr>
            <w:delText xml:space="preserve">is set to </w:delText>
          </w:r>
          <w:r w:rsidRPr="003F739E" w:rsidDel="001C4854">
            <w:rPr>
              <w:rFonts w:eastAsia="Calibri"/>
            </w:rPr>
            <w:delText xml:space="preserve">“Completed” if all kit </w:delText>
          </w:r>
          <w:r w:rsidDel="001C4854">
            <w:rPr>
              <w:rFonts w:eastAsia="Calibri"/>
            </w:rPr>
            <w:delText xml:space="preserve">contents </w:delText>
          </w:r>
          <w:r w:rsidRPr="003F739E" w:rsidDel="001C4854">
            <w:rPr>
              <w:rFonts w:eastAsia="Calibri"/>
            </w:rPr>
            <w:delText xml:space="preserve">were used and shipped, or “Collection Started” if some kit contents were not used/shipped. </w:delText>
          </w:r>
        </w:del>
      </w:moveFrom>
    </w:p>
    <w:p w14:paraId="4EB81B29" w14:textId="313FC0CC" w:rsidR="00C9791D" w:rsidRPr="00E4266B" w:rsidDel="001C4854" w:rsidRDefault="00C9791D">
      <w:pPr>
        <w:numPr>
          <w:ilvl w:val="0"/>
          <w:numId w:val="255"/>
        </w:numPr>
        <w:spacing w:after="200" w:line="276" w:lineRule="auto"/>
        <w:ind w:left="720"/>
        <w:rPr>
          <w:del w:id="4959" w:author="Sayali Dev" w:date="2018-02-20T12:15:00Z"/>
          <w:moveFrom w:id="4960" w:author="Sayali Dev" w:date="2018-02-20T12:10:00Z"/>
          <w:rFonts w:eastAsia="Calibri"/>
        </w:rPr>
      </w:pPr>
      <w:moveFrom w:id="4961" w:author="Sayali Dev" w:date="2018-02-20T12:10:00Z">
        <w:del w:id="4962" w:author="Sayali Dev" w:date="2018-02-20T12:15:00Z">
          <w:r w:rsidRPr="00E4266B" w:rsidDel="001C4854">
            <w:rPr>
              <w:rFonts w:eastAsia="Calibri"/>
            </w:rPr>
            <w:delText xml:space="preserve">Kit information is available via the </w:delText>
          </w:r>
          <w:r w:rsidRPr="00E4266B" w:rsidDel="001C4854">
            <w:rPr>
              <w:rFonts w:eastAsia="Calibri"/>
              <w:b/>
            </w:rPr>
            <w:delText xml:space="preserve">BMS &gt; Kits Inventory </w:delText>
          </w:r>
          <w:r w:rsidRPr="00E4266B" w:rsidDel="001C4854">
            <w:rPr>
              <w:rFonts w:eastAsia="Calibri"/>
            </w:rPr>
            <w:delText>or</w:delText>
          </w:r>
          <w:r w:rsidRPr="00E4266B" w:rsidDel="001C4854">
            <w:rPr>
              <w:rFonts w:eastAsia="Calibri"/>
              <w:b/>
            </w:rPr>
            <w:delText xml:space="preserve"> BMS &gt; Kits Shipment</w:delText>
          </w:r>
          <w:r w:rsidRPr="00E4266B" w:rsidDel="001C4854">
            <w:rPr>
              <w:rFonts w:eastAsia="Calibri"/>
            </w:rPr>
            <w:delText xml:space="preserve"> module.</w:delText>
          </w:r>
        </w:del>
      </w:moveFrom>
    </w:p>
    <w:p w14:paraId="07F6D3BB" w14:textId="5E6C10D5" w:rsidR="00C9791D" w:rsidRPr="003F739E" w:rsidDel="001C4854" w:rsidRDefault="00C9791D" w:rsidP="00C9791D">
      <w:pPr>
        <w:numPr>
          <w:ilvl w:val="0"/>
          <w:numId w:val="255"/>
        </w:numPr>
        <w:spacing w:after="200" w:line="276" w:lineRule="auto"/>
        <w:ind w:left="720"/>
        <w:rPr>
          <w:del w:id="4963" w:author="Sayali Dev" w:date="2018-02-20T12:15:00Z"/>
          <w:moveFrom w:id="4964" w:author="Sayali Dev" w:date="2018-02-20T12:10:00Z"/>
          <w:rFonts w:eastAsia="Calibri"/>
        </w:rPr>
      </w:pPr>
      <w:moveFrom w:id="4965" w:author="Sayali Dev" w:date="2018-02-20T12:10:00Z">
        <w:del w:id="4966" w:author="Sayali Dev" w:date="2018-02-20T12:15:00Z">
          <w:r w:rsidRPr="003F739E" w:rsidDel="001C4854">
            <w:rPr>
              <w:rFonts w:eastAsia="Calibri"/>
            </w:rPr>
            <w:delText xml:space="preserve">If a </w:delText>
          </w:r>
          <w:r w:rsidDel="001C4854">
            <w:rPr>
              <w:rFonts w:eastAsia="Calibri"/>
            </w:rPr>
            <w:delText>subject</w:delText>
          </w:r>
          <w:r w:rsidRPr="003F739E" w:rsidDel="001C4854">
            <w:rPr>
              <w:rFonts w:eastAsia="Calibri"/>
            </w:rPr>
            <w:delText xml:space="preserve"> </w:delText>
          </w:r>
          <w:r w:rsidDel="001C4854">
            <w:rPr>
              <w:rFonts w:eastAsia="Calibri"/>
            </w:rPr>
            <w:delText xml:space="preserve">(new or existing) </w:delText>
          </w:r>
          <w:r w:rsidRPr="003F739E" w:rsidDel="001C4854">
            <w:rPr>
              <w:rFonts w:eastAsia="Calibri"/>
            </w:rPr>
            <w:delText>was associated on the spreadsheet, the specifie</w:delText>
          </w:r>
          <w:r w:rsidDel="001C4854">
            <w:rPr>
              <w:rFonts w:eastAsia="Calibri"/>
            </w:rPr>
            <w:delText>d kit is assigned to that subject.</w:delText>
          </w:r>
          <w:r w:rsidRPr="003F739E" w:rsidDel="001C4854">
            <w:rPr>
              <w:rFonts w:eastAsia="Calibri"/>
            </w:rPr>
            <w:delText xml:space="preserve"> </w:delText>
          </w:r>
          <w:r w:rsidDel="001C4854">
            <w:rPr>
              <w:rFonts w:eastAsia="Calibri"/>
            </w:rPr>
            <w:delText>Subject</w:delText>
          </w:r>
          <w:r w:rsidRPr="003F739E" w:rsidDel="001C4854">
            <w:rPr>
              <w:rFonts w:eastAsia="Calibri"/>
            </w:rPr>
            <w:delText>-related information from t</w:delText>
          </w:r>
          <w:r w:rsidDel="001C4854">
            <w:rPr>
              <w:rFonts w:eastAsia="Calibri"/>
            </w:rPr>
            <w:delText>he template is accessible via t</w:delText>
          </w:r>
          <w:r w:rsidRPr="003F739E" w:rsidDel="001C4854">
            <w:rPr>
              <w:rFonts w:eastAsia="Calibri"/>
            </w:rPr>
            <w:delText xml:space="preserve">he </w:delText>
          </w:r>
          <w:r w:rsidRPr="003F739E" w:rsidDel="001C4854">
            <w:rPr>
              <w:rFonts w:eastAsia="Calibri"/>
              <w:b/>
            </w:rPr>
            <w:delText>CIMS</w:delText>
          </w:r>
          <w:r w:rsidDel="001C4854">
            <w:rPr>
              <w:rFonts w:eastAsia="Calibri"/>
              <w:b/>
            </w:rPr>
            <w:delText xml:space="preserve"> </w:delText>
          </w:r>
          <w:r w:rsidRPr="003F739E" w:rsidDel="001C4854">
            <w:rPr>
              <w:rFonts w:eastAsia="Calibri"/>
              <w:b/>
            </w:rPr>
            <w:delText>&gt;</w:delText>
          </w:r>
          <w:r w:rsidDel="001C4854">
            <w:rPr>
              <w:rFonts w:eastAsia="Calibri"/>
              <w:b/>
            </w:rPr>
            <w:delText xml:space="preserve"> </w:delText>
          </w:r>
          <w:r w:rsidRPr="003F739E" w:rsidDel="001C4854">
            <w:rPr>
              <w:rFonts w:eastAsia="Calibri"/>
              <w:b/>
            </w:rPr>
            <w:delText>Subject Centric View</w:delText>
          </w:r>
          <w:r w:rsidRPr="003F739E" w:rsidDel="001C4854">
            <w:rPr>
              <w:rFonts w:eastAsia="Calibri"/>
            </w:rPr>
            <w:delText xml:space="preserve"> module. </w:delText>
          </w:r>
        </w:del>
      </w:moveFrom>
    </w:p>
    <w:p w14:paraId="373E75C3" w14:textId="48A6B6F7" w:rsidR="00212FDD" w:rsidRPr="00875357" w:rsidDel="001C4854" w:rsidRDefault="00C9791D">
      <w:pPr>
        <w:numPr>
          <w:ilvl w:val="0"/>
          <w:numId w:val="255"/>
        </w:numPr>
        <w:spacing w:after="200" w:line="276" w:lineRule="auto"/>
        <w:ind w:left="720"/>
        <w:rPr>
          <w:del w:id="4967" w:author="Sayali Dev" w:date="2018-02-20T12:15:00Z"/>
          <w:moveFrom w:id="4968" w:author="Sayali Dev" w:date="2018-02-20T12:10:00Z"/>
          <w:rFonts w:eastAsia="Calibri"/>
        </w:rPr>
      </w:pPr>
      <w:moveFrom w:id="4969" w:author="Sayali Dev" w:date="2018-02-20T12:10:00Z">
        <w:del w:id="4970" w:author="Sayali Dev" w:date="2018-02-20T12:15:00Z">
          <w:r w:rsidRPr="003F739E" w:rsidDel="001C4854">
            <w:rPr>
              <w:rFonts w:eastAsia="Calibri"/>
            </w:rPr>
            <w:delText xml:space="preserve">Shipment and </w:delText>
          </w:r>
          <w:r w:rsidDel="001C4854">
            <w:rPr>
              <w:rFonts w:eastAsia="Calibri"/>
            </w:rPr>
            <w:delText>biospecimen</w:delText>
          </w:r>
          <w:r w:rsidRPr="003F739E" w:rsidDel="001C4854">
            <w:rPr>
              <w:rFonts w:eastAsia="Calibri"/>
            </w:rPr>
            <w:delText>s are immediately available for all searches and processing.</w:delText>
          </w:r>
          <w:r w:rsidDel="001C4854">
            <w:rPr>
              <w:rFonts w:eastAsia="Calibri"/>
            </w:rPr>
            <w:br/>
          </w:r>
        </w:del>
      </w:moveFrom>
    </w:p>
    <w:moveFromRangeEnd w:id="4948"/>
    <w:p w14:paraId="6DC4F8BC" w14:textId="713785A7" w:rsidR="00C9791D" w:rsidRPr="00DD1B89" w:rsidDel="00EA428B" w:rsidRDefault="00C9791D" w:rsidP="00C9791D">
      <w:pPr>
        <w:rPr>
          <w:del w:id="4971" w:author="Sayali Dev" w:date="2018-02-20T12:11:00Z"/>
          <w:b/>
        </w:rPr>
      </w:pPr>
      <w:del w:id="4972" w:author="Sayali Dev" w:date="2018-02-20T12:10:00Z">
        <w:r w:rsidRPr="00DD1B89" w:rsidDel="00EA428B">
          <w:rPr>
            <w:b/>
          </w:rPr>
          <w:delText xml:space="preserve">Redistribution Shipment </w:delText>
        </w:r>
        <w:r w:rsidDel="00EA428B">
          <w:rPr>
            <w:b/>
          </w:rPr>
          <w:delText>between Biobank</w:delText>
        </w:r>
        <w:r w:rsidRPr="00DD1B89" w:rsidDel="00EA428B">
          <w:rPr>
            <w:b/>
          </w:rPr>
          <w:delText xml:space="preserve"> </w:delText>
        </w:r>
        <w:r w:rsidDel="00EA428B">
          <w:rPr>
            <w:b/>
          </w:rPr>
          <w:delText>t</w:delText>
        </w:r>
        <w:r w:rsidRPr="00DD1B89" w:rsidDel="00EA428B">
          <w:rPr>
            <w:b/>
          </w:rPr>
          <w:delText>emplate</w:delText>
        </w:r>
      </w:del>
    </w:p>
    <w:p w14:paraId="3887307E" w14:textId="553EFDDC" w:rsidR="00C9791D" w:rsidDel="00EA428B" w:rsidRDefault="00C9791D">
      <w:pPr>
        <w:rPr>
          <w:del w:id="4973" w:author="Sayali Dev" w:date="2018-02-20T12:10:00Z"/>
        </w:rPr>
      </w:pPr>
      <w:del w:id="4974" w:author="Sayali Dev" w:date="2018-02-20T12:10:00Z">
        <w:r w:rsidDel="00EA428B">
          <w:delText xml:space="preserve">You can use this standardized spreadsheet template </w:delText>
        </w:r>
        <w:r w:rsidRPr="0074306A" w:rsidDel="00EA428B">
          <w:delText xml:space="preserve">to create redistribution shipments and check in </w:delText>
        </w:r>
        <w:r w:rsidDel="00EA428B">
          <w:delText>bio</w:delText>
        </w:r>
        <w:r w:rsidRPr="0074306A" w:rsidDel="00EA428B">
          <w:delText>s</w:delText>
        </w:r>
        <w:r w:rsidDel="00EA428B">
          <w:delText>pecimens</w:delText>
        </w:r>
        <w:r w:rsidRPr="0074306A" w:rsidDel="00EA428B">
          <w:delText>.</w:delText>
        </w:r>
      </w:del>
    </w:p>
    <w:p w14:paraId="355C36B4" w14:textId="6C9DD4D5" w:rsidR="00C9791D" w:rsidDel="00EA428B" w:rsidRDefault="00C9791D">
      <w:pPr>
        <w:rPr>
          <w:del w:id="4975" w:author="Sayali Dev" w:date="2018-02-20T12:10:00Z"/>
        </w:rPr>
      </w:pPr>
    </w:p>
    <w:p w14:paraId="2DAB6491" w14:textId="2CBF1AD3" w:rsidR="00C9791D" w:rsidDel="00EA428B" w:rsidRDefault="00C9791D">
      <w:pPr>
        <w:rPr>
          <w:del w:id="4976" w:author="Sayali Dev" w:date="2018-02-20T12:10:00Z"/>
        </w:rPr>
      </w:pPr>
      <w:del w:id="4977" w:author="Sayali Dev" w:date="2018-02-20T12:10:00Z">
        <w:r w:rsidDel="00EA428B">
          <w:delText xml:space="preserve">Once the template is created and uploaded in the </w:delText>
        </w:r>
        <w:r w:rsidRPr="00B440B9" w:rsidDel="00EA428B">
          <w:rPr>
            <w:b/>
          </w:rPr>
          <w:delText>IAMS</w:delText>
        </w:r>
        <w:r w:rsidDel="00EA428B">
          <w:rPr>
            <w:b/>
          </w:rPr>
          <w:delText xml:space="preserve"> </w:delText>
        </w:r>
        <w:r w:rsidRPr="00B440B9" w:rsidDel="00EA428B">
          <w:rPr>
            <w:b/>
          </w:rPr>
          <w:delText>&gt;</w:delText>
        </w:r>
        <w:r w:rsidDel="00EA428B">
          <w:rPr>
            <w:b/>
          </w:rPr>
          <w:delText xml:space="preserve"> </w:delText>
        </w:r>
        <w:r w:rsidRPr="00B440B9" w:rsidDel="00EA428B">
          <w:rPr>
            <w:b/>
          </w:rPr>
          <w:delText>Import Data</w:delText>
        </w:r>
        <w:r w:rsidDel="00EA428B">
          <w:delText xml:space="preserve"> module: </w:delText>
        </w:r>
      </w:del>
    </w:p>
    <w:p w14:paraId="233DEBF7" w14:textId="37075613" w:rsidR="00C9791D" w:rsidDel="001C4854" w:rsidRDefault="00C9791D">
      <w:pPr>
        <w:rPr>
          <w:del w:id="4978" w:author="Sayali Dev" w:date="2018-02-20T12:15:00Z"/>
          <w:moveFrom w:id="4979" w:author="Sayali Dev" w:date="2018-02-20T12:10:00Z"/>
        </w:rPr>
        <w:pPrChange w:id="4980" w:author="Sayali Dev" w:date="2018-02-20T12:11:00Z">
          <w:pPr>
            <w:numPr>
              <w:numId w:val="256"/>
            </w:numPr>
            <w:ind w:left="720" w:hanging="360"/>
          </w:pPr>
        </w:pPrChange>
      </w:pPr>
      <w:moveFromRangeStart w:id="4981" w:author="Sayali Dev" w:date="2018-02-20T12:10:00Z" w:name="move506891977"/>
      <w:moveFrom w:id="4982" w:author="Sayali Dev" w:date="2018-02-20T12:10:00Z">
        <w:del w:id="4983" w:author="Sayali Dev" w:date="2018-02-20T12:15:00Z">
          <w:r w:rsidDel="001C4854">
            <w:delText xml:space="preserve">The shipment is added with a Shipment Status of “Distribution Completed”. The Shipment Identifier is preceded with an “R” to designate it as a redistribution shipment. </w:delText>
          </w:r>
          <w:r w:rsidDel="001C4854">
            <w:br/>
          </w:r>
        </w:del>
      </w:moveFrom>
    </w:p>
    <w:p w14:paraId="19921BAE" w14:textId="1F367AEF" w:rsidR="00C9791D" w:rsidDel="001C4854" w:rsidRDefault="00C9791D">
      <w:pPr>
        <w:rPr>
          <w:del w:id="4984" w:author="Sayali Dev" w:date="2018-02-20T12:15:00Z"/>
          <w:moveFrom w:id="4985" w:author="Sayali Dev" w:date="2018-02-20T12:10:00Z"/>
        </w:rPr>
        <w:pPrChange w:id="4986" w:author="Sayali Dev" w:date="2018-02-20T12:11:00Z">
          <w:pPr>
            <w:numPr>
              <w:numId w:val="256"/>
            </w:numPr>
            <w:ind w:left="720" w:hanging="360"/>
          </w:pPr>
        </w:pPrChange>
      </w:pPr>
      <w:moveFrom w:id="4987" w:author="Sayali Dev" w:date="2018-02-20T12:10:00Z">
        <w:del w:id="4988" w:author="Sayali Dev" w:date="2018-02-20T12:15:00Z">
          <w:r w:rsidDel="001C4854">
            <w:delText xml:space="preserve">Shipment information from template is accessible via the </w:delText>
          </w:r>
          <w:r w:rsidRPr="00862DEF" w:rsidDel="001C4854">
            <w:delText xml:space="preserve">BMS &gt; Shipments </w:delText>
          </w:r>
          <w:r w:rsidDel="001C4854">
            <w:delText>module.</w:delText>
          </w:r>
          <w:r w:rsidDel="001C4854">
            <w:br/>
          </w:r>
        </w:del>
      </w:moveFrom>
    </w:p>
    <w:p w14:paraId="153C977D" w14:textId="12F2CA3F" w:rsidR="00C9791D" w:rsidDel="001C4854" w:rsidRDefault="00C9791D">
      <w:pPr>
        <w:tabs>
          <w:tab w:val="left" w:pos="720"/>
        </w:tabs>
        <w:rPr>
          <w:del w:id="4989" w:author="Sayali Dev" w:date="2018-02-20T12:15:00Z"/>
          <w:moveFrom w:id="4990" w:author="Sayali Dev" w:date="2018-02-20T12:10:00Z"/>
        </w:rPr>
        <w:pPrChange w:id="4991" w:author="Sayali Dev" w:date="2018-02-20T12:11:00Z">
          <w:pPr>
            <w:numPr>
              <w:numId w:val="256"/>
            </w:numPr>
            <w:tabs>
              <w:tab w:val="left" w:pos="720"/>
            </w:tabs>
            <w:ind w:left="720" w:hanging="360"/>
          </w:pPr>
        </w:pPrChange>
      </w:pPr>
      <w:moveFrom w:id="4992" w:author="Sayali Dev" w:date="2018-02-20T12:10:00Z">
        <w:del w:id="4993" w:author="Sayali Dev" w:date="2018-02-20T12:15:00Z">
          <w:r w:rsidDel="001C4854">
            <w:delText xml:space="preserve">The biospecimens are checked in with a Sample Status of “In Inventory” and information from template is accessible via the </w:delText>
          </w:r>
          <w:r w:rsidRPr="00B440B9" w:rsidDel="001C4854">
            <w:rPr>
              <w:b/>
            </w:rPr>
            <w:delText>BMS</w:delText>
          </w:r>
          <w:r w:rsidDel="001C4854">
            <w:rPr>
              <w:b/>
            </w:rPr>
            <w:delText xml:space="preserve"> </w:delText>
          </w:r>
          <w:r w:rsidRPr="00B440B9" w:rsidDel="001C4854">
            <w:rPr>
              <w:b/>
            </w:rPr>
            <w:delText>&gt;</w:delText>
          </w:r>
          <w:r w:rsidDel="001C4854">
            <w:rPr>
              <w:b/>
            </w:rPr>
            <w:delText xml:space="preserve"> </w:delText>
          </w:r>
          <w:r w:rsidRPr="00B440B9" w:rsidDel="001C4854">
            <w:rPr>
              <w:b/>
            </w:rPr>
            <w:delText>Inventory</w:delText>
          </w:r>
          <w:r w:rsidDel="001C4854">
            <w:delText xml:space="preserve"> module. </w:delText>
          </w:r>
          <w:r w:rsidDel="001C4854">
            <w:br/>
          </w:r>
        </w:del>
      </w:moveFrom>
    </w:p>
    <w:p w14:paraId="508C4F81" w14:textId="07457CB3" w:rsidR="00C9791D" w:rsidDel="00212FDD" w:rsidRDefault="00C9791D">
      <w:pPr>
        <w:rPr>
          <w:del w:id="4994" w:author="Sayali Dev" w:date="2018-02-19T11:45:00Z"/>
        </w:rPr>
        <w:pPrChange w:id="4995" w:author="Sayali Dev" w:date="2018-02-20T12:11:00Z">
          <w:pPr>
            <w:numPr>
              <w:numId w:val="256"/>
            </w:numPr>
            <w:ind w:left="720" w:hanging="360"/>
          </w:pPr>
        </w:pPrChange>
      </w:pPr>
      <w:moveFrom w:id="4996" w:author="Sayali Dev" w:date="2018-02-20T12:10:00Z">
        <w:del w:id="4997" w:author="Sayali Dev" w:date="2018-02-20T12:15:00Z">
          <w:r w:rsidDel="001C4854">
            <w:delText>Shipment and biospecimens are immediately available for all searches and pro</w:delText>
          </w:r>
        </w:del>
        <w:del w:id="4998" w:author="Sayali Dev" w:date="2018-02-20T12:14:00Z">
          <w:r w:rsidDel="001C4854">
            <w:delText>cessing.</w:delText>
          </w:r>
        </w:del>
      </w:moveFrom>
      <w:moveFromRangeEnd w:id="4981"/>
      <w:del w:id="4999" w:author="Sayali Dev" w:date="2018-02-20T12:14:00Z">
        <w:r w:rsidDel="001C4854">
          <w:br/>
        </w:r>
      </w:del>
    </w:p>
    <w:p w14:paraId="31D2F170" w14:textId="0FCDA025" w:rsidR="00C9791D" w:rsidDel="001C4854" w:rsidRDefault="00C9791D">
      <w:pPr>
        <w:rPr>
          <w:del w:id="5000" w:author="Sayali Dev" w:date="2018-02-20T12:15:00Z"/>
        </w:rPr>
      </w:pPr>
    </w:p>
    <w:p w14:paraId="04852CE8" w14:textId="72585507" w:rsidR="00C9791D" w:rsidRPr="00DD1B89" w:rsidDel="00FC7128" w:rsidRDefault="00C9791D" w:rsidP="00C9791D">
      <w:pPr>
        <w:rPr>
          <w:del w:id="5001" w:author="Sayali Dev" w:date="2018-02-19T16:19:00Z"/>
          <w:b/>
        </w:rPr>
      </w:pPr>
      <w:del w:id="5002" w:author="Sayali Dev" w:date="2018-02-19T16:19:00Z">
        <w:r w:rsidRPr="00DD1B89" w:rsidDel="00FC7128">
          <w:rPr>
            <w:b/>
          </w:rPr>
          <w:delText xml:space="preserve">Create </w:delText>
        </w:r>
        <w:r w:rsidDel="00FC7128">
          <w:rPr>
            <w:b/>
          </w:rPr>
          <w:delText>Subjects</w:delText>
        </w:r>
        <w:r w:rsidRPr="00DD1B89" w:rsidDel="00FC7128">
          <w:rPr>
            <w:b/>
          </w:rPr>
          <w:delText xml:space="preserve"> </w:delText>
        </w:r>
        <w:r w:rsidDel="00FC7128">
          <w:rPr>
            <w:b/>
          </w:rPr>
          <w:delText>t</w:delText>
        </w:r>
        <w:r w:rsidRPr="00DD1B89" w:rsidDel="00FC7128">
          <w:rPr>
            <w:b/>
          </w:rPr>
          <w:delText>emplate</w:delText>
        </w:r>
      </w:del>
    </w:p>
    <w:p w14:paraId="0418843F" w14:textId="6BE2E441" w:rsidR="00C9791D" w:rsidDel="00FC7128" w:rsidRDefault="00C9791D" w:rsidP="00C9791D">
      <w:pPr>
        <w:rPr>
          <w:del w:id="5003" w:author="Sayali Dev" w:date="2018-02-19T16:19:00Z"/>
        </w:rPr>
      </w:pPr>
      <w:del w:id="5004" w:author="Sayali Dev" w:date="2018-02-19T16:19:00Z">
        <w:r w:rsidDel="00FC7128">
          <w:delText>You can use this standardized spreadsheet template to create subjects in bulk, and to enroll each subject to a Collection.</w:delText>
        </w:r>
      </w:del>
    </w:p>
    <w:p w14:paraId="3B960EB3" w14:textId="7A5B8CCB" w:rsidR="00C9791D" w:rsidDel="00FC7128" w:rsidRDefault="00C9791D" w:rsidP="00C9791D">
      <w:pPr>
        <w:rPr>
          <w:del w:id="5005" w:author="Sayali Dev" w:date="2018-02-19T16:19:00Z"/>
        </w:rPr>
      </w:pPr>
    </w:p>
    <w:p w14:paraId="06BEAA25" w14:textId="37294D58" w:rsidR="00C9791D" w:rsidDel="00FC7128" w:rsidRDefault="00C9791D" w:rsidP="00C9791D">
      <w:pPr>
        <w:rPr>
          <w:del w:id="5006" w:author="Sayali Dev" w:date="2018-02-19T16:19:00Z"/>
        </w:rPr>
      </w:pPr>
      <w:del w:id="5007" w:author="Sayali Dev" w:date="2018-02-19T16:19:00Z">
        <w:r w:rsidRPr="003F739E" w:rsidDel="00FC7128">
          <w:delText xml:space="preserve">Once the template is created and uploaded in the </w:delText>
        </w:r>
        <w:r w:rsidRPr="00B440B9" w:rsidDel="00FC7128">
          <w:rPr>
            <w:b/>
          </w:rPr>
          <w:delText>IAMS</w:delText>
        </w:r>
        <w:r w:rsidDel="00FC7128">
          <w:rPr>
            <w:b/>
          </w:rPr>
          <w:delText xml:space="preserve"> </w:delText>
        </w:r>
        <w:r w:rsidRPr="00B440B9" w:rsidDel="00FC7128">
          <w:rPr>
            <w:b/>
          </w:rPr>
          <w:delText>&gt;</w:delText>
        </w:r>
        <w:r w:rsidDel="00FC7128">
          <w:rPr>
            <w:b/>
          </w:rPr>
          <w:delText xml:space="preserve"> </w:delText>
        </w:r>
        <w:r w:rsidRPr="00B440B9" w:rsidDel="00FC7128">
          <w:rPr>
            <w:b/>
          </w:rPr>
          <w:delText>Import Data</w:delText>
        </w:r>
        <w:r w:rsidRPr="003F739E" w:rsidDel="00FC7128">
          <w:delText xml:space="preserve"> module, </w:delText>
        </w:r>
        <w:r w:rsidDel="00FC7128">
          <w:delText>subjects</w:delText>
        </w:r>
        <w:r w:rsidRPr="003F739E" w:rsidDel="00FC7128">
          <w:delText xml:space="preserve"> are added with a </w:delText>
        </w:r>
        <w:r w:rsidDel="00FC7128">
          <w:delText xml:space="preserve">Subject </w:delText>
        </w:r>
        <w:r w:rsidRPr="003F739E" w:rsidDel="00FC7128">
          <w:delText xml:space="preserve">Status of “Enrolled”. </w:delText>
        </w:r>
        <w:r w:rsidDel="00FC7128">
          <w:delText>S</w:delText>
        </w:r>
        <w:r w:rsidRPr="003F739E" w:rsidDel="00FC7128">
          <w:delText xml:space="preserve">ubject information is accessible via </w:delText>
        </w:r>
        <w:r w:rsidRPr="00B440B9" w:rsidDel="00FC7128">
          <w:rPr>
            <w:b/>
          </w:rPr>
          <w:delText>CIMS</w:delText>
        </w:r>
        <w:r w:rsidDel="00FC7128">
          <w:rPr>
            <w:b/>
          </w:rPr>
          <w:delText xml:space="preserve"> </w:delText>
        </w:r>
        <w:r w:rsidRPr="00B440B9" w:rsidDel="00FC7128">
          <w:rPr>
            <w:b/>
          </w:rPr>
          <w:delText>&gt;</w:delText>
        </w:r>
        <w:r w:rsidDel="00FC7128">
          <w:rPr>
            <w:b/>
          </w:rPr>
          <w:delText xml:space="preserve"> </w:delText>
        </w:r>
        <w:r w:rsidRPr="00B440B9" w:rsidDel="00FC7128">
          <w:rPr>
            <w:b/>
          </w:rPr>
          <w:delText>Subject Centric View</w:delText>
        </w:r>
        <w:r w:rsidDel="00FC7128">
          <w:delText xml:space="preserve"> module.</w:delText>
        </w:r>
      </w:del>
    </w:p>
    <w:p w14:paraId="5B91FAFF" w14:textId="43A4E367" w:rsidR="00C9791D" w:rsidDel="001C4854" w:rsidRDefault="00C9791D" w:rsidP="00C9791D">
      <w:pPr>
        <w:rPr>
          <w:del w:id="5008" w:author="Sayali Dev" w:date="2018-02-20T12:15:00Z"/>
        </w:rPr>
      </w:pPr>
      <w:del w:id="5009" w:author="Sayali Dev" w:date="2018-02-19T16:19:00Z">
        <w:r w:rsidDel="00FC7128">
          <w:delText xml:space="preserve"> </w:delText>
        </w:r>
      </w:del>
      <w:del w:id="5010" w:author="Sayali Dev" w:date="2018-02-19T11:45:00Z">
        <w:r w:rsidDel="00212FDD">
          <w:br/>
        </w:r>
      </w:del>
    </w:p>
    <w:p w14:paraId="0A56F343" w14:textId="31D51EC2" w:rsidR="00C9791D" w:rsidRPr="00DB11BC" w:rsidDel="001C4854" w:rsidRDefault="00C9791D" w:rsidP="00C9791D">
      <w:pPr>
        <w:rPr>
          <w:del w:id="5011" w:author="Sayali Dev" w:date="2018-02-20T12:15:00Z"/>
          <w:b/>
        </w:rPr>
      </w:pPr>
      <w:del w:id="5012" w:author="Sayali Dev" w:date="2018-02-20T12:11:00Z">
        <w:r w:rsidRPr="00AF79B6" w:rsidDel="00EA428B">
          <w:rPr>
            <w:b/>
          </w:rPr>
          <w:delText xml:space="preserve">Forms </w:delText>
        </w:r>
        <w:r w:rsidDel="00EA428B">
          <w:rPr>
            <w:b/>
          </w:rPr>
          <w:delText>t</w:delText>
        </w:r>
        <w:r w:rsidRPr="00AF79B6" w:rsidDel="00EA428B">
          <w:rPr>
            <w:b/>
          </w:rPr>
          <w:delText>emplate</w:delText>
        </w:r>
      </w:del>
      <w:del w:id="5013" w:author="Sayali Dev" w:date="2018-02-20T12:15:00Z">
        <w:r w:rsidRPr="00AF79B6" w:rsidDel="001C4854">
          <w:rPr>
            <w:b/>
          </w:rPr>
          <w:delText xml:space="preserve"> </w:delText>
        </w:r>
      </w:del>
    </w:p>
    <w:p w14:paraId="44BF1706" w14:textId="5809D430" w:rsidR="00C9791D" w:rsidDel="00BA1F2D" w:rsidRDefault="00C9791D" w:rsidP="00C9791D">
      <w:pPr>
        <w:rPr>
          <w:del w:id="5014" w:author="Sayali Dev" w:date="2018-02-19T16:23:00Z"/>
        </w:rPr>
      </w:pPr>
      <w:del w:id="5015" w:author="Sayali Dev" w:date="2018-02-20T12:15:00Z">
        <w:r w:rsidDel="001C4854">
          <w:delText xml:space="preserve">You can use this standardized spreadsheet template </w:delText>
        </w:r>
      </w:del>
      <w:del w:id="5016" w:author="Sayali Dev" w:date="2018-02-20T12:11:00Z">
        <w:r w:rsidDel="00EA428B">
          <w:delText>to complete collection or LIMS processing forms in bulk.</w:delText>
        </w:r>
      </w:del>
    </w:p>
    <w:p w14:paraId="71E3182B" w14:textId="14668E01" w:rsidR="00C9791D" w:rsidDel="001C4854" w:rsidRDefault="00C9791D" w:rsidP="00C9791D">
      <w:pPr>
        <w:rPr>
          <w:del w:id="5017" w:author="Sayali Dev" w:date="2018-02-20T12:15:00Z"/>
        </w:rPr>
      </w:pPr>
    </w:p>
    <w:p w14:paraId="30232567" w14:textId="469BAF2F" w:rsidR="00C9791D" w:rsidDel="001C4854" w:rsidRDefault="00C9791D" w:rsidP="00C9791D">
      <w:pPr>
        <w:rPr>
          <w:del w:id="5018" w:author="Sayali Dev" w:date="2018-02-20T12:15:00Z"/>
          <w:moveFrom w:id="5019" w:author="Sayali Dev" w:date="2018-02-20T12:12:00Z"/>
        </w:rPr>
      </w:pPr>
      <w:moveFromRangeStart w:id="5020" w:author="Sayali Dev" w:date="2018-02-20T12:12:00Z" w:name="move506892056"/>
      <w:moveFrom w:id="5021" w:author="Sayali Dev" w:date="2018-02-20T12:12:00Z">
        <w:del w:id="5022" w:author="Sayali Dev" w:date="2018-02-20T12:15:00Z">
          <w:r w:rsidDel="001C4854">
            <w:delText xml:space="preserve">Once the template is created and uploaded in the </w:delText>
          </w:r>
          <w:r w:rsidRPr="00B440B9" w:rsidDel="001C4854">
            <w:rPr>
              <w:b/>
            </w:rPr>
            <w:delText>IAMS</w:delText>
          </w:r>
          <w:r w:rsidDel="001C4854">
            <w:rPr>
              <w:b/>
            </w:rPr>
            <w:delText xml:space="preserve"> </w:delText>
          </w:r>
          <w:r w:rsidRPr="00B440B9" w:rsidDel="001C4854">
            <w:rPr>
              <w:b/>
            </w:rPr>
            <w:delText>&gt;</w:delText>
          </w:r>
          <w:r w:rsidDel="001C4854">
            <w:rPr>
              <w:b/>
            </w:rPr>
            <w:delText xml:space="preserve"> </w:delText>
          </w:r>
          <w:r w:rsidRPr="00B440B9" w:rsidDel="001C4854">
            <w:rPr>
              <w:b/>
            </w:rPr>
            <w:delText>Import Data</w:delText>
          </w:r>
          <w:r w:rsidDel="001C4854">
            <w:delText xml:space="preserve"> module:</w:delText>
          </w:r>
        </w:del>
      </w:moveFrom>
    </w:p>
    <w:p w14:paraId="4F5EBCF4" w14:textId="5D9C88B2" w:rsidR="00C9791D" w:rsidDel="001C4854" w:rsidRDefault="00C9791D" w:rsidP="00C9791D">
      <w:pPr>
        <w:rPr>
          <w:del w:id="5023" w:author="Sayali Dev" w:date="2018-02-20T12:15:00Z"/>
          <w:moveFrom w:id="5024" w:author="Sayali Dev" w:date="2018-02-20T12:12:00Z"/>
        </w:rPr>
      </w:pPr>
    </w:p>
    <w:p w14:paraId="0083C2FF" w14:textId="593500B6" w:rsidR="00C9791D" w:rsidDel="001C4854" w:rsidRDefault="00C9791D" w:rsidP="00C9791D">
      <w:pPr>
        <w:numPr>
          <w:ilvl w:val="0"/>
          <w:numId w:val="277"/>
        </w:numPr>
        <w:rPr>
          <w:del w:id="5025" w:author="Sayali Dev" w:date="2018-02-20T12:15:00Z"/>
          <w:moveFrom w:id="5026" w:author="Sayali Dev" w:date="2018-02-20T12:12:00Z"/>
        </w:rPr>
      </w:pPr>
      <w:moveFrom w:id="5027" w:author="Sayali Dev" w:date="2018-02-20T12:12:00Z">
        <w:del w:id="5028" w:author="Sayali Dev" w:date="2018-02-20T12:15:00Z">
          <w:r w:rsidDel="001C4854">
            <w:delText>The form associated with the specified subject, kit or LIMS workflow is completed with the information from the template. The form status is set to “Data Entry Completed”.</w:delText>
          </w:r>
          <w:r w:rsidDel="001C4854">
            <w:br/>
          </w:r>
        </w:del>
      </w:moveFrom>
    </w:p>
    <w:p w14:paraId="59DC68C2" w14:textId="3B6D6D7D" w:rsidR="00C9791D" w:rsidDel="001C4854" w:rsidRDefault="00C9791D" w:rsidP="00C9791D">
      <w:pPr>
        <w:numPr>
          <w:ilvl w:val="0"/>
          <w:numId w:val="277"/>
        </w:numPr>
        <w:rPr>
          <w:del w:id="5029" w:author="Sayali Dev" w:date="2018-02-20T12:15:00Z"/>
          <w:moveFrom w:id="5030" w:author="Sayali Dev" w:date="2018-02-20T12:12:00Z"/>
        </w:rPr>
      </w:pPr>
      <w:moveFrom w:id="5031" w:author="Sayali Dev" w:date="2018-02-20T12:12:00Z">
        <w:del w:id="5032" w:author="Sayali Dev" w:date="2018-02-20T12:15:00Z">
          <w:r w:rsidDel="001C4854">
            <w:delText xml:space="preserve">The completed form is immediately available for viewing and approving. Consent and Specimen Collection Forms are accessible via the </w:delText>
          </w:r>
          <w:r w:rsidRPr="00430153" w:rsidDel="001C4854">
            <w:rPr>
              <w:b/>
            </w:rPr>
            <w:delText>CIMS</w:delText>
          </w:r>
          <w:r w:rsidDel="001C4854">
            <w:rPr>
              <w:b/>
            </w:rPr>
            <w:delText xml:space="preserve"> </w:delText>
          </w:r>
          <w:r w:rsidRPr="00430153" w:rsidDel="001C4854">
            <w:rPr>
              <w:b/>
            </w:rPr>
            <w:delText>&gt;</w:delText>
          </w:r>
          <w:r w:rsidDel="001C4854">
            <w:rPr>
              <w:b/>
            </w:rPr>
            <w:delText xml:space="preserve"> </w:delText>
          </w:r>
          <w:r w:rsidRPr="00430153" w:rsidDel="001C4854">
            <w:rPr>
              <w:b/>
            </w:rPr>
            <w:delText>Subject Centric</w:delText>
          </w:r>
          <w:r w:rsidDel="001C4854">
            <w:delText xml:space="preserve"> </w:delText>
          </w:r>
          <w:r w:rsidRPr="00430153" w:rsidDel="001C4854">
            <w:rPr>
              <w:b/>
            </w:rPr>
            <w:delText>View</w:delText>
          </w:r>
          <w:r w:rsidDel="001C4854">
            <w:rPr>
              <w:b/>
            </w:rPr>
            <w:delText xml:space="preserve">. </w:delText>
          </w:r>
          <w:r w:rsidRPr="002A1E41" w:rsidDel="001C4854">
            <w:delText>Sam</w:delText>
          </w:r>
          <w:r w:rsidRPr="00A053CD" w:rsidDel="001C4854">
            <w:delText>ple Process</w:delText>
          </w:r>
          <w:r w:rsidDel="001C4854">
            <w:delText>i</w:delText>
          </w:r>
          <w:r w:rsidRPr="00A053CD" w:rsidDel="001C4854">
            <w:delText>ng forms are access</w:delText>
          </w:r>
          <w:r w:rsidDel="001C4854">
            <w:delText>ible</w:delText>
          </w:r>
          <w:r w:rsidRPr="002A1E41" w:rsidDel="001C4854">
            <w:delText xml:space="preserve"> via the</w:delText>
          </w:r>
          <w:r w:rsidDel="001C4854">
            <w:rPr>
              <w:b/>
            </w:rPr>
            <w:delText xml:space="preserve"> </w:delText>
          </w:r>
          <w:r w:rsidRPr="00430153" w:rsidDel="001C4854">
            <w:rPr>
              <w:b/>
            </w:rPr>
            <w:delText>LIMS</w:delText>
          </w:r>
          <w:r w:rsidDel="001C4854">
            <w:rPr>
              <w:b/>
            </w:rPr>
            <w:delText xml:space="preserve"> </w:delText>
          </w:r>
          <w:r w:rsidRPr="00430153" w:rsidDel="001C4854">
            <w:rPr>
              <w:b/>
            </w:rPr>
            <w:delText>&gt;</w:delText>
          </w:r>
          <w:r w:rsidDel="001C4854">
            <w:rPr>
              <w:b/>
            </w:rPr>
            <w:delText xml:space="preserve"> </w:delText>
          </w:r>
          <w:r w:rsidRPr="00430153" w:rsidDel="001C4854">
            <w:rPr>
              <w:b/>
            </w:rPr>
            <w:delText>Workflows</w:delText>
          </w:r>
          <w:r w:rsidDel="001C4854">
            <w:delText xml:space="preserve"> modules.</w:delText>
          </w:r>
        </w:del>
      </w:moveFrom>
    </w:p>
    <w:p w14:paraId="77ABB630" w14:textId="700E20FC" w:rsidR="00C9791D" w:rsidDel="001C4854" w:rsidRDefault="00C9791D">
      <w:pPr>
        <w:numPr>
          <w:ilvl w:val="0"/>
          <w:numId w:val="277"/>
        </w:numPr>
        <w:rPr>
          <w:del w:id="5033" w:author="Sayali Dev" w:date="2018-02-20T12:15:00Z"/>
          <w:moveFrom w:id="5034" w:author="Sayali Dev" w:date="2018-02-20T12:12:00Z"/>
        </w:rPr>
        <w:pPrChange w:id="5035" w:author="Sayali Dev" w:date="2018-02-19T11:45:00Z">
          <w:pPr/>
        </w:pPrChange>
      </w:pPr>
    </w:p>
    <w:p w14:paraId="11794155" w14:textId="4C2CE68D" w:rsidR="00C9791D" w:rsidDel="001C4854" w:rsidRDefault="00C9791D" w:rsidP="00C9791D">
      <w:pPr>
        <w:rPr>
          <w:del w:id="5036" w:author="Sayali Dev" w:date="2018-02-20T12:15:00Z"/>
          <w:moveFrom w:id="5037" w:author="Sayali Dev" w:date="2018-02-20T12:12:00Z"/>
        </w:rPr>
      </w:pPr>
      <w:moveFrom w:id="5038" w:author="Sayali Dev" w:date="2018-02-20T12:12:00Z">
        <w:del w:id="5039" w:author="Sayali Dev" w:date="2018-02-20T12:15:00Z">
          <w:r w:rsidRPr="006C0AEB" w:rsidDel="001C4854">
            <w:rPr>
              <w:b/>
            </w:rPr>
            <w:delText>Note</w:delText>
          </w:r>
          <w:r w:rsidDel="001C4854">
            <w:delText>: This template cannot be currently used to upload PHI data.</w:delText>
          </w:r>
        </w:del>
      </w:moveFrom>
    </w:p>
    <w:p w14:paraId="73CC10F3" w14:textId="71958ED4" w:rsidR="00C9791D" w:rsidRPr="00AF79B6" w:rsidDel="001C4854" w:rsidRDefault="00C9791D" w:rsidP="00C9791D">
      <w:pPr>
        <w:rPr>
          <w:del w:id="5040" w:author="Sayali Dev" w:date="2018-02-20T12:15:00Z"/>
          <w:moveFrom w:id="5041" w:author="Sayali Dev" w:date="2018-02-20T12:12:00Z"/>
        </w:rPr>
      </w:pPr>
    </w:p>
    <w:moveFromRangeEnd w:id="5020"/>
    <w:p w14:paraId="76B32785" w14:textId="586208D1" w:rsidR="00C9791D" w:rsidRPr="00AF79B6" w:rsidDel="001C4854" w:rsidRDefault="00C9791D" w:rsidP="00C9791D">
      <w:pPr>
        <w:rPr>
          <w:del w:id="5042" w:author="Sayali Dev" w:date="2018-02-20T12:15:00Z"/>
          <w:b/>
        </w:rPr>
      </w:pPr>
      <w:del w:id="5043" w:author="Sayali Dev" w:date="2018-02-20T12:15:00Z">
        <w:r w:rsidDel="001C4854">
          <w:rPr>
            <w:b/>
          </w:rPr>
          <w:delText>LIMS Workflow Upload t</w:delText>
        </w:r>
        <w:r w:rsidRPr="00AF79B6" w:rsidDel="001C4854">
          <w:rPr>
            <w:b/>
          </w:rPr>
          <w:delText>emplate</w:delText>
        </w:r>
      </w:del>
    </w:p>
    <w:p w14:paraId="095B39A4" w14:textId="449DA1B4" w:rsidR="00C10C4B" w:rsidDel="001C4854" w:rsidRDefault="00C9791D" w:rsidP="00C9791D">
      <w:pPr>
        <w:rPr>
          <w:del w:id="5044" w:author="Sayali Dev" w:date="2018-02-20T12:15:00Z"/>
        </w:rPr>
      </w:pPr>
      <w:del w:id="5045" w:author="Sayali Dev" w:date="2018-02-20T12:15:00Z">
        <w:r w:rsidDel="001C4854">
          <w:delText>You can use this standardized spreadsheet template to create LIMS Aliquot, Derivative, Pooling and Generic Experiment processing workflows in bulk.</w:delText>
        </w:r>
        <w:r w:rsidDel="001C4854">
          <w:br/>
        </w:r>
      </w:del>
    </w:p>
    <w:p w14:paraId="67EE5FED" w14:textId="6DA4A73F" w:rsidR="00C9791D" w:rsidDel="001C4854" w:rsidRDefault="00C9791D" w:rsidP="00C9791D">
      <w:pPr>
        <w:rPr>
          <w:del w:id="5046" w:author="Sayali Dev" w:date="2018-02-20T12:15:00Z"/>
        </w:rPr>
      </w:pPr>
      <w:del w:id="5047" w:author="Sayali Dev" w:date="2018-02-20T12:15:00Z">
        <w:r w:rsidDel="001C4854">
          <w:delText xml:space="preserve">Once the template is created and uploaded in the </w:delText>
        </w:r>
        <w:r w:rsidRPr="00B440B9" w:rsidDel="001C4854">
          <w:rPr>
            <w:b/>
          </w:rPr>
          <w:delText>IAMS</w:delText>
        </w:r>
        <w:r w:rsidDel="001C4854">
          <w:rPr>
            <w:b/>
          </w:rPr>
          <w:delText xml:space="preserve"> </w:delText>
        </w:r>
        <w:r w:rsidRPr="00B440B9" w:rsidDel="001C4854">
          <w:rPr>
            <w:b/>
          </w:rPr>
          <w:delText>&gt;</w:delText>
        </w:r>
        <w:r w:rsidDel="001C4854">
          <w:rPr>
            <w:b/>
          </w:rPr>
          <w:delText xml:space="preserve"> </w:delText>
        </w:r>
        <w:r w:rsidRPr="00B440B9" w:rsidDel="001C4854">
          <w:rPr>
            <w:b/>
          </w:rPr>
          <w:delText>Import Data</w:delText>
        </w:r>
        <w:r w:rsidRPr="003F739E" w:rsidDel="001C4854">
          <w:delText xml:space="preserve"> module</w:delText>
        </w:r>
        <w:r w:rsidDel="001C4854">
          <w:delText>:</w:delText>
        </w:r>
      </w:del>
    </w:p>
    <w:p w14:paraId="3EE2E85B" w14:textId="53C34536" w:rsidR="00C9791D" w:rsidDel="001C4854" w:rsidRDefault="00C9791D" w:rsidP="00C9791D">
      <w:pPr>
        <w:rPr>
          <w:moveFrom w:id="5048" w:author="Sayali Dev" w:date="2018-02-20T12:15:00Z"/>
        </w:rPr>
      </w:pPr>
      <w:moveFromRangeStart w:id="5049" w:author="Sayali Dev" w:date="2018-02-20T12:15:00Z" w:name="move506892269"/>
    </w:p>
    <w:p w14:paraId="21F8BC0F" w14:textId="1C62899B" w:rsidR="00C9791D" w:rsidRPr="003F739E" w:rsidDel="001C4854" w:rsidRDefault="00C9791D" w:rsidP="00C9791D">
      <w:pPr>
        <w:numPr>
          <w:ilvl w:val="0"/>
          <w:numId w:val="255"/>
        </w:numPr>
        <w:spacing w:after="200" w:line="276" w:lineRule="auto"/>
        <w:ind w:left="720"/>
        <w:rPr>
          <w:moveFrom w:id="5050" w:author="Sayali Dev" w:date="2018-02-20T12:15:00Z"/>
          <w:rFonts w:eastAsia="Calibri"/>
        </w:rPr>
      </w:pPr>
      <w:moveFrom w:id="5051" w:author="Sayali Dev" w:date="2018-02-20T12:15:00Z">
        <w:r w:rsidDel="001C4854">
          <w:t xml:space="preserve">The workflow record is added with a status of “Completed”, and the workflow information </w:t>
        </w:r>
        <w:r w:rsidRPr="003F739E" w:rsidDel="001C4854">
          <w:rPr>
            <w:rFonts w:eastAsia="Calibri"/>
          </w:rPr>
          <w:t xml:space="preserve">from </w:t>
        </w:r>
        <w:r w:rsidDel="001C4854">
          <w:rPr>
            <w:rFonts w:eastAsia="Calibri"/>
          </w:rPr>
          <w:t xml:space="preserve">the </w:t>
        </w:r>
        <w:r w:rsidRPr="003F739E" w:rsidDel="001C4854">
          <w:rPr>
            <w:rFonts w:eastAsia="Calibri"/>
          </w:rPr>
          <w:t xml:space="preserve">template is accessible via </w:t>
        </w:r>
        <w:r w:rsidRPr="00AF79B6" w:rsidDel="001C4854">
          <w:rPr>
            <w:rFonts w:eastAsia="Calibri"/>
            <w:b/>
          </w:rPr>
          <w:t>LI</w:t>
        </w:r>
        <w:r w:rsidDel="001C4854">
          <w:rPr>
            <w:rFonts w:eastAsia="Calibri"/>
            <w:b/>
          </w:rPr>
          <w:t>MS &gt; Workflow</w:t>
        </w:r>
        <w:r w:rsidRPr="003F739E" w:rsidDel="001C4854">
          <w:rPr>
            <w:rFonts w:eastAsia="Calibri"/>
            <w:b/>
          </w:rPr>
          <w:t xml:space="preserve"> </w:t>
        </w:r>
        <w:r w:rsidRPr="003F739E" w:rsidDel="001C4854">
          <w:rPr>
            <w:rFonts w:eastAsia="Calibri"/>
          </w:rPr>
          <w:t xml:space="preserve">module. </w:t>
        </w:r>
      </w:moveFrom>
    </w:p>
    <w:p w14:paraId="5E534C7C" w14:textId="1035892A" w:rsidR="00C9791D" w:rsidDel="001C4854" w:rsidRDefault="00C9791D" w:rsidP="00C9791D">
      <w:pPr>
        <w:numPr>
          <w:ilvl w:val="0"/>
          <w:numId w:val="274"/>
        </w:numPr>
        <w:rPr>
          <w:moveFrom w:id="5052" w:author="Sayali Dev" w:date="2018-02-20T12:15:00Z"/>
        </w:rPr>
      </w:pPr>
      <w:moveFrom w:id="5053" w:author="Sayali Dev" w:date="2018-02-20T12:15:00Z">
        <w:r w:rsidDel="001C4854">
          <w:t>New “child” biospecimens are created, as specified in the template. The  status of the “parent” and “child” biospecimens is set to “In Inventory”.</w:t>
        </w:r>
        <w:r w:rsidDel="001C4854">
          <w:br/>
        </w:r>
      </w:moveFrom>
    </w:p>
    <w:p w14:paraId="3CAA245D" w14:textId="70DBBDD0" w:rsidR="00C9791D" w:rsidDel="001C4854" w:rsidRDefault="00C9791D" w:rsidP="00C9791D">
      <w:pPr>
        <w:numPr>
          <w:ilvl w:val="0"/>
          <w:numId w:val="274"/>
        </w:numPr>
        <w:rPr>
          <w:moveFrom w:id="5054" w:author="Sayali Dev" w:date="2018-02-20T12:15:00Z"/>
        </w:rPr>
      </w:pPr>
      <w:moveFrom w:id="5055" w:author="Sayali Dev" w:date="2018-02-20T12:15:00Z">
        <w:r w:rsidDel="001C4854">
          <w:t>Parent and child biospecimens are immediately available for all searches and processing.</w:t>
        </w:r>
        <w:r w:rsidDel="001C4854">
          <w:br/>
        </w:r>
      </w:moveFrom>
    </w:p>
    <w:p w14:paraId="6641CC2A" w14:textId="390DBF30" w:rsidR="00C9791D" w:rsidDel="001C4854" w:rsidRDefault="00C9791D" w:rsidP="00C9791D">
      <w:pPr>
        <w:numPr>
          <w:ilvl w:val="0"/>
          <w:numId w:val="274"/>
        </w:numPr>
        <w:rPr>
          <w:moveFrom w:id="5056" w:author="Sayali Dev" w:date="2018-02-20T12:15:00Z"/>
        </w:rPr>
      </w:pPr>
      <w:moveFrom w:id="5057" w:author="Sayali Dev" w:date="2018-02-20T12:15:00Z">
        <w:r w:rsidDel="001C4854">
          <w:t>Any Sample Processing Forms associated with the workflow can be viewed or modified via the Processing Forms link in the workflow record.</w:t>
        </w:r>
      </w:moveFrom>
    </w:p>
    <w:moveFromRangeEnd w:id="5049"/>
    <w:p w14:paraId="054252EF" w14:textId="00293D57" w:rsidR="00C9791D" w:rsidDel="00212FDD" w:rsidRDefault="00C9791D" w:rsidP="00C9791D">
      <w:pPr>
        <w:ind w:left="720"/>
        <w:rPr>
          <w:del w:id="5058" w:author="Sayali Dev" w:date="2018-02-19T11:46:00Z"/>
        </w:rPr>
      </w:pPr>
    </w:p>
    <w:p w14:paraId="19A395DE" w14:textId="4922D7FF" w:rsidR="00753D6D" w:rsidDel="00212FDD" w:rsidRDefault="00753D6D" w:rsidP="00753D6D">
      <w:pPr>
        <w:rPr>
          <w:del w:id="5059" w:author="Sayali Dev" w:date="2018-02-19T11:46:00Z"/>
        </w:rPr>
      </w:pPr>
    </w:p>
    <w:p w14:paraId="50E60AA7" w14:textId="42C51484" w:rsidR="00753D6D" w:rsidDel="00212FDD" w:rsidRDefault="00753D6D" w:rsidP="00753D6D">
      <w:pPr>
        <w:pStyle w:val="Heading3"/>
        <w:pageBreakBefore/>
        <w:rPr>
          <w:del w:id="5060" w:author="Sayali Dev" w:date="2018-02-19T11:46:00Z"/>
        </w:rPr>
      </w:pPr>
      <w:bookmarkStart w:id="5061" w:name="_Toc452394248"/>
      <w:del w:id="5062" w:author="Sayali Dev" w:date="2018-02-19T11:46:00Z">
        <w:r w:rsidDel="00212FDD">
          <w:delText>Uploading a Process Template</w:delText>
        </w:r>
        <w:bookmarkEnd w:id="5061"/>
      </w:del>
    </w:p>
    <w:p w14:paraId="24338E59" w14:textId="5A2C04D9" w:rsidR="00753D6D" w:rsidDel="00212FDD" w:rsidRDefault="00753D6D" w:rsidP="00753D6D">
      <w:pPr>
        <w:rPr>
          <w:del w:id="5063" w:author="Sayali Dev" w:date="2018-02-19T11:46:00Z"/>
        </w:rPr>
      </w:pPr>
    </w:p>
    <w:p w14:paraId="68E8B276" w14:textId="761324B3" w:rsidR="00753D6D" w:rsidDel="00212FDD" w:rsidRDefault="00753D6D" w:rsidP="00753D6D">
      <w:pPr>
        <w:rPr>
          <w:del w:id="5064" w:author="Sayali Dev" w:date="2018-02-19T11:46:00Z"/>
        </w:rPr>
      </w:pPr>
      <w:del w:id="5065" w:author="Sayali Dev" w:date="2018-02-19T11:46:00Z">
        <w:r w:rsidDel="00212FDD">
          <w:delText>To upload a Process Template:</w:delText>
        </w:r>
        <w:r w:rsidDel="00212FDD">
          <w:br/>
        </w:r>
        <w:r w:rsidRPr="00DD1B89" w:rsidDel="00212FDD">
          <w:rPr>
            <w:b/>
          </w:rPr>
          <w:delText>Note:</w:delText>
        </w:r>
        <w:r w:rsidDel="00212FDD">
          <w:delText xml:space="preserve"> Only the System Administrator can upload a Process Template.</w:delText>
        </w:r>
      </w:del>
    </w:p>
    <w:p w14:paraId="421359AB" w14:textId="5773D65F" w:rsidR="00753D6D" w:rsidDel="00212FDD" w:rsidRDefault="00753D6D" w:rsidP="00753D6D">
      <w:pPr>
        <w:rPr>
          <w:del w:id="5066" w:author="Sayali Dev" w:date="2018-02-19T11:46:00Z"/>
        </w:rPr>
      </w:pPr>
    </w:p>
    <w:p w14:paraId="7B63D82C" w14:textId="58AFDEDC" w:rsidR="00753D6D" w:rsidDel="00212FDD" w:rsidRDefault="00753D6D" w:rsidP="00C9791D">
      <w:pPr>
        <w:numPr>
          <w:ilvl w:val="0"/>
          <w:numId w:val="243"/>
        </w:numPr>
        <w:ind w:right="540"/>
        <w:rPr>
          <w:del w:id="5067" w:author="Sayali Dev" w:date="2018-02-19T11:46:00Z"/>
        </w:rPr>
      </w:pPr>
      <w:del w:id="5068" w:author="Sayali Dev" w:date="2018-02-19T11:46:00Z">
        <w:r w:rsidDel="00212FDD">
          <w:delText xml:space="preserve">Complete the </w:delText>
        </w:r>
        <w:r w:rsidRPr="00B4225A" w:rsidDel="00212FDD">
          <w:rPr>
            <w:b/>
          </w:rPr>
          <w:delText>Process Template</w:delText>
        </w:r>
        <w:r w:rsidDel="00212FDD">
          <w:delText xml:space="preserve"> spreadsheet. </w:delText>
        </w:r>
        <w:r w:rsidDel="00212FDD">
          <w:br/>
        </w:r>
        <w:r w:rsidRPr="009C3249" w:rsidDel="00212FDD">
          <w:rPr>
            <w:b/>
          </w:rPr>
          <w:delText>Note:</w:delText>
        </w:r>
        <w:r w:rsidDel="00212FDD">
          <w:delText xml:space="preserve"> </w:delText>
        </w:r>
      </w:del>
    </w:p>
    <w:p w14:paraId="40691522" w14:textId="3248F82E" w:rsidR="00753D6D" w:rsidDel="00212FDD" w:rsidRDefault="00753D6D" w:rsidP="00C9791D">
      <w:pPr>
        <w:numPr>
          <w:ilvl w:val="0"/>
          <w:numId w:val="251"/>
        </w:numPr>
        <w:ind w:right="540"/>
        <w:rPr>
          <w:del w:id="5069" w:author="Sayali Dev" w:date="2018-02-19T11:46:00Z"/>
        </w:rPr>
      </w:pPr>
      <w:del w:id="5070" w:author="Sayali Dev" w:date="2018-02-19T11:46:00Z">
        <w:r w:rsidDel="00212FDD">
          <w:delText xml:space="preserve">You can obtain a copy of the template spreadsheet by contacting the System Administrator or sending an email request to </w:delText>
        </w:r>
        <w:r w:rsidR="00A154A8" w:rsidDel="00212FDD">
          <w:fldChar w:fldCharType="begin"/>
        </w:r>
        <w:r w:rsidR="00A154A8" w:rsidDel="00212FDD">
          <w:delInstrText xml:space="preserve"> HYPERLINK "mailto:Bio4Dhelp@tgen.org" </w:delInstrText>
        </w:r>
        <w:r w:rsidR="00A154A8" w:rsidDel="00212FDD">
          <w:fldChar w:fldCharType="separate"/>
        </w:r>
        <w:r w:rsidDel="00212FDD">
          <w:rPr>
            <w:rStyle w:val="Hyperlink"/>
          </w:rPr>
          <w:delText>cirraspec@tgen.org</w:delText>
        </w:r>
        <w:r w:rsidR="00A154A8" w:rsidDel="00212FDD">
          <w:rPr>
            <w:rStyle w:val="Hyperlink"/>
          </w:rPr>
          <w:fldChar w:fldCharType="end"/>
        </w:r>
        <w:r w:rsidDel="00212FDD">
          <w:delText xml:space="preserve">. </w:delText>
        </w:r>
      </w:del>
    </w:p>
    <w:p w14:paraId="1A5C8AA7" w14:textId="110394C2" w:rsidR="00753D6D" w:rsidDel="00212FDD" w:rsidRDefault="00753D6D" w:rsidP="00C9791D">
      <w:pPr>
        <w:numPr>
          <w:ilvl w:val="0"/>
          <w:numId w:val="251"/>
        </w:numPr>
        <w:rPr>
          <w:del w:id="5071" w:author="Sayali Dev" w:date="2018-02-19T11:46:00Z"/>
        </w:rPr>
      </w:pPr>
      <w:del w:id="5072" w:author="Sayali Dev" w:date="2018-02-19T11:46:00Z">
        <w:r w:rsidRPr="00DD1B89" w:rsidDel="00212FDD">
          <w:delText xml:space="preserve">Template must be saved as an Excel Workbook with .xlsx extension. </w:delText>
        </w:r>
        <w:r w:rsidDel="00212FDD">
          <w:br/>
        </w:r>
      </w:del>
    </w:p>
    <w:p w14:paraId="6B3FDF37" w14:textId="18E8A4BB" w:rsidR="00753D6D" w:rsidDel="00212FDD" w:rsidRDefault="00753D6D" w:rsidP="00753D6D">
      <w:pPr>
        <w:ind w:left="720"/>
        <w:rPr>
          <w:del w:id="5073" w:author="Sayali Dev" w:date="2018-02-19T11:46:00Z"/>
        </w:rPr>
      </w:pPr>
      <w:del w:id="5074" w:author="Sayali Dev" w:date="2018-02-19T11:46:00Z">
        <w:r w:rsidDel="00212FDD">
          <w:delText xml:space="preserve">Following table lists each field and its description. </w:delText>
        </w:r>
      </w:del>
    </w:p>
    <w:p w14:paraId="0C6323D0" w14:textId="2917C42A" w:rsidR="00753D6D" w:rsidRPr="001241E1" w:rsidDel="00212FDD" w:rsidRDefault="00753D6D" w:rsidP="00753D6D">
      <w:pPr>
        <w:ind w:left="720" w:right="540"/>
        <w:rPr>
          <w:del w:id="5075" w:author="Sayali Dev" w:date="2018-02-19T11:46:00Z"/>
        </w:rPr>
      </w:pPr>
      <w:del w:id="5076" w:author="Sayali Dev" w:date="2018-02-19T11:46:00Z">
        <w:r w:rsidRPr="001241E1" w:rsidDel="00212FDD">
          <w:rPr>
            <w:b/>
          </w:rPr>
          <w:delText>Note:</w:delText>
        </w:r>
        <w:r w:rsidRPr="001241E1" w:rsidDel="00212FDD">
          <w:delText xml:space="preserve"> Fields that are marked with the red asterisk (</w:delText>
        </w:r>
        <w:r w:rsidRPr="001241E1" w:rsidDel="00212FDD">
          <w:rPr>
            <w:color w:val="FF0000"/>
          </w:rPr>
          <w:delText>*</w:delText>
        </w:r>
        <w:r w:rsidDel="00212FDD">
          <w:delText>) are mandatory.</w:delText>
        </w:r>
      </w:del>
    </w:p>
    <w:p w14:paraId="5261AC84" w14:textId="520B5AD5" w:rsidR="00753D6D" w:rsidRPr="00972304" w:rsidDel="00212FDD" w:rsidRDefault="00753D6D" w:rsidP="00753D6D">
      <w:pPr>
        <w:tabs>
          <w:tab w:val="left" w:pos="6960"/>
        </w:tabs>
        <w:rPr>
          <w:del w:id="5077" w:author="Sayali Dev" w:date="2018-02-19T11:46:00Z"/>
        </w:rPr>
      </w:pPr>
      <w:del w:id="5078" w:author="Sayali Dev" w:date="2018-02-19T11:46:00Z">
        <w:r w:rsidDel="00212FDD">
          <w:tab/>
        </w:r>
      </w:del>
    </w:p>
    <w:p w14:paraId="08242883" w14:textId="1A36BC76" w:rsidR="00753D6D" w:rsidDel="00212FDD" w:rsidRDefault="00753D6D" w:rsidP="00753D6D">
      <w:pPr>
        <w:pStyle w:val="Caption"/>
        <w:ind w:left="720"/>
        <w:rPr>
          <w:del w:id="5079" w:author="Sayali Dev" w:date="2018-02-19T11:46:00Z"/>
        </w:rPr>
      </w:pPr>
      <w:del w:id="5080" w:author="Sayali Dev" w:date="2018-02-19T11:46:00Z">
        <w:r w:rsidDel="00212FDD">
          <w:delText xml:space="preserve">Table </w:delText>
        </w:r>
        <w:r w:rsidR="00E81E3E" w:rsidDel="00212FDD">
          <w:rPr>
            <w:b w:val="0"/>
            <w:bCs w:val="0"/>
          </w:rPr>
          <w:fldChar w:fldCharType="begin"/>
        </w:r>
        <w:r w:rsidR="00E81E3E" w:rsidDel="00212FDD">
          <w:delInstrText xml:space="preserve"> SEQ Figure \* ARABIC </w:delInstrText>
        </w:r>
        <w:r w:rsidR="00E81E3E" w:rsidDel="00212FDD">
          <w:rPr>
            <w:b w:val="0"/>
            <w:bCs w:val="0"/>
          </w:rPr>
          <w:fldChar w:fldCharType="separate"/>
        </w:r>
      </w:del>
      <w:del w:id="5081" w:author="Sayali Dev" w:date="2018-02-02T13:47:00Z">
        <w:r w:rsidDel="00EB76E3">
          <w:rPr>
            <w:noProof/>
          </w:rPr>
          <w:delText>31</w:delText>
        </w:r>
      </w:del>
      <w:del w:id="5082" w:author="Sayali Dev" w:date="2018-02-19T11:46:00Z">
        <w:r w:rsidR="00E81E3E" w:rsidDel="00212FDD">
          <w:rPr>
            <w:b w:val="0"/>
            <w:bCs w:val="0"/>
            <w:noProof/>
          </w:rPr>
          <w:fldChar w:fldCharType="end"/>
        </w:r>
        <w:r w:rsidDel="00212FDD">
          <w:delText>: Completing the Process Template spreadsheet</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0"/>
        <w:gridCol w:w="6660"/>
      </w:tblGrid>
      <w:tr w:rsidR="00753D6D" w:rsidRPr="007A152E" w:rsidDel="00212FDD" w14:paraId="201A3590" w14:textId="60DFE8A3" w:rsidTr="00753D6D">
        <w:trPr>
          <w:cantSplit/>
          <w:trHeight w:val="288"/>
          <w:tblHeader/>
          <w:del w:id="5083" w:author="Sayali Dev" w:date="2018-02-19T11:46:00Z"/>
        </w:trPr>
        <w:tc>
          <w:tcPr>
            <w:tcW w:w="3150" w:type="dxa"/>
            <w:shd w:val="clear" w:color="auto" w:fill="BFBFBF"/>
            <w:vAlign w:val="center"/>
          </w:tcPr>
          <w:p w14:paraId="6E32D3EC" w14:textId="3B60C187" w:rsidR="00753D6D" w:rsidRPr="007A152E" w:rsidDel="00212FDD" w:rsidRDefault="00753D6D" w:rsidP="00753D6D">
            <w:pPr>
              <w:rPr>
                <w:del w:id="5084" w:author="Sayali Dev" w:date="2018-02-19T11:46:00Z"/>
                <w:b/>
              </w:rPr>
            </w:pPr>
            <w:del w:id="5085" w:author="Sayali Dev" w:date="2018-02-19T11:46:00Z">
              <w:r w:rsidDel="00212FDD">
                <w:rPr>
                  <w:b/>
                </w:rPr>
                <w:delText>Field</w:delText>
              </w:r>
            </w:del>
          </w:p>
        </w:tc>
        <w:tc>
          <w:tcPr>
            <w:tcW w:w="6660" w:type="dxa"/>
            <w:shd w:val="clear" w:color="auto" w:fill="BFBFBF"/>
            <w:vAlign w:val="center"/>
          </w:tcPr>
          <w:p w14:paraId="2EF8F6A0" w14:textId="696EF5FD" w:rsidR="00753D6D" w:rsidRPr="007A152E" w:rsidDel="00212FDD" w:rsidRDefault="00753D6D" w:rsidP="00753D6D">
            <w:pPr>
              <w:rPr>
                <w:del w:id="5086" w:author="Sayali Dev" w:date="2018-02-19T11:46:00Z"/>
                <w:b/>
              </w:rPr>
            </w:pPr>
            <w:del w:id="5087" w:author="Sayali Dev" w:date="2018-02-19T11:46:00Z">
              <w:r w:rsidRPr="007A152E" w:rsidDel="00212FDD">
                <w:rPr>
                  <w:b/>
                </w:rPr>
                <w:delText>Description</w:delText>
              </w:r>
            </w:del>
          </w:p>
        </w:tc>
      </w:tr>
      <w:tr w:rsidR="00753D6D" w:rsidDel="00212FDD" w14:paraId="4E9D3728" w14:textId="6C6BA0F2" w:rsidTr="00753D6D">
        <w:trPr>
          <w:cantSplit/>
          <w:trHeight w:val="288"/>
          <w:del w:id="5088" w:author="Sayali Dev" w:date="2018-02-19T11:46:00Z"/>
        </w:trPr>
        <w:tc>
          <w:tcPr>
            <w:tcW w:w="3150" w:type="dxa"/>
          </w:tcPr>
          <w:p w14:paraId="28859C32" w14:textId="624C2479" w:rsidR="00753D6D" w:rsidRPr="007A152E" w:rsidDel="00212FDD" w:rsidRDefault="00753D6D" w:rsidP="00753D6D">
            <w:pPr>
              <w:rPr>
                <w:del w:id="5089" w:author="Sayali Dev" w:date="2018-02-19T11:46:00Z"/>
                <w:b/>
              </w:rPr>
            </w:pPr>
            <w:del w:id="5090" w:author="Sayali Dev" w:date="2018-02-19T11:46:00Z">
              <w:r w:rsidDel="00212FDD">
                <w:rPr>
                  <w:b/>
                </w:rPr>
                <w:delText>Template Name</w:delText>
              </w:r>
              <w:r w:rsidRPr="00972304" w:rsidDel="00212FDD">
                <w:rPr>
                  <w:color w:val="FF0000"/>
                </w:rPr>
                <w:delText>*</w:delText>
              </w:r>
            </w:del>
          </w:p>
        </w:tc>
        <w:tc>
          <w:tcPr>
            <w:tcW w:w="6660" w:type="dxa"/>
            <w:vAlign w:val="center"/>
          </w:tcPr>
          <w:p w14:paraId="28C5FD90" w14:textId="688C60D4" w:rsidR="00753D6D" w:rsidDel="00212FDD" w:rsidRDefault="00753D6D" w:rsidP="00753D6D">
            <w:pPr>
              <w:rPr>
                <w:del w:id="5091" w:author="Sayali Dev" w:date="2018-02-19T11:46:00Z"/>
              </w:rPr>
            </w:pPr>
            <w:del w:id="5092" w:author="Sayali Dev" w:date="2018-02-19T11:46:00Z">
              <w:r w:rsidDel="00212FDD">
                <w:delText>Type the name you want to use for the template.</w:delText>
              </w:r>
              <w:r w:rsidDel="00212FDD">
                <w:br/>
              </w:r>
              <w:r w:rsidRPr="00242428" w:rsidDel="00212FDD">
                <w:rPr>
                  <w:b/>
                </w:rPr>
                <w:delText>Note:</w:delText>
              </w:r>
              <w:r w:rsidDel="00212FDD">
                <w:delText xml:space="preserve"> This is the option that is displayed on the </w:delText>
              </w:r>
              <w:r w:rsidRPr="00242428" w:rsidDel="00212FDD">
                <w:rPr>
                  <w:b/>
                </w:rPr>
                <w:delText>Create Workflow</w:delText>
              </w:r>
              <w:r w:rsidDel="00212FDD">
                <w:delText xml:space="preserve"> page when selecting a process template in the </w:delText>
              </w:r>
              <w:r w:rsidRPr="00F57724" w:rsidDel="00212FDD">
                <w:rPr>
                  <w:b/>
                </w:rPr>
                <w:delText>LIMS</w:delText>
              </w:r>
              <w:r w:rsidDel="00212FDD">
                <w:delText xml:space="preserve"> module.</w:delText>
              </w:r>
            </w:del>
          </w:p>
        </w:tc>
      </w:tr>
      <w:tr w:rsidR="00753D6D" w:rsidDel="00212FDD" w14:paraId="7431A0C7" w14:textId="405C5F3A" w:rsidTr="00753D6D">
        <w:trPr>
          <w:cantSplit/>
          <w:trHeight w:val="288"/>
          <w:del w:id="5093" w:author="Sayali Dev" w:date="2018-02-19T11:46:00Z"/>
        </w:trPr>
        <w:tc>
          <w:tcPr>
            <w:tcW w:w="3150" w:type="dxa"/>
          </w:tcPr>
          <w:p w14:paraId="0059DC11" w14:textId="1E883A16" w:rsidR="00753D6D" w:rsidRPr="007A152E" w:rsidDel="00212FDD" w:rsidRDefault="00753D6D" w:rsidP="00753D6D">
            <w:pPr>
              <w:rPr>
                <w:del w:id="5094" w:author="Sayali Dev" w:date="2018-02-19T11:46:00Z"/>
                <w:b/>
              </w:rPr>
            </w:pPr>
            <w:del w:id="5095" w:author="Sayali Dev" w:date="2018-02-19T11:46:00Z">
              <w:r w:rsidDel="00212FDD">
                <w:rPr>
                  <w:b/>
                </w:rPr>
                <w:delText>Template Description</w:delText>
              </w:r>
              <w:r w:rsidRPr="00972304" w:rsidDel="00212FDD">
                <w:rPr>
                  <w:color w:val="FF0000"/>
                </w:rPr>
                <w:delText>*</w:delText>
              </w:r>
            </w:del>
          </w:p>
        </w:tc>
        <w:tc>
          <w:tcPr>
            <w:tcW w:w="6660" w:type="dxa"/>
            <w:vAlign w:val="center"/>
          </w:tcPr>
          <w:p w14:paraId="125C262F" w14:textId="4C785B88" w:rsidR="00753D6D" w:rsidDel="00212FDD" w:rsidRDefault="00753D6D" w:rsidP="00753D6D">
            <w:pPr>
              <w:rPr>
                <w:del w:id="5096" w:author="Sayali Dev" w:date="2018-02-19T11:46:00Z"/>
              </w:rPr>
            </w:pPr>
            <w:del w:id="5097" w:author="Sayali Dev" w:date="2018-02-19T11:46:00Z">
              <w:r w:rsidDel="00212FDD">
                <w:delText>Type a brief description of the purpose of this template.</w:delText>
              </w:r>
              <w:r w:rsidRPr="00242428" w:rsidDel="00212FDD">
                <w:rPr>
                  <w:b/>
                </w:rPr>
                <w:delText xml:space="preserve"> </w:delText>
              </w:r>
              <w:r w:rsidDel="00212FDD">
                <w:rPr>
                  <w:b/>
                </w:rPr>
                <w:br/>
              </w:r>
              <w:r w:rsidRPr="00242428" w:rsidDel="00212FDD">
                <w:rPr>
                  <w:b/>
                </w:rPr>
                <w:delText>Note:</w:delText>
              </w:r>
              <w:r w:rsidDel="00212FDD">
                <w:delText xml:space="preserve"> This is the workflow name that is displayed on the </w:delText>
              </w:r>
              <w:r w:rsidRPr="00242428" w:rsidDel="00212FDD">
                <w:rPr>
                  <w:b/>
                </w:rPr>
                <w:delText>Create Workflow</w:delText>
              </w:r>
              <w:r w:rsidDel="00212FDD">
                <w:delText xml:space="preserve"> page when this process template is used in the </w:delText>
              </w:r>
              <w:r w:rsidRPr="00F57724" w:rsidDel="00212FDD">
                <w:rPr>
                  <w:b/>
                </w:rPr>
                <w:delText>LIMS</w:delText>
              </w:r>
              <w:r w:rsidDel="00212FDD">
                <w:delText xml:space="preserve"> module.</w:delText>
              </w:r>
            </w:del>
          </w:p>
        </w:tc>
      </w:tr>
      <w:tr w:rsidR="00753D6D" w:rsidDel="00212FDD" w14:paraId="3AE1A63E" w14:textId="3952B1D9" w:rsidTr="00753D6D">
        <w:trPr>
          <w:cantSplit/>
          <w:trHeight w:val="288"/>
          <w:del w:id="5098" w:author="Sayali Dev" w:date="2018-02-19T11:46:00Z"/>
        </w:trPr>
        <w:tc>
          <w:tcPr>
            <w:tcW w:w="3150" w:type="dxa"/>
          </w:tcPr>
          <w:p w14:paraId="2EF1FA58" w14:textId="3E202CBA" w:rsidR="00753D6D" w:rsidRPr="00242428" w:rsidDel="00212FDD" w:rsidRDefault="00753D6D" w:rsidP="00753D6D">
            <w:pPr>
              <w:rPr>
                <w:del w:id="5099" w:author="Sayali Dev" w:date="2018-02-19T11:46:00Z"/>
                <w:b/>
              </w:rPr>
            </w:pPr>
            <w:del w:id="5100" w:author="Sayali Dev" w:date="2018-02-19T11:46:00Z">
              <w:r w:rsidDel="00212FDD">
                <w:rPr>
                  <w:b/>
                </w:rPr>
                <w:delText>Override Template</w:delText>
              </w:r>
            </w:del>
          </w:p>
        </w:tc>
        <w:tc>
          <w:tcPr>
            <w:tcW w:w="6660" w:type="dxa"/>
            <w:vAlign w:val="center"/>
          </w:tcPr>
          <w:p w14:paraId="141DDE5C" w14:textId="5EFE2335" w:rsidR="00753D6D" w:rsidDel="00212FDD" w:rsidRDefault="00753D6D" w:rsidP="00753D6D">
            <w:pPr>
              <w:rPr>
                <w:del w:id="5101" w:author="Sayali Dev" w:date="2018-02-19T11:46:00Z"/>
              </w:rPr>
            </w:pPr>
            <w:del w:id="5102" w:author="Sayali Dev" w:date="2018-02-19T11:46:00Z">
              <w:r w:rsidDel="00212FDD">
                <w:delText>If you want to replace a previous version of this same template:</w:delText>
              </w:r>
            </w:del>
          </w:p>
          <w:p w14:paraId="58E82179" w14:textId="5A5741EF" w:rsidR="00753D6D" w:rsidDel="00212FDD" w:rsidRDefault="00753D6D" w:rsidP="00C9791D">
            <w:pPr>
              <w:numPr>
                <w:ilvl w:val="0"/>
                <w:numId w:val="244"/>
              </w:numPr>
              <w:rPr>
                <w:del w:id="5103" w:author="Sayali Dev" w:date="2018-02-19T11:46:00Z"/>
              </w:rPr>
            </w:pPr>
            <w:del w:id="5104" w:author="Sayali Dev" w:date="2018-02-19T11:46:00Z">
              <w:r w:rsidDel="00212FDD">
                <w:delText xml:space="preserve">Click this field, and then click on the arrow to display a list. </w:delText>
              </w:r>
            </w:del>
          </w:p>
          <w:p w14:paraId="5C5905AF" w14:textId="28E9FC73" w:rsidR="00753D6D" w:rsidDel="00212FDD" w:rsidRDefault="00753D6D" w:rsidP="00C9791D">
            <w:pPr>
              <w:numPr>
                <w:ilvl w:val="0"/>
                <w:numId w:val="244"/>
              </w:numPr>
              <w:rPr>
                <w:del w:id="5105" w:author="Sayali Dev" w:date="2018-02-19T11:46:00Z"/>
              </w:rPr>
            </w:pPr>
            <w:del w:id="5106" w:author="Sayali Dev" w:date="2018-02-19T11:46:00Z">
              <w:r w:rsidDel="00212FDD">
                <w:delText xml:space="preserve">Click </w:delText>
              </w:r>
              <w:r w:rsidRPr="00156BD2" w:rsidDel="00212FDD">
                <w:rPr>
                  <w:b/>
                </w:rPr>
                <w:delText>Yes</w:delText>
              </w:r>
              <w:r w:rsidDel="00212FDD">
                <w:delText>.</w:delText>
              </w:r>
            </w:del>
          </w:p>
          <w:p w14:paraId="5E3BE589" w14:textId="672609CB" w:rsidR="00753D6D" w:rsidDel="00212FDD" w:rsidRDefault="00753D6D" w:rsidP="00753D6D">
            <w:pPr>
              <w:rPr>
                <w:del w:id="5107" w:author="Sayali Dev" w:date="2018-02-19T11:46:00Z"/>
              </w:rPr>
            </w:pPr>
            <w:del w:id="5108" w:author="Sayali Dev" w:date="2018-02-19T11:46:00Z">
              <w:r w:rsidRPr="00156BD2" w:rsidDel="00212FDD">
                <w:rPr>
                  <w:b/>
                </w:rPr>
                <w:delText>Note:</w:delText>
              </w:r>
              <w:r w:rsidDel="00212FDD">
                <w:delText xml:space="preserve"> The default for this field is </w:delText>
              </w:r>
              <w:r w:rsidRPr="00AC3D82" w:rsidDel="00212FDD">
                <w:rPr>
                  <w:b/>
                </w:rPr>
                <w:delText>No</w:delText>
              </w:r>
              <w:r w:rsidDel="00212FDD">
                <w:delText>, which indicates that the template being uploaded is new and is not replacing an existing template.</w:delText>
              </w:r>
            </w:del>
          </w:p>
        </w:tc>
      </w:tr>
      <w:tr w:rsidR="00753D6D" w:rsidDel="00212FDD" w14:paraId="50D222CE" w14:textId="70EECF6E" w:rsidTr="00753D6D">
        <w:trPr>
          <w:cantSplit/>
          <w:trHeight w:val="288"/>
          <w:del w:id="5109" w:author="Sayali Dev" w:date="2018-02-19T11:46:00Z"/>
        </w:trPr>
        <w:tc>
          <w:tcPr>
            <w:tcW w:w="3150" w:type="dxa"/>
          </w:tcPr>
          <w:p w14:paraId="7DB35A75" w14:textId="72E54AC7" w:rsidR="00753D6D" w:rsidDel="00212FDD" w:rsidRDefault="00753D6D" w:rsidP="00753D6D">
            <w:pPr>
              <w:rPr>
                <w:del w:id="5110" w:author="Sayali Dev" w:date="2018-02-19T11:46:00Z"/>
                <w:b/>
              </w:rPr>
            </w:pPr>
            <w:del w:id="5111" w:author="Sayali Dev" w:date="2018-02-19T11:46:00Z">
              <w:r w:rsidRPr="00242428" w:rsidDel="00212FDD">
                <w:rPr>
                  <w:b/>
                </w:rPr>
                <w:delText>Process Type</w:delText>
              </w:r>
              <w:r w:rsidRPr="00972304" w:rsidDel="00212FDD">
                <w:rPr>
                  <w:color w:val="FF0000"/>
                </w:rPr>
                <w:delText>*</w:delText>
              </w:r>
            </w:del>
          </w:p>
        </w:tc>
        <w:tc>
          <w:tcPr>
            <w:tcW w:w="6660" w:type="dxa"/>
            <w:vAlign w:val="center"/>
          </w:tcPr>
          <w:p w14:paraId="64A234B6" w14:textId="4BE6A1B3" w:rsidR="00753D6D" w:rsidDel="00212FDD" w:rsidRDefault="00753D6D" w:rsidP="00753D6D">
            <w:pPr>
              <w:rPr>
                <w:del w:id="5112" w:author="Sayali Dev" w:date="2018-02-19T11:46:00Z"/>
              </w:rPr>
            </w:pPr>
            <w:del w:id="5113" w:author="Sayali Dev" w:date="2018-02-19T11:46:00Z">
              <w:r w:rsidDel="00212FDD">
                <w:delText>To indicate which workflow process this template is used for:</w:delText>
              </w:r>
            </w:del>
          </w:p>
          <w:p w14:paraId="3DCD0DD9" w14:textId="597B2B06" w:rsidR="00753D6D" w:rsidDel="00212FDD" w:rsidRDefault="00753D6D" w:rsidP="00C9791D">
            <w:pPr>
              <w:numPr>
                <w:ilvl w:val="0"/>
                <w:numId w:val="245"/>
              </w:numPr>
              <w:rPr>
                <w:del w:id="5114" w:author="Sayali Dev" w:date="2018-02-19T11:46:00Z"/>
              </w:rPr>
            </w:pPr>
            <w:del w:id="5115" w:author="Sayali Dev" w:date="2018-02-19T11:46:00Z">
              <w:r w:rsidDel="00212FDD">
                <w:delText xml:space="preserve">Click this field, and then click on the arrow to display a list of options. </w:delText>
              </w:r>
            </w:del>
          </w:p>
          <w:p w14:paraId="7E990E9A" w14:textId="419AF67C" w:rsidR="00753D6D" w:rsidDel="00212FDD" w:rsidRDefault="00753D6D" w:rsidP="00C9791D">
            <w:pPr>
              <w:numPr>
                <w:ilvl w:val="0"/>
                <w:numId w:val="244"/>
              </w:numPr>
              <w:rPr>
                <w:del w:id="5116" w:author="Sayali Dev" w:date="2018-02-19T11:46:00Z"/>
              </w:rPr>
            </w:pPr>
            <w:del w:id="5117" w:author="Sayali Dev" w:date="2018-02-19T11:46:00Z">
              <w:r w:rsidDel="00212FDD">
                <w:delText>Click the appropriate process.</w:delText>
              </w:r>
            </w:del>
          </w:p>
        </w:tc>
      </w:tr>
      <w:tr w:rsidR="00753D6D" w:rsidDel="00212FDD" w14:paraId="4B97745D" w14:textId="4BC539FA" w:rsidTr="00753D6D">
        <w:trPr>
          <w:cantSplit/>
          <w:trHeight w:val="288"/>
          <w:del w:id="5118" w:author="Sayali Dev" w:date="2018-02-19T11:46:00Z"/>
        </w:trPr>
        <w:tc>
          <w:tcPr>
            <w:tcW w:w="3150" w:type="dxa"/>
          </w:tcPr>
          <w:p w14:paraId="288E123A" w14:textId="404E1263" w:rsidR="00753D6D" w:rsidRPr="00242428" w:rsidDel="00212FDD" w:rsidRDefault="00753D6D" w:rsidP="00753D6D">
            <w:pPr>
              <w:rPr>
                <w:del w:id="5119" w:author="Sayali Dev" w:date="2018-02-19T11:46:00Z"/>
                <w:b/>
              </w:rPr>
            </w:pPr>
            <w:del w:id="5120" w:author="Sayali Dev" w:date="2018-02-19T11:46:00Z">
              <w:r w:rsidDel="00212FDD">
                <w:rPr>
                  <w:b/>
                </w:rPr>
                <w:delText>SOP</w:delText>
              </w:r>
            </w:del>
          </w:p>
        </w:tc>
        <w:tc>
          <w:tcPr>
            <w:tcW w:w="6660" w:type="dxa"/>
            <w:vAlign w:val="center"/>
          </w:tcPr>
          <w:p w14:paraId="6D5E094B" w14:textId="1EF58392" w:rsidR="00753D6D" w:rsidDel="00212FDD" w:rsidRDefault="00753D6D" w:rsidP="00753D6D">
            <w:pPr>
              <w:rPr>
                <w:del w:id="5121" w:author="Sayali Dev" w:date="2018-02-19T11:46:00Z"/>
              </w:rPr>
            </w:pPr>
            <w:del w:id="5122" w:author="Sayali Dev" w:date="2018-02-19T11:46:00Z">
              <w:r w:rsidDel="00212FDD">
                <w:delText>Skip this field. Reserved for future use.</w:delText>
              </w:r>
            </w:del>
          </w:p>
        </w:tc>
      </w:tr>
      <w:tr w:rsidR="00753D6D" w:rsidDel="00212FDD" w14:paraId="1911239F" w14:textId="5BA865F2" w:rsidTr="00753D6D">
        <w:trPr>
          <w:cantSplit/>
          <w:trHeight w:val="288"/>
          <w:del w:id="5123" w:author="Sayali Dev" w:date="2018-02-19T11:46:00Z"/>
        </w:trPr>
        <w:tc>
          <w:tcPr>
            <w:tcW w:w="3150" w:type="dxa"/>
          </w:tcPr>
          <w:p w14:paraId="0C57DFD7" w14:textId="1356006A" w:rsidR="00753D6D" w:rsidRPr="00242428" w:rsidDel="00212FDD" w:rsidRDefault="00753D6D" w:rsidP="00753D6D">
            <w:pPr>
              <w:rPr>
                <w:del w:id="5124" w:author="Sayali Dev" w:date="2018-02-19T11:46:00Z"/>
                <w:b/>
              </w:rPr>
            </w:pPr>
            <w:del w:id="5125" w:author="Sayali Dev" w:date="2018-02-19T11:46:00Z">
              <w:r w:rsidDel="00212FDD">
                <w:rPr>
                  <w:b/>
                </w:rPr>
                <w:delText>Instrument</w:delText>
              </w:r>
            </w:del>
          </w:p>
        </w:tc>
        <w:tc>
          <w:tcPr>
            <w:tcW w:w="6660" w:type="dxa"/>
            <w:vAlign w:val="center"/>
          </w:tcPr>
          <w:p w14:paraId="2232FC98" w14:textId="7BAA9F26" w:rsidR="00753D6D" w:rsidDel="00212FDD" w:rsidRDefault="00753D6D" w:rsidP="00753D6D">
            <w:pPr>
              <w:rPr>
                <w:del w:id="5126" w:author="Sayali Dev" w:date="2018-02-19T11:46:00Z"/>
              </w:rPr>
            </w:pPr>
            <w:del w:id="5127" w:author="Sayali Dev" w:date="2018-02-19T11:46:00Z">
              <w:r w:rsidDel="00212FDD">
                <w:delText>Skip this field. Reserved for future use.</w:delText>
              </w:r>
            </w:del>
          </w:p>
        </w:tc>
      </w:tr>
      <w:tr w:rsidR="00753D6D" w:rsidDel="00212FDD" w14:paraId="76845B57" w14:textId="00FB299A" w:rsidTr="00753D6D">
        <w:trPr>
          <w:cantSplit/>
          <w:trHeight w:val="288"/>
          <w:del w:id="5128" w:author="Sayali Dev" w:date="2018-02-19T11:46:00Z"/>
        </w:trPr>
        <w:tc>
          <w:tcPr>
            <w:tcW w:w="3150" w:type="dxa"/>
          </w:tcPr>
          <w:p w14:paraId="41903A6B" w14:textId="6CB58129" w:rsidR="00753D6D" w:rsidRPr="007A152E" w:rsidDel="00212FDD" w:rsidRDefault="00753D6D" w:rsidP="00753D6D">
            <w:pPr>
              <w:rPr>
                <w:del w:id="5129" w:author="Sayali Dev" w:date="2018-02-19T11:46:00Z"/>
                <w:b/>
              </w:rPr>
            </w:pPr>
            <w:del w:id="5130" w:author="Sayali Dev" w:date="2018-02-19T11:46:00Z">
              <w:r w:rsidDel="00212FDD">
                <w:rPr>
                  <w:b/>
                </w:rPr>
                <w:delText>Workflow Name</w:delText>
              </w:r>
            </w:del>
          </w:p>
        </w:tc>
        <w:tc>
          <w:tcPr>
            <w:tcW w:w="6660" w:type="dxa"/>
            <w:vAlign w:val="center"/>
          </w:tcPr>
          <w:p w14:paraId="551DE26D" w14:textId="1D37CE89" w:rsidR="00753D6D" w:rsidDel="00212FDD" w:rsidRDefault="00753D6D" w:rsidP="00753D6D">
            <w:pPr>
              <w:rPr>
                <w:del w:id="5131" w:author="Sayali Dev" w:date="2018-02-19T11:46:00Z"/>
              </w:rPr>
            </w:pPr>
            <w:del w:id="5132" w:author="Sayali Dev" w:date="2018-02-19T11:46:00Z">
              <w:r w:rsidDel="00212FDD">
                <w:delText>Type the name you want to use for the workflow, if applicable.</w:delText>
              </w:r>
              <w:r w:rsidRPr="00242428" w:rsidDel="00212FDD">
                <w:rPr>
                  <w:b/>
                </w:rPr>
                <w:delText xml:space="preserve"> Note:</w:delText>
              </w:r>
              <w:r w:rsidDel="00212FDD">
                <w:delText xml:space="preserve"> This is the workflow name that is displayed on the </w:delText>
              </w:r>
              <w:r w:rsidRPr="00242428" w:rsidDel="00212FDD">
                <w:rPr>
                  <w:b/>
                </w:rPr>
                <w:delText>LIMS Create Workflow</w:delText>
              </w:r>
              <w:r w:rsidDel="00212FDD">
                <w:delText xml:space="preserve"> page when this process template is used.</w:delText>
              </w:r>
            </w:del>
          </w:p>
        </w:tc>
      </w:tr>
      <w:tr w:rsidR="00753D6D" w:rsidDel="00212FDD" w14:paraId="5BB3EB1E" w14:textId="7BF282E7" w:rsidTr="00753D6D">
        <w:trPr>
          <w:cantSplit/>
          <w:trHeight w:val="288"/>
          <w:del w:id="5133" w:author="Sayali Dev" w:date="2018-02-19T11:46:00Z"/>
        </w:trPr>
        <w:tc>
          <w:tcPr>
            <w:tcW w:w="3150" w:type="dxa"/>
            <w:tcBorders>
              <w:bottom w:val="single" w:sz="4" w:space="0" w:color="000000"/>
            </w:tcBorders>
          </w:tcPr>
          <w:p w14:paraId="4EB12073" w14:textId="0F1608CF" w:rsidR="00753D6D" w:rsidRPr="00242428" w:rsidDel="00212FDD" w:rsidRDefault="00753D6D" w:rsidP="00753D6D">
            <w:pPr>
              <w:rPr>
                <w:del w:id="5134" w:author="Sayali Dev" w:date="2018-02-19T11:46:00Z"/>
                <w:b/>
              </w:rPr>
            </w:pPr>
            <w:del w:id="5135" w:author="Sayali Dev" w:date="2018-02-19T11:46:00Z">
              <w:r w:rsidDel="00212FDD">
                <w:rPr>
                  <w:b/>
                </w:rPr>
                <w:delText>Comment</w:delText>
              </w:r>
            </w:del>
          </w:p>
        </w:tc>
        <w:tc>
          <w:tcPr>
            <w:tcW w:w="6660" w:type="dxa"/>
            <w:tcBorders>
              <w:bottom w:val="single" w:sz="4" w:space="0" w:color="000000"/>
            </w:tcBorders>
            <w:vAlign w:val="center"/>
          </w:tcPr>
          <w:p w14:paraId="7C36C1C0" w14:textId="04599695" w:rsidR="00753D6D" w:rsidDel="00212FDD" w:rsidRDefault="00753D6D" w:rsidP="00753D6D">
            <w:pPr>
              <w:rPr>
                <w:del w:id="5136" w:author="Sayali Dev" w:date="2018-02-19T11:46:00Z"/>
              </w:rPr>
            </w:pPr>
            <w:del w:id="5137" w:author="Sayali Dev" w:date="2018-02-19T11:46:00Z">
              <w:r w:rsidDel="00212FDD">
                <w:delText xml:space="preserve">Type your comments regarding the workflow, if applicable. </w:delText>
              </w:r>
              <w:r w:rsidDel="00212FDD">
                <w:br/>
              </w:r>
              <w:r w:rsidRPr="00242428" w:rsidDel="00212FDD">
                <w:rPr>
                  <w:b/>
                </w:rPr>
                <w:delText>Note:</w:delText>
              </w:r>
              <w:r w:rsidDel="00212FDD">
                <w:delText xml:space="preserve"> This is the comment that is displayed on the </w:delText>
              </w:r>
              <w:r w:rsidRPr="00242428" w:rsidDel="00212FDD">
                <w:rPr>
                  <w:b/>
                </w:rPr>
                <w:delText>LIMS Create Workflow</w:delText>
              </w:r>
              <w:r w:rsidDel="00212FDD">
                <w:delText xml:space="preserve"> page when this process template is used.</w:delText>
              </w:r>
            </w:del>
          </w:p>
        </w:tc>
      </w:tr>
      <w:tr w:rsidR="00753D6D" w:rsidDel="00212FDD" w14:paraId="30A6F889" w14:textId="7F282CB3" w:rsidTr="00753D6D">
        <w:trPr>
          <w:cantSplit/>
          <w:trHeight w:val="288"/>
          <w:del w:id="5138" w:author="Sayali Dev" w:date="2018-02-19T11:46:00Z"/>
        </w:trPr>
        <w:tc>
          <w:tcPr>
            <w:tcW w:w="9810" w:type="dxa"/>
            <w:gridSpan w:val="2"/>
            <w:shd w:val="clear" w:color="auto" w:fill="BFBFBF"/>
            <w:vAlign w:val="center"/>
          </w:tcPr>
          <w:p w14:paraId="204FCE38" w14:textId="7EEDAD8E" w:rsidR="00753D6D" w:rsidDel="00212FDD" w:rsidRDefault="00753D6D" w:rsidP="00753D6D">
            <w:pPr>
              <w:rPr>
                <w:del w:id="5139" w:author="Sayali Dev" w:date="2018-02-19T11:46:00Z"/>
              </w:rPr>
            </w:pPr>
            <w:del w:id="5140" w:author="Sayali Dev" w:date="2018-02-19T11:46:00Z">
              <w:r w:rsidDel="00212FDD">
                <w:delText xml:space="preserve">The following fields can be blank. However, values in these fields pre-populate the </w:delText>
              </w:r>
              <w:r w:rsidRPr="00F57724" w:rsidDel="00212FDD">
                <w:rPr>
                  <w:b/>
                </w:rPr>
                <w:delText>Processing Details</w:delText>
              </w:r>
              <w:r w:rsidDel="00212FDD">
                <w:delText xml:space="preserve"> window when this process template is used in the </w:delText>
              </w:r>
              <w:r w:rsidRPr="00F57724" w:rsidDel="00212FDD">
                <w:rPr>
                  <w:b/>
                </w:rPr>
                <w:delText>LIMS</w:delText>
              </w:r>
              <w:r w:rsidDel="00212FDD">
                <w:delText xml:space="preserve"> module.</w:delText>
              </w:r>
            </w:del>
          </w:p>
        </w:tc>
      </w:tr>
      <w:tr w:rsidR="00753D6D" w:rsidDel="00212FDD" w14:paraId="6667B80A" w14:textId="3221426A" w:rsidTr="00753D6D">
        <w:trPr>
          <w:cantSplit/>
          <w:trHeight w:val="288"/>
          <w:del w:id="5141" w:author="Sayali Dev" w:date="2018-02-19T11:46:00Z"/>
        </w:trPr>
        <w:tc>
          <w:tcPr>
            <w:tcW w:w="3150" w:type="dxa"/>
          </w:tcPr>
          <w:p w14:paraId="10997078" w14:textId="3302F1E9" w:rsidR="00753D6D" w:rsidDel="00212FDD" w:rsidRDefault="00753D6D" w:rsidP="00753D6D">
            <w:pPr>
              <w:rPr>
                <w:del w:id="5142" w:author="Sayali Dev" w:date="2018-02-19T11:46:00Z"/>
                <w:b/>
              </w:rPr>
            </w:pPr>
            <w:del w:id="5143" w:author="Sayali Dev" w:date="2018-02-19T11:46:00Z">
              <w:r w:rsidDel="00212FDD">
                <w:rPr>
                  <w:b/>
                </w:rPr>
                <w:delText>Input Specimen Type</w:delText>
              </w:r>
            </w:del>
          </w:p>
        </w:tc>
        <w:tc>
          <w:tcPr>
            <w:tcW w:w="6660" w:type="dxa"/>
            <w:vAlign w:val="center"/>
          </w:tcPr>
          <w:p w14:paraId="697C771F" w14:textId="164D2795" w:rsidR="00753D6D" w:rsidDel="00212FDD" w:rsidRDefault="00753D6D" w:rsidP="00753D6D">
            <w:pPr>
              <w:rPr>
                <w:del w:id="5144" w:author="Sayali Dev" w:date="2018-02-19T11:46:00Z"/>
              </w:rPr>
            </w:pPr>
            <w:del w:id="5145" w:author="Sayali Dev" w:date="2018-02-19T11:46:00Z">
              <w:r w:rsidDel="00212FDD">
                <w:delText>To indicate the specimen type of the parent biospecimen for which this template is used:</w:delText>
              </w:r>
            </w:del>
          </w:p>
          <w:p w14:paraId="66F2BDB2" w14:textId="3BA511B7" w:rsidR="00753D6D" w:rsidDel="00212FDD" w:rsidRDefault="00753D6D" w:rsidP="00C9791D">
            <w:pPr>
              <w:numPr>
                <w:ilvl w:val="0"/>
                <w:numId w:val="245"/>
              </w:numPr>
              <w:rPr>
                <w:del w:id="5146" w:author="Sayali Dev" w:date="2018-02-19T11:46:00Z"/>
              </w:rPr>
            </w:pPr>
            <w:del w:id="5147" w:author="Sayali Dev" w:date="2018-02-19T11:46:00Z">
              <w:r w:rsidDel="00212FDD">
                <w:delText xml:space="preserve">Click this field, and then click on the arrow to display a list of options. </w:delText>
              </w:r>
            </w:del>
          </w:p>
          <w:p w14:paraId="096442EA" w14:textId="53A9BF6B" w:rsidR="00753D6D" w:rsidDel="00212FDD" w:rsidRDefault="00753D6D" w:rsidP="00C9791D">
            <w:pPr>
              <w:numPr>
                <w:ilvl w:val="0"/>
                <w:numId w:val="244"/>
              </w:numPr>
              <w:rPr>
                <w:del w:id="5148" w:author="Sayali Dev" w:date="2018-02-19T11:46:00Z"/>
              </w:rPr>
            </w:pPr>
            <w:del w:id="5149" w:author="Sayali Dev" w:date="2018-02-19T11:46:00Z">
              <w:r w:rsidDel="00212FDD">
                <w:delText>Click the appropriate type.</w:delText>
              </w:r>
            </w:del>
          </w:p>
        </w:tc>
      </w:tr>
      <w:tr w:rsidR="00753D6D" w:rsidDel="00212FDD" w14:paraId="1795E296" w14:textId="31B3B060" w:rsidTr="00753D6D">
        <w:trPr>
          <w:cantSplit/>
          <w:trHeight w:val="288"/>
          <w:del w:id="5150" w:author="Sayali Dev" w:date="2018-02-19T11:46:00Z"/>
        </w:trPr>
        <w:tc>
          <w:tcPr>
            <w:tcW w:w="3150" w:type="dxa"/>
          </w:tcPr>
          <w:p w14:paraId="340C37D7" w14:textId="5F1B7395" w:rsidR="00753D6D" w:rsidDel="00212FDD" w:rsidRDefault="00753D6D" w:rsidP="00753D6D">
            <w:pPr>
              <w:rPr>
                <w:del w:id="5151" w:author="Sayali Dev" w:date="2018-02-19T11:46:00Z"/>
                <w:b/>
              </w:rPr>
            </w:pPr>
            <w:del w:id="5152" w:author="Sayali Dev" w:date="2018-02-19T11:46:00Z">
              <w:r w:rsidDel="00212FDD">
                <w:rPr>
                  <w:b/>
                </w:rPr>
                <w:delText>Input Consumed Quantity</w:delText>
              </w:r>
            </w:del>
          </w:p>
        </w:tc>
        <w:tc>
          <w:tcPr>
            <w:tcW w:w="6660" w:type="dxa"/>
            <w:vAlign w:val="center"/>
          </w:tcPr>
          <w:p w14:paraId="53C715A3" w14:textId="5B7BA69D" w:rsidR="00753D6D" w:rsidDel="00212FDD" w:rsidRDefault="00753D6D" w:rsidP="00753D6D">
            <w:pPr>
              <w:rPr>
                <w:del w:id="5153" w:author="Sayali Dev" w:date="2018-02-19T11:46:00Z"/>
              </w:rPr>
            </w:pPr>
            <w:del w:id="5154" w:author="Sayali Dev" w:date="2018-02-19T11:46:00Z">
              <w:r w:rsidDel="00212FDD">
                <w:delText>Type the amount of the biospecimen that is consumed by sample processing when using this template.</w:delText>
              </w:r>
              <w:r w:rsidRPr="00242428" w:rsidDel="00212FDD">
                <w:rPr>
                  <w:b/>
                </w:rPr>
                <w:delText xml:space="preserve"> </w:delText>
              </w:r>
            </w:del>
          </w:p>
        </w:tc>
      </w:tr>
      <w:tr w:rsidR="00753D6D" w:rsidDel="00212FDD" w14:paraId="52A3B03A" w14:textId="0E340055" w:rsidTr="00753D6D">
        <w:trPr>
          <w:cantSplit/>
          <w:trHeight w:val="288"/>
          <w:del w:id="5155" w:author="Sayali Dev" w:date="2018-02-19T11:46:00Z"/>
        </w:trPr>
        <w:tc>
          <w:tcPr>
            <w:tcW w:w="3150" w:type="dxa"/>
          </w:tcPr>
          <w:p w14:paraId="6C225C32" w14:textId="7AA4808F" w:rsidR="00753D6D" w:rsidDel="00212FDD" w:rsidRDefault="00753D6D" w:rsidP="00753D6D">
            <w:pPr>
              <w:rPr>
                <w:del w:id="5156" w:author="Sayali Dev" w:date="2018-02-19T11:46:00Z"/>
                <w:b/>
              </w:rPr>
            </w:pPr>
            <w:del w:id="5157" w:author="Sayali Dev" w:date="2018-02-19T11:46:00Z">
              <w:r w:rsidDel="00212FDD">
                <w:rPr>
                  <w:b/>
                </w:rPr>
                <w:delText>Input Consumed Quantity Unit</w:delText>
              </w:r>
            </w:del>
          </w:p>
        </w:tc>
        <w:tc>
          <w:tcPr>
            <w:tcW w:w="6660" w:type="dxa"/>
            <w:vAlign w:val="center"/>
          </w:tcPr>
          <w:p w14:paraId="7D37E3D8" w14:textId="395E9482" w:rsidR="00753D6D" w:rsidDel="00212FDD" w:rsidRDefault="00753D6D" w:rsidP="00753D6D">
            <w:pPr>
              <w:rPr>
                <w:del w:id="5158" w:author="Sayali Dev" w:date="2018-02-19T11:46:00Z"/>
              </w:rPr>
            </w:pPr>
            <w:del w:id="5159" w:author="Sayali Dev" w:date="2018-02-19T11:46:00Z">
              <w:r w:rsidDel="00212FDD">
                <w:delText>To indicate the unit of measure for the consumed quantity of the parent biospecimen when using this template:</w:delText>
              </w:r>
            </w:del>
          </w:p>
          <w:p w14:paraId="642CD512" w14:textId="0DDE283F" w:rsidR="00753D6D" w:rsidDel="00212FDD" w:rsidRDefault="00753D6D" w:rsidP="00C9791D">
            <w:pPr>
              <w:numPr>
                <w:ilvl w:val="0"/>
                <w:numId w:val="245"/>
              </w:numPr>
              <w:rPr>
                <w:del w:id="5160" w:author="Sayali Dev" w:date="2018-02-19T11:46:00Z"/>
              </w:rPr>
            </w:pPr>
            <w:del w:id="5161" w:author="Sayali Dev" w:date="2018-02-19T11:46:00Z">
              <w:r w:rsidDel="00212FDD">
                <w:delText xml:space="preserve">Click this field, and then click on the arrow to display a list of options. </w:delText>
              </w:r>
            </w:del>
          </w:p>
          <w:p w14:paraId="26F6FA45" w14:textId="7B7BB18E" w:rsidR="00753D6D" w:rsidDel="00212FDD" w:rsidRDefault="00753D6D" w:rsidP="00C9791D">
            <w:pPr>
              <w:numPr>
                <w:ilvl w:val="0"/>
                <w:numId w:val="244"/>
              </w:numPr>
              <w:rPr>
                <w:del w:id="5162" w:author="Sayali Dev" w:date="2018-02-19T11:46:00Z"/>
              </w:rPr>
            </w:pPr>
            <w:del w:id="5163" w:author="Sayali Dev" w:date="2018-02-19T11:46:00Z">
              <w:r w:rsidDel="00212FDD">
                <w:delText>Click the appropriate unit.</w:delText>
              </w:r>
            </w:del>
          </w:p>
          <w:p w14:paraId="6BEBDDAA" w14:textId="3F2BCBBE" w:rsidR="00753D6D" w:rsidDel="00212FDD" w:rsidRDefault="00753D6D" w:rsidP="00753D6D">
            <w:pPr>
              <w:rPr>
                <w:del w:id="5164" w:author="Sayali Dev" w:date="2018-02-19T11:46:00Z"/>
              </w:rPr>
            </w:pPr>
            <w:del w:id="5165" w:author="Sayali Dev" w:date="2018-02-19T11:46:00Z">
              <w:r w:rsidRPr="00F57724" w:rsidDel="00212FDD">
                <w:rPr>
                  <w:b/>
                </w:rPr>
                <w:delText>Note:</w:delText>
              </w:r>
              <w:r w:rsidDel="00212FDD">
                <w:delText xml:space="preserve"> This field is required if you entered an amount in </w:delText>
              </w:r>
              <w:r w:rsidRPr="00F57724" w:rsidDel="00212FDD">
                <w:rPr>
                  <w:b/>
                </w:rPr>
                <w:delText>Input Consumed Quantity</w:delText>
              </w:r>
              <w:r w:rsidDel="00212FDD">
                <w:delText>.</w:delText>
              </w:r>
            </w:del>
          </w:p>
        </w:tc>
      </w:tr>
      <w:tr w:rsidR="00753D6D" w:rsidDel="00212FDD" w14:paraId="5232519A" w14:textId="53887EC4" w:rsidTr="00753D6D">
        <w:trPr>
          <w:cantSplit/>
          <w:trHeight w:val="288"/>
          <w:del w:id="5166" w:author="Sayali Dev" w:date="2018-02-19T11:46:00Z"/>
        </w:trPr>
        <w:tc>
          <w:tcPr>
            <w:tcW w:w="3150" w:type="dxa"/>
          </w:tcPr>
          <w:p w14:paraId="6CAC8971" w14:textId="466CF1FA" w:rsidR="00753D6D" w:rsidDel="00212FDD" w:rsidRDefault="00753D6D" w:rsidP="00753D6D">
            <w:pPr>
              <w:rPr>
                <w:del w:id="5167" w:author="Sayali Dev" w:date="2018-02-19T11:46:00Z"/>
                <w:b/>
              </w:rPr>
            </w:pPr>
            <w:del w:id="5168" w:author="Sayali Dev" w:date="2018-02-19T11:46:00Z">
              <w:r w:rsidDel="00212FDD">
                <w:rPr>
                  <w:b/>
                </w:rPr>
                <w:delText>Input Consumed Concentration</w:delText>
              </w:r>
            </w:del>
          </w:p>
        </w:tc>
        <w:tc>
          <w:tcPr>
            <w:tcW w:w="6660" w:type="dxa"/>
            <w:vAlign w:val="center"/>
          </w:tcPr>
          <w:p w14:paraId="3221B53A" w14:textId="439202F6" w:rsidR="00753D6D" w:rsidDel="00212FDD" w:rsidRDefault="00753D6D" w:rsidP="00753D6D">
            <w:pPr>
              <w:rPr>
                <w:del w:id="5169" w:author="Sayali Dev" w:date="2018-02-19T11:46:00Z"/>
              </w:rPr>
            </w:pPr>
            <w:del w:id="5170" w:author="Sayali Dev" w:date="2018-02-19T11:46:00Z">
              <w:r w:rsidDel="00212FDD">
                <w:delText>Type the concentration of the parent biospecimen that is consumed by sample processing when using this template.</w:delText>
              </w:r>
              <w:r w:rsidRPr="00242428" w:rsidDel="00212FDD">
                <w:rPr>
                  <w:b/>
                </w:rPr>
                <w:delText xml:space="preserve"> </w:delText>
              </w:r>
            </w:del>
          </w:p>
        </w:tc>
      </w:tr>
      <w:tr w:rsidR="00753D6D" w:rsidDel="00212FDD" w14:paraId="283287D5" w14:textId="3144CC5A" w:rsidTr="00753D6D">
        <w:trPr>
          <w:cantSplit/>
          <w:trHeight w:val="288"/>
          <w:del w:id="5171" w:author="Sayali Dev" w:date="2018-02-19T11:46:00Z"/>
        </w:trPr>
        <w:tc>
          <w:tcPr>
            <w:tcW w:w="3150" w:type="dxa"/>
          </w:tcPr>
          <w:p w14:paraId="6F71717C" w14:textId="1EDD6EB3" w:rsidR="00753D6D" w:rsidDel="00212FDD" w:rsidRDefault="00753D6D" w:rsidP="00753D6D">
            <w:pPr>
              <w:rPr>
                <w:del w:id="5172" w:author="Sayali Dev" w:date="2018-02-19T11:46:00Z"/>
                <w:b/>
              </w:rPr>
            </w:pPr>
            <w:del w:id="5173" w:author="Sayali Dev" w:date="2018-02-19T11:46:00Z">
              <w:r w:rsidDel="00212FDD">
                <w:rPr>
                  <w:b/>
                </w:rPr>
                <w:delText>Input Consumed Concentration Unit</w:delText>
              </w:r>
            </w:del>
          </w:p>
        </w:tc>
        <w:tc>
          <w:tcPr>
            <w:tcW w:w="6660" w:type="dxa"/>
            <w:vAlign w:val="center"/>
          </w:tcPr>
          <w:p w14:paraId="6E1B9B81" w14:textId="211D53C2" w:rsidR="00753D6D" w:rsidDel="00212FDD" w:rsidRDefault="00753D6D" w:rsidP="00753D6D">
            <w:pPr>
              <w:rPr>
                <w:del w:id="5174" w:author="Sayali Dev" w:date="2018-02-19T11:46:00Z"/>
              </w:rPr>
            </w:pPr>
            <w:del w:id="5175" w:author="Sayali Dev" w:date="2018-02-19T11:46:00Z">
              <w:r w:rsidDel="00212FDD">
                <w:delText>To indicate the unit of measure for the consumed concentration:</w:delText>
              </w:r>
            </w:del>
          </w:p>
          <w:p w14:paraId="34298EA3" w14:textId="42560261" w:rsidR="00753D6D" w:rsidDel="00212FDD" w:rsidRDefault="00753D6D" w:rsidP="00C9791D">
            <w:pPr>
              <w:numPr>
                <w:ilvl w:val="0"/>
                <w:numId w:val="245"/>
              </w:numPr>
              <w:rPr>
                <w:del w:id="5176" w:author="Sayali Dev" w:date="2018-02-19T11:46:00Z"/>
              </w:rPr>
            </w:pPr>
            <w:del w:id="5177" w:author="Sayali Dev" w:date="2018-02-19T11:46:00Z">
              <w:r w:rsidDel="00212FDD">
                <w:delText xml:space="preserve">Click this field, and then click on the arrow to display a list of options. </w:delText>
              </w:r>
            </w:del>
          </w:p>
          <w:p w14:paraId="3951D6E9" w14:textId="167FE7E8" w:rsidR="00753D6D" w:rsidDel="00212FDD" w:rsidRDefault="00753D6D" w:rsidP="00C9791D">
            <w:pPr>
              <w:numPr>
                <w:ilvl w:val="0"/>
                <w:numId w:val="244"/>
              </w:numPr>
              <w:rPr>
                <w:del w:id="5178" w:author="Sayali Dev" w:date="2018-02-19T11:46:00Z"/>
              </w:rPr>
            </w:pPr>
            <w:del w:id="5179" w:author="Sayali Dev" w:date="2018-02-19T11:46:00Z">
              <w:r w:rsidDel="00212FDD">
                <w:delText>Click the appropriate unit.</w:delText>
              </w:r>
            </w:del>
          </w:p>
          <w:p w14:paraId="13AE7E5E" w14:textId="14FFB80F" w:rsidR="00753D6D" w:rsidDel="00212FDD" w:rsidRDefault="00753D6D" w:rsidP="00753D6D">
            <w:pPr>
              <w:rPr>
                <w:del w:id="5180" w:author="Sayali Dev" w:date="2018-02-19T11:46:00Z"/>
              </w:rPr>
            </w:pPr>
            <w:del w:id="5181" w:author="Sayali Dev" w:date="2018-02-19T11:46:00Z">
              <w:r w:rsidRPr="00F57724" w:rsidDel="00212FDD">
                <w:rPr>
                  <w:b/>
                </w:rPr>
                <w:delText>Note:</w:delText>
              </w:r>
              <w:r w:rsidDel="00212FDD">
                <w:delText xml:space="preserve"> This field is required if you entered an amount in </w:delText>
              </w:r>
              <w:r w:rsidRPr="00F57724" w:rsidDel="00212FDD">
                <w:rPr>
                  <w:b/>
                </w:rPr>
                <w:delText xml:space="preserve">Input Consumed </w:delText>
              </w:r>
              <w:r w:rsidDel="00212FDD">
                <w:rPr>
                  <w:b/>
                </w:rPr>
                <w:delText>Concentration</w:delText>
              </w:r>
              <w:r w:rsidDel="00212FDD">
                <w:delText>.</w:delText>
              </w:r>
            </w:del>
          </w:p>
        </w:tc>
      </w:tr>
      <w:tr w:rsidR="00753D6D" w:rsidDel="00212FDD" w14:paraId="47E8BD13" w14:textId="00B1FB08" w:rsidTr="00753D6D">
        <w:trPr>
          <w:cantSplit/>
          <w:trHeight w:val="288"/>
          <w:del w:id="5182" w:author="Sayali Dev" w:date="2018-02-19T11:46:00Z"/>
        </w:trPr>
        <w:tc>
          <w:tcPr>
            <w:tcW w:w="3150" w:type="dxa"/>
          </w:tcPr>
          <w:p w14:paraId="3591CC3F" w14:textId="05B5B5E2" w:rsidR="00753D6D" w:rsidDel="00212FDD" w:rsidRDefault="00753D6D" w:rsidP="00753D6D">
            <w:pPr>
              <w:rPr>
                <w:del w:id="5183" w:author="Sayali Dev" w:date="2018-02-19T11:46:00Z"/>
                <w:b/>
              </w:rPr>
            </w:pPr>
            <w:del w:id="5184" w:author="Sayali Dev" w:date="2018-02-19T11:46:00Z">
              <w:r w:rsidDel="00212FDD">
                <w:rPr>
                  <w:b/>
                </w:rPr>
                <w:delText>Input Adjusted Quantity</w:delText>
              </w:r>
            </w:del>
          </w:p>
        </w:tc>
        <w:tc>
          <w:tcPr>
            <w:tcW w:w="6660" w:type="dxa"/>
            <w:vAlign w:val="center"/>
          </w:tcPr>
          <w:p w14:paraId="35556CDF" w14:textId="03D069A3" w:rsidR="00753D6D" w:rsidDel="00212FDD" w:rsidRDefault="00753D6D" w:rsidP="00753D6D">
            <w:pPr>
              <w:rPr>
                <w:del w:id="5185" w:author="Sayali Dev" w:date="2018-02-19T11:46:00Z"/>
              </w:rPr>
            </w:pPr>
            <w:del w:id="5186" w:author="Sayali Dev" w:date="2018-02-19T11:46:00Z">
              <w:r w:rsidRPr="002213D0" w:rsidDel="00212FDD">
                <w:delText xml:space="preserve">To adjust the </w:delText>
              </w:r>
              <w:r w:rsidDel="00212FDD">
                <w:delText xml:space="preserve">quantity </w:delText>
              </w:r>
              <w:r w:rsidRPr="002213D0" w:rsidDel="00212FDD">
                <w:delText>of the parent biospecimen</w:delText>
              </w:r>
              <w:r w:rsidDel="00212FDD">
                <w:delText xml:space="preserve"> based on the current quantity being wrong, input the amount by which you want to increase or decrease the quantity.</w:delText>
              </w:r>
            </w:del>
          </w:p>
          <w:p w14:paraId="293E74A4" w14:textId="61799A6A" w:rsidR="00753D6D" w:rsidRPr="002E44C1" w:rsidDel="00212FDD" w:rsidRDefault="00753D6D" w:rsidP="00C9791D">
            <w:pPr>
              <w:pStyle w:val="CellBodyText"/>
              <w:numPr>
                <w:ilvl w:val="0"/>
                <w:numId w:val="246"/>
              </w:numPr>
              <w:rPr>
                <w:del w:id="5187" w:author="Sayali Dev" w:date="2018-02-19T11:46:00Z"/>
                <w:rFonts w:cs="Arial"/>
                <w:szCs w:val="22"/>
              </w:rPr>
            </w:pPr>
            <w:del w:id="5188" w:author="Sayali Dev" w:date="2018-02-19T11:46:00Z">
              <w:r w:rsidRPr="002E44C1" w:rsidDel="00212FDD">
                <w:rPr>
                  <w:rFonts w:cs="Arial"/>
                  <w:szCs w:val="22"/>
                </w:rPr>
                <w:delText xml:space="preserve">To decrease the quantity, </w:delText>
              </w:r>
              <w:r w:rsidDel="00212FDD">
                <w:rPr>
                  <w:rFonts w:cs="Arial"/>
                  <w:szCs w:val="22"/>
                </w:rPr>
                <w:delText>i</w:delText>
              </w:r>
              <w:r w:rsidRPr="002E44C1" w:rsidDel="00212FDD">
                <w:rPr>
                  <w:rFonts w:cs="Arial"/>
                  <w:szCs w:val="22"/>
                </w:rPr>
                <w:delText xml:space="preserve">nput a negative amount. </w:delText>
              </w:r>
            </w:del>
          </w:p>
          <w:p w14:paraId="5C0D71F2" w14:textId="18325402" w:rsidR="00753D6D" w:rsidRPr="002E44C1" w:rsidDel="00212FDD" w:rsidRDefault="00753D6D" w:rsidP="00C9791D">
            <w:pPr>
              <w:numPr>
                <w:ilvl w:val="0"/>
                <w:numId w:val="244"/>
              </w:numPr>
              <w:rPr>
                <w:del w:id="5189" w:author="Sayali Dev" w:date="2018-02-19T11:46:00Z"/>
              </w:rPr>
            </w:pPr>
            <w:del w:id="5190" w:author="Sayali Dev" w:date="2018-02-19T11:46:00Z">
              <w:r w:rsidRPr="002E44C1" w:rsidDel="00212FDD">
                <w:delText xml:space="preserve">To increase the quantity, input a positive </w:delText>
              </w:r>
              <w:r w:rsidDel="00212FDD">
                <w:delText>amount</w:delText>
              </w:r>
              <w:r w:rsidRPr="002E44C1" w:rsidDel="00212FDD">
                <w:delText>.</w:delText>
              </w:r>
            </w:del>
          </w:p>
          <w:p w14:paraId="0AD93DDD" w14:textId="18B76670" w:rsidR="00753D6D" w:rsidDel="00212FDD" w:rsidRDefault="00753D6D" w:rsidP="00753D6D">
            <w:pPr>
              <w:pStyle w:val="CellBodyText"/>
              <w:rPr>
                <w:del w:id="5191" w:author="Sayali Dev" w:date="2018-02-19T11:46:00Z"/>
                <w:b/>
                <w:szCs w:val="22"/>
              </w:rPr>
            </w:pPr>
            <w:del w:id="5192" w:author="Sayali Dev" w:date="2018-02-19T11:46:00Z">
              <w:r w:rsidRPr="002213D0" w:rsidDel="00212FDD">
                <w:rPr>
                  <w:b/>
                  <w:szCs w:val="22"/>
                </w:rPr>
                <w:delText>Note:</w:delText>
              </w:r>
              <w:r w:rsidDel="00212FDD">
                <w:rPr>
                  <w:b/>
                  <w:szCs w:val="22"/>
                </w:rPr>
                <w:delText xml:space="preserve"> </w:delText>
              </w:r>
            </w:del>
          </w:p>
          <w:p w14:paraId="4B26FECF" w14:textId="094059F0" w:rsidR="00753D6D" w:rsidDel="00212FDD" w:rsidRDefault="00753D6D" w:rsidP="00C9791D">
            <w:pPr>
              <w:pStyle w:val="CellBodyText"/>
              <w:numPr>
                <w:ilvl w:val="0"/>
                <w:numId w:val="244"/>
              </w:numPr>
              <w:rPr>
                <w:del w:id="5193" w:author="Sayali Dev" w:date="2018-02-19T11:46:00Z"/>
                <w:szCs w:val="22"/>
              </w:rPr>
            </w:pPr>
            <w:del w:id="5194" w:author="Sayali Dev" w:date="2018-02-19T11:46:00Z">
              <w:r w:rsidDel="00212FDD">
                <w:rPr>
                  <w:szCs w:val="22"/>
                </w:rPr>
                <w:delText>O</w:delText>
              </w:r>
              <w:r w:rsidRPr="00E75235" w:rsidDel="00212FDD">
                <w:rPr>
                  <w:szCs w:val="22"/>
                </w:rPr>
                <w:delText>nly complete th</w:delText>
              </w:r>
              <w:r w:rsidDel="00212FDD">
                <w:rPr>
                  <w:szCs w:val="22"/>
                </w:rPr>
                <w:delText>is field</w:delText>
              </w:r>
              <w:r w:rsidDel="00212FDD">
                <w:rPr>
                  <w:b/>
                  <w:szCs w:val="22"/>
                </w:rPr>
                <w:delText xml:space="preserve"> </w:delText>
              </w:r>
              <w:r w:rsidDel="00212FDD">
                <w:rPr>
                  <w:szCs w:val="22"/>
                </w:rPr>
                <w:delText xml:space="preserve">if you need to adjust the current quantity of the parent biospecimen separate from and in addition to the amount indicated in </w:delText>
              </w:r>
              <w:r w:rsidRPr="00E75235" w:rsidDel="00212FDD">
                <w:rPr>
                  <w:b/>
                  <w:szCs w:val="22"/>
                </w:rPr>
                <w:delText>Input Consumed Quantity</w:delText>
              </w:r>
              <w:r w:rsidDel="00212FDD">
                <w:rPr>
                  <w:szCs w:val="22"/>
                </w:rPr>
                <w:delText xml:space="preserve">. </w:delText>
              </w:r>
            </w:del>
          </w:p>
          <w:p w14:paraId="320A1587" w14:textId="62C37D7C" w:rsidR="00753D6D" w:rsidRPr="00E75235" w:rsidDel="00212FDD" w:rsidRDefault="00753D6D" w:rsidP="00C9791D">
            <w:pPr>
              <w:pStyle w:val="CellBodyText"/>
              <w:numPr>
                <w:ilvl w:val="0"/>
                <w:numId w:val="244"/>
              </w:numPr>
              <w:rPr>
                <w:del w:id="5195" w:author="Sayali Dev" w:date="2018-02-19T11:46:00Z"/>
                <w:szCs w:val="22"/>
              </w:rPr>
            </w:pPr>
            <w:del w:id="5196" w:author="Sayali Dev" w:date="2018-02-19T11:46:00Z">
              <w:r w:rsidDel="00212FDD">
                <w:rPr>
                  <w:szCs w:val="22"/>
                </w:rPr>
                <w:delText>For example, if the initial quantity was wrong, the quantity should be adjusted.</w:delText>
              </w:r>
            </w:del>
          </w:p>
        </w:tc>
      </w:tr>
      <w:tr w:rsidR="00753D6D" w:rsidDel="00212FDD" w14:paraId="03867A26" w14:textId="4AE5C980" w:rsidTr="00753D6D">
        <w:trPr>
          <w:cantSplit/>
          <w:trHeight w:val="288"/>
          <w:del w:id="5197" w:author="Sayali Dev" w:date="2018-02-19T11:46:00Z"/>
        </w:trPr>
        <w:tc>
          <w:tcPr>
            <w:tcW w:w="3150" w:type="dxa"/>
          </w:tcPr>
          <w:p w14:paraId="46AA645C" w14:textId="6937C598" w:rsidR="00753D6D" w:rsidDel="00212FDD" w:rsidRDefault="00753D6D" w:rsidP="00753D6D">
            <w:pPr>
              <w:rPr>
                <w:del w:id="5198" w:author="Sayali Dev" w:date="2018-02-19T11:46:00Z"/>
                <w:b/>
              </w:rPr>
            </w:pPr>
            <w:del w:id="5199" w:author="Sayali Dev" w:date="2018-02-19T11:46:00Z">
              <w:r w:rsidDel="00212FDD">
                <w:rPr>
                  <w:b/>
                </w:rPr>
                <w:delText>Input Adjusted Quantity Unit</w:delText>
              </w:r>
            </w:del>
          </w:p>
        </w:tc>
        <w:tc>
          <w:tcPr>
            <w:tcW w:w="6660" w:type="dxa"/>
            <w:vAlign w:val="center"/>
          </w:tcPr>
          <w:p w14:paraId="11D8EAD3" w14:textId="0743628E" w:rsidR="00753D6D" w:rsidDel="00212FDD" w:rsidRDefault="00753D6D" w:rsidP="00753D6D">
            <w:pPr>
              <w:rPr>
                <w:del w:id="5200" w:author="Sayali Dev" w:date="2018-02-19T11:46:00Z"/>
              </w:rPr>
            </w:pPr>
            <w:del w:id="5201" w:author="Sayali Dev" w:date="2018-02-19T11:46:00Z">
              <w:r w:rsidDel="00212FDD">
                <w:delText>To indicate the unit of measure for the adjusted quantity:</w:delText>
              </w:r>
            </w:del>
          </w:p>
          <w:p w14:paraId="49B56C7B" w14:textId="107E746C" w:rsidR="00753D6D" w:rsidDel="00212FDD" w:rsidRDefault="00753D6D" w:rsidP="00C9791D">
            <w:pPr>
              <w:numPr>
                <w:ilvl w:val="0"/>
                <w:numId w:val="245"/>
              </w:numPr>
              <w:rPr>
                <w:del w:id="5202" w:author="Sayali Dev" w:date="2018-02-19T11:46:00Z"/>
              </w:rPr>
            </w:pPr>
            <w:del w:id="5203" w:author="Sayali Dev" w:date="2018-02-19T11:46:00Z">
              <w:r w:rsidDel="00212FDD">
                <w:delText xml:space="preserve">Click this field, and then click on the arrow to display a list of options. </w:delText>
              </w:r>
            </w:del>
          </w:p>
          <w:p w14:paraId="500F7DA1" w14:textId="1A38F91E" w:rsidR="00753D6D" w:rsidDel="00212FDD" w:rsidRDefault="00753D6D" w:rsidP="00C9791D">
            <w:pPr>
              <w:numPr>
                <w:ilvl w:val="0"/>
                <w:numId w:val="244"/>
              </w:numPr>
              <w:rPr>
                <w:del w:id="5204" w:author="Sayali Dev" w:date="2018-02-19T11:46:00Z"/>
              </w:rPr>
            </w:pPr>
            <w:del w:id="5205" w:author="Sayali Dev" w:date="2018-02-19T11:46:00Z">
              <w:r w:rsidDel="00212FDD">
                <w:delText>Click the appropriate unit.</w:delText>
              </w:r>
            </w:del>
          </w:p>
          <w:p w14:paraId="7D53663F" w14:textId="2B3FD547" w:rsidR="00753D6D" w:rsidDel="00212FDD" w:rsidRDefault="00753D6D" w:rsidP="00753D6D">
            <w:pPr>
              <w:rPr>
                <w:del w:id="5206" w:author="Sayali Dev" w:date="2018-02-19T11:46:00Z"/>
              </w:rPr>
            </w:pPr>
            <w:del w:id="5207" w:author="Sayali Dev" w:date="2018-02-19T11:46:00Z">
              <w:r w:rsidRPr="00F57724" w:rsidDel="00212FDD">
                <w:rPr>
                  <w:b/>
                </w:rPr>
                <w:delText>Note:</w:delText>
              </w:r>
              <w:r w:rsidDel="00212FDD">
                <w:delText xml:space="preserve"> This field is required if you entered an amount in </w:delText>
              </w:r>
              <w:r w:rsidRPr="00F57724" w:rsidDel="00212FDD">
                <w:rPr>
                  <w:b/>
                </w:rPr>
                <w:delText xml:space="preserve">Input </w:delText>
              </w:r>
              <w:r w:rsidDel="00212FDD">
                <w:rPr>
                  <w:b/>
                </w:rPr>
                <w:delText>Adjusted Quantity</w:delText>
              </w:r>
              <w:r w:rsidDel="00212FDD">
                <w:delText>.</w:delText>
              </w:r>
            </w:del>
          </w:p>
        </w:tc>
      </w:tr>
      <w:tr w:rsidR="00753D6D" w:rsidDel="00212FDD" w14:paraId="3337DA35" w14:textId="46AD0537" w:rsidTr="00753D6D">
        <w:trPr>
          <w:cantSplit/>
          <w:trHeight w:val="288"/>
          <w:del w:id="5208" w:author="Sayali Dev" w:date="2018-02-19T11:46:00Z"/>
        </w:trPr>
        <w:tc>
          <w:tcPr>
            <w:tcW w:w="3150" w:type="dxa"/>
          </w:tcPr>
          <w:p w14:paraId="5908AFA3" w14:textId="24FB4EE7" w:rsidR="00753D6D" w:rsidDel="00212FDD" w:rsidRDefault="00753D6D" w:rsidP="00753D6D">
            <w:pPr>
              <w:rPr>
                <w:del w:id="5209" w:author="Sayali Dev" w:date="2018-02-19T11:46:00Z"/>
                <w:b/>
              </w:rPr>
            </w:pPr>
            <w:del w:id="5210" w:author="Sayali Dev" w:date="2018-02-19T11:46:00Z">
              <w:r w:rsidDel="00212FDD">
                <w:rPr>
                  <w:b/>
                </w:rPr>
                <w:delText>Input Adjusted Quantity Reason</w:delText>
              </w:r>
            </w:del>
          </w:p>
        </w:tc>
        <w:tc>
          <w:tcPr>
            <w:tcW w:w="6660" w:type="dxa"/>
            <w:vAlign w:val="center"/>
          </w:tcPr>
          <w:p w14:paraId="3D46E405" w14:textId="4AA7E0C5" w:rsidR="00753D6D" w:rsidDel="00212FDD" w:rsidRDefault="00753D6D" w:rsidP="00753D6D">
            <w:pPr>
              <w:rPr>
                <w:del w:id="5211" w:author="Sayali Dev" w:date="2018-02-19T11:46:00Z"/>
              </w:rPr>
            </w:pPr>
            <w:del w:id="5212" w:author="Sayali Dev" w:date="2018-02-19T11:46:00Z">
              <w:r w:rsidDel="00212FDD">
                <w:delText>To indicate the reason for the adjusted quantity:</w:delText>
              </w:r>
            </w:del>
          </w:p>
          <w:p w14:paraId="63A66B8E" w14:textId="71C40AB6" w:rsidR="00753D6D" w:rsidDel="00212FDD" w:rsidRDefault="00753D6D" w:rsidP="00C9791D">
            <w:pPr>
              <w:numPr>
                <w:ilvl w:val="0"/>
                <w:numId w:val="245"/>
              </w:numPr>
              <w:rPr>
                <w:del w:id="5213" w:author="Sayali Dev" w:date="2018-02-19T11:46:00Z"/>
              </w:rPr>
            </w:pPr>
            <w:del w:id="5214" w:author="Sayali Dev" w:date="2018-02-19T11:46:00Z">
              <w:r w:rsidDel="00212FDD">
                <w:delText xml:space="preserve">Click this field, and then click on the arrow to display a list of options. </w:delText>
              </w:r>
            </w:del>
          </w:p>
          <w:p w14:paraId="02791B54" w14:textId="72D7984C" w:rsidR="00753D6D" w:rsidDel="00212FDD" w:rsidRDefault="00753D6D" w:rsidP="00C9791D">
            <w:pPr>
              <w:numPr>
                <w:ilvl w:val="0"/>
                <w:numId w:val="244"/>
              </w:numPr>
              <w:rPr>
                <w:del w:id="5215" w:author="Sayali Dev" w:date="2018-02-19T11:46:00Z"/>
              </w:rPr>
            </w:pPr>
            <w:del w:id="5216" w:author="Sayali Dev" w:date="2018-02-19T11:46:00Z">
              <w:r w:rsidDel="00212FDD">
                <w:delText>Click the appropriate reason.</w:delText>
              </w:r>
            </w:del>
          </w:p>
          <w:p w14:paraId="7B1A18D7" w14:textId="23066067" w:rsidR="00753D6D" w:rsidDel="00212FDD" w:rsidRDefault="00753D6D" w:rsidP="00753D6D">
            <w:pPr>
              <w:rPr>
                <w:del w:id="5217" w:author="Sayali Dev" w:date="2018-02-19T11:46:00Z"/>
              </w:rPr>
            </w:pPr>
            <w:del w:id="5218" w:author="Sayali Dev" w:date="2018-02-19T11:46:00Z">
              <w:r w:rsidRPr="00F57724" w:rsidDel="00212FDD">
                <w:rPr>
                  <w:b/>
                </w:rPr>
                <w:delText>Note:</w:delText>
              </w:r>
              <w:r w:rsidDel="00212FDD">
                <w:delText xml:space="preserve"> This field is required if you entered an amount in </w:delText>
              </w:r>
              <w:r w:rsidRPr="00F57724" w:rsidDel="00212FDD">
                <w:rPr>
                  <w:b/>
                </w:rPr>
                <w:delText xml:space="preserve">Input </w:delText>
              </w:r>
              <w:r w:rsidDel="00212FDD">
                <w:rPr>
                  <w:b/>
                </w:rPr>
                <w:delText>Adjusted Quantity</w:delText>
              </w:r>
              <w:r w:rsidDel="00212FDD">
                <w:delText>.</w:delText>
              </w:r>
            </w:del>
          </w:p>
        </w:tc>
      </w:tr>
      <w:tr w:rsidR="00753D6D" w:rsidDel="00212FDD" w14:paraId="5FD62426" w14:textId="75005648" w:rsidTr="00753D6D">
        <w:trPr>
          <w:cantSplit/>
          <w:trHeight w:val="288"/>
          <w:del w:id="5219" w:author="Sayali Dev" w:date="2018-02-19T11:46:00Z"/>
        </w:trPr>
        <w:tc>
          <w:tcPr>
            <w:tcW w:w="3150" w:type="dxa"/>
          </w:tcPr>
          <w:p w14:paraId="00BAF59B" w14:textId="0B30B64A" w:rsidR="00753D6D" w:rsidDel="00212FDD" w:rsidRDefault="00753D6D" w:rsidP="00753D6D">
            <w:pPr>
              <w:rPr>
                <w:del w:id="5220" w:author="Sayali Dev" w:date="2018-02-19T11:46:00Z"/>
                <w:b/>
              </w:rPr>
            </w:pPr>
            <w:del w:id="5221" w:author="Sayali Dev" w:date="2018-02-19T11:46:00Z">
              <w:r w:rsidDel="00212FDD">
                <w:rPr>
                  <w:b/>
                </w:rPr>
                <w:delText>Input Adjusted Concentration</w:delText>
              </w:r>
            </w:del>
          </w:p>
        </w:tc>
        <w:tc>
          <w:tcPr>
            <w:tcW w:w="6660" w:type="dxa"/>
            <w:vAlign w:val="center"/>
          </w:tcPr>
          <w:p w14:paraId="1F6CE053" w14:textId="406C05CF" w:rsidR="00753D6D" w:rsidDel="00212FDD" w:rsidRDefault="00753D6D" w:rsidP="00753D6D">
            <w:pPr>
              <w:rPr>
                <w:del w:id="5222" w:author="Sayali Dev" w:date="2018-02-19T11:46:00Z"/>
              </w:rPr>
            </w:pPr>
            <w:del w:id="5223" w:author="Sayali Dev" w:date="2018-02-19T11:46:00Z">
              <w:r w:rsidRPr="002213D0" w:rsidDel="00212FDD">
                <w:delText xml:space="preserve">To adjust the </w:delText>
              </w:r>
              <w:r w:rsidDel="00212FDD">
                <w:delText xml:space="preserve">concentration </w:delText>
              </w:r>
              <w:r w:rsidRPr="002213D0" w:rsidDel="00212FDD">
                <w:delText>of the parent biospecimen</w:delText>
              </w:r>
              <w:r w:rsidDel="00212FDD">
                <w:delText xml:space="preserve"> based on the current concentration being wrong, input the amount by which you want to increase or decrease the concentration.</w:delText>
              </w:r>
            </w:del>
          </w:p>
          <w:p w14:paraId="2EE69FA7" w14:textId="7CEE7CA5" w:rsidR="00753D6D" w:rsidRPr="002E44C1" w:rsidDel="00212FDD" w:rsidRDefault="00753D6D" w:rsidP="00C9791D">
            <w:pPr>
              <w:pStyle w:val="CellBodyText"/>
              <w:numPr>
                <w:ilvl w:val="0"/>
                <w:numId w:val="246"/>
              </w:numPr>
              <w:rPr>
                <w:del w:id="5224" w:author="Sayali Dev" w:date="2018-02-19T11:46:00Z"/>
                <w:rFonts w:cs="Arial"/>
                <w:szCs w:val="22"/>
              </w:rPr>
            </w:pPr>
            <w:del w:id="5225" w:author="Sayali Dev" w:date="2018-02-19T11:46:00Z">
              <w:r w:rsidRPr="002E44C1" w:rsidDel="00212FDD">
                <w:rPr>
                  <w:rFonts w:cs="Arial"/>
                  <w:szCs w:val="22"/>
                </w:rPr>
                <w:delText xml:space="preserve">To decrease the </w:delText>
              </w:r>
              <w:r w:rsidDel="00212FDD">
                <w:rPr>
                  <w:rFonts w:cs="Arial"/>
                  <w:szCs w:val="22"/>
                </w:rPr>
                <w:delText>concentration</w:delText>
              </w:r>
              <w:r w:rsidRPr="002E44C1" w:rsidDel="00212FDD">
                <w:rPr>
                  <w:rFonts w:cs="Arial"/>
                  <w:szCs w:val="22"/>
                </w:rPr>
                <w:delText xml:space="preserve">, </w:delText>
              </w:r>
              <w:r w:rsidDel="00212FDD">
                <w:rPr>
                  <w:rFonts w:cs="Arial"/>
                  <w:szCs w:val="22"/>
                </w:rPr>
                <w:delText>i</w:delText>
              </w:r>
              <w:r w:rsidRPr="002E44C1" w:rsidDel="00212FDD">
                <w:rPr>
                  <w:rFonts w:cs="Arial"/>
                  <w:szCs w:val="22"/>
                </w:rPr>
                <w:delText xml:space="preserve">nput a negative amount. </w:delText>
              </w:r>
            </w:del>
          </w:p>
          <w:p w14:paraId="6087A44B" w14:textId="3A77177B" w:rsidR="00753D6D" w:rsidRPr="002E44C1" w:rsidDel="00212FDD" w:rsidRDefault="00753D6D" w:rsidP="00C9791D">
            <w:pPr>
              <w:numPr>
                <w:ilvl w:val="0"/>
                <w:numId w:val="244"/>
              </w:numPr>
              <w:rPr>
                <w:del w:id="5226" w:author="Sayali Dev" w:date="2018-02-19T11:46:00Z"/>
              </w:rPr>
            </w:pPr>
            <w:del w:id="5227" w:author="Sayali Dev" w:date="2018-02-19T11:46:00Z">
              <w:r w:rsidRPr="002E44C1" w:rsidDel="00212FDD">
                <w:delText xml:space="preserve">To increase the </w:delText>
              </w:r>
              <w:r w:rsidDel="00212FDD">
                <w:delText>concentration</w:delText>
              </w:r>
              <w:r w:rsidRPr="002E44C1" w:rsidDel="00212FDD">
                <w:delText xml:space="preserve">, input a positive </w:delText>
              </w:r>
              <w:r w:rsidDel="00212FDD">
                <w:delText>amount</w:delText>
              </w:r>
              <w:r w:rsidRPr="002E44C1" w:rsidDel="00212FDD">
                <w:delText>.</w:delText>
              </w:r>
            </w:del>
          </w:p>
          <w:p w14:paraId="4EB6B28A" w14:textId="36BB2612" w:rsidR="00753D6D" w:rsidDel="00212FDD" w:rsidRDefault="00753D6D" w:rsidP="00753D6D">
            <w:pPr>
              <w:pStyle w:val="CellBodyText"/>
              <w:rPr>
                <w:del w:id="5228" w:author="Sayali Dev" w:date="2018-02-19T11:46:00Z"/>
                <w:b/>
                <w:szCs w:val="22"/>
              </w:rPr>
            </w:pPr>
            <w:del w:id="5229" w:author="Sayali Dev" w:date="2018-02-19T11:46:00Z">
              <w:r w:rsidRPr="002213D0" w:rsidDel="00212FDD">
                <w:rPr>
                  <w:b/>
                  <w:szCs w:val="22"/>
                </w:rPr>
                <w:delText>Note:</w:delText>
              </w:r>
              <w:r w:rsidDel="00212FDD">
                <w:rPr>
                  <w:b/>
                  <w:szCs w:val="22"/>
                </w:rPr>
                <w:delText xml:space="preserve"> </w:delText>
              </w:r>
            </w:del>
          </w:p>
          <w:p w14:paraId="51EC3FD5" w14:textId="0F5DCBBD" w:rsidR="00753D6D" w:rsidDel="00212FDD" w:rsidRDefault="00753D6D" w:rsidP="00C9791D">
            <w:pPr>
              <w:pStyle w:val="CellBodyText"/>
              <w:numPr>
                <w:ilvl w:val="0"/>
                <w:numId w:val="244"/>
              </w:numPr>
              <w:rPr>
                <w:del w:id="5230" w:author="Sayali Dev" w:date="2018-02-19T11:46:00Z"/>
                <w:szCs w:val="22"/>
              </w:rPr>
            </w:pPr>
            <w:del w:id="5231" w:author="Sayali Dev" w:date="2018-02-19T11:46:00Z">
              <w:r w:rsidDel="00212FDD">
                <w:rPr>
                  <w:szCs w:val="22"/>
                </w:rPr>
                <w:delText>O</w:delText>
              </w:r>
              <w:r w:rsidRPr="00E75235" w:rsidDel="00212FDD">
                <w:rPr>
                  <w:szCs w:val="22"/>
                </w:rPr>
                <w:delText>nly complete th</w:delText>
              </w:r>
              <w:r w:rsidDel="00212FDD">
                <w:rPr>
                  <w:szCs w:val="22"/>
                </w:rPr>
                <w:delText>is field</w:delText>
              </w:r>
              <w:r w:rsidDel="00212FDD">
                <w:rPr>
                  <w:b/>
                  <w:szCs w:val="22"/>
                </w:rPr>
                <w:delText xml:space="preserve"> </w:delText>
              </w:r>
              <w:r w:rsidDel="00212FDD">
                <w:rPr>
                  <w:szCs w:val="22"/>
                </w:rPr>
                <w:delText xml:space="preserve">if you need to adjust the current concentration of the parent biospecimen separate from and in addition to the amount indicated in </w:delText>
              </w:r>
              <w:r w:rsidRPr="00E75235" w:rsidDel="00212FDD">
                <w:rPr>
                  <w:b/>
                  <w:szCs w:val="22"/>
                </w:rPr>
                <w:delText xml:space="preserve">Input Consumed </w:delText>
              </w:r>
              <w:r w:rsidDel="00212FDD">
                <w:rPr>
                  <w:b/>
                  <w:szCs w:val="22"/>
                </w:rPr>
                <w:delText>Concentration</w:delText>
              </w:r>
              <w:r w:rsidDel="00212FDD">
                <w:rPr>
                  <w:szCs w:val="22"/>
                </w:rPr>
                <w:delText xml:space="preserve">. </w:delText>
              </w:r>
            </w:del>
          </w:p>
          <w:p w14:paraId="6F59B733" w14:textId="52893698" w:rsidR="00753D6D" w:rsidRPr="00E75235" w:rsidDel="00212FDD" w:rsidRDefault="00753D6D" w:rsidP="00C9791D">
            <w:pPr>
              <w:pStyle w:val="CellBodyText"/>
              <w:numPr>
                <w:ilvl w:val="0"/>
                <w:numId w:val="244"/>
              </w:numPr>
              <w:rPr>
                <w:del w:id="5232" w:author="Sayali Dev" w:date="2018-02-19T11:46:00Z"/>
                <w:szCs w:val="22"/>
              </w:rPr>
            </w:pPr>
            <w:del w:id="5233" w:author="Sayali Dev" w:date="2018-02-19T11:46:00Z">
              <w:r w:rsidDel="00212FDD">
                <w:rPr>
                  <w:szCs w:val="22"/>
                </w:rPr>
                <w:delText>For example, if the initial concentration was wrong, the concentration should be adjusted.</w:delText>
              </w:r>
            </w:del>
          </w:p>
        </w:tc>
      </w:tr>
      <w:tr w:rsidR="00753D6D" w:rsidDel="00212FDD" w14:paraId="703FE081" w14:textId="3A5317A1" w:rsidTr="00753D6D">
        <w:trPr>
          <w:cantSplit/>
          <w:trHeight w:val="288"/>
          <w:del w:id="5234" w:author="Sayali Dev" w:date="2018-02-19T11:46:00Z"/>
        </w:trPr>
        <w:tc>
          <w:tcPr>
            <w:tcW w:w="3150" w:type="dxa"/>
          </w:tcPr>
          <w:p w14:paraId="3535B320" w14:textId="42095CC2" w:rsidR="00753D6D" w:rsidDel="00212FDD" w:rsidRDefault="00753D6D" w:rsidP="00753D6D">
            <w:pPr>
              <w:rPr>
                <w:del w:id="5235" w:author="Sayali Dev" w:date="2018-02-19T11:46:00Z"/>
                <w:b/>
              </w:rPr>
            </w:pPr>
            <w:del w:id="5236" w:author="Sayali Dev" w:date="2018-02-19T11:46:00Z">
              <w:r w:rsidDel="00212FDD">
                <w:rPr>
                  <w:b/>
                </w:rPr>
                <w:delText>Input Adjusted Concentration Unit</w:delText>
              </w:r>
            </w:del>
          </w:p>
        </w:tc>
        <w:tc>
          <w:tcPr>
            <w:tcW w:w="6660" w:type="dxa"/>
            <w:vAlign w:val="center"/>
          </w:tcPr>
          <w:p w14:paraId="6825ACFD" w14:textId="170B9F56" w:rsidR="00753D6D" w:rsidDel="00212FDD" w:rsidRDefault="00753D6D" w:rsidP="00753D6D">
            <w:pPr>
              <w:rPr>
                <w:del w:id="5237" w:author="Sayali Dev" w:date="2018-02-19T11:46:00Z"/>
              </w:rPr>
            </w:pPr>
            <w:del w:id="5238" w:author="Sayali Dev" w:date="2018-02-19T11:46:00Z">
              <w:r w:rsidDel="00212FDD">
                <w:delText>To indicate the unit of measure for the adjusted concentration:</w:delText>
              </w:r>
            </w:del>
          </w:p>
          <w:p w14:paraId="086A4200" w14:textId="0E03F077" w:rsidR="00753D6D" w:rsidDel="00212FDD" w:rsidRDefault="00753D6D" w:rsidP="00C9791D">
            <w:pPr>
              <w:numPr>
                <w:ilvl w:val="0"/>
                <w:numId w:val="245"/>
              </w:numPr>
              <w:rPr>
                <w:del w:id="5239" w:author="Sayali Dev" w:date="2018-02-19T11:46:00Z"/>
              </w:rPr>
            </w:pPr>
            <w:del w:id="5240" w:author="Sayali Dev" w:date="2018-02-19T11:46:00Z">
              <w:r w:rsidDel="00212FDD">
                <w:delText xml:space="preserve">Click this field, and then click on the arrow to display a list of options. </w:delText>
              </w:r>
            </w:del>
          </w:p>
          <w:p w14:paraId="6F72B68A" w14:textId="7968AA62" w:rsidR="00753D6D" w:rsidDel="00212FDD" w:rsidRDefault="00753D6D" w:rsidP="00C9791D">
            <w:pPr>
              <w:numPr>
                <w:ilvl w:val="0"/>
                <w:numId w:val="244"/>
              </w:numPr>
              <w:rPr>
                <w:del w:id="5241" w:author="Sayali Dev" w:date="2018-02-19T11:46:00Z"/>
              </w:rPr>
            </w:pPr>
            <w:del w:id="5242" w:author="Sayali Dev" w:date="2018-02-19T11:46:00Z">
              <w:r w:rsidDel="00212FDD">
                <w:delText>Click the appropriate unit.</w:delText>
              </w:r>
            </w:del>
          </w:p>
          <w:p w14:paraId="1ED1C359" w14:textId="2F8C7436" w:rsidR="00753D6D" w:rsidDel="00212FDD" w:rsidRDefault="00753D6D" w:rsidP="00753D6D">
            <w:pPr>
              <w:rPr>
                <w:del w:id="5243" w:author="Sayali Dev" w:date="2018-02-19T11:46:00Z"/>
              </w:rPr>
            </w:pPr>
            <w:del w:id="5244" w:author="Sayali Dev" w:date="2018-02-19T11:46:00Z">
              <w:r w:rsidRPr="00F57724" w:rsidDel="00212FDD">
                <w:rPr>
                  <w:b/>
                </w:rPr>
                <w:delText>Note:</w:delText>
              </w:r>
              <w:r w:rsidDel="00212FDD">
                <w:delText xml:space="preserve"> This field is required if you entered an amount in </w:delText>
              </w:r>
              <w:r w:rsidRPr="00F57724" w:rsidDel="00212FDD">
                <w:rPr>
                  <w:b/>
                </w:rPr>
                <w:delText xml:space="preserve">Input </w:delText>
              </w:r>
              <w:r w:rsidDel="00212FDD">
                <w:rPr>
                  <w:b/>
                </w:rPr>
                <w:delText>Adjust</w:delText>
              </w:r>
              <w:r w:rsidRPr="00F57724" w:rsidDel="00212FDD">
                <w:rPr>
                  <w:b/>
                </w:rPr>
                <w:delText xml:space="preserve">ed </w:delText>
              </w:r>
              <w:r w:rsidDel="00212FDD">
                <w:rPr>
                  <w:b/>
                </w:rPr>
                <w:delText>Concentration</w:delText>
              </w:r>
              <w:r w:rsidDel="00212FDD">
                <w:delText>.</w:delText>
              </w:r>
            </w:del>
          </w:p>
        </w:tc>
      </w:tr>
      <w:tr w:rsidR="00753D6D" w:rsidDel="00212FDD" w14:paraId="6931DA94" w14:textId="76D65EE0" w:rsidTr="00753D6D">
        <w:trPr>
          <w:cantSplit/>
          <w:trHeight w:val="288"/>
          <w:del w:id="5245" w:author="Sayali Dev" w:date="2018-02-19T11:46:00Z"/>
        </w:trPr>
        <w:tc>
          <w:tcPr>
            <w:tcW w:w="3150" w:type="dxa"/>
          </w:tcPr>
          <w:p w14:paraId="5D94B763" w14:textId="412CC591" w:rsidR="00753D6D" w:rsidDel="00212FDD" w:rsidRDefault="00753D6D" w:rsidP="00753D6D">
            <w:pPr>
              <w:rPr>
                <w:del w:id="5246" w:author="Sayali Dev" w:date="2018-02-19T11:46:00Z"/>
                <w:b/>
              </w:rPr>
            </w:pPr>
            <w:del w:id="5247" w:author="Sayali Dev" w:date="2018-02-19T11:46:00Z">
              <w:r w:rsidDel="00212FDD">
                <w:rPr>
                  <w:b/>
                </w:rPr>
                <w:delText>Input Adjusted Concentration Reason</w:delText>
              </w:r>
            </w:del>
          </w:p>
        </w:tc>
        <w:tc>
          <w:tcPr>
            <w:tcW w:w="6660" w:type="dxa"/>
            <w:vAlign w:val="center"/>
          </w:tcPr>
          <w:p w14:paraId="2D4C3AFD" w14:textId="5E24529B" w:rsidR="00753D6D" w:rsidDel="00212FDD" w:rsidRDefault="00753D6D" w:rsidP="00753D6D">
            <w:pPr>
              <w:rPr>
                <w:del w:id="5248" w:author="Sayali Dev" w:date="2018-02-19T11:46:00Z"/>
              </w:rPr>
            </w:pPr>
            <w:del w:id="5249" w:author="Sayali Dev" w:date="2018-02-19T11:46:00Z">
              <w:r w:rsidDel="00212FDD">
                <w:delText>To indicate the reason for the adjusted concentration:</w:delText>
              </w:r>
            </w:del>
          </w:p>
          <w:p w14:paraId="607FD692" w14:textId="3EA6A1C6" w:rsidR="00753D6D" w:rsidDel="00212FDD" w:rsidRDefault="00753D6D" w:rsidP="00C9791D">
            <w:pPr>
              <w:numPr>
                <w:ilvl w:val="0"/>
                <w:numId w:val="245"/>
              </w:numPr>
              <w:rPr>
                <w:del w:id="5250" w:author="Sayali Dev" w:date="2018-02-19T11:46:00Z"/>
              </w:rPr>
            </w:pPr>
            <w:del w:id="5251" w:author="Sayali Dev" w:date="2018-02-19T11:46:00Z">
              <w:r w:rsidDel="00212FDD">
                <w:delText xml:space="preserve">Click this field, and then click on the arrow to display a list of options. </w:delText>
              </w:r>
            </w:del>
          </w:p>
          <w:p w14:paraId="23579700" w14:textId="1E1A7098" w:rsidR="00753D6D" w:rsidDel="00212FDD" w:rsidRDefault="00753D6D" w:rsidP="00C9791D">
            <w:pPr>
              <w:numPr>
                <w:ilvl w:val="0"/>
                <w:numId w:val="244"/>
              </w:numPr>
              <w:rPr>
                <w:del w:id="5252" w:author="Sayali Dev" w:date="2018-02-19T11:46:00Z"/>
              </w:rPr>
            </w:pPr>
            <w:del w:id="5253" w:author="Sayali Dev" w:date="2018-02-19T11:46:00Z">
              <w:r w:rsidDel="00212FDD">
                <w:delText>Click the appropriate reason.</w:delText>
              </w:r>
            </w:del>
          </w:p>
          <w:p w14:paraId="7248AD6B" w14:textId="03B94D47" w:rsidR="00753D6D" w:rsidDel="00212FDD" w:rsidRDefault="00753D6D" w:rsidP="00753D6D">
            <w:pPr>
              <w:rPr>
                <w:del w:id="5254" w:author="Sayali Dev" w:date="2018-02-19T11:46:00Z"/>
              </w:rPr>
            </w:pPr>
            <w:del w:id="5255" w:author="Sayali Dev" w:date="2018-02-19T11:46:00Z">
              <w:r w:rsidRPr="00F57724" w:rsidDel="00212FDD">
                <w:rPr>
                  <w:b/>
                </w:rPr>
                <w:delText>Note:</w:delText>
              </w:r>
              <w:r w:rsidDel="00212FDD">
                <w:delText xml:space="preserve"> This field is required if you entered an amount in </w:delText>
              </w:r>
              <w:r w:rsidRPr="00F57724" w:rsidDel="00212FDD">
                <w:rPr>
                  <w:b/>
                </w:rPr>
                <w:delText xml:space="preserve">Input </w:delText>
              </w:r>
              <w:r w:rsidDel="00212FDD">
                <w:rPr>
                  <w:b/>
                </w:rPr>
                <w:delText>Adjusted Concentration</w:delText>
              </w:r>
              <w:r w:rsidDel="00212FDD">
                <w:delText>.</w:delText>
              </w:r>
            </w:del>
          </w:p>
        </w:tc>
      </w:tr>
      <w:tr w:rsidR="00753D6D" w:rsidDel="00212FDD" w14:paraId="3AE59396" w14:textId="5F44046A" w:rsidTr="00753D6D">
        <w:trPr>
          <w:cantSplit/>
          <w:trHeight w:val="288"/>
          <w:del w:id="5256" w:author="Sayali Dev" w:date="2018-02-19T11:46:00Z"/>
        </w:trPr>
        <w:tc>
          <w:tcPr>
            <w:tcW w:w="3150" w:type="dxa"/>
          </w:tcPr>
          <w:p w14:paraId="389B5195" w14:textId="197A2CCE" w:rsidR="00753D6D" w:rsidDel="00212FDD" w:rsidRDefault="00753D6D" w:rsidP="00753D6D">
            <w:pPr>
              <w:rPr>
                <w:del w:id="5257" w:author="Sayali Dev" w:date="2018-02-19T11:46:00Z"/>
                <w:b/>
              </w:rPr>
            </w:pPr>
            <w:del w:id="5258" w:author="Sayali Dev" w:date="2018-02-19T11:46:00Z">
              <w:r w:rsidDel="00212FDD">
                <w:rPr>
                  <w:b/>
                </w:rPr>
                <w:delText>No of Outputs</w:delText>
              </w:r>
            </w:del>
          </w:p>
        </w:tc>
        <w:tc>
          <w:tcPr>
            <w:tcW w:w="6660" w:type="dxa"/>
            <w:vAlign w:val="center"/>
          </w:tcPr>
          <w:p w14:paraId="39959799" w14:textId="01CE37EC" w:rsidR="00753D6D" w:rsidDel="00212FDD" w:rsidRDefault="00753D6D" w:rsidP="00753D6D">
            <w:pPr>
              <w:rPr>
                <w:del w:id="5259" w:author="Sayali Dev" w:date="2018-02-19T11:46:00Z"/>
              </w:rPr>
            </w:pPr>
            <w:del w:id="5260" w:author="Sayali Dev" w:date="2018-02-19T11:46:00Z">
              <w:r w:rsidDel="00212FDD">
                <w:delText xml:space="preserve">Type the number of output biospecimens you want created when using this template. </w:delText>
              </w:r>
            </w:del>
          </w:p>
        </w:tc>
      </w:tr>
      <w:tr w:rsidR="00753D6D" w:rsidDel="00212FDD" w14:paraId="598AE383" w14:textId="40EBA8FE" w:rsidTr="00753D6D">
        <w:trPr>
          <w:cantSplit/>
          <w:trHeight w:val="288"/>
          <w:del w:id="5261" w:author="Sayali Dev" w:date="2018-02-19T11:46:00Z"/>
        </w:trPr>
        <w:tc>
          <w:tcPr>
            <w:tcW w:w="3150" w:type="dxa"/>
          </w:tcPr>
          <w:p w14:paraId="145BB484" w14:textId="3CF513A6" w:rsidR="00753D6D" w:rsidDel="00212FDD" w:rsidRDefault="00753D6D" w:rsidP="00753D6D">
            <w:pPr>
              <w:rPr>
                <w:del w:id="5262" w:author="Sayali Dev" w:date="2018-02-19T11:46:00Z"/>
                <w:b/>
              </w:rPr>
            </w:pPr>
            <w:del w:id="5263" w:author="Sayali Dev" w:date="2018-02-19T11:46:00Z">
              <w:r w:rsidDel="00212FDD">
                <w:rPr>
                  <w:b/>
                </w:rPr>
                <w:delText>Output Specimen Type</w:delText>
              </w:r>
            </w:del>
          </w:p>
        </w:tc>
        <w:tc>
          <w:tcPr>
            <w:tcW w:w="6660" w:type="dxa"/>
            <w:vAlign w:val="center"/>
          </w:tcPr>
          <w:p w14:paraId="1D28E952" w14:textId="06A57ED8" w:rsidR="00753D6D" w:rsidDel="00212FDD" w:rsidRDefault="00753D6D" w:rsidP="00753D6D">
            <w:pPr>
              <w:rPr>
                <w:del w:id="5264" w:author="Sayali Dev" w:date="2018-02-19T11:46:00Z"/>
              </w:rPr>
            </w:pPr>
            <w:del w:id="5265" w:author="Sayali Dev" w:date="2018-02-19T11:46:00Z">
              <w:r w:rsidDel="00212FDD">
                <w:delText>To indicate the specimen type of the output biospecimen you want created when using this template:</w:delText>
              </w:r>
            </w:del>
          </w:p>
          <w:p w14:paraId="458BBF90" w14:textId="15E64FBD" w:rsidR="00753D6D" w:rsidDel="00212FDD" w:rsidRDefault="00753D6D" w:rsidP="00C9791D">
            <w:pPr>
              <w:numPr>
                <w:ilvl w:val="0"/>
                <w:numId w:val="245"/>
              </w:numPr>
              <w:rPr>
                <w:del w:id="5266" w:author="Sayali Dev" w:date="2018-02-19T11:46:00Z"/>
              </w:rPr>
            </w:pPr>
            <w:del w:id="5267" w:author="Sayali Dev" w:date="2018-02-19T11:46:00Z">
              <w:r w:rsidDel="00212FDD">
                <w:delText xml:space="preserve">Click this field, and then click on the arrow to display a list of options. </w:delText>
              </w:r>
            </w:del>
          </w:p>
          <w:p w14:paraId="1D40C9D0" w14:textId="3F0F16D4" w:rsidR="00753D6D" w:rsidDel="00212FDD" w:rsidRDefault="00753D6D" w:rsidP="00C9791D">
            <w:pPr>
              <w:numPr>
                <w:ilvl w:val="0"/>
                <w:numId w:val="244"/>
              </w:numPr>
              <w:rPr>
                <w:del w:id="5268" w:author="Sayali Dev" w:date="2018-02-19T11:46:00Z"/>
              </w:rPr>
            </w:pPr>
            <w:del w:id="5269" w:author="Sayali Dev" w:date="2018-02-19T11:46:00Z">
              <w:r w:rsidDel="00212FDD">
                <w:delText>Click the appropriate type.</w:delText>
              </w:r>
            </w:del>
          </w:p>
        </w:tc>
      </w:tr>
      <w:tr w:rsidR="00753D6D" w:rsidDel="00212FDD" w14:paraId="506B75DD" w14:textId="20B0D4A8" w:rsidTr="00753D6D">
        <w:trPr>
          <w:cantSplit/>
          <w:trHeight w:val="288"/>
          <w:del w:id="5270" w:author="Sayali Dev" w:date="2018-02-19T11:46:00Z"/>
        </w:trPr>
        <w:tc>
          <w:tcPr>
            <w:tcW w:w="3150" w:type="dxa"/>
          </w:tcPr>
          <w:p w14:paraId="40470636" w14:textId="5894661C" w:rsidR="00753D6D" w:rsidDel="00212FDD" w:rsidRDefault="00753D6D" w:rsidP="00753D6D">
            <w:pPr>
              <w:rPr>
                <w:del w:id="5271" w:author="Sayali Dev" w:date="2018-02-19T11:46:00Z"/>
                <w:b/>
              </w:rPr>
            </w:pPr>
            <w:del w:id="5272" w:author="Sayali Dev" w:date="2018-02-19T11:46:00Z">
              <w:r w:rsidDel="00212FDD">
                <w:rPr>
                  <w:b/>
                </w:rPr>
                <w:delText>Output Sample Type</w:delText>
              </w:r>
            </w:del>
          </w:p>
        </w:tc>
        <w:tc>
          <w:tcPr>
            <w:tcW w:w="6660" w:type="dxa"/>
            <w:vAlign w:val="center"/>
          </w:tcPr>
          <w:p w14:paraId="7FC6157D" w14:textId="2F73C445" w:rsidR="00753D6D" w:rsidDel="00212FDD" w:rsidRDefault="00753D6D" w:rsidP="00753D6D">
            <w:pPr>
              <w:rPr>
                <w:del w:id="5273" w:author="Sayali Dev" w:date="2018-02-19T11:46:00Z"/>
              </w:rPr>
            </w:pPr>
            <w:del w:id="5274" w:author="Sayali Dev" w:date="2018-02-19T11:46:00Z">
              <w:r w:rsidDel="00212FDD">
                <w:delText>To indicate the sample type of the output biospecimen you want created when using this template:</w:delText>
              </w:r>
            </w:del>
          </w:p>
          <w:p w14:paraId="6D334E60" w14:textId="63170DE9" w:rsidR="00753D6D" w:rsidDel="00212FDD" w:rsidRDefault="00753D6D" w:rsidP="00C9791D">
            <w:pPr>
              <w:numPr>
                <w:ilvl w:val="0"/>
                <w:numId w:val="245"/>
              </w:numPr>
              <w:rPr>
                <w:del w:id="5275" w:author="Sayali Dev" w:date="2018-02-19T11:46:00Z"/>
              </w:rPr>
            </w:pPr>
            <w:del w:id="5276" w:author="Sayali Dev" w:date="2018-02-19T11:46:00Z">
              <w:r w:rsidDel="00212FDD">
                <w:delText xml:space="preserve">Click this field, and then click on the arrow to display a list of options. </w:delText>
              </w:r>
            </w:del>
          </w:p>
          <w:p w14:paraId="64529D5A" w14:textId="1C0C58A1" w:rsidR="00753D6D" w:rsidDel="00212FDD" w:rsidRDefault="00753D6D" w:rsidP="00C9791D">
            <w:pPr>
              <w:numPr>
                <w:ilvl w:val="0"/>
                <w:numId w:val="244"/>
              </w:numPr>
              <w:rPr>
                <w:del w:id="5277" w:author="Sayali Dev" w:date="2018-02-19T11:46:00Z"/>
              </w:rPr>
            </w:pPr>
            <w:del w:id="5278" w:author="Sayali Dev" w:date="2018-02-19T11:46:00Z">
              <w:r w:rsidDel="00212FDD">
                <w:delText>Click the appropriate type.</w:delText>
              </w:r>
            </w:del>
          </w:p>
        </w:tc>
      </w:tr>
      <w:tr w:rsidR="00753D6D" w:rsidDel="00212FDD" w14:paraId="2A13E4F5" w14:textId="05AEBCDD" w:rsidTr="00753D6D">
        <w:trPr>
          <w:cantSplit/>
          <w:trHeight w:val="288"/>
          <w:del w:id="5279" w:author="Sayali Dev" w:date="2018-02-19T11:46:00Z"/>
        </w:trPr>
        <w:tc>
          <w:tcPr>
            <w:tcW w:w="3150" w:type="dxa"/>
          </w:tcPr>
          <w:p w14:paraId="459575E7" w14:textId="7F6B081F" w:rsidR="00753D6D" w:rsidDel="00212FDD" w:rsidRDefault="00753D6D" w:rsidP="00753D6D">
            <w:pPr>
              <w:rPr>
                <w:del w:id="5280" w:author="Sayali Dev" w:date="2018-02-19T11:46:00Z"/>
                <w:b/>
              </w:rPr>
            </w:pPr>
            <w:del w:id="5281" w:author="Sayali Dev" w:date="2018-02-19T11:46:00Z">
              <w:r w:rsidDel="00212FDD">
                <w:rPr>
                  <w:b/>
                </w:rPr>
                <w:delText>Output Container Type</w:delText>
              </w:r>
            </w:del>
          </w:p>
        </w:tc>
        <w:tc>
          <w:tcPr>
            <w:tcW w:w="6660" w:type="dxa"/>
            <w:vAlign w:val="center"/>
          </w:tcPr>
          <w:p w14:paraId="11D8F7DC" w14:textId="15FCCB28" w:rsidR="00753D6D" w:rsidDel="00212FDD" w:rsidRDefault="00753D6D" w:rsidP="00753D6D">
            <w:pPr>
              <w:rPr>
                <w:del w:id="5282" w:author="Sayali Dev" w:date="2018-02-19T11:46:00Z"/>
              </w:rPr>
            </w:pPr>
            <w:del w:id="5283" w:author="Sayali Dev" w:date="2018-02-19T11:46:00Z">
              <w:r w:rsidDel="00212FDD">
                <w:delText>To indicate the container type for the output biospecimen you want used when using this template:</w:delText>
              </w:r>
            </w:del>
          </w:p>
          <w:p w14:paraId="4BA97DB3" w14:textId="24FC7CC0" w:rsidR="00753D6D" w:rsidDel="00212FDD" w:rsidRDefault="00753D6D" w:rsidP="00C9791D">
            <w:pPr>
              <w:numPr>
                <w:ilvl w:val="0"/>
                <w:numId w:val="245"/>
              </w:numPr>
              <w:rPr>
                <w:del w:id="5284" w:author="Sayali Dev" w:date="2018-02-19T11:46:00Z"/>
              </w:rPr>
            </w:pPr>
            <w:del w:id="5285" w:author="Sayali Dev" w:date="2018-02-19T11:46:00Z">
              <w:r w:rsidDel="00212FDD">
                <w:delText xml:space="preserve">Click this field, and then click on the arrow to display a list of options. </w:delText>
              </w:r>
            </w:del>
          </w:p>
          <w:p w14:paraId="40482082" w14:textId="19023B6E" w:rsidR="00753D6D" w:rsidDel="00212FDD" w:rsidRDefault="00753D6D" w:rsidP="00C9791D">
            <w:pPr>
              <w:numPr>
                <w:ilvl w:val="0"/>
                <w:numId w:val="244"/>
              </w:numPr>
              <w:rPr>
                <w:del w:id="5286" w:author="Sayali Dev" w:date="2018-02-19T11:46:00Z"/>
              </w:rPr>
            </w:pPr>
            <w:del w:id="5287" w:author="Sayali Dev" w:date="2018-02-19T11:46:00Z">
              <w:r w:rsidDel="00212FDD">
                <w:delText>Click the appropriate type.</w:delText>
              </w:r>
            </w:del>
          </w:p>
        </w:tc>
      </w:tr>
      <w:tr w:rsidR="00753D6D" w:rsidDel="00212FDD" w14:paraId="7E4B65B2" w14:textId="57A13F8C" w:rsidTr="00753D6D">
        <w:trPr>
          <w:cantSplit/>
          <w:trHeight w:val="288"/>
          <w:del w:id="5288" w:author="Sayali Dev" w:date="2018-02-19T11:46:00Z"/>
        </w:trPr>
        <w:tc>
          <w:tcPr>
            <w:tcW w:w="3150" w:type="dxa"/>
          </w:tcPr>
          <w:p w14:paraId="58435AA7" w14:textId="0023926D" w:rsidR="00753D6D" w:rsidDel="00212FDD" w:rsidRDefault="00753D6D" w:rsidP="00753D6D">
            <w:pPr>
              <w:rPr>
                <w:del w:id="5289" w:author="Sayali Dev" w:date="2018-02-19T11:46:00Z"/>
                <w:b/>
              </w:rPr>
            </w:pPr>
            <w:del w:id="5290" w:author="Sayali Dev" w:date="2018-02-19T11:46:00Z">
              <w:r w:rsidDel="00212FDD">
                <w:rPr>
                  <w:b/>
                </w:rPr>
                <w:delText>Protocol</w:delText>
              </w:r>
            </w:del>
          </w:p>
        </w:tc>
        <w:tc>
          <w:tcPr>
            <w:tcW w:w="6660" w:type="dxa"/>
            <w:vAlign w:val="center"/>
          </w:tcPr>
          <w:p w14:paraId="2AF995BB" w14:textId="0EB847F4" w:rsidR="00753D6D" w:rsidDel="00212FDD" w:rsidRDefault="00753D6D" w:rsidP="00753D6D">
            <w:pPr>
              <w:rPr>
                <w:del w:id="5291" w:author="Sayali Dev" w:date="2018-02-19T11:46:00Z"/>
              </w:rPr>
            </w:pPr>
            <w:del w:id="5292" w:author="Sayali Dev" w:date="2018-02-19T11:46:00Z">
              <w:r w:rsidDel="00212FDD">
                <w:delText xml:space="preserve">If you are completing a Derivative template, indicate the appropriate protocol when using this template: </w:delText>
              </w:r>
            </w:del>
          </w:p>
          <w:p w14:paraId="43F1F156" w14:textId="5FDF06EE" w:rsidR="00753D6D" w:rsidDel="00212FDD" w:rsidRDefault="00753D6D" w:rsidP="00C9791D">
            <w:pPr>
              <w:numPr>
                <w:ilvl w:val="0"/>
                <w:numId w:val="245"/>
              </w:numPr>
              <w:rPr>
                <w:del w:id="5293" w:author="Sayali Dev" w:date="2018-02-19T11:46:00Z"/>
              </w:rPr>
            </w:pPr>
            <w:del w:id="5294" w:author="Sayali Dev" w:date="2018-02-19T11:46:00Z">
              <w:r w:rsidDel="00212FDD">
                <w:delText xml:space="preserve">Click this field, and then click on the arrow to display a list of options. </w:delText>
              </w:r>
            </w:del>
          </w:p>
          <w:p w14:paraId="33C4583E" w14:textId="131CD899" w:rsidR="00753D6D" w:rsidRPr="00DB3A85" w:rsidDel="00212FDD" w:rsidRDefault="00753D6D" w:rsidP="00C9791D">
            <w:pPr>
              <w:numPr>
                <w:ilvl w:val="0"/>
                <w:numId w:val="245"/>
              </w:numPr>
              <w:rPr>
                <w:del w:id="5295" w:author="Sayali Dev" w:date="2018-02-19T11:46:00Z"/>
              </w:rPr>
            </w:pPr>
            <w:del w:id="5296" w:author="Sayali Dev" w:date="2018-02-19T11:46:00Z">
              <w:r w:rsidDel="00212FDD">
                <w:delText>Click the appropriate option.</w:delText>
              </w:r>
            </w:del>
          </w:p>
          <w:p w14:paraId="0E7A20DD" w14:textId="73351CDD" w:rsidR="00753D6D" w:rsidDel="00212FDD" w:rsidRDefault="00753D6D" w:rsidP="00753D6D">
            <w:pPr>
              <w:rPr>
                <w:del w:id="5297" w:author="Sayali Dev" w:date="2018-02-19T11:46:00Z"/>
              </w:rPr>
            </w:pPr>
            <w:del w:id="5298" w:author="Sayali Dev" w:date="2018-02-19T11:46:00Z">
              <w:r w:rsidRPr="00DB3A85" w:rsidDel="00212FDD">
                <w:rPr>
                  <w:b/>
                </w:rPr>
                <w:delText>Note:</w:delText>
              </w:r>
              <w:r w:rsidDel="00212FDD">
                <w:delText xml:space="preserve"> This field is only used for the Derivative processing template.</w:delText>
              </w:r>
            </w:del>
          </w:p>
        </w:tc>
      </w:tr>
      <w:tr w:rsidR="00753D6D" w:rsidDel="00212FDD" w14:paraId="6A8292CA" w14:textId="6E8B3C0B" w:rsidTr="00753D6D">
        <w:trPr>
          <w:cantSplit/>
          <w:trHeight w:val="288"/>
          <w:del w:id="5299" w:author="Sayali Dev" w:date="2018-02-19T11:46:00Z"/>
        </w:trPr>
        <w:tc>
          <w:tcPr>
            <w:tcW w:w="3150" w:type="dxa"/>
          </w:tcPr>
          <w:p w14:paraId="2D894C56" w14:textId="5793CDDA" w:rsidR="00753D6D" w:rsidDel="00212FDD" w:rsidRDefault="00753D6D" w:rsidP="00753D6D">
            <w:pPr>
              <w:rPr>
                <w:del w:id="5300" w:author="Sayali Dev" w:date="2018-02-19T11:46:00Z"/>
                <w:b/>
              </w:rPr>
            </w:pPr>
            <w:del w:id="5301" w:author="Sayali Dev" w:date="2018-02-19T11:46:00Z">
              <w:r w:rsidDel="00212FDD">
                <w:rPr>
                  <w:b/>
                </w:rPr>
                <w:delText>Staining Technique</w:delText>
              </w:r>
            </w:del>
          </w:p>
        </w:tc>
        <w:tc>
          <w:tcPr>
            <w:tcW w:w="6660" w:type="dxa"/>
            <w:vAlign w:val="center"/>
          </w:tcPr>
          <w:p w14:paraId="07423DA9" w14:textId="11ABE615" w:rsidR="00753D6D" w:rsidDel="00212FDD" w:rsidRDefault="00753D6D" w:rsidP="00753D6D">
            <w:pPr>
              <w:rPr>
                <w:del w:id="5302" w:author="Sayali Dev" w:date="2018-02-19T11:46:00Z"/>
              </w:rPr>
            </w:pPr>
            <w:del w:id="5303" w:author="Sayali Dev" w:date="2018-02-19T11:46:00Z">
              <w:r w:rsidDel="00212FDD">
                <w:delText xml:space="preserve">If you are completing a Derivative template, indicate the appropriate staining technique when using this template: </w:delText>
              </w:r>
            </w:del>
          </w:p>
          <w:p w14:paraId="13443BA3" w14:textId="3FCBFE0B" w:rsidR="00753D6D" w:rsidDel="00212FDD" w:rsidRDefault="00753D6D" w:rsidP="00C9791D">
            <w:pPr>
              <w:numPr>
                <w:ilvl w:val="0"/>
                <w:numId w:val="245"/>
              </w:numPr>
              <w:rPr>
                <w:del w:id="5304" w:author="Sayali Dev" w:date="2018-02-19T11:46:00Z"/>
              </w:rPr>
            </w:pPr>
            <w:del w:id="5305" w:author="Sayali Dev" w:date="2018-02-19T11:46:00Z">
              <w:r w:rsidDel="00212FDD">
                <w:delText xml:space="preserve">Click this field, and then click on the arrow to display a list of options. </w:delText>
              </w:r>
            </w:del>
          </w:p>
          <w:p w14:paraId="3BB09B61" w14:textId="473B3419" w:rsidR="00753D6D" w:rsidRPr="00DB3A85" w:rsidDel="00212FDD" w:rsidRDefault="00753D6D" w:rsidP="00C9791D">
            <w:pPr>
              <w:numPr>
                <w:ilvl w:val="0"/>
                <w:numId w:val="245"/>
              </w:numPr>
              <w:rPr>
                <w:del w:id="5306" w:author="Sayali Dev" w:date="2018-02-19T11:46:00Z"/>
              </w:rPr>
            </w:pPr>
            <w:del w:id="5307" w:author="Sayali Dev" w:date="2018-02-19T11:46:00Z">
              <w:r w:rsidDel="00212FDD">
                <w:delText>Click the appropriate option.</w:delText>
              </w:r>
            </w:del>
          </w:p>
          <w:p w14:paraId="0145B6CD" w14:textId="2CCDCF02" w:rsidR="00753D6D" w:rsidDel="00212FDD" w:rsidRDefault="00753D6D" w:rsidP="00753D6D">
            <w:pPr>
              <w:rPr>
                <w:del w:id="5308" w:author="Sayali Dev" w:date="2018-02-19T11:46:00Z"/>
              </w:rPr>
            </w:pPr>
            <w:del w:id="5309" w:author="Sayali Dev" w:date="2018-02-19T11:46:00Z">
              <w:r w:rsidRPr="00DB3A85" w:rsidDel="00212FDD">
                <w:rPr>
                  <w:b/>
                </w:rPr>
                <w:delText>Note:</w:delText>
              </w:r>
              <w:r w:rsidDel="00212FDD">
                <w:delText xml:space="preserve"> This field is only used for the Derivative processing template.</w:delText>
              </w:r>
            </w:del>
          </w:p>
        </w:tc>
      </w:tr>
      <w:tr w:rsidR="00753D6D" w:rsidDel="00212FDD" w14:paraId="04AD897D" w14:textId="714F492B" w:rsidTr="00753D6D">
        <w:trPr>
          <w:cantSplit/>
          <w:trHeight w:val="288"/>
          <w:del w:id="5310" w:author="Sayali Dev" w:date="2018-02-19T11:46:00Z"/>
        </w:trPr>
        <w:tc>
          <w:tcPr>
            <w:tcW w:w="3150" w:type="dxa"/>
          </w:tcPr>
          <w:p w14:paraId="2E4631B1" w14:textId="722DF3CC" w:rsidR="00753D6D" w:rsidDel="00212FDD" w:rsidRDefault="00753D6D" w:rsidP="00753D6D">
            <w:pPr>
              <w:rPr>
                <w:del w:id="5311" w:author="Sayali Dev" w:date="2018-02-19T11:46:00Z"/>
                <w:b/>
              </w:rPr>
            </w:pPr>
            <w:del w:id="5312" w:author="Sayali Dev" w:date="2018-02-19T11:46:00Z">
              <w:r w:rsidDel="00212FDD">
                <w:rPr>
                  <w:b/>
                </w:rPr>
                <w:delText>Output Initial Quantity</w:delText>
              </w:r>
            </w:del>
          </w:p>
        </w:tc>
        <w:tc>
          <w:tcPr>
            <w:tcW w:w="6660" w:type="dxa"/>
            <w:vAlign w:val="center"/>
          </w:tcPr>
          <w:p w14:paraId="55ED1E3A" w14:textId="482C94A5" w:rsidR="00753D6D" w:rsidDel="00212FDD" w:rsidRDefault="00753D6D" w:rsidP="00753D6D">
            <w:pPr>
              <w:rPr>
                <w:del w:id="5313" w:author="Sayali Dev" w:date="2018-02-19T11:46:00Z"/>
              </w:rPr>
            </w:pPr>
            <w:del w:id="5314" w:author="Sayali Dev" w:date="2018-02-19T11:46:00Z">
              <w:r w:rsidDel="00212FDD">
                <w:delText>Type the amount of the output biospecimen that is created by the sample processing when using this template.</w:delText>
              </w:r>
              <w:r w:rsidRPr="00242428" w:rsidDel="00212FDD">
                <w:rPr>
                  <w:b/>
                </w:rPr>
                <w:delText xml:space="preserve"> </w:delText>
              </w:r>
            </w:del>
          </w:p>
        </w:tc>
      </w:tr>
      <w:tr w:rsidR="00753D6D" w:rsidDel="00212FDD" w14:paraId="142391AA" w14:textId="40CAA99A" w:rsidTr="00753D6D">
        <w:trPr>
          <w:cantSplit/>
          <w:trHeight w:val="288"/>
          <w:del w:id="5315" w:author="Sayali Dev" w:date="2018-02-19T11:46:00Z"/>
        </w:trPr>
        <w:tc>
          <w:tcPr>
            <w:tcW w:w="3150" w:type="dxa"/>
          </w:tcPr>
          <w:p w14:paraId="108041E7" w14:textId="4784784D" w:rsidR="00753D6D" w:rsidDel="00212FDD" w:rsidRDefault="00753D6D" w:rsidP="00753D6D">
            <w:pPr>
              <w:rPr>
                <w:del w:id="5316" w:author="Sayali Dev" w:date="2018-02-19T11:46:00Z"/>
                <w:b/>
              </w:rPr>
            </w:pPr>
            <w:del w:id="5317" w:author="Sayali Dev" w:date="2018-02-19T11:46:00Z">
              <w:r w:rsidDel="00212FDD">
                <w:rPr>
                  <w:b/>
                </w:rPr>
                <w:delText>Output Initial Quantity Unit</w:delText>
              </w:r>
            </w:del>
          </w:p>
        </w:tc>
        <w:tc>
          <w:tcPr>
            <w:tcW w:w="6660" w:type="dxa"/>
            <w:vAlign w:val="center"/>
          </w:tcPr>
          <w:p w14:paraId="236CE4F4" w14:textId="0D2ECDEB" w:rsidR="00753D6D" w:rsidDel="00212FDD" w:rsidRDefault="00753D6D" w:rsidP="00753D6D">
            <w:pPr>
              <w:rPr>
                <w:del w:id="5318" w:author="Sayali Dev" w:date="2018-02-19T11:46:00Z"/>
              </w:rPr>
            </w:pPr>
            <w:del w:id="5319" w:author="Sayali Dev" w:date="2018-02-19T11:46:00Z">
              <w:r w:rsidDel="00212FDD">
                <w:delText>To indicate the unit of measure for the initial quantity of the output biospecimen when using this template:</w:delText>
              </w:r>
            </w:del>
          </w:p>
          <w:p w14:paraId="23983AA9" w14:textId="749F9406" w:rsidR="00753D6D" w:rsidDel="00212FDD" w:rsidRDefault="00753D6D" w:rsidP="00C9791D">
            <w:pPr>
              <w:numPr>
                <w:ilvl w:val="0"/>
                <w:numId w:val="245"/>
              </w:numPr>
              <w:rPr>
                <w:del w:id="5320" w:author="Sayali Dev" w:date="2018-02-19T11:46:00Z"/>
              </w:rPr>
            </w:pPr>
            <w:del w:id="5321" w:author="Sayali Dev" w:date="2018-02-19T11:46:00Z">
              <w:r w:rsidDel="00212FDD">
                <w:delText xml:space="preserve">Click this field, and then click on the arrow to display a list of options. </w:delText>
              </w:r>
            </w:del>
          </w:p>
          <w:p w14:paraId="220F2CF4" w14:textId="3C3B9D4B" w:rsidR="00753D6D" w:rsidDel="00212FDD" w:rsidRDefault="00753D6D" w:rsidP="00C9791D">
            <w:pPr>
              <w:numPr>
                <w:ilvl w:val="0"/>
                <w:numId w:val="244"/>
              </w:numPr>
              <w:rPr>
                <w:del w:id="5322" w:author="Sayali Dev" w:date="2018-02-19T11:46:00Z"/>
              </w:rPr>
            </w:pPr>
            <w:del w:id="5323" w:author="Sayali Dev" w:date="2018-02-19T11:46:00Z">
              <w:r w:rsidDel="00212FDD">
                <w:delText>Click the appropriate unit.</w:delText>
              </w:r>
            </w:del>
          </w:p>
          <w:p w14:paraId="3B3C5206" w14:textId="2B0D8597" w:rsidR="00753D6D" w:rsidDel="00212FDD" w:rsidRDefault="00753D6D" w:rsidP="00753D6D">
            <w:pPr>
              <w:rPr>
                <w:del w:id="5324" w:author="Sayali Dev" w:date="2018-02-19T11:46:00Z"/>
              </w:rPr>
            </w:pPr>
            <w:del w:id="5325" w:author="Sayali Dev" w:date="2018-02-19T11:46:00Z">
              <w:r w:rsidRPr="00F57724" w:rsidDel="00212FDD">
                <w:rPr>
                  <w:b/>
                </w:rPr>
                <w:delText>Note:</w:delText>
              </w:r>
              <w:r w:rsidDel="00212FDD">
                <w:delText xml:space="preserve"> This field is required if you entered an amount in </w:delText>
              </w:r>
              <w:r w:rsidDel="00212FDD">
                <w:rPr>
                  <w:b/>
                </w:rPr>
                <w:delText>Ou</w:delText>
              </w:r>
              <w:r w:rsidRPr="00F57724" w:rsidDel="00212FDD">
                <w:rPr>
                  <w:b/>
                </w:rPr>
                <w:delText xml:space="preserve">tput </w:delText>
              </w:r>
              <w:r w:rsidDel="00212FDD">
                <w:rPr>
                  <w:b/>
                </w:rPr>
                <w:delText>Initial</w:delText>
              </w:r>
              <w:r w:rsidRPr="00F57724" w:rsidDel="00212FDD">
                <w:rPr>
                  <w:b/>
                </w:rPr>
                <w:delText xml:space="preserve"> Quantity</w:delText>
              </w:r>
              <w:r w:rsidDel="00212FDD">
                <w:delText>.</w:delText>
              </w:r>
            </w:del>
          </w:p>
        </w:tc>
      </w:tr>
      <w:tr w:rsidR="00753D6D" w:rsidDel="00212FDD" w14:paraId="4D39CA61" w14:textId="2EBA065A" w:rsidTr="00753D6D">
        <w:trPr>
          <w:cantSplit/>
          <w:trHeight w:val="288"/>
          <w:del w:id="5326" w:author="Sayali Dev" w:date="2018-02-19T11:46:00Z"/>
        </w:trPr>
        <w:tc>
          <w:tcPr>
            <w:tcW w:w="3150" w:type="dxa"/>
          </w:tcPr>
          <w:p w14:paraId="3397E64C" w14:textId="6218B161" w:rsidR="00753D6D" w:rsidDel="00212FDD" w:rsidRDefault="00753D6D" w:rsidP="00753D6D">
            <w:pPr>
              <w:rPr>
                <w:del w:id="5327" w:author="Sayali Dev" w:date="2018-02-19T11:46:00Z"/>
                <w:b/>
              </w:rPr>
            </w:pPr>
            <w:del w:id="5328" w:author="Sayali Dev" w:date="2018-02-19T11:46:00Z">
              <w:r w:rsidDel="00212FDD">
                <w:rPr>
                  <w:b/>
                </w:rPr>
                <w:delText>Output Initial Concentration</w:delText>
              </w:r>
            </w:del>
          </w:p>
        </w:tc>
        <w:tc>
          <w:tcPr>
            <w:tcW w:w="6660" w:type="dxa"/>
            <w:vAlign w:val="center"/>
          </w:tcPr>
          <w:p w14:paraId="656ACCA5" w14:textId="3DEC565D" w:rsidR="00753D6D" w:rsidDel="00212FDD" w:rsidRDefault="00753D6D" w:rsidP="00753D6D">
            <w:pPr>
              <w:rPr>
                <w:del w:id="5329" w:author="Sayali Dev" w:date="2018-02-19T11:46:00Z"/>
              </w:rPr>
            </w:pPr>
            <w:del w:id="5330" w:author="Sayali Dev" w:date="2018-02-19T11:46:00Z">
              <w:r w:rsidDel="00212FDD">
                <w:delText>Type the concentration of the output biospecimen that is created by the sample processing when using this template.</w:delText>
              </w:r>
              <w:r w:rsidRPr="00242428" w:rsidDel="00212FDD">
                <w:rPr>
                  <w:b/>
                </w:rPr>
                <w:delText xml:space="preserve"> </w:delText>
              </w:r>
            </w:del>
          </w:p>
        </w:tc>
      </w:tr>
      <w:tr w:rsidR="00753D6D" w:rsidDel="00212FDD" w14:paraId="75F6299B" w14:textId="2F58902C" w:rsidTr="00753D6D">
        <w:trPr>
          <w:cantSplit/>
          <w:trHeight w:val="288"/>
          <w:del w:id="5331" w:author="Sayali Dev" w:date="2018-02-19T11:46:00Z"/>
        </w:trPr>
        <w:tc>
          <w:tcPr>
            <w:tcW w:w="3150" w:type="dxa"/>
          </w:tcPr>
          <w:p w14:paraId="3D15CF6B" w14:textId="26930E48" w:rsidR="00753D6D" w:rsidDel="00212FDD" w:rsidRDefault="00753D6D" w:rsidP="00753D6D">
            <w:pPr>
              <w:rPr>
                <w:del w:id="5332" w:author="Sayali Dev" w:date="2018-02-19T11:46:00Z"/>
                <w:b/>
              </w:rPr>
            </w:pPr>
            <w:del w:id="5333" w:author="Sayali Dev" w:date="2018-02-19T11:46:00Z">
              <w:r w:rsidDel="00212FDD">
                <w:rPr>
                  <w:b/>
                </w:rPr>
                <w:delText>Output Initial Concentration Unit</w:delText>
              </w:r>
            </w:del>
          </w:p>
        </w:tc>
        <w:tc>
          <w:tcPr>
            <w:tcW w:w="6660" w:type="dxa"/>
            <w:vAlign w:val="center"/>
          </w:tcPr>
          <w:p w14:paraId="08C31018" w14:textId="3D2412B8" w:rsidR="00753D6D" w:rsidDel="00212FDD" w:rsidRDefault="00753D6D" w:rsidP="00753D6D">
            <w:pPr>
              <w:rPr>
                <w:del w:id="5334" w:author="Sayali Dev" w:date="2018-02-19T11:46:00Z"/>
              </w:rPr>
            </w:pPr>
            <w:del w:id="5335" w:author="Sayali Dev" w:date="2018-02-19T11:46:00Z">
              <w:r w:rsidDel="00212FDD">
                <w:delText>To indicate the unit of measure for the initial concentration of the output biospecimen:</w:delText>
              </w:r>
            </w:del>
          </w:p>
          <w:p w14:paraId="3E4D227D" w14:textId="0B8591B6" w:rsidR="00753D6D" w:rsidDel="00212FDD" w:rsidRDefault="00753D6D" w:rsidP="00C9791D">
            <w:pPr>
              <w:numPr>
                <w:ilvl w:val="0"/>
                <w:numId w:val="245"/>
              </w:numPr>
              <w:rPr>
                <w:del w:id="5336" w:author="Sayali Dev" w:date="2018-02-19T11:46:00Z"/>
              </w:rPr>
            </w:pPr>
            <w:del w:id="5337" w:author="Sayali Dev" w:date="2018-02-19T11:46:00Z">
              <w:r w:rsidDel="00212FDD">
                <w:delText xml:space="preserve">Click this field, and then click on the arrow to display a list of options. </w:delText>
              </w:r>
            </w:del>
          </w:p>
          <w:p w14:paraId="3030F0F9" w14:textId="410EC9EC" w:rsidR="00753D6D" w:rsidDel="00212FDD" w:rsidRDefault="00753D6D" w:rsidP="00C9791D">
            <w:pPr>
              <w:numPr>
                <w:ilvl w:val="0"/>
                <w:numId w:val="244"/>
              </w:numPr>
              <w:rPr>
                <w:del w:id="5338" w:author="Sayali Dev" w:date="2018-02-19T11:46:00Z"/>
              </w:rPr>
            </w:pPr>
            <w:del w:id="5339" w:author="Sayali Dev" w:date="2018-02-19T11:46:00Z">
              <w:r w:rsidDel="00212FDD">
                <w:delText>Click the appropriate unit.</w:delText>
              </w:r>
            </w:del>
          </w:p>
          <w:p w14:paraId="609958F2" w14:textId="2961FDF6" w:rsidR="00753D6D" w:rsidDel="00212FDD" w:rsidRDefault="00753D6D" w:rsidP="00753D6D">
            <w:pPr>
              <w:rPr>
                <w:del w:id="5340" w:author="Sayali Dev" w:date="2018-02-19T11:46:00Z"/>
              </w:rPr>
            </w:pPr>
            <w:del w:id="5341" w:author="Sayali Dev" w:date="2018-02-19T11:46:00Z">
              <w:r w:rsidRPr="00F57724" w:rsidDel="00212FDD">
                <w:rPr>
                  <w:b/>
                </w:rPr>
                <w:delText>Note:</w:delText>
              </w:r>
              <w:r w:rsidDel="00212FDD">
                <w:delText xml:space="preserve"> This field is required if you entered an amount in </w:delText>
              </w:r>
              <w:r w:rsidDel="00212FDD">
                <w:rPr>
                  <w:b/>
                </w:rPr>
                <w:delText>Out</w:delText>
              </w:r>
              <w:r w:rsidRPr="00F57724" w:rsidDel="00212FDD">
                <w:rPr>
                  <w:b/>
                </w:rPr>
                <w:delText xml:space="preserve">put </w:delText>
              </w:r>
              <w:r w:rsidDel="00212FDD">
                <w:rPr>
                  <w:b/>
                </w:rPr>
                <w:delText>Initial</w:delText>
              </w:r>
              <w:r w:rsidRPr="00F57724" w:rsidDel="00212FDD">
                <w:rPr>
                  <w:b/>
                </w:rPr>
                <w:delText xml:space="preserve"> </w:delText>
              </w:r>
              <w:r w:rsidDel="00212FDD">
                <w:rPr>
                  <w:b/>
                </w:rPr>
                <w:delText>Concentration</w:delText>
              </w:r>
              <w:r w:rsidDel="00212FDD">
                <w:delText>.</w:delText>
              </w:r>
            </w:del>
          </w:p>
        </w:tc>
      </w:tr>
      <w:tr w:rsidR="00753D6D" w:rsidDel="00212FDD" w14:paraId="1930780D" w14:textId="55AE4807" w:rsidTr="00753D6D">
        <w:trPr>
          <w:cantSplit/>
          <w:trHeight w:val="288"/>
          <w:del w:id="5342" w:author="Sayali Dev" w:date="2018-02-19T11:46:00Z"/>
        </w:trPr>
        <w:tc>
          <w:tcPr>
            <w:tcW w:w="3150" w:type="dxa"/>
          </w:tcPr>
          <w:p w14:paraId="7FA71C83" w14:textId="525FF2E2" w:rsidR="00753D6D" w:rsidDel="00212FDD" w:rsidRDefault="00753D6D" w:rsidP="00753D6D">
            <w:pPr>
              <w:rPr>
                <w:del w:id="5343" w:author="Sayali Dev" w:date="2018-02-19T11:46:00Z"/>
                <w:b/>
              </w:rPr>
            </w:pPr>
            <w:del w:id="5344" w:author="Sayali Dev" w:date="2018-02-19T11:46:00Z">
              <w:r w:rsidDel="00212FDD">
                <w:rPr>
                  <w:b/>
                </w:rPr>
                <w:delText>Output Adjusted Quantity</w:delText>
              </w:r>
            </w:del>
          </w:p>
        </w:tc>
        <w:tc>
          <w:tcPr>
            <w:tcW w:w="6660" w:type="dxa"/>
            <w:vAlign w:val="center"/>
          </w:tcPr>
          <w:p w14:paraId="48FDBB82" w14:textId="472F2940" w:rsidR="00753D6D" w:rsidDel="00212FDD" w:rsidRDefault="00753D6D" w:rsidP="00753D6D">
            <w:pPr>
              <w:rPr>
                <w:del w:id="5345" w:author="Sayali Dev" w:date="2018-02-19T11:46:00Z"/>
              </w:rPr>
            </w:pPr>
            <w:del w:id="5346" w:author="Sayali Dev" w:date="2018-02-19T11:46:00Z">
              <w:r w:rsidRPr="002213D0" w:rsidDel="00212FDD">
                <w:delText xml:space="preserve">To adjust the </w:delText>
              </w:r>
              <w:r w:rsidDel="00212FDD">
                <w:delText xml:space="preserve">quantity </w:delText>
              </w:r>
              <w:r w:rsidRPr="002213D0" w:rsidDel="00212FDD">
                <w:delText xml:space="preserve">of the </w:delText>
              </w:r>
              <w:r w:rsidDel="00212FDD">
                <w:delText>output</w:delText>
              </w:r>
              <w:r w:rsidRPr="002213D0" w:rsidDel="00212FDD">
                <w:delText xml:space="preserve"> biospecimen</w:delText>
              </w:r>
              <w:r w:rsidDel="00212FDD">
                <w:delText xml:space="preserve"> that will remain after sample processing, input the amount by which you want to increase or decrease the quantity.</w:delText>
              </w:r>
            </w:del>
          </w:p>
          <w:p w14:paraId="490F560C" w14:textId="40C987D6" w:rsidR="00753D6D" w:rsidRPr="002E44C1" w:rsidDel="00212FDD" w:rsidRDefault="00753D6D" w:rsidP="00C9791D">
            <w:pPr>
              <w:pStyle w:val="CellBodyText"/>
              <w:numPr>
                <w:ilvl w:val="0"/>
                <w:numId w:val="246"/>
              </w:numPr>
              <w:rPr>
                <w:del w:id="5347" w:author="Sayali Dev" w:date="2018-02-19T11:46:00Z"/>
                <w:rFonts w:cs="Arial"/>
                <w:szCs w:val="22"/>
              </w:rPr>
            </w:pPr>
            <w:del w:id="5348" w:author="Sayali Dev" w:date="2018-02-19T11:46:00Z">
              <w:r w:rsidRPr="002E44C1" w:rsidDel="00212FDD">
                <w:rPr>
                  <w:rFonts w:cs="Arial"/>
                  <w:szCs w:val="22"/>
                </w:rPr>
                <w:delText xml:space="preserve">To decrease the quantity, </w:delText>
              </w:r>
              <w:r w:rsidDel="00212FDD">
                <w:rPr>
                  <w:rFonts w:cs="Arial"/>
                  <w:szCs w:val="22"/>
                </w:rPr>
                <w:delText>i</w:delText>
              </w:r>
              <w:r w:rsidRPr="002E44C1" w:rsidDel="00212FDD">
                <w:rPr>
                  <w:rFonts w:cs="Arial"/>
                  <w:szCs w:val="22"/>
                </w:rPr>
                <w:delText xml:space="preserve">nput a negative amount. </w:delText>
              </w:r>
            </w:del>
          </w:p>
          <w:p w14:paraId="6C64F2CF" w14:textId="136465F4" w:rsidR="00753D6D" w:rsidRPr="002E44C1" w:rsidDel="00212FDD" w:rsidRDefault="00753D6D" w:rsidP="00C9791D">
            <w:pPr>
              <w:numPr>
                <w:ilvl w:val="0"/>
                <w:numId w:val="244"/>
              </w:numPr>
              <w:rPr>
                <w:del w:id="5349" w:author="Sayali Dev" w:date="2018-02-19T11:46:00Z"/>
              </w:rPr>
            </w:pPr>
            <w:del w:id="5350" w:author="Sayali Dev" w:date="2018-02-19T11:46:00Z">
              <w:r w:rsidRPr="002E44C1" w:rsidDel="00212FDD">
                <w:delText xml:space="preserve">To increase the quantity, input a positive </w:delText>
              </w:r>
              <w:r w:rsidDel="00212FDD">
                <w:delText>amount</w:delText>
              </w:r>
              <w:r w:rsidRPr="002E44C1" w:rsidDel="00212FDD">
                <w:delText>.</w:delText>
              </w:r>
            </w:del>
          </w:p>
          <w:p w14:paraId="77C3D0FA" w14:textId="4D31BA14" w:rsidR="00753D6D" w:rsidDel="00212FDD" w:rsidRDefault="00753D6D" w:rsidP="00753D6D">
            <w:pPr>
              <w:pStyle w:val="CellBodyText"/>
              <w:rPr>
                <w:del w:id="5351" w:author="Sayali Dev" w:date="2018-02-19T11:46:00Z"/>
                <w:b/>
                <w:szCs w:val="22"/>
              </w:rPr>
            </w:pPr>
            <w:del w:id="5352" w:author="Sayali Dev" w:date="2018-02-19T11:46:00Z">
              <w:r w:rsidRPr="002213D0" w:rsidDel="00212FDD">
                <w:rPr>
                  <w:b/>
                  <w:szCs w:val="22"/>
                </w:rPr>
                <w:delText>Note:</w:delText>
              </w:r>
              <w:r w:rsidDel="00212FDD">
                <w:rPr>
                  <w:b/>
                  <w:szCs w:val="22"/>
                </w:rPr>
                <w:delText xml:space="preserve"> </w:delText>
              </w:r>
            </w:del>
          </w:p>
          <w:p w14:paraId="2E3508AC" w14:textId="1AD726B6" w:rsidR="00753D6D" w:rsidDel="00212FDD" w:rsidRDefault="00753D6D" w:rsidP="00C9791D">
            <w:pPr>
              <w:pStyle w:val="CellBodyText"/>
              <w:numPr>
                <w:ilvl w:val="0"/>
                <w:numId w:val="244"/>
              </w:numPr>
              <w:rPr>
                <w:del w:id="5353" w:author="Sayali Dev" w:date="2018-02-19T11:46:00Z"/>
                <w:szCs w:val="22"/>
              </w:rPr>
            </w:pPr>
            <w:del w:id="5354" w:author="Sayali Dev" w:date="2018-02-19T11:46:00Z">
              <w:r w:rsidDel="00212FDD">
                <w:rPr>
                  <w:szCs w:val="22"/>
                </w:rPr>
                <w:delText>O</w:delText>
              </w:r>
              <w:r w:rsidRPr="00E75235" w:rsidDel="00212FDD">
                <w:rPr>
                  <w:szCs w:val="22"/>
                </w:rPr>
                <w:delText>nly complete th</w:delText>
              </w:r>
              <w:r w:rsidDel="00212FDD">
                <w:rPr>
                  <w:szCs w:val="22"/>
                </w:rPr>
                <w:delText>is field</w:delText>
              </w:r>
              <w:r w:rsidDel="00212FDD">
                <w:rPr>
                  <w:b/>
                  <w:szCs w:val="22"/>
                </w:rPr>
                <w:delText xml:space="preserve"> </w:delText>
              </w:r>
              <w:r w:rsidDel="00212FDD">
                <w:rPr>
                  <w:szCs w:val="22"/>
                </w:rPr>
                <w:delText xml:space="preserve">if you need to adjust the resulting quantity of the output biospecimen separate from and in addition to the amount indicated in </w:delText>
              </w:r>
              <w:r w:rsidDel="00212FDD">
                <w:rPr>
                  <w:b/>
                  <w:szCs w:val="22"/>
                </w:rPr>
                <w:delText>Out</w:delText>
              </w:r>
              <w:r w:rsidRPr="00E75235" w:rsidDel="00212FDD">
                <w:rPr>
                  <w:b/>
                  <w:szCs w:val="22"/>
                </w:rPr>
                <w:delText xml:space="preserve">put </w:delText>
              </w:r>
              <w:r w:rsidDel="00212FDD">
                <w:rPr>
                  <w:b/>
                  <w:szCs w:val="22"/>
                </w:rPr>
                <w:delText>Initial</w:delText>
              </w:r>
              <w:r w:rsidRPr="00E75235" w:rsidDel="00212FDD">
                <w:rPr>
                  <w:b/>
                  <w:szCs w:val="22"/>
                </w:rPr>
                <w:delText xml:space="preserve"> Quantity</w:delText>
              </w:r>
              <w:r w:rsidDel="00212FDD">
                <w:rPr>
                  <w:szCs w:val="22"/>
                </w:rPr>
                <w:delText xml:space="preserve">. </w:delText>
              </w:r>
            </w:del>
          </w:p>
          <w:p w14:paraId="439A8015" w14:textId="2B1B6995" w:rsidR="00753D6D" w:rsidRPr="00E75235" w:rsidDel="00212FDD" w:rsidRDefault="00753D6D" w:rsidP="00C9791D">
            <w:pPr>
              <w:pStyle w:val="CellBodyText"/>
              <w:numPr>
                <w:ilvl w:val="0"/>
                <w:numId w:val="244"/>
              </w:numPr>
              <w:rPr>
                <w:del w:id="5355" w:author="Sayali Dev" w:date="2018-02-19T11:46:00Z"/>
                <w:szCs w:val="22"/>
              </w:rPr>
            </w:pPr>
            <w:del w:id="5356" w:author="Sayali Dev" w:date="2018-02-19T11:46:00Z">
              <w:r w:rsidDel="00212FDD">
                <w:rPr>
                  <w:szCs w:val="22"/>
                </w:rPr>
                <w:delText xml:space="preserve">For example, if the output sample is diluted during processing, the remaining quantity should be adjusted. </w:delText>
              </w:r>
            </w:del>
          </w:p>
        </w:tc>
      </w:tr>
      <w:tr w:rsidR="00753D6D" w:rsidDel="00212FDD" w14:paraId="500B4C14" w14:textId="2F47C0EF" w:rsidTr="00753D6D">
        <w:trPr>
          <w:cantSplit/>
          <w:trHeight w:val="288"/>
          <w:del w:id="5357" w:author="Sayali Dev" w:date="2018-02-19T11:46:00Z"/>
        </w:trPr>
        <w:tc>
          <w:tcPr>
            <w:tcW w:w="3150" w:type="dxa"/>
          </w:tcPr>
          <w:p w14:paraId="737A5D11" w14:textId="29D4658F" w:rsidR="00753D6D" w:rsidDel="00212FDD" w:rsidRDefault="00753D6D" w:rsidP="00753D6D">
            <w:pPr>
              <w:rPr>
                <w:del w:id="5358" w:author="Sayali Dev" w:date="2018-02-19T11:46:00Z"/>
                <w:b/>
              </w:rPr>
            </w:pPr>
            <w:del w:id="5359" w:author="Sayali Dev" w:date="2018-02-19T11:46:00Z">
              <w:r w:rsidDel="00212FDD">
                <w:rPr>
                  <w:b/>
                </w:rPr>
                <w:delText>Output Adjusted Quantity Unit</w:delText>
              </w:r>
            </w:del>
          </w:p>
        </w:tc>
        <w:tc>
          <w:tcPr>
            <w:tcW w:w="6660" w:type="dxa"/>
            <w:vAlign w:val="center"/>
          </w:tcPr>
          <w:p w14:paraId="385146EB" w14:textId="0A4CFF4C" w:rsidR="00753D6D" w:rsidDel="00212FDD" w:rsidRDefault="00753D6D" w:rsidP="00753D6D">
            <w:pPr>
              <w:rPr>
                <w:del w:id="5360" w:author="Sayali Dev" w:date="2018-02-19T11:46:00Z"/>
              </w:rPr>
            </w:pPr>
            <w:del w:id="5361" w:author="Sayali Dev" w:date="2018-02-19T11:46:00Z">
              <w:r w:rsidDel="00212FDD">
                <w:delText>To indicate the unit of measure for the adjusted quantity:</w:delText>
              </w:r>
            </w:del>
          </w:p>
          <w:p w14:paraId="211A7506" w14:textId="36450BEA" w:rsidR="00753D6D" w:rsidDel="00212FDD" w:rsidRDefault="00753D6D" w:rsidP="00C9791D">
            <w:pPr>
              <w:numPr>
                <w:ilvl w:val="0"/>
                <w:numId w:val="245"/>
              </w:numPr>
              <w:rPr>
                <w:del w:id="5362" w:author="Sayali Dev" w:date="2018-02-19T11:46:00Z"/>
              </w:rPr>
            </w:pPr>
            <w:del w:id="5363" w:author="Sayali Dev" w:date="2018-02-19T11:46:00Z">
              <w:r w:rsidDel="00212FDD">
                <w:delText xml:space="preserve">Click this field, and then click on the arrow to display a list of options. </w:delText>
              </w:r>
            </w:del>
          </w:p>
          <w:p w14:paraId="0F081DE1" w14:textId="61EB23E9" w:rsidR="00753D6D" w:rsidDel="00212FDD" w:rsidRDefault="00753D6D" w:rsidP="00C9791D">
            <w:pPr>
              <w:numPr>
                <w:ilvl w:val="0"/>
                <w:numId w:val="244"/>
              </w:numPr>
              <w:rPr>
                <w:del w:id="5364" w:author="Sayali Dev" w:date="2018-02-19T11:46:00Z"/>
              </w:rPr>
            </w:pPr>
            <w:del w:id="5365" w:author="Sayali Dev" w:date="2018-02-19T11:46:00Z">
              <w:r w:rsidDel="00212FDD">
                <w:delText>Click the appropriate unit.</w:delText>
              </w:r>
            </w:del>
          </w:p>
          <w:p w14:paraId="456F0B24" w14:textId="57B3FEED" w:rsidR="00753D6D" w:rsidDel="00212FDD" w:rsidRDefault="00753D6D" w:rsidP="00753D6D">
            <w:pPr>
              <w:rPr>
                <w:del w:id="5366" w:author="Sayali Dev" w:date="2018-02-19T11:46:00Z"/>
              </w:rPr>
            </w:pPr>
            <w:del w:id="5367" w:author="Sayali Dev" w:date="2018-02-19T11:46:00Z">
              <w:r w:rsidRPr="00F57724" w:rsidDel="00212FDD">
                <w:rPr>
                  <w:b/>
                </w:rPr>
                <w:delText>Note:</w:delText>
              </w:r>
              <w:r w:rsidDel="00212FDD">
                <w:delText xml:space="preserve"> This field is required if you entered an amount in </w:delText>
              </w:r>
              <w:r w:rsidDel="00212FDD">
                <w:rPr>
                  <w:b/>
                </w:rPr>
                <w:delText>Out</w:delText>
              </w:r>
              <w:r w:rsidRPr="00F57724" w:rsidDel="00212FDD">
                <w:rPr>
                  <w:b/>
                </w:rPr>
                <w:delText xml:space="preserve">put </w:delText>
              </w:r>
              <w:r w:rsidDel="00212FDD">
                <w:rPr>
                  <w:b/>
                </w:rPr>
                <w:delText>Adjusted Quantity</w:delText>
              </w:r>
              <w:r w:rsidDel="00212FDD">
                <w:delText>.</w:delText>
              </w:r>
            </w:del>
          </w:p>
        </w:tc>
      </w:tr>
      <w:tr w:rsidR="00753D6D" w:rsidDel="00212FDD" w14:paraId="6CA3E163" w14:textId="434911B5" w:rsidTr="00753D6D">
        <w:trPr>
          <w:cantSplit/>
          <w:trHeight w:val="288"/>
          <w:del w:id="5368" w:author="Sayali Dev" w:date="2018-02-19T11:46:00Z"/>
        </w:trPr>
        <w:tc>
          <w:tcPr>
            <w:tcW w:w="3150" w:type="dxa"/>
          </w:tcPr>
          <w:p w14:paraId="5C727999" w14:textId="0D9E8800" w:rsidR="00753D6D" w:rsidDel="00212FDD" w:rsidRDefault="00753D6D" w:rsidP="00753D6D">
            <w:pPr>
              <w:rPr>
                <w:del w:id="5369" w:author="Sayali Dev" w:date="2018-02-19T11:46:00Z"/>
                <w:b/>
              </w:rPr>
            </w:pPr>
            <w:del w:id="5370" w:author="Sayali Dev" w:date="2018-02-19T11:46:00Z">
              <w:r w:rsidDel="00212FDD">
                <w:rPr>
                  <w:b/>
                </w:rPr>
                <w:delText>Output Adjusted Quantity Reason</w:delText>
              </w:r>
            </w:del>
          </w:p>
        </w:tc>
        <w:tc>
          <w:tcPr>
            <w:tcW w:w="6660" w:type="dxa"/>
            <w:vAlign w:val="center"/>
          </w:tcPr>
          <w:p w14:paraId="2EAFD6B9" w14:textId="0ECA1EFD" w:rsidR="00753D6D" w:rsidDel="00212FDD" w:rsidRDefault="00753D6D" w:rsidP="00753D6D">
            <w:pPr>
              <w:rPr>
                <w:del w:id="5371" w:author="Sayali Dev" w:date="2018-02-19T11:46:00Z"/>
              </w:rPr>
            </w:pPr>
            <w:del w:id="5372" w:author="Sayali Dev" w:date="2018-02-19T11:46:00Z">
              <w:r w:rsidDel="00212FDD">
                <w:delText>To indicate the reason for the adjusted quantity:</w:delText>
              </w:r>
            </w:del>
          </w:p>
          <w:p w14:paraId="2ACD3F84" w14:textId="371A1956" w:rsidR="00753D6D" w:rsidDel="00212FDD" w:rsidRDefault="00753D6D" w:rsidP="00C9791D">
            <w:pPr>
              <w:numPr>
                <w:ilvl w:val="0"/>
                <w:numId w:val="245"/>
              </w:numPr>
              <w:rPr>
                <w:del w:id="5373" w:author="Sayali Dev" w:date="2018-02-19T11:46:00Z"/>
              </w:rPr>
            </w:pPr>
            <w:del w:id="5374" w:author="Sayali Dev" w:date="2018-02-19T11:46:00Z">
              <w:r w:rsidDel="00212FDD">
                <w:delText xml:space="preserve">Click this field, and then click on the arrow to display a list of options. </w:delText>
              </w:r>
            </w:del>
          </w:p>
          <w:p w14:paraId="1F0A694C" w14:textId="7208DCB7" w:rsidR="00753D6D" w:rsidDel="00212FDD" w:rsidRDefault="00753D6D" w:rsidP="00C9791D">
            <w:pPr>
              <w:numPr>
                <w:ilvl w:val="0"/>
                <w:numId w:val="244"/>
              </w:numPr>
              <w:rPr>
                <w:del w:id="5375" w:author="Sayali Dev" w:date="2018-02-19T11:46:00Z"/>
              </w:rPr>
            </w:pPr>
            <w:del w:id="5376" w:author="Sayali Dev" w:date="2018-02-19T11:46:00Z">
              <w:r w:rsidDel="00212FDD">
                <w:delText>Click the appropriate reason.</w:delText>
              </w:r>
            </w:del>
          </w:p>
          <w:p w14:paraId="6D7640E1" w14:textId="37DA0D9D" w:rsidR="00753D6D" w:rsidDel="00212FDD" w:rsidRDefault="00753D6D" w:rsidP="00753D6D">
            <w:pPr>
              <w:rPr>
                <w:del w:id="5377" w:author="Sayali Dev" w:date="2018-02-19T11:46:00Z"/>
              </w:rPr>
            </w:pPr>
            <w:del w:id="5378" w:author="Sayali Dev" w:date="2018-02-19T11:46:00Z">
              <w:r w:rsidRPr="00F57724" w:rsidDel="00212FDD">
                <w:rPr>
                  <w:b/>
                </w:rPr>
                <w:delText>Note:</w:delText>
              </w:r>
              <w:r w:rsidDel="00212FDD">
                <w:delText xml:space="preserve"> This field is required if you entered an amount in </w:delText>
              </w:r>
              <w:r w:rsidRPr="00F57724" w:rsidDel="00212FDD">
                <w:rPr>
                  <w:b/>
                </w:rPr>
                <w:delText xml:space="preserve">Input </w:delText>
              </w:r>
              <w:r w:rsidDel="00212FDD">
                <w:rPr>
                  <w:b/>
                </w:rPr>
                <w:delText>Adjusted Quantity</w:delText>
              </w:r>
              <w:r w:rsidDel="00212FDD">
                <w:delText>.</w:delText>
              </w:r>
            </w:del>
          </w:p>
        </w:tc>
      </w:tr>
      <w:tr w:rsidR="00753D6D" w:rsidDel="00212FDD" w14:paraId="68200AD9" w14:textId="36E1DFB6" w:rsidTr="00753D6D">
        <w:trPr>
          <w:cantSplit/>
          <w:trHeight w:val="288"/>
          <w:del w:id="5379" w:author="Sayali Dev" w:date="2018-02-19T11:46:00Z"/>
        </w:trPr>
        <w:tc>
          <w:tcPr>
            <w:tcW w:w="3150" w:type="dxa"/>
          </w:tcPr>
          <w:p w14:paraId="660A714C" w14:textId="5C7927AA" w:rsidR="00753D6D" w:rsidDel="00212FDD" w:rsidRDefault="00753D6D" w:rsidP="00753D6D">
            <w:pPr>
              <w:rPr>
                <w:del w:id="5380" w:author="Sayali Dev" w:date="2018-02-19T11:46:00Z"/>
                <w:b/>
              </w:rPr>
            </w:pPr>
            <w:del w:id="5381" w:author="Sayali Dev" w:date="2018-02-19T11:46:00Z">
              <w:r w:rsidDel="00212FDD">
                <w:rPr>
                  <w:b/>
                </w:rPr>
                <w:delText>Output Adjusted Concentration</w:delText>
              </w:r>
            </w:del>
          </w:p>
        </w:tc>
        <w:tc>
          <w:tcPr>
            <w:tcW w:w="6660" w:type="dxa"/>
            <w:vAlign w:val="center"/>
          </w:tcPr>
          <w:p w14:paraId="39A964D3" w14:textId="2551A20B" w:rsidR="00753D6D" w:rsidDel="00212FDD" w:rsidRDefault="00753D6D" w:rsidP="00753D6D">
            <w:pPr>
              <w:rPr>
                <w:del w:id="5382" w:author="Sayali Dev" w:date="2018-02-19T11:46:00Z"/>
              </w:rPr>
            </w:pPr>
            <w:del w:id="5383" w:author="Sayali Dev" w:date="2018-02-19T11:46:00Z">
              <w:r w:rsidRPr="002213D0" w:rsidDel="00212FDD">
                <w:delText xml:space="preserve">To adjust the </w:delText>
              </w:r>
              <w:r w:rsidDel="00212FDD">
                <w:delText xml:space="preserve">concentration </w:delText>
              </w:r>
              <w:r w:rsidRPr="002213D0" w:rsidDel="00212FDD">
                <w:delText xml:space="preserve">of the </w:delText>
              </w:r>
              <w:r w:rsidDel="00212FDD">
                <w:delText xml:space="preserve">output </w:delText>
              </w:r>
              <w:r w:rsidRPr="002213D0" w:rsidDel="00212FDD">
                <w:delText>biospecimen</w:delText>
              </w:r>
              <w:r w:rsidDel="00212FDD">
                <w:delText xml:space="preserve"> that will remain after sample processing, input the amount by which you want to increase or decrease the concentration.</w:delText>
              </w:r>
            </w:del>
          </w:p>
          <w:p w14:paraId="328DC1ED" w14:textId="1D5FF6FA" w:rsidR="00753D6D" w:rsidRPr="002E44C1" w:rsidDel="00212FDD" w:rsidRDefault="00753D6D" w:rsidP="00C9791D">
            <w:pPr>
              <w:pStyle w:val="CellBodyText"/>
              <w:numPr>
                <w:ilvl w:val="0"/>
                <w:numId w:val="246"/>
              </w:numPr>
              <w:rPr>
                <w:del w:id="5384" w:author="Sayali Dev" w:date="2018-02-19T11:46:00Z"/>
                <w:rFonts w:cs="Arial"/>
                <w:szCs w:val="22"/>
              </w:rPr>
            </w:pPr>
            <w:del w:id="5385" w:author="Sayali Dev" w:date="2018-02-19T11:46:00Z">
              <w:r w:rsidRPr="002E44C1" w:rsidDel="00212FDD">
                <w:rPr>
                  <w:rFonts w:cs="Arial"/>
                  <w:szCs w:val="22"/>
                </w:rPr>
                <w:delText xml:space="preserve">To decrease the </w:delText>
              </w:r>
              <w:r w:rsidDel="00212FDD">
                <w:rPr>
                  <w:rFonts w:cs="Arial"/>
                  <w:szCs w:val="22"/>
                </w:rPr>
                <w:delText>concentration</w:delText>
              </w:r>
              <w:r w:rsidRPr="002E44C1" w:rsidDel="00212FDD">
                <w:rPr>
                  <w:rFonts w:cs="Arial"/>
                  <w:szCs w:val="22"/>
                </w:rPr>
                <w:delText xml:space="preserve">, </w:delText>
              </w:r>
              <w:r w:rsidDel="00212FDD">
                <w:rPr>
                  <w:rFonts w:cs="Arial"/>
                  <w:szCs w:val="22"/>
                </w:rPr>
                <w:delText>i</w:delText>
              </w:r>
              <w:r w:rsidRPr="002E44C1" w:rsidDel="00212FDD">
                <w:rPr>
                  <w:rFonts w:cs="Arial"/>
                  <w:szCs w:val="22"/>
                </w:rPr>
                <w:delText xml:space="preserve">nput a negative amount. </w:delText>
              </w:r>
            </w:del>
          </w:p>
          <w:p w14:paraId="035581AF" w14:textId="4C05787A" w:rsidR="00753D6D" w:rsidRPr="002E44C1" w:rsidDel="00212FDD" w:rsidRDefault="00753D6D" w:rsidP="00C9791D">
            <w:pPr>
              <w:numPr>
                <w:ilvl w:val="0"/>
                <w:numId w:val="244"/>
              </w:numPr>
              <w:rPr>
                <w:del w:id="5386" w:author="Sayali Dev" w:date="2018-02-19T11:46:00Z"/>
              </w:rPr>
            </w:pPr>
            <w:del w:id="5387" w:author="Sayali Dev" w:date="2018-02-19T11:46:00Z">
              <w:r w:rsidRPr="002E44C1" w:rsidDel="00212FDD">
                <w:delText xml:space="preserve">To increase the </w:delText>
              </w:r>
              <w:r w:rsidDel="00212FDD">
                <w:delText>concentration</w:delText>
              </w:r>
              <w:r w:rsidRPr="002E44C1" w:rsidDel="00212FDD">
                <w:delText xml:space="preserve">, input a positive </w:delText>
              </w:r>
              <w:r w:rsidDel="00212FDD">
                <w:delText>amount</w:delText>
              </w:r>
              <w:r w:rsidRPr="002E44C1" w:rsidDel="00212FDD">
                <w:delText>.</w:delText>
              </w:r>
            </w:del>
          </w:p>
          <w:p w14:paraId="025CCF39" w14:textId="79256271" w:rsidR="00753D6D" w:rsidDel="00212FDD" w:rsidRDefault="00753D6D" w:rsidP="00753D6D">
            <w:pPr>
              <w:pStyle w:val="CellBodyText"/>
              <w:rPr>
                <w:del w:id="5388" w:author="Sayali Dev" w:date="2018-02-19T11:46:00Z"/>
                <w:b/>
                <w:szCs w:val="22"/>
              </w:rPr>
            </w:pPr>
            <w:del w:id="5389" w:author="Sayali Dev" w:date="2018-02-19T11:46:00Z">
              <w:r w:rsidRPr="002213D0" w:rsidDel="00212FDD">
                <w:rPr>
                  <w:b/>
                  <w:szCs w:val="22"/>
                </w:rPr>
                <w:delText>Note:</w:delText>
              </w:r>
              <w:r w:rsidDel="00212FDD">
                <w:rPr>
                  <w:b/>
                  <w:szCs w:val="22"/>
                </w:rPr>
                <w:delText xml:space="preserve"> </w:delText>
              </w:r>
            </w:del>
          </w:p>
          <w:p w14:paraId="3D867D79" w14:textId="3F6CE9F0" w:rsidR="00753D6D" w:rsidDel="00212FDD" w:rsidRDefault="00753D6D" w:rsidP="00C9791D">
            <w:pPr>
              <w:pStyle w:val="CellBodyText"/>
              <w:numPr>
                <w:ilvl w:val="0"/>
                <w:numId w:val="244"/>
              </w:numPr>
              <w:rPr>
                <w:del w:id="5390" w:author="Sayali Dev" w:date="2018-02-19T11:46:00Z"/>
                <w:szCs w:val="22"/>
              </w:rPr>
            </w:pPr>
            <w:del w:id="5391" w:author="Sayali Dev" w:date="2018-02-19T11:46:00Z">
              <w:r w:rsidDel="00212FDD">
                <w:rPr>
                  <w:szCs w:val="22"/>
                </w:rPr>
                <w:delText>O</w:delText>
              </w:r>
              <w:r w:rsidRPr="00E75235" w:rsidDel="00212FDD">
                <w:rPr>
                  <w:szCs w:val="22"/>
                </w:rPr>
                <w:delText>nly complete th</w:delText>
              </w:r>
              <w:r w:rsidDel="00212FDD">
                <w:rPr>
                  <w:szCs w:val="22"/>
                </w:rPr>
                <w:delText>is field</w:delText>
              </w:r>
              <w:r w:rsidDel="00212FDD">
                <w:rPr>
                  <w:b/>
                  <w:szCs w:val="22"/>
                </w:rPr>
                <w:delText xml:space="preserve"> </w:delText>
              </w:r>
              <w:r w:rsidDel="00212FDD">
                <w:rPr>
                  <w:szCs w:val="22"/>
                </w:rPr>
                <w:delText xml:space="preserve">if you need to adjust the current concentration of the parent biospecimen separate from and in addition to the amount indicated in </w:delText>
              </w:r>
              <w:r w:rsidRPr="00E75235" w:rsidDel="00212FDD">
                <w:rPr>
                  <w:b/>
                  <w:szCs w:val="22"/>
                </w:rPr>
                <w:delText xml:space="preserve">Input Consumed </w:delText>
              </w:r>
              <w:r w:rsidDel="00212FDD">
                <w:rPr>
                  <w:b/>
                  <w:szCs w:val="22"/>
                </w:rPr>
                <w:delText>Concentration</w:delText>
              </w:r>
              <w:r w:rsidDel="00212FDD">
                <w:rPr>
                  <w:szCs w:val="22"/>
                </w:rPr>
                <w:delText xml:space="preserve">. </w:delText>
              </w:r>
            </w:del>
          </w:p>
          <w:p w14:paraId="6B885489" w14:textId="601C4076" w:rsidR="00753D6D" w:rsidRPr="00E75235" w:rsidDel="00212FDD" w:rsidRDefault="00753D6D" w:rsidP="00C9791D">
            <w:pPr>
              <w:pStyle w:val="CellBodyText"/>
              <w:numPr>
                <w:ilvl w:val="0"/>
                <w:numId w:val="244"/>
              </w:numPr>
              <w:rPr>
                <w:del w:id="5392" w:author="Sayali Dev" w:date="2018-02-19T11:46:00Z"/>
                <w:szCs w:val="22"/>
              </w:rPr>
            </w:pPr>
            <w:del w:id="5393" w:author="Sayali Dev" w:date="2018-02-19T11:46:00Z">
              <w:r w:rsidDel="00212FDD">
                <w:rPr>
                  <w:szCs w:val="22"/>
                </w:rPr>
                <w:delText>For example, if the output sample is diluted during processing, the remaining concentration should be adjusted.</w:delText>
              </w:r>
            </w:del>
          </w:p>
        </w:tc>
      </w:tr>
      <w:tr w:rsidR="00753D6D" w:rsidDel="00212FDD" w14:paraId="4ED44152" w14:textId="5A41B59C" w:rsidTr="00753D6D">
        <w:trPr>
          <w:cantSplit/>
          <w:trHeight w:val="288"/>
          <w:del w:id="5394" w:author="Sayali Dev" w:date="2018-02-19T11:46:00Z"/>
        </w:trPr>
        <w:tc>
          <w:tcPr>
            <w:tcW w:w="3150" w:type="dxa"/>
          </w:tcPr>
          <w:p w14:paraId="304D0312" w14:textId="24C4C06C" w:rsidR="00753D6D" w:rsidDel="00212FDD" w:rsidRDefault="00753D6D" w:rsidP="00753D6D">
            <w:pPr>
              <w:rPr>
                <w:del w:id="5395" w:author="Sayali Dev" w:date="2018-02-19T11:46:00Z"/>
                <w:b/>
              </w:rPr>
            </w:pPr>
            <w:del w:id="5396" w:author="Sayali Dev" w:date="2018-02-19T11:46:00Z">
              <w:r w:rsidDel="00212FDD">
                <w:rPr>
                  <w:b/>
                </w:rPr>
                <w:delText>Output Adjusted Concentration Unit</w:delText>
              </w:r>
            </w:del>
          </w:p>
        </w:tc>
        <w:tc>
          <w:tcPr>
            <w:tcW w:w="6660" w:type="dxa"/>
            <w:vAlign w:val="center"/>
          </w:tcPr>
          <w:p w14:paraId="157B9405" w14:textId="226C43C0" w:rsidR="00753D6D" w:rsidDel="00212FDD" w:rsidRDefault="00753D6D" w:rsidP="00753D6D">
            <w:pPr>
              <w:rPr>
                <w:del w:id="5397" w:author="Sayali Dev" w:date="2018-02-19T11:46:00Z"/>
              </w:rPr>
            </w:pPr>
            <w:del w:id="5398" w:author="Sayali Dev" w:date="2018-02-19T11:46:00Z">
              <w:r w:rsidDel="00212FDD">
                <w:delText>To indicate the unit of measure for the adjusted concentration:</w:delText>
              </w:r>
            </w:del>
          </w:p>
          <w:p w14:paraId="40EA4C6C" w14:textId="16DE2158" w:rsidR="00753D6D" w:rsidDel="00212FDD" w:rsidRDefault="00753D6D" w:rsidP="00C9791D">
            <w:pPr>
              <w:numPr>
                <w:ilvl w:val="0"/>
                <w:numId w:val="245"/>
              </w:numPr>
              <w:rPr>
                <w:del w:id="5399" w:author="Sayali Dev" w:date="2018-02-19T11:46:00Z"/>
              </w:rPr>
            </w:pPr>
            <w:del w:id="5400" w:author="Sayali Dev" w:date="2018-02-19T11:46:00Z">
              <w:r w:rsidDel="00212FDD">
                <w:delText xml:space="preserve">Click this field, and then click on the arrow to display a list of options. </w:delText>
              </w:r>
            </w:del>
          </w:p>
          <w:p w14:paraId="7782A572" w14:textId="7EA60301" w:rsidR="00753D6D" w:rsidDel="00212FDD" w:rsidRDefault="00753D6D" w:rsidP="00C9791D">
            <w:pPr>
              <w:numPr>
                <w:ilvl w:val="0"/>
                <w:numId w:val="244"/>
              </w:numPr>
              <w:rPr>
                <w:del w:id="5401" w:author="Sayali Dev" w:date="2018-02-19T11:46:00Z"/>
              </w:rPr>
            </w:pPr>
            <w:del w:id="5402" w:author="Sayali Dev" w:date="2018-02-19T11:46:00Z">
              <w:r w:rsidDel="00212FDD">
                <w:delText>Click the appropriate unit.</w:delText>
              </w:r>
            </w:del>
          </w:p>
          <w:p w14:paraId="6A11FAED" w14:textId="1F4FFA4A" w:rsidR="00753D6D" w:rsidDel="00212FDD" w:rsidRDefault="00753D6D" w:rsidP="00753D6D">
            <w:pPr>
              <w:rPr>
                <w:del w:id="5403" w:author="Sayali Dev" w:date="2018-02-19T11:46:00Z"/>
              </w:rPr>
            </w:pPr>
            <w:del w:id="5404" w:author="Sayali Dev" w:date="2018-02-19T11:46:00Z">
              <w:r w:rsidRPr="00F57724" w:rsidDel="00212FDD">
                <w:rPr>
                  <w:b/>
                </w:rPr>
                <w:delText>Note:</w:delText>
              </w:r>
              <w:r w:rsidDel="00212FDD">
                <w:delText xml:space="preserve"> This field is required if you entered an amount in </w:delText>
              </w:r>
              <w:r w:rsidDel="00212FDD">
                <w:rPr>
                  <w:b/>
                </w:rPr>
                <w:delText>Out</w:delText>
              </w:r>
              <w:r w:rsidRPr="00F57724" w:rsidDel="00212FDD">
                <w:rPr>
                  <w:b/>
                </w:rPr>
                <w:delText xml:space="preserve">put </w:delText>
              </w:r>
              <w:r w:rsidDel="00212FDD">
                <w:rPr>
                  <w:b/>
                </w:rPr>
                <w:delText>Adjust</w:delText>
              </w:r>
              <w:r w:rsidRPr="00F57724" w:rsidDel="00212FDD">
                <w:rPr>
                  <w:b/>
                </w:rPr>
                <w:delText xml:space="preserve">ed </w:delText>
              </w:r>
              <w:r w:rsidDel="00212FDD">
                <w:rPr>
                  <w:b/>
                </w:rPr>
                <w:delText>Concentration</w:delText>
              </w:r>
              <w:r w:rsidDel="00212FDD">
                <w:delText>.</w:delText>
              </w:r>
            </w:del>
          </w:p>
        </w:tc>
      </w:tr>
      <w:tr w:rsidR="00753D6D" w:rsidDel="00212FDD" w14:paraId="77FCDA84" w14:textId="4E814DE0" w:rsidTr="00753D6D">
        <w:trPr>
          <w:cantSplit/>
          <w:trHeight w:val="288"/>
          <w:del w:id="5405" w:author="Sayali Dev" w:date="2018-02-19T11:46:00Z"/>
        </w:trPr>
        <w:tc>
          <w:tcPr>
            <w:tcW w:w="3150" w:type="dxa"/>
          </w:tcPr>
          <w:p w14:paraId="3FDABDDB" w14:textId="431DA243" w:rsidR="00753D6D" w:rsidDel="00212FDD" w:rsidRDefault="00753D6D" w:rsidP="00753D6D">
            <w:pPr>
              <w:rPr>
                <w:del w:id="5406" w:author="Sayali Dev" w:date="2018-02-19T11:46:00Z"/>
                <w:b/>
              </w:rPr>
            </w:pPr>
            <w:del w:id="5407" w:author="Sayali Dev" w:date="2018-02-19T11:46:00Z">
              <w:r w:rsidDel="00212FDD">
                <w:rPr>
                  <w:b/>
                </w:rPr>
                <w:delText>Output Adjusted Concentration Reason</w:delText>
              </w:r>
            </w:del>
          </w:p>
        </w:tc>
        <w:tc>
          <w:tcPr>
            <w:tcW w:w="6660" w:type="dxa"/>
            <w:vAlign w:val="center"/>
          </w:tcPr>
          <w:p w14:paraId="45B256F2" w14:textId="49097D29" w:rsidR="00753D6D" w:rsidDel="00212FDD" w:rsidRDefault="00753D6D" w:rsidP="00753D6D">
            <w:pPr>
              <w:rPr>
                <w:del w:id="5408" w:author="Sayali Dev" w:date="2018-02-19T11:46:00Z"/>
              </w:rPr>
            </w:pPr>
            <w:del w:id="5409" w:author="Sayali Dev" w:date="2018-02-19T11:46:00Z">
              <w:r w:rsidDel="00212FDD">
                <w:delText>To indicate the reason for the adjusted concentration:</w:delText>
              </w:r>
            </w:del>
          </w:p>
          <w:p w14:paraId="65BE5A54" w14:textId="5D630148" w:rsidR="00753D6D" w:rsidDel="00212FDD" w:rsidRDefault="00753D6D" w:rsidP="00C9791D">
            <w:pPr>
              <w:numPr>
                <w:ilvl w:val="0"/>
                <w:numId w:val="245"/>
              </w:numPr>
              <w:rPr>
                <w:del w:id="5410" w:author="Sayali Dev" w:date="2018-02-19T11:46:00Z"/>
              </w:rPr>
            </w:pPr>
            <w:del w:id="5411" w:author="Sayali Dev" w:date="2018-02-19T11:46:00Z">
              <w:r w:rsidDel="00212FDD">
                <w:delText xml:space="preserve">Click this field, and then click on the arrow to display a list of options. </w:delText>
              </w:r>
            </w:del>
          </w:p>
          <w:p w14:paraId="529C2F3E" w14:textId="1F823C27" w:rsidR="00753D6D" w:rsidDel="00212FDD" w:rsidRDefault="00753D6D" w:rsidP="00C9791D">
            <w:pPr>
              <w:numPr>
                <w:ilvl w:val="0"/>
                <w:numId w:val="244"/>
              </w:numPr>
              <w:rPr>
                <w:del w:id="5412" w:author="Sayali Dev" w:date="2018-02-19T11:46:00Z"/>
              </w:rPr>
            </w:pPr>
            <w:del w:id="5413" w:author="Sayali Dev" w:date="2018-02-19T11:46:00Z">
              <w:r w:rsidDel="00212FDD">
                <w:delText>Click the appropriate reason.</w:delText>
              </w:r>
            </w:del>
          </w:p>
          <w:p w14:paraId="4CCD387C" w14:textId="6DFAEDCA" w:rsidR="00753D6D" w:rsidDel="00212FDD" w:rsidRDefault="00753D6D" w:rsidP="00753D6D">
            <w:pPr>
              <w:rPr>
                <w:del w:id="5414" w:author="Sayali Dev" w:date="2018-02-19T11:46:00Z"/>
              </w:rPr>
            </w:pPr>
            <w:del w:id="5415" w:author="Sayali Dev" w:date="2018-02-19T11:46:00Z">
              <w:r w:rsidRPr="00F57724" w:rsidDel="00212FDD">
                <w:rPr>
                  <w:b/>
                </w:rPr>
                <w:delText>Note:</w:delText>
              </w:r>
              <w:r w:rsidDel="00212FDD">
                <w:delText xml:space="preserve"> This field is required if you entered an amount in </w:delText>
              </w:r>
              <w:r w:rsidDel="00212FDD">
                <w:rPr>
                  <w:b/>
                </w:rPr>
                <w:delText>Out</w:delText>
              </w:r>
              <w:r w:rsidRPr="00F57724" w:rsidDel="00212FDD">
                <w:rPr>
                  <w:b/>
                </w:rPr>
                <w:delText xml:space="preserve">put </w:delText>
              </w:r>
              <w:r w:rsidDel="00212FDD">
                <w:rPr>
                  <w:b/>
                </w:rPr>
                <w:delText>Adjusted Concentration</w:delText>
              </w:r>
              <w:r w:rsidDel="00212FDD">
                <w:delText>.</w:delText>
              </w:r>
            </w:del>
          </w:p>
        </w:tc>
      </w:tr>
    </w:tbl>
    <w:p w14:paraId="3A57E241" w14:textId="7EFD3466" w:rsidR="00753D6D" w:rsidDel="00BA1F2D" w:rsidRDefault="00753D6D">
      <w:pPr>
        <w:rPr>
          <w:del w:id="5416" w:author="Sayali Dev" w:date="2018-02-19T11:46:00Z"/>
        </w:rPr>
        <w:pPrChange w:id="5417" w:author="Sayali Dev" w:date="2018-02-19T11:46:00Z">
          <w:pPr>
            <w:ind w:left="720"/>
          </w:pPr>
        </w:pPrChange>
      </w:pPr>
    </w:p>
    <w:p w14:paraId="588FAB75" w14:textId="68957C0B" w:rsidR="00753D6D" w:rsidDel="00212FDD" w:rsidRDefault="00753D6D">
      <w:pPr>
        <w:rPr>
          <w:del w:id="5418" w:author="Sayali Dev" w:date="2018-02-19T11:46:00Z"/>
        </w:rPr>
        <w:pPrChange w:id="5419" w:author="Sayali Dev" w:date="2018-02-19T11:46:00Z">
          <w:pPr>
            <w:ind w:left="720"/>
          </w:pPr>
        </w:pPrChange>
      </w:pPr>
    </w:p>
    <w:p w14:paraId="1AB18B29" w14:textId="4F107B36" w:rsidR="00753D6D" w:rsidDel="00212FDD" w:rsidRDefault="00753D6D">
      <w:pPr>
        <w:numPr>
          <w:ilvl w:val="0"/>
          <w:numId w:val="243"/>
        </w:numPr>
        <w:ind w:left="0"/>
        <w:rPr>
          <w:del w:id="5420" w:author="Sayali Dev" w:date="2018-02-19T11:46:00Z"/>
        </w:rPr>
        <w:pPrChange w:id="5421" w:author="Sayali Dev" w:date="2018-02-19T11:46:00Z">
          <w:pPr>
            <w:numPr>
              <w:numId w:val="243"/>
            </w:numPr>
            <w:ind w:left="720" w:hanging="360"/>
          </w:pPr>
        </w:pPrChange>
      </w:pPr>
      <w:del w:id="5422" w:author="Sayali Dev" w:date="2018-01-31T17:54:00Z">
        <w:r w:rsidDel="009A119E">
          <w:delText>Log on</w:delText>
        </w:r>
      </w:del>
      <w:del w:id="5423" w:author="Sayali Dev" w:date="2018-02-19T11:46:00Z">
        <w:r w:rsidDel="00212FDD">
          <w:delText xml:space="preserve"> to the application using your </w:delText>
        </w:r>
      </w:del>
      <w:del w:id="5424" w:author="Sayali Dev" w:date="2018-01-31T17:55:00Z">
        <w:r w:rsidDel="00A62626">
          <w:delText>logon</w:delText>
        </w:r>
      </w:del>
      <w:del w:id="5425" w:author="Sayali Dev" w:date="2018-02-19T11:46:00Z">
        <w:r w:rsidDel="00212FDD">
          <w:delText xml:space="preserve"> credentials. </w:delText>
        </w:r>
      </w:del>
    </w:p>
    <w:p w14:paraId="28346DB3" w14:textId="14E5B026" w:rsidR="00753D6D" w:rsidDel="00212FDD" w:rsidRDefault="00753D6D">
      <w:pPr>
        <w:rPr>
          <w:del w:id="5426" w:author="Sayali Dev" w:date="2018-02-19T11:46:00Z"/>
        </w:rPr>
        <w:pPrChange w:id="5427" w:author="Sayali Dev" w:date="2018-02-19T11:46:00Z">
          <w:pPr>
            <w:ind w:left="720"/>
          </w:pPr>
        </w:pPrChange>
      </w:pPr>
      <w:del w:id="5428" w:author="Sayali Dev" w:date="2018-02-19T11:46:00Z">
        <w:r w:rsidDel="00212FDD">
          <w:delText xml:space="preserve">The CIRRASPEC home page appears. </w:delText>
        </w:r>
      </w:del>
    </w:p>
    <w:p w14:paraId="7E6142A4" w14:textId="4AA35834" w:rsidR="00753D6D" w:rsidDel="00212FDD" w:rsidRDefault="00753D6D">
      <w:pPr>
        <w:rPr>
          <w:del w:id="5429" w:author="Sayali Dev" w:date="2018-02-19T11:46:00Z"/>
        </w:rPr>
        <w:pPrChange w:id="5430" w:author="Sayali Dev" w:date="2018-02-19T11:46:00Z">
          <w:pPr>
            <w:ind w:left="720"/>
          </w:pPr>
        </w:pPrChange>
      </w:pPr>
    </w:p>
    <w:p w14:paraId="74468CE1" w14:textId="19A2224E" w:rsidR="00753D6D" w:rsidDel="00212FDD" w:rsidRDefault="00753D6D">
      <w:pPr>
        <w:numPr>
          <w:ilvl w:val="0"/>
          <w:numId w:val="243"/>
        </w:numPr>
        <w:ind w:left="0"/>
        <w:rPr>
          <w:del w:id="5431" w:author="Sayali Dev" w:date="2018-02-19T11:46:00Z"/>
        </w:rPr>
        <w:pPrChange w:id="5432" w:author="Sayali Dev" w:date="2018-02-19T11:46:00Z">
          <w:pPr>
            <w:numPr>
              <w:numId w:val="243"/>
            </w:numPr>
            <w:ind w:left="720" w:hanging="360"/>
          </w:pPr>
        </w:pPrChange>
      </w:pPr>
      <w:del w:id="5433" w:author="Sayali Dev" w:date="2018-02-19T11:46:00Z">
        <w:r w:rsidDel="00212FDD">
          <w:delText xml:space="preserve">Point to the arrow of the </w:delText>
        </w:r>
        <w:r w:rsidRPr="00584C3D" w:rsidDel="00212FDD">
          <w:rPr>
            <w:b/>
          </w:rPr>
          <w:delText>IAMS</w:delText>
        </w:r>
        <w:r w:rsidDel="00212FDD">
          <w:delText xml:space="preserve"> tab, and then click </w:delText>
        </w:r>
        <w:r w:rsidDel="00212FDD">
          <w:rPr>
            <w:b/>
          </w:rPr>
          <w:delText>Import Data</w:delText>
        </w:r>
        <w:r w:rsidDel="00212FDD">
          <w:delText>.</w:delText>
        </w:r>
      </w:del>
    </w:p>
    <w:p w14:paraId="519784F4" w14:textId="172CEC5A" w:rsidR="00753D6D" w:rsidDel="00212FDD" w:rsidRDefault="00753D6D">
      <w:pPr>
        <w:rPr>
          <w:del w:id="5434" w:author="Sayali Dev" w:date="2018-02-19T11:46:00Z"/>
        </w:rPr>
        <w:pPrChange w:id="5435" w:author="Sayali Dev" w:date="2018-02-19T11:46:00Z">
          <w:pPr>
            <w:ind w:left="720"/>
          </w:pPr>
        </w:pPrChange>
      </w:pPr>
      <w:del w:id="5436" w:author="Sayali Dev" w:date="2018-02-19T11:46:00Z">
        <w:r w:rsidDel="00212FDD">
          <w:delText xml:space="preserve">The </w:delText>
        </w:r>
        <w:r w:rsidRPr="00C60AA1" w:rsidDel="00212FDD">
          <w:rPr>
            <w:b/>
          </w:rPr>
          <w:delText>Import Data</w:delText>
        </w:r>
        <w:r w:rsidDel="00212FDD">
          <w:delText xml:space="preserve"> page appears.</w:delText>
        </w:r>
      </w:del>
    </w:p>
    <w:p w14:paraId="3CD4702A" w14:textId="3173F5EA" w:rsidR="00753D6D" w:rsidDel="00212FDD" w:rsidRDefault="00753D6D">
      <w:pPr>
        <w:rPr>
          <w:del w:id="5437" w:author="Sayali Dev" w:date="2018-02-19T11:46:00Z"/>
        </w:rPr>
        <w:pPrChange w:id="5438" w:author="Sayali Dev" w:date="2018-02-19T11:46:00Z">
          <w:pPr>
            <w:ind w:left="720"/>
          </w:pPr>
        </w:pPrChange>
      </w:pPr>
    </w:p>
    <w:p w14:paraId="3CDFC7D6" w14:textId="48ADD4D8" w:rsidR="00753D6D" w:rsidDel="00212FDD" w:rsidRDefault="00753D6D">
      <w:pPr>
        <w:rPr>
          <w:del w:id="5439" w:author="Sayali Dev" w:date="2018-02-19T11:46:00Z"/>
        </w:rPr>
        <w:pPrChange w:id="5440" w:author="Sayali Dev" w:date="2018-02-19T11:46:00Z">
          <w:pPr>
            <w:ind w:left="720"/>
          </w:pPr>
        </w:pPrChange>
      </w:pPr>
    </w:p>
    <w:p w14:paraId="700228A4" w14:textId="42F7F2D2" w:rsidR="00753D6D" w:rsidDel="00212FDD" w:rsidRDefault="00753D6D">
      <w:pPr>
        <w:rPr>
          <w:del w:id="5441" w:author="Sayali Dev" w:date="2018-02-19T11:46:00Z"/>
        </w:rPr>
        <w:pPrChange w:id="5442" w:author="Sayali Dev" w:date="2018-02-19T11:46:00Z">
          <w:pPr>
            <w:ind w:left="720"/>
          </w:pPr>
        </w:pPrChange>
      </w:pPr>
      <w:del w:id="5443" w:author="Sayali Dev" w:date="2018-02-19T11:46:00Z">
        <w:r w:rsidDel="00212FDD">
          <w:rPr>
            <w:noProof/>
          </w:rPr>
          <w:drawing>
            <wp:inline distT="0" distB="0" distL="0" distR="0" wp14:anchorId="4C461083" wp14:editId="36F45A31">
              <wp:extent cx="6325870" cy="2917825"/>
              <wp:effectExtent l="19050" t="19050" r="17780" b="15875"/>
              <wp:docPr id="9227" name="Picture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325870" cy="2917825"/>
                      </a:xfrm>
                      <a:prstGeom prst="rect">
                        <a:avLst/>
                      </a:prstGeom>
                      <a:noFill/>
                      <a:ln w="3175">
                        <a:solidFill>
                          <a:schemeClr val="tx1"/>
                        </a:solidFill>
                      </a:ln>
                    </pic:spPr>
                  </pic:pic>
                </a:graphicData>
              </a:graphic>
            </wp:inline>
          </w:drawing>
        </w:r>
      </w:del>
    </w:p>
    <w:p w14:paraId="1DDE1BDC" w14:textId="211FD356" w:rsidR="00753D6D" w:rsidDel="00212FDD" w:rsidRDefault="00753D6D">
      <w:pPr>
        <w:pStyle w:val="Figure"/>
        <w:tabs>
          <w:tab w:val="clear" w:pos="1710"/>
        </w:tabs>
        <w:ind w:left="0" w:hanging="1350"/>
        <w:rPr>
          <w:del w:id="5444" w:author="Sayali Dev" w:date="2018-02-19T11:46:00Z"/>
        </w:rPr>
        <w:pPrChange w:id="5445" w:author="Sayali Dev" w:date="2018-02-19T11:46:00Z">
          <w:pPr>
            <w:pStyle w:val="Figure"/>
            <w:tabs>
              <w:tab w:val="clear" w:pos="1710"/>
            </w:tabs>
            <w:ind w:left="2070" w:hanging="1350"/>
          </w:pPr>
        </w:pPrChange>
      </w:pPr>
      <w:del w:id="5446" w:author="Sayali Dev" w:date="2018-02-19T11:46:00Z">
        <w:r w:rsidRPr="009C3249" w:rsidDel="00212FDD">
          <w:delText>Import</w:delText>
        </w:r>
        <w:r w:rsidDel="00212FDD">
          <w:delText xml:space="preserve"> Data page</w:delText>
        </w:r>
      </w:del>
    </w:p>
    <w:p w14:paraId="6CDF7932" w14:textId="5CFB4F66" w:rsidR="00753D6D" w:rsidDel="00212FDD" w:rsidRDefault="00753D6D">
      <w:pPr>
        <w:rPr>
          <w:del w:id="5447" w:author="Sayali Dev" w:date="2018-02-19T11:46:00Z"/>
        </w:rPr>
      </w:pPr>
    </w:p>
    <w:p w14:paraId="54396ECB" w14:textId="3021EEFF" w:rsidR="00753D6D" w:rsidRPr="001241E1" w:rsidDel="00212FDD" w:rsidRDefault="00753D6D">
      <w:pPr>
        <w:rPr>
          <w:del w:id="5448" w:author="Sayali Dev" w:date="2018-02-19T11:46:00Z"/>
        </w:rPr>
      </w:pPr>
    </w:p>
    <w:p w14:paraId="3A5C56DC" w14:textId="7751D93D" w:rsidR="00753D6D" w:rsidDel="00212FDD" w:rsidRDefault="00753D6D">
      <w:pPr>
        <w:numPr>
          <w:ilvl w:val="0"/>
          <w:numId w:val="243"/>
        </w:numPr>
        <w:ind w:left="0"/>
        <w:rPr>
          <w:del w:id="5449" w:author="Sayali Dev" w:date="2018-02-19T11:46:00Z"/>
        </w:rPr>
        <w:pPrChange w:id="5450" w:author="Sayali Dev" w:date="2018-02-19T11:46:00Z">
          <w:pPr>
            <w:numPr>
              <w:numId w:val="243"/>
            </w:numPr>
            <w:ind w:left="720" w:hanging="360"/>
          </w:pPr>
        </w:pPrChange>
      </w:pPr>
      <w:del w:id="5451" w:author="Sayali Dev" w:date="2018-02-19T11:46:00Z">
        <w:r w:rsidDel="00212FDD">
          <w:delText xml:space="preserve">In the </w:delText>
        </w:r>
        <w:r w:rsidRPr="007B3839" w:rsidDel="00212FDD">
          <w:rPr>
            <w:b/>
          </w:rPr>
          <w:delText>Upload Type</w:delText>
        </w:r>
        <w:r w:rsidDel="00212FDD">
          <w:delText xml:space="preserve"> list, click </w:delText>
        </w:r>
        <w:r w:rsidRPr="00F85A7D" w:rsidDel="00212FDD">
          <w:rPr>
            <w:b/>
          </w:rPr>
          <w:delText>Process Template</w:delText>
        </w:r>
        <w:r w:rsidDel="00212FDD">
          <w:delText>.</w:delText>
        </w:r>
      </w:del>
    </w:p>
    <w:p w14:paraId="037D0C18" w14:textId="1A07FDA3" w:rsidR="00753D6D" w:rsidDel="00212FDD" w:rsidRDefault="00753D6D">
      <w:pPr>
        <w:rPr>
          <w:del w:id="5452" w:author="Sayali Dev" w:date="2018-02-19T11:46:00Z"/>
        </w:rPr>
        <w:pPrChange w:id="5453" w:author="Sayali Dev" w:date="2018-02-19T11:46:00Z">
          <w:pPr>
            <w:ind w:left="720"/>
          </w:pPr>
        </w:pPrChange>
      </w:pPr>
    </w:p>
    <w:p w14:paraId="6F45A3D9" w14:textId="4225BB22" w:rsidR="00753D6D" w:rsidDel="00212FDD" w:rsidRDefault="00753D6D">
      <w:pPr>
        <w:numPr>
          <w:ilvl w:val="0"/>
          <w:numId w:val="243"/>
        </w:numPr>
        <w:ind w:left="0"/>
        <w:rPr>
          <w:del w:id="5454" w:author="Sayali Dev" w:date="2018-02-19T11:46:00Z"/>
        </w:rPr>
        <w:pPrChange w:id="5455" w:author="Sayali Dev" w:date="2018-02-19T11:46:00Z">
          <w:pPr>
            <w:numPr>
              <w:numId w:val="243"/>
            </w:numPr>
            <w:ind w:left="720" w:hanging="360"/>
          </w:pPr>
        </w:pPrChange>
      </w:pPr>
      <w:del w:id="5456" w:author="Sayali Dev" w:date="2018-02-19T11:46:00Z">
        <w:r w:rsidDel="00212FDD">
          <w:delText xml:space="preserve">Click </w:delText>
        </w:r>
        <w:r w:rsidRPr="00A65C15" w:rsidDel="00212FDD">
          <w:rPr>
            <w:b/>
          </w:rPr>
          <w:delText>Browse</w:delText>
        </w:r>
        <w:r w:rsidDel="00212FDD">
          <w:delText xml:space="preserve"> below the </w:delText>
        </w:r>
        <w:r w:rsidRPr="00A65C15" w:rsidDel="00212FDD">
          <w:rPr>
            <w:b/>
          </w:rPr>
          <w:delText>File Location</w:delText>
        </w:r>
        <w:r w:rsidDel="00212FDD">
          <w:delText xml:space="preserve"> field, and then select the process template that you want to upload. </w:delText>
        </w:r>
      </w:del>
    </w:p>
    <w:p w14:paraId="5DAB9F56" w14:textId="6042AA54" w:rsidR="00753D6D" w:rsidDel="00212FDD" w:rsidRDefault="00753D6D">
      <w:pPr>
        <w:rPr>
          <w:del w:id="5457" w:author="Sayali Dev" w:date="2018-02-19T11:46:00Z"/>
        </w:rPr>
        <w:pPrChange w:id="5458" w:author="Sayali Dev" w:date="2018-02-19T11:46:00Z">
          <w:pPr>
            <w:ind w:left="720"/>
          </w:pPr>
        </w:pPrChange>
      </w:pPr>
      <w:del w:id="5459" w:author="Sayali Dev" w:date="2018-02-19T11:46:00Z">
        <w:r w:rsidDel="00212FDD">
          <w:delText xml:space="preserve">The path of the template that you select appears on the right side of the </w:delText>
        </w:r>
        <w:r w:rsidRPr="001D2687" w:rsidDel="00212FDD">
          <w:rPr>
            <w:b/>
          </w:rPr>
          <w:delText>Browse</w:delText>
        </w:r>
        <w:r w:rsidDel="00212FDD">
          <w:delText xml:space="preserve"> button. </w:delText>
        </w:r>
      </w:del>
    </w:p>
    <w:p w14:paraId="1C0C887A" w14:textId="788D4FE0" w:rsidR="00753D6D" w:rsidDel="00212FDD" w:rsidRDefault="00753D6D">
      <w:pPr>
        <w:rPr>
          <w:del w:id="5460" w:author="Sayali Dev" w:date="2018-02-19T11:46:00Z"/>
        </w:rPr>
        <w:pPrChange w:id="5461" w:author="Sayali Dev" w:date="2018-02-19T11:46:00Z">
          <w:pPr>
            <w:ind w:left="720"/>
          </w:pPr>
        </w:pPrChange>
      </w:pPr>
    </w:p>
    <w:p w14:paraId="27DC68D1" w14:textId="0F487F61" w:rsidR="00753D6D" w:rsidDel="00212FDD" w:rsidRDefault="00753D6D">
      <w:pPr>
        <w:numPr>
          <w:ilvl w:val="0"/>
          <w:numId w:val="243"/>
        </w:numPr>
        <w:ind w:left="0"/>
        <w:rPr>
          <w:del w:id="5462" w:author="Sayali Dev" w:date="2018-02-19T11:46:00Z"/>
        </w:rPr>
        <w:pPrChange w:id="5463" w:author="Sayali Dev" w:date="2018-02-19T11:46:00Z">
          <w:pPr>
            <w:numPr>
              <w:numId w:val="243"/>
            </w:numPr>
            <w:ind w:left="720" w:hanging="360"/>
          </w:pPr>
        </w:pPrChange>
      </w:pPr>
      <w:del w:id="5464" w:author="Sayali Dev" w:date="2018-02-19T11:46:00Z">
        <w:r w:rsidDel="00212FDD">
          <w:delText xml:space="preserve">Click </w:delText>
        </w:r>
        <w:r w:rsidRPr="00A65C15" w:rsidDel="00212FDD">
          <w:rPr>
            <w:b/>
          </w:rPr>
          <w:delText>UPLOAD</w:delText>
        </w:r>
        <w:r w:rsidDel="00212FDD">
          <w:delText xml:space="preserve">. </w:delText>
        </w:r>
      </w:del>
    </w:p>
    <w:p w14:paraId="4DADF21E" w14:textId="66F3C3DE" w:rsidR="00753D6D" w:rsidDel="00212FDD" w:rsidRDefault="00753D6D">
      <w:pPr>
        <w:rPr>
          <w:del w:id="5465" w:author="Sayali Dev" w:date="2018-02-19T11:46:00Z"/>
        </w:rPr>
        <w:pPrChange w:id="5466" w:author="Sayali Dev" w:date="2018-02-19T11:46:00Z">
          <w:pPr>
            <w:ind w:left="720"/>
          </w:pPr>
        </w:pPrChange>
      </w:pPr>
      <w:del w:id="5467" w:author="Sayali Dev" w:date="2018-02-19T11:46:00Z">
        <w:r w:rsidDel="00212FDD">
          <w:delText xml:space="preserve">The process template is uploaded. The </w:delText>
        </w:r>
        <w:r w:rsidRPr="009E46B4" w:rsidDel="00212FDD">
          <w:rPr>
            <w:b/>
          </w:rPr>
          <w:delText>Import Data</w:delText>
        </w:r>
        <w:r w:rsidDel="00212FDD">
          <w:delText xml:space="preserve"> page displays the confirmation and summary of this upload. </w:delText>
        </w:r>
      </w:del>
    </w:p>
    <w:p w14:paraId="252E3AB9" w14:textId="30AE1050" w:rsidR="00753D6D" w:rsidDel="00212FDD" w:rsidRDefault="00753D6D">
      <w:pPr>
        <w:rPr>
          <w:del w:id="5468" w:author="Sayali Dev" w:date="2018-02-19T11:46:00Z"/>
        </w:rPr>
        <w:pPrChange w:id="5469" w:author="Sayali Dev" w:date="2018-02-19T11:46:00Z">
          <w:pPr>
            <w:ind w:left="720"/>
          </w:pPr>
        </w:pPrChange>
      </w:pPr>
    </w:p>
    <w:p w14:paraId="798F8C2B" w14:textId="4C62A9E0" w:rsidR="00753D6D" w:rsidDel="00212FDD" w:rsidRDefault="00753D6D">
      <w:pPr>
        <w:rPr>
          <w:del w:id="5470" w:author="Sayali Dev" w:date="2018-02-19T11:46:00Z"/>
        </w:rPr>
        <w:pPrChange w:id="5471" w:author="Sayali Dev" w:date="2018-02-19T11:46:00Z">
          <w:pPr>
            <w:ind w:left="720"/>
          </w:pPr>
        </w:pPrChange>
      </w:pPr>
      <w:del w:id="5472" w:author="Sayali Dev" w:date="2018-02-19T11:46:00Z">
        <w:r w:rsidDel="00212FDD">
          <w:rPr>
            <w:noProof/>
          </w:rPr>
          <w:drawing>
            <wp:inline distT="0" distB="0" distL="0" distR="0" wp14:anchorId="5734D328" wp14:editId="209578B4">
              <wp:extent cx="6400800" cy="3017520"/>
              <wp:effectExtent l="19050" t="19050" r="19050" b="11430"/>
              <wp:docPr id="9228" name="Picture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400800" cy="3017520"/>
                      </a:xfrm>
                      <a:prstGeom prst="rect">
                        <a:avLst/>
                      </a:prstGeom>
                      <a:noFill/>
                      <a:ln w="3175">
                        <a:solidFill>
                          <a:schemeClr val="tx1"/>
                        </a:solidFill>
                      </a:ln>
                    </pic:spPr>
                  </pic:pic>
                </a:graphicData>
              </a:graphic>
            </wp:inline>
          </w:drawing>
        </w:r>
      </w:del>
    </w:p>
    <w:p w14:paraId="130139F8" w14:textId="14C166AC" w:rsidR="00753D6D" w:rsidDel="00212FDD" w:rsidRDefault="00753D6D">
      <w:pPr>
        <w:pStyle w:val="Figure"/>
        <w:tabs>
          <w:tab w:val="clear" w:pos="1710"/>
        </w:tabs>
        <w:ind w:left="0" w:hanging="1350"/>
        <w:rPr>
          <w:del w:id="5473" w:author="Sayali Dev" w:date="2018-02-19T11:46:00Z"/>
        </w:rPr>
        <w:pPrChange w:id="5474" w:author="Sayali Dev" w:date="2018-02-19T11:46:00Z">
          <w:pPr>
            <w:pStyle w:val="Figure"/>
            <w:tabs>
              <w:tab w:val="clear" w:pos="1710"/>
            </w:tabs>
            <w:ind w:left="2070" w:hanging="1350"/>
          </w:pPr>
        </w:pPrChange>
      </w:pPr>
      <w:del w:id="5475" w:author="Sayali Dev" w:date="2018-02-19T11:46:00Z">
        <w:r w:rsidDel="00212FDD">
          <w:delText>Upload confirmation</w:delText>
        </w:r>
      </w:del>
    </w:p>
    <w:p w14:paraId="3119ABBF" w14:textId="58C51D9D" w:rsidR="00753D6D" w:rsidRPr="00C60AA1" w:rsidDel="00212FDD" w:rsidRDefault="00753D6D">
      <w:pPr>
        <w:rPr>
          <w:del w:id="5476" w:author="Sayali Dev" w:date="2018-02-19T11:46:00Z"/>
        </w:rPr>
        <w:pPrChange w:id="5477" w:author="Sayali Dev" w:date="2018-02-19T11:46:00Z">
          <w:pPr>
            <w:ind w:left="720"/>
          </w:pPr>
        </w:pPrChange>
      </w:pPr>
    </w:p>
    <w:p w14:paraId="40DE9142" w14:textId="5E838127" w:rsidR="00753D6D" w:rsidDel="00212FDD" w:rsidRDefault="00753D6D">
      <w:pPr>
        <w:rPr>
          <w:del w:id="5478" w:author="Sayali Dev" w:date="2018-02-19T11:46:00Z"/>
        </w:rPr>
        <w:pPrChange w:id="5479" w:author="Sayali Dev" w:date="2018-02-19T11:46:00Z">
          <w:pPr>
            <w:ind w:left="720"/>
          </w:pPr>
        </w:pPrChange>
      </w:pPr>
      <w:del w:id="5480" w:author="Sayali Dev" w:date="2018-02-19T11:46:00Z">
        <w:r w:rsidRPr="0068360D" w:rsidDel="00212FDD">
          <w:rPr>
            <w:b/>
          </w:rPr>
          <w:delText>Note:</w:delText>
        </w:r>
        <w:r w:rsidDel="00212FDD">
          <w:delText xml:space="preserve"> To use this process template in </w:delText>
        </w:r>
        <w:r w:rsidRPr="00F63ACA" w:rsidDel="00212FDD">
          <w:rPr>
            <w:b/>
          </w:rPr>
          <w:delText>LIMS</w:delText>
        </w:r>
        <w:r w:rsidDel="00212FDD">
          <w:delText xml:space="preserve">, you must assign the template to the appropriate collection in the </w:delText>
        </w:r>
        <w:r w:rsidRPr="009C3249" w:rsidDel="00212FDD">
          <w:rPr>
            <w:b/>
          </w:rPr>
          <w:delText>RPMS</w:delText>
        </w:r>
        <w:r w:rsidDel="00212FDD">
          <w:delText xml:space="preserve"> module.</w:delText>
        </w:r>
      </w:del>
    </w:p>
    <w:p w14:paraId="357766C5" w14:textId="3ECB11E6" w:rsidR="00753D6D" w:rsidDel="001C4854" w:rsidRDefault="00753D6D">
      <w:pPr>
        <w:rPr>
          <w:del w:id="5481" w:author="Sayali Dev" w:date="2018-02-20T12:16:00Z"/>
        </w:rPr>
        <w:pPrChange w:id="5482" w:author="Sayali Dev" w:date="2018-02-19T11:46:00Z">
          <w:pPr>
            <w:ind w:left="720"/>
          </w:pPr>
        </w:pPrChange>
      </w:pPr>
    </w:p>
    <w:p w14:paraId="40AE6C95" w14:textId="77777777" w:rsidR="00753D6D" w:rsidRDefault="00753D6D" w:rsidP="00753D6D">
      <w:pPr>
        <w:pStyle w:val="Heading3"/>
      </w:pPr>
      <w:del w:id="5483" w:author="Sayali Dev" w:date="2018-02-19T11:46:00Z">
        <w:r w:rsidDel="00212FDD">
          <w:br w:type="page"/>
        </w:r>
      </w:del>
      <w:bookmarkStart w:id="5484" w:name="_Toc452394249"/>
      <w:bookmarkStart w:id="5485" w:name="_Toc507164385"/>
      <w:r>
        <w:t>Uploading an Inventory Bulk spreadsheet</w:t>
      </w:r>
      <w:bookmarkEnd w:id="5484"/>
      <w:bookmarkEnd w:id="5485"/>
    </w:p>
    <w:p w14:paraId="7E8861DF" w14:textId="77777777" w:rsidR="00753D6D" w:rsidRDefault="00753D6D" w:rsidP="00753D6D"/>
    <w:p w14:paraId="511FAEBB" w14:textId="24BD66A0" w:rsidR="00753D6D" w:rsidRDefault="00753D6D" w:rsidP="00753D6D">
      <w:r>
        <w:t>To upload a inventory bulk spreadsheet:</w:t>
      </w:r>
      <w:del w:id="5486" w:author="Sayali Dev" w:date="2018-02-19T12:08:00Z">
        <w:r w:rsidDel="00884E28">
          <w:br/>
        </w:r>
        <w:r w:rsidRPr="00DD1B89" w:rsidDel="00884E28">
          <w:rPr>
            <w:b/>
          </w:rPr>
          <w:delText>Note:</w:delText>
        </w:r>
        <w:r w:rsidRPr="00DD1B89" w:rsidDel="00884E28">
          <w:delText xml:space="preserve"> Only an aut</w:delText>
        </w:r>
        <w:r w:rsidDel="00884E28">
          <w:delText>h</w:delText>
        </w:r>
        <w:r w:rsidRPr="00DD1B89" w:rsidDel="00884E28">
          <w:delText xml:space="preserve">orized Biobank user can upload a </w:delText>
        </w:r>
        <w:r w:rsidDel="00884E28">
          <w:delText>inventory bulk spreadhsheet</w:delText>
        </w:r>
        <w:r w:rsidRPr="00DD1B89" w:rsidDel="00884E28">
          <w:delText>.</w:delText>
        </w:r>
      </w:del>
    </w:p>
    <w:p w14:paraId="477F2C8D" w14:textId="77777777" w:rsidR="00753D6D" w:rsidRDefault="00753D6D" w:rsidP="00753D6D"/>
    <w:p w14:paraId="65589F38" w14:textId="77777777" w:rsidR="00884E28" w:rsidRDefault="00753D6D" w:rsidP="00C9791D">
      <w:pPr>
        <w:numPr>
          <w:ilvl w:val="0"/>
          <w:numId w:val="252"/>
        </w:numPr>
        <w:ind w:right="540"/>
        <w:rPr>
          <w:ins w:id="5487" w:author="Sayali Dev" w:date="2018-02-19T12:09:00Z"/>
        </w:rPr>
      </w:pPr>
      <w:r>
        <w:t xml:space="preserve">Prepare the </w:t>
      </w:r>
      <w:r w:rsidRPr="00B4225A">
        <w:rPr>
          <w:b/>
        </w:rPr>
        <w:t>Inventory Bulk Upload</w:t>
      </w:r>
      <w:r>
        <w:t xml:space="preserve"> spreadsheet for the biospecimens you want to upload. </w:t>
      </w:r>
    </w:p>
    <w:p w14:paraId="74DCF749" w14:textId="4F8E99BB" w:rsidR="00753D6D" w:rsidDel="00C10C4B" w:rsidRDefault="00753D6D">
      <w:pPr>
        <w:ind w:left="720" w:right="540"/>
        <w:rPr>
          <w:del w:id="5488" w:author="Sayali Dev" w:date="2018-02-19T12:09:00Z"/>
        </w:rPr>
        <w:pPrChange w:id="5489" w:author="Sayali Dev" w:date="2018-02-19T12:09:00Z">
          <w:pPr>
            <w:numPr>
              <w:numId w:val="252"/>
            </w:numPr>
            <w:ind w:left="720" w:right="540" w:hanging="360"/>
          </w:pPr>
        </w:pPrChange>
      </w:pPr>
      <w:del w:id="5490" w:author="Sayali Dev" w:date="2018-02-19T12:09:00Z">
        <w:r w:rsidDel="00884E28">
          <w:br/>
        </w:r>
        <w:r w:rsidRPr="009C3249" w:rsidDel="00884E28">
          <w:rPr>
            <w:b/>
          </w:rPr>
          <w:delText>Note:</w:delText>
        </w:r>
        <w:r w:rsidDel="00884E28">
          <w:delText xml:space="preserve"> </w:delText>
        </w:r>
      </w:del>
    </w:p>
    <w:p w14:paraId="5C079218" w14:textId="36CFAC21" w:rsidR="00753D6D" w:rsidDel="00884E28" w:rsidRDefault="00753D6D">
      <w:pPr>
        <w:ind w:right="540"/>
        <w:rPr>
          <w:del w:id="5491" w:author="Sayali Dev" w:date="2018-02-19T12:09:00Z"/>
        </w:rPr>
        <w:pPrChange w:id="5492" w:author="Sayali Dev" w:date="2018-02-19T12:09:00Z">
          <w:pPr>
            <w:numPr>
              <w:numId w:val="251"/>
            </w:numPr>
            <w:ind w:left="1440" w:right="540" w:hanging="360"/>
          </w:pPr>
        </w:pPrChange>
      </w:pPr>
      <w:del w:id="5493" w:author="Sayali Dev" w:date="2018-02-19T12:09:00Z">
        <w:r w:rsidDel="00884E28">
          <w:delText xml:space="preserve">You can obtain a copy of the template spreadsheet by contacting the System Administrator or sending an email request to </w:delText>
        </w:r>
        <w:r w:rsidR="00A154A8" w:rsidDel="00884E28">
          <w:fldChar w:fldCharType="begin"/>
        </w:r>
        <w:r w:rsidR="00A154A8" w:rsidDel="00884E28">
          <w:delInstrText xml:space="preserve"> HYPERLINK "mailto:Bio4Dhelp@tgen.org" </w:delInstrText>
        </w:r>
        <w:r w:rsidR="00A154A8" w:rsidDel="00884E28">
          <w:fldChar w:fldCharType="separate"/>
        </w:r>
        <w:r w:rsidDel="00884E28">
          <w:rPr>
            <w:rStyle w:val="Hyperlink"/>
          </w:rPr>
          <w:delText>cirraspec@tgen.org</w:delText>
        </w:r>
        <w:r w:rsidR="00A154A8" w:rsidDel="00884E28">
          <w:rPr>
            <w:rStyle w:val="Hyperlink"/>
          </w:rPr>
          <w:fldChar w:fldCharType="end"/>
        </w:r>
        <w:r w:rsidDel="00884E28">
          <w:delText xml:space="preserve">. </w:delText>
        </w:r>
      </w:del>
    </w:p>
    <w:p w14:paraId="297C962F" w14:textId="0D19F6FF" w:rsidR="00753D6D" w:rsidDel="00C10C4B" w:rsidRDefault="00753D6D">
      <w:pPr>
        <w:ind w:left="720" w:right="540"/>
        <w:rPr>
          <w:del w:id="5494" w:author="Sayali Dev" w:date="2018-02-19T12:09:00Z"/>
        </w:rPr>
        <w:pPrChange w:id="5495" w:author="Sayali Dev" w:date="2018-02-19T12:09:00Z">
          <w:pPr>
            <w:numPr>
              <w:numId w:val="251"/>
            </w:numPr>
            <w:ind w:left="1440" w:right="540" w:hanging="360"/>
          </w:pPr>
        </w:pPrChange>
      </w:pPr>
      <w:del w:id="5496" w:author="Sayali Dev" w:date="2018-02-19T12:09:00Z">
        <w:r w:rsidRPr="00DD1B89" w:rsidDel="00C10C4B">
          <w:delText xml:space="preserve">Template must be saved as an Excel Workbook with .xlsx extension. </w:delText>
        </w:r>
      </w:del>
    </w:p>
    <w:p w14:paraId="2B9A5F65" w14:textId="77777777" w:rsidR="00753D6D" w:rsidRDefault="00753D6D">
      <w:pPr>
        <w:ind w:right="540"/>
      </w:pPr>
    </w:p>
    <w:p w14:paraId="5C4A62C2" w14:textId="77777777" w:rsidR="00753D6D" w:rsidRDefault="00753D6D" w:rsidP="00753D6D">
      <w:pPr>
        <w:ind w:left="720" w:right="540"/>
      </w:pPr>
      <w:r>
        <w:t xml:space="preserve">The following table lists each field and its description. </w:t>
      </w:r>
    </w:p>
    <w:p w14:paraId="2CBB87BE" w14:textId="77777777" w:rsidR="00753D6D" w:rsidRDefault="00753D6D" w:rsidP="00753D6D">
      <w:pPr>
        <w:ind w:left="720" w:right="540"/>
      </w:pPr>
      <w:r w:rsidRPr="001241E1">
        <w:rPr>
          <w:b/>
        </w:rPr>
        <w:t>Note:</w:t>
      </w:r>
      <w:r w:rsidRPr="001241E1">
        <w:t xml:space="preserve"> </w:t>
      </w:r>
    </w:p>
    <w:p w14:paraId="315340A4" w14:textId="77777777" w:rsidR="00753D6D" w:rsidRDefault="00753D6D" w:rsidP="00C9791D">
      <w:pPr>
        <w:numPr>
          <w:ilvl w:val="0"/>
          <w:numId w:val="244"/>
        </w:numPr>
        <w:ind w:right="540" w:firstLine="360"/>
      </w:pPr>
      <w:r w:rsidRPr="002E4739">
        <w:t>Fields that are marked with the red asterisk (</w:t>
      </w:r>
      <w:r w:rsidRPr="00A47E76">
        <w:rPr>
          <w:color w:val="FF0000"/>
          <w:rPrChange w:id="5497" w:author="Sayali Dev" w:date="2018-02-19T14:32:00Z">
            <w:rPr/>
          </w:rPrChange>
        </w:rPr>
        <w:t>*</w:t>
      </w:r>
      <w:r w:rsidRPr="002E4739">
        <w:t>) are mandatory.</w:t>
      </w:r>
    </w:p>
    <w:p w14:paraId="6B7A045F" w14:textId="77777777" w:rsidR="00A47E76" w:rsidRDefault="00753D6D" w:rsidP="00C9791D">
      <w:pPr>
        <w:numPr>
          <w:ilvl w:val="0"/>
          <w:numId w:val="244"/>
        </w:numPr>
        <w:ind w:left="1440" w:right="540"/>
        <w:rPr>
          <w:ins w:id="5498" w:author="Sayali Dev" w:date="2018-02-19T14:32:00Z"/>
        </w:rPr>
      </w:pPr>
      <w:r>
        <w:t xml:space="preserve">You can use any of the standard excel tools to complete this spreadsheet. </w:t>
      </w:r>
    </w:p>
    <w:p w14:paraId="61E3AB64" w14:textId="08096525" w:rsidR="00753D6D" w:rsidRDefault="00753D6D">
      <w:pPr>
        <w:ind w:left="1440" w:right="540"/>
        <w:pPrChange w:id="5499" w:author="Sayali Dev" w:date="2018-02-19T14:32:00Z">
          <w:pPr>
            <w:numPr>
              <w:numId w:val="244"/>
            </w:numPr>
            <w:ind w:left="1440" w:right="540" w:hanging="360"/>
          </w:pPr>
        </w:pPrChange>
      </w:pPr>
      <w:r>
        <w:t>For example, the first value in a column can be copied to additional rows and numbers can be incremented using the standard excel “select &amp; drag” feature.</w:t>
      </w:r>
    </w:p>
    <w:p w14:paraId="76331708" w14:textId="77777777" w:rsidR="00753D6D" w:rsidRDefault="00753D6D" w:rsidP="00C9791D">
      <w:pPr>
        <w:numPr>
          <w:ilvl w:val="0"/>
          <w:numId w:val="250"/>
        </w:numPr>
        <w:tabs>
          <w:tab w:val="left" w:pos="1440"/>
        </w:tabs>
        <w:ind w:left="1440"/>
      </w:pPr>
      <w:r>
        <w:t xml:space="preserve">You can access user information in </w:t>
      </w:r>
      <w:r w:rsidRPr="00D856F2">
        <w:rPr>
          <w:b/>
        </w:rPr>
        <w:t>IAMS Address Book</w:t>
      </w:r>
      <w:r>
        <w:t xml:space="preserve">. </w:t>
      </w:r>
    </w:p>
    <w:p w14:paraId="210789D7" w14:textId="77777777" w:rsidR="00753D6D" w:rsidRPr="001241E1" w:rsidRDefault="00753D6D" w:rsidP="00C9791D">
      <w:pPr>
        <w:numPr>
          <w:ilvl w:val="0"/>
          <w:numId w:val="244"/>
        </w:numPr>
        <w:ind w:left="1440" w:right="540"/>
      </w:pPr>
      <w:r>
        <w:t xml:space="preserve">You can access Collection information in the </w:t>
      </w:r>
      <w:r w:rsidRPr="00D856F2">
        <w:rPr>
          <w:b/>
        </w:rPr>
        <w:t>RPMS Configuration</w:t>
      </w:r>
      <w:r>
        <w:t xml:space="preserve"> module.</w:t>
      </w:r>
    </w:p>
    <w:p w14:paraId="393FC15E" w14:textId="77777777" w:rsidR="00753D6D" w:rsidRPr="00972304" w:rsidRDefault="00753D6D" w:rsidP="00753D6D">
      <w:pPr>
        <w:tabs>
          <w:tab w:val="left" w:pos="6960"/>
        </w:tabs>
      </w:pPr>
      <w:r>
        <w:tab/>
      </w:r>
    </w:p>
    <w:p w14:paraId="5DE9F8D5" w14:textId="79A7F792" w:rsidR="00753D6D" w:rsidRDefault="00753D6D" w:rsidP="00753D6D">
      <w:pPr>
        <w:pStyle w:val="Caption"/>
        <w:ind w:left="720"/>
      </w:pPr>
      <w:r>
        <w:t xml:space="preserve">Table </w:t>
      </w:r>
      <w:r w:rsidR="00653CE2">
        <w:fldChar w:fldCharType="begin"/>
      </w:r>
      <w:r w:rsidR="00653CE2">
        <w:instrText xml:space="preserve"> SEQ Figure \* ARABIC </w:instrText>
      </w:r>
      <w:r w:rsidR="00653CE2">
        <w:fldChar w:fldCharType="separate"/>
      </w:r>
      <w:ins w:id="5500" w:author="Sayali Dev" w:date="2018-02-02T13:47:00Z">
        <w:r w:rsidR="00EB76E3">
          <w:rPr>
            <w:noProof/>
          </w:rPr>
          <w:t>67</w:t>
        </w:r>
      </w:ins>
      <w:del w:id="5501" w:author="Sayali Dev" w:date="2018-02-02T13:47:00Z">
        <w:r w:rsidDel="00EB76E3">
          <w:rPr>
            <w:noProof/>
          </w:rPr>
          <w:delText>32</w:delText>
        </w:r>
      </w:del>
      <w:r w:rsidR="00653CE2">
        <w:rPr>
          <w:noProof/>
        </w:rPr>
        <w:fldChar w:fldCharType="end"/>
      </w:r>
      <w:r>
        <w:t>: Completing the Inventory Bulk Upload spreadsheet</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0"/>
        <w:gridCol w:w="6660"/>
      </w:tblGrid>
      <w:tr w:rsidR="00753D6D" w:rsidRPr="007A152E" w14:paraId="1F3BDE00" w14:textId="77777777" w:rsidTr="00753D6D">
        <w:trPr>
          <w:cantSplit/>
          <w:trHeight w:val="288"/>
          <w:tblHeader/>
        </w:trPr>
        <w:tc>
          <w:tcPr>
            <w:tcW w:w="3150" w:type="dxa"/>
            <w:shd w:val="clear" w:color="auto" w:fill="BFBFBF"/>
            <w:vAlign w:val="center"/>
          </w:tcPr>
          <w:p w14:paraId="73FBDA5E" w14:textId="77777777" w:rsidR="00753D6D" w:rsidRPr="007A152E" w:rsidRDefault="00753D6D" w:rsidP="00753D6D">
            <w:pPr>
              <w:rPr>
                <w:b/>
              </w:rPr>
            </w:pPr>
            <w:r>
              <w:rPr>
                <w:b/>
              </w:rPr>
              <w:t>Field</w:t>
            </w:r>
          </w:p>
        </w:tc>
        <w:tc>
          <w:tcPr>
            <w:tcW w:w="6660" w:type="dxa"/>
            <w:shd w:val="clear" w:color="auto" w:fill="BFBFBF"/>
            <w:vAlign w:val="center"/>
          </w:tcPr>
          <w:p w14:paraId="1FF543EF" w14:textId="77777777" w:rsidR="00753D6D" w:rsidRPr="007A152E" w:rsidRDefault="00753D6D" w:rsidP="00753D6D">
            <w:pPr>
              <w:rPr>
                <w:b/>
              </w:rPr>
            </w:pPr>
            <w:r w:rsidRPr="007A152E">
              <w:rPr>
                <w:b/>
              </w:rPr>
              <w:t>Description</w:t>
            </w:r>
          </w:p>
        </w:tc>
      </w:tr>
      <w:tr w:rsidR="00753D6D" w14:paraId="08DEF368" w14:textId="77777777" w:rsidTr="00753D6D">
        <w:trPr>
          <w:cantSplit/>
          <w:trHeight w:val="288"/>
        </w:trPr>
        <w:tc>
          <w:tcPr>
            <w:tcW w:w="3150" w:type="dxa"/>
          </w:tcPr>
          <w:p w14:paraId="56C065FD" w14:textId="77777777" w:rsidR="00753D6D" w:rsidRPr="005A0359" w:rsidRDefault="00753D6D" w:rsidP="00753D6D">
            <w:pPr>
              <w:rPr>
                <w:b/>
                <w:color w:val="FF0000"/>
              </w:rPr>
            </w:pPr>
            <w:r w:rsidRPr="00DD1AF2">
              <w:rPr>
                <w:b/>
              </w:rPr>
              <w:t>Language</w:t>
            </w:r>
            <w:r>
              <w:rPr>
                <w:b/>
                <w:color w:val="FF0000"/>
              </w:rPr>
              <w:t>*</w:t>
            </w:r>
          </w:p>
        </w:tc>
        <w:tc>
          <w:tcPr>
            <w:tcW w:w="6660" w:type="dxa"/>
            <w:vAlign w:val="center"/>
          </w:tcPr>
          <w:p w14:paraId="4E5D6837" w14:textId="3A8AB314" w:rsidR="00232C8C" w:rsidRDefault="00753D6D" w:rsidP="00753D6D">
            <w:pPr>
              <w:rPr>
                <w:ins w:id="5502" w:author="Sayali Dev" w:date="2018-02-19T12:29:00Z"/>
              </w:rPr>
            </w:pPr>
            <w:r>
              <w:t>Type “en” to indicate the preferred language is English.</w:t>
            </w:r>
            <w:r>
              <w:br/>
            </w:r>
            <w:r w:rsidRPr="009753DD">
              <w:rPr>
                <w:b/>
              </w:rPr>
              <w:t>Note:</w:t>
            </w:r>
            <w:r>
              <w:t xml:space="preserve"> </w:t>
            </w:r>
          </w:p>
          <w:p w14:paraId="2E157965" w14:textId="4792308D" w:rsidR="00753D6D" w:rsidRDefault="00753D6D" w:rsidP="00753D6D">
            <w:r>
              <w:t xml:space="preserve">Language is based on the option shown on the </w:t>
            </w:r>
            <w:r w:rsidRPr="009753DD">
              <w:rPr>
                <w:b/>
              </w:rPr>
              <w:t>Communication</w:t>
            </w:r>
            <w:r>
              <w:t xml:space="preserve"> tab of the </w:t>
            </w:r>
            <w:r w:rsidRPr="009753DD">
              <w:rPr>
                <w:b/>
              </w:rPr>
              <w:t>IAMS Address Book</w:t>
            </w:r>
            <w:r>
              <w:t xml:space="preserve"> for the Biobank user you type in the </w:t>
            </w:r>
            <w:r w:rsidRPr="00C90941">
              <w:t>Desitination Site</w:t>
            </w:r>
            <w:r>
              <w:t xml:space="preserve"> User</w:t>
            </w:r>
            <w:ins w:id="5503" w:author="Sayali Dev" w:date="2018-02-19T12:29:00Z">
              <w:r w:rsidR="00232C8C">
                <w:t>name</w:t>
              </w:r>
            </w:ins>
            <w:r>
              <w:t xml:space="preserve"> field below.</w:t>
            </w:r>
            <w:del w:id="5504" w:author="Sayali Dev" w:date="2018-02-19T12:29:00Z">
              <w:r w:rsidDel="00232C8C">
                <w:delText xml:space="preserve"> </w:delText>
              </w:r>
            </w:del>
          </w:p>
        </w:tc>
      </w:tr>
      <w:tr w:rsidR="00753D6D" w14:paraId="6C3FFEB1" w14:textId="77777777" w:rsidTr="00753D6D">
        <w:trPr>
          <w:cantSplit/>
          <w:trHeight w:val="288"/>
        </w:trPr>
        <w:tc>
          <w:tcPr>
            <w:tcW w:w="3150" w:type="dxa"/>
          </w:tcPr>
          <w:p w14:paraId="6C2C9CD8" w14:textId="77777777" w:rsidR="00753D6D" w:rsidRPr="005A0359" w:rsidRDefault="00753D6D" w:rsidP="00753D6D">
            <w:pPr>
              <w:rPr>
                <w:b/>
                <w:color w:val="FF0000"/>
              </w:rPr>
            </w:pPr>
            <w:r w:rsidRPr="00DD1AF2">
              <w:rPr>
                <w:b/>
              </w:rPr>
              <w:t>Locale</w:t>
            </w:r>
            <w:r>
              <w:rPr>
                <w:b/>
                <w:color w:val="FF0000"/>
              </w:rPr>
              <w:t>*</w:t>
            </w:r>
          </w:p>
        </w:tc>
        <w:tc>
          <w:tcPr>
            <w:tcW w:w="6660" w:type="dxa"/>
            <w:vAlign w:val="center"/>
          </w:tcPr>
          <w:p w14:paraId="0689EFED" w14:textId="62D1C099" w:rsidR="00753D6D" w:rsidRDefault="00753D6D" w:rsidP="00753D6D">
            <w:pPr>
              <w:rPr>
                <w:b/>
              </w:rPr>
            </w:pPr>
            <w:r>
              <w:t xml:space="preserve">Type “GB” or “US” to indicate the country locale for the user </w:t>
            </w:r>
            <w:r w:rsidRPr="00A649FD">
              <w:t>you type in the Desitination Site User</w:t>
            </w:r>
            <w:ins w:id="5505" w:author="Sayali Dev" w:date="2018-02-19T12:30:00Z">
              <w:r w:rsidR="00232C8C">
                <w:t>name</w:t>
              </w:r>
            </w:ins>
            <w:r w:rsidRPr="00A649FD">
              <w:t xml:space="preserve"> field below</w:t>
            </w:r>
            <w:r>
              <w:t>.</w:t>
            </w:r>
            <w:r w:rsidRPr="009753DD">
              <w:rPr>
                <w:b/>
              </w:rPr>
              <w:t xml:space="preserve"> </w:t>
            </w:r>
          </w:p>
          <w:p w14:paraId="5499F5F0" w14:textId="77777777" w:rsidR="00232C8C" w:rsidRDefault="00753D6D" w:rsidP="00753D6D">
            <w:pPr>
              <w:rPr>
                <w:ins w:id="5506" w:author="Sayali Dev" w:date="2018-02-19T12:30:00Z"/>
              </w:rPr>
            </w:pPr>
            <w:r w:rsidRPr="009753DD">
              <w:rPr>
                <w:b/>
              </w:rPr>
              <w:t>Note:</w:t>
            </w:r>
            <w:r>
              <w:t xml:space="preserve"> </w:t>
            </w:r>
          </w:p>
          <w:p w14:paraId="74C60879" w14:textId="2AF35894" w:rsidR="00753D6D" w:rsidRDefault="00753D6D" w:rsidP="00753D6D">
            <w:r>
              <w:t xml:space="preserve">Locale is based on the option shown on the </w:t>
            </w:r>
            <w:r>
              <w:rPr>
                <w:b/>
              </w:rPr>
              <w:t xml:space="preserve">Geography </w:t>
            </w:r>
            <w:r>
              <w:t xml:space="preserve">tab of the </w:t>
            </w:r>
            <w:r w:rsidRPr="009753DD">
              <w:rPr>
                <w:b/>
              </w:rPr>
              <w:t>IAMS Address Book</w:t>
            </w:r>
            <w:r>
              <w:t xml:space="preserve"> for that</w:t>
            </w:r>
            <w:r w:rsidRPr="00F53EE4">
              <w:t xml:space="preserve"> user</w:t>
            </w:r>
            <w:r>
              <w:t>.</w:t>
            </w:r>
          </w:p>
        </w:tc>
      </w:tr>
      <w:tr w:rsidR="00753D6D" w14:paraId="75144BE1" w14:textId="77777777" w:rsidTr="00753D6D">
        <w:trPr>
          <w:cantSplit/>
          <w:trHeight w:val="288"/>
        </w:trPr>
        <w:tc>
          <w:tcPr>
            <w:tcW w:w="3150" w:type="dxa"/>
          </w:tcPr>
          <w:p w14:paraId="6E1ACC80" w14:textId="77777777" w:rsidR="00753D6D" w:rsidRPr="005A0359" w:rsidRDefault="00753D6D" w:rsidP="00753D6D">
            <w:pPr>
              <w:rPr>
                <w:b/>
                <w:color w:val="FF0000"/>
              </w:rPr>
            </w:pPr>
            <w:r w:rsidRPr="00DD1AF2">
              <w:rPr>
                <w:b/>
              </w:rPr>
              <w:t>Time Zone</w:t>
            </w:r>
            <w:r>
              <w:rPr>
                <w:b/>
                <w:color w:val="FF0000"/>
              </w:rPr>
              <w:t>*</w:t>
            </w:r>
          </w:p>
        </w:tc>
        <w:tc>
          <w:tcPr>
            <w:tcW w:w="6660" w:type="dxa"/>
            <w:vAlign w:val="center"/>
          </w:tcPr>
          <w:p w14:paraId="1524429D" w14:textId="45B108FC" w:rsidR="00753D6D" w:rsidRDefault="00753D6D" w:rsidP="00753D6D">
            <w:r>
              <w:t xml:space="preserve">Type the appropriate time zone for the user </w:t>
            </w:r>
            <w:r w:rsidRPr="00A649FD">
              <w:t>you type in the Desitination Site User</w:t>
            </w:r>
            <w:ins w:id="5507" w:author="Sayali Dev" w:date="2018-02-19T12:31:00Z">
              <w:r w:rsidR="00DB093B">
                <w:t>name</w:t>
              </w:r>
            </w:ins>
            <w:r w:rsidRPr="00A649FD">
              <w:t xml:space="preserve"> field below</w:t>
            </w:r>
            <w:r>
              <w:t xml:space="preserve">. </w:t>
            </w:r>
          </w:p>
          <w:p w14:paraId="2ACA1B0B" w14:textId="77777777" w:rsidR="00DB093B" w:rsidRDefault="00753D6D" w:rsidP="00753D6D">
            <w:pPr>
              <w:rPr>
                <w:ins w:id="5508" w:author="Sayali Dev" w:date="2018-02-19T12:31:00Z"/>
              </w:rPr>
            </w:pPr>
            <w:r w:rsidRPr="009753DD">
              <w:rPr>
                <w:b/>
              </w:rPr>
              <w:t>Note:</w:t>
            </w:r>
            <w:r>
              <w:t xml:space="preserve"> </w:t>
            </w:r>
          </w:p>
          <w:p w14:paraId="2B1C3B1B" w14:textId="480CB6B5" w:rsidR="00753D6D" w:rsidRDefault="00753D6D" w:rsidP="00753D6D">
            <w:r>
              <w:t xml:space="preserve">Time zone is based on the option shown on the </w:t>
            </w:r>
            <w:r>
              <w:rPr>
                <w:b/>
              </w:rPr>
              <w:t>Geography</w:t>
            </w:r>
            <w:r>
              <w:t xml:space="preserve"> tab of the </w:t>
            </w:r>
            <w:r w:rsidRPr="009753DD">
              <w:rPr>
                <w:b/>
              </w:rPr>
              <w:t>IAMS Address Book</w:t>
            </w:r>
            <w:r>
              <w:t xml:space="preserve"> for that user.</w:t>
            </w:r>
          </w:p>
        </w:tc>
      </w:tr>
      <w:tr w:rsidR="00753D6D" w14:paraId="42802FF1" w14:textId="77777777" w:rsidTr="00753D6D">
        <w:trPr>
          <w:cantSplit/>
          <w:trHeight w:val="288"/>
        </w:trPr>
        <w:tc>
          <w:tcPr>
            <w:tcW w:w="3150" w:type="dxa"/>
          </w:tcPr>
          <w:p w14:paraId="26AFE51C" w14:textId="77777777" w:rsidR="00753D6D" w:rsidRPr="005A0359" w:rsidRDefault="00753D6D" w:rsidP="00753D6D">
            <w:pPr>
              <w:rPr>
                <w:b/>
                <w:color w:val="FF0000"/>
              </w:rPr>
            </w:pPr>
            <w:r w:rsidRPr="00DD1AF2">
              <w:rPr>
                <w:b/>
              </w:rPr>
              <w:t>Upload Type</w:t>
            </w:r>
            <w:r>
              <w:rPr>
                <w:b/>
                <w:color w:val="FF0000"/>
              </w:rPr>
              <w:t>*</w:t>
            </w:r>
          </w:p>
        </w:tc>
        <w:tc>
          <w:tcPr>
            <w:tcW w:w="6660" w:type="dxa"/>
            <w:vAlign w:val="center"/>
          </w:tcPr>
          <w:p w14:paraId="44F52C14" w14:textId="77777777" w:rsidR="00753D6D" w:rsidRDefault="00753D6D" w:rsidP="00753D6D">
            <w:r>
              <w:t xml:space="preserve">Indicates the type of upload performed with this template. </w:t>
            </w:r>
          </w:p>
          <w:p w14:paraId="0CA8CAFE" w14:textId="77777777" w:rsidR="00753D6D" w:rsidRDefault="00753D6D" w:rsidP="00753D6D">
            <w:r w:rsidRPr="007E1326">
              <w:rPr>
                <w:b/>
              </w:rPr>
              <w:t>Note</w:t>
            </w:r>
            <w:r>
              <w:t>: “Bulk Inventory” is the default and it should not be changed.</w:t>
            </w:r>
          </w:p>
        </w:tc>
      </w:tr>
      <w:tr w:rsidR="00753D6D" w14:paraId="1795CAA2" w14:textId="77777777" w:rsidTr="00753D6D">
        <w:trPr>
          <w:cantSplit/>
          <w:trHeight w:val="288"/>
        </w:trPr>
        <w:tc>
          <w:tcPr>
            <w:tcW w:w="3150" w:type="dxa"/>
          </w:tcPr>
          <w:p w14:paraId="4ABBF6D5" w14:textId="77777777" w:rsidR="00753D6D" w:rsidRDefault="00753D6D" w:rsidP="00753D6D">
            <w:pPr>
              <w:rPr>
                <w:b/>
                <w:color w:val="FF0000"/>
              </w:rPr>
            </w:pPr>
            <w:r w:rsidRPr="00DD1AF2">
              <w:rPr>
                <w:b/>
              </w:rPr>
              <w:t>Create inventory</w:t>
            </w:r>
            <w:r>
              <w:rPr>
                <w:b/>
                <w:color w:val="FF0000"/>
              </w:rPr>
              <w:t>*</w:t>
            </w:r>
          </w:p>
        </w:tc>
        <w:tc>
          <w:tcPr>
            <w:tcW w:w="6660" w:type="dxa"/>
            <w:vAlign w:val="center"/>
          </w:tcPr>
          <w:p w14:paraId="27F931C1" w14:textId="77777777" w:rsidR="00753D6D" w:rsidRDefault="00753D6D" w:rsidP="00753D6D">
            <w:r>
              <w:t>Indicates that the specified samples should be added to inventory.</w:t>
            </w:r>
          </w:p>
          <w:p w14:paraId="1DF693EE" w14:textId="77777777" w:rsidR="00753D6D" w:rsidRDefault="00753D6D" w:rsidP="00753D6D">
            <w:r w:rsidRPr="007E1326">
              <w:rPr>
                <w:b/>
              </w:rPr>
              <w:t>Note</w:t>
            </w:r>
            <w:r>
              <w:t>: “Yes” is the default and it should not be changed.</w:t>
            </w:r>
          </w:p>
        </w:tc>
      </w:tr>
      <w:tr w:rsidR="00753D6D" w14:paraId="319696AE" w14:textId="77777777" w:rsidTr="00753D6D">
        <w:trPr>
          <w:cantSplit/>
          <w:trHeight w:val="288"/>
        </w:trPr>
        <w:tc>
          <w:tcPr>
            <w:tcW w:w="3150" w:type="dxa"/>
          </w:tcPr>
          <w:p w14:paraId="688B7307" w14:textId="77777777" w:rsidR="00753D6D" w:rsidRDefault="00753D6D" w:rsidP="00753D6D">
            <w:pPr>
              <w:rPr>
                <w:b/>
                <w:color w:val="FF0000"/>
              </w:rPr>
            </w:pPr>
            <w:commentRangeStart w:id="5509"/>
            <w:commentRangeStart w:id="5510"/>
            <w:r w:rsidRPr="00DD1AF2">
              <w:rPr>
                <w:b/>
              </w:rPr>
              <w:t>Associate Donor</w:t>
            </w:r>
            <w:r>
              <w:rPr>
                <w:b/>
                <w:color w:val="FF0000"/>
              </w:rPr>
              <w:t>*</w:t>
            </w:r>
            <w:commentRangeEnd w:id="5509"/>
            <w:r w:rsidR="00DB093B">
              <w:rPr>
                <w:rStyle w:val="CommentReference"/>
              </w:rPr>
              <w:commentReference w:id="5509"/>
            </w:r>
          </w:p>
        </w:tc>
        <w:tc>
          <w:tcPr>
            <w:tcW w:w="6660" w:type="dxa"/>
            <w:vAlign w:val="center"/>
          </w:tcPr>
          <w:p w14:paraId="48C8CD00" w14:textId="77777777" w:rsidR="00753D6D" w:rsidRDefault="00753D6D" w:rsidP="00753D6D">
            <w:pPr>
              <w:rPr>
                <w:b/>
              </w:rPr>
            </w:pPr>
            <w:r w:rsidRPr="007E1326">
              <w:t>Indicates that the specified samples should not be associated with a donor in Subject Centric View.</w:t>
            </w:r>
            <w:r w:rsidRPr="007E1326">
              <w:rPr>
                <w:b/>
              </w:rPr>
              <w:t xml:space="preserve"> </w:t>
            </w:r>
          </w:p>
          <w:p w14:paraId="5A6D63B2" w14:textId="77777777" w:rsidR="00753D6D" w:rsidRDefault="00753D6D" w:rsidP="00753D6D">
            <w:r w:rsidRPr="007E1326">
              <w:rPr>
                <w:b/>
              </w:rPr>
              <w:t>Note</w:t>
            </w:r>
            <w:r>
              <w:t>: “No” is the default and it should not be changed.</w:t>
            </w:r>
            <w:commentRangeEnd w:id="5510"/>
            <w:r>
              <w:rPr>
                <w:rStyle w:val="CommentReference"/>
              </w:rPr>
              <w:commentReference w:id="5510"/>
            </w:r>
          </w:p>
        </w:tc>
      </w:tr>
      <w:tr w:rsidR="00753D6D" w14:paraId="31A6BB53" w14:textId="77777777" w:rsidTr="00753D6D">
        <w:trPr>
          <w:cantSplit/>
          <w:trHeight w:val="288"/>
        </w:trPr>
        <w:tc>
          <w:tcPr>
            <w:tcW w:w="3150" w:type="dxa"/>
          </w:tcPr>
          <w:p w14:paraId="791F6414" w14:textId="77777777" w:rsidR="00753D6D" w:rsidRPr="005A0359" w:rsidRDefault="00753D6D" w:rsidP="00753D6D">
            <w:pPr>
              <w:rPr>
                <w:b/>
                <w:color w:val="FF0000"/>
              </w:rPr>
            </w:pPr>
            <w:r w:rsidRPr="00DD1AF2">
              <w:rPr>
                <w:b/>
              </w:rPr>
              <w:t>Collection Event Code</w:t>
            </w:r>
            <w:r>
              <w:rPr>
                <w:b/>
                <w:color w:val="FF0000"/>
              </w:rPr>
              <w:t>*</w:t>
            </w:r>
          </w:p>
        </w:tc>
        <w:tc>
          <w:tcPr>
            <w:tcW w:w="6660" w:type="dxa"/>
            <w:vAlign w:val="center"/>
          </w:tcPr>
          <w:p w14:paraId="1568D363" w14:textId="77777777" w:rsidR="00C11FF1" w:rsidRDefault="00753D6D" w:rsidP="00753D6D">
            <w:pPr>
              <w:rPr>
                <w:ins w:id="5511" w:author="Sayali Dev" w:date="2018-02-19T12:38:00Z"/>
              </w:rPr>
            </w:pPr>
            <w:r>
              <w:t xml:space="preserve">Type a valid Collection Event Code </w:t>
            </w:r>
            <w:r w:rsidRPr="0049739A">
              <w:t xml:space="preserve">associated with the </w:t>
            </w:r>
            <w:r>
              <w:t>C</w:t>
            </w:r>
            <w:r w:rsidRPr="0049739A">
              <w:t xml:space="preserve">ollection of the specified sample. </w:t>
            </w:r>
          </w:p>
          <w:p w14:paraId="444F4F6C" w14:textId="7823EDDB" w:rsidR="00753D6D" w:rsidRDefault="00753D6D" w:rsidP="00753D6D">
            <w:r w:rsidRPr="00D856F2">
              <w:rPr>
                <w:b/>
              </w:rPr>
              <w:t>Note:</w:t>
            </w:r>
            <w:r>
              <w:t xml:space="preserve"> Collection must be published in </w:t>
            </w:r>
            <w:r w:rsidRPr="00D856F2">
              <w:rPr>
                <w:b/>
              </w:rPr>
              <w:t>RPMS</w:t>
            </w:r>
            <w:r>
              <w:rPr>
                <w:b/>
              </w:rPr>
              <w:t xml:space="preserve"> </w:t>
            </w:r>
            <w:r w:rsidRPr="00D94FF2">
              <w:t xml:space="preserve">with this </w:t>
            </w:r>
            <w:r>
              <w:t>C</w:t>
            </w:r>
            <w:r w:rsidRPr="00D94FF2">
              <w:t xml:space="preserve">ollection </w:t>
            </w:r>
            <w:r>
              <w:t>Event Code.</w:t>
            </w:r>
          </w:p>
        </w:tc>
      </w:tr>
      <w:tr w:rsidR="00753D6D" w14:paraId="50B71585" w14:textId="77777777" w:rsidTr="00753D6D">
        <w:trPr>
          <w:cantSplit/>
          <w:trHeight w:val="288"/>
        </w:trPr>
        <w:tc>
          <w:tcPr>
            <w:tcW w:w="3150" w:type="dxa"/>
          </w:tcPr>
          <w:p w14:paraId="646D37DE" w14:textId="77777777" w:rsidR="00753D6D" w:rsidRPr="005A0359" w:rsidRDefault="00753D6D" w:rsidP="00753D6D">
            <w:pPr>
              <w:rPr>
                <w:b/>
                <w:color w:val="FF0000"/>
              </w:rPr>
            </w:pPr>
            <w:r w:rsidRPr="00DD1AF2">
              <w:rPr>
                <w:b/>
              </w:rPr>
              <w:t>Source Site Name</w:t>
            </w:r>
            <w:r>
              <w:rPr>
                <w:b/>
                <w:color w:val="FF0000"/>
              </w:rPr>
              <w:t>*</w:t>
            </w:r>
          </w:p>
        </w:tc>
        <w:tc>
          <w:tcPr>
            <w:tcW w:w="6660" w:type="dxa"/>
            <w:vAlign w:val="center"/>
          </w:tcPr>
          <w:p w14:paraId="4D051BE2" w14:textId="77777777" w:rsidR="00753D6D" w:rsidRDefault="00753D6D" w:rsidP="00753D6D">
            <w:r>
              <w:t xml:space="preserve">Type the name of </w:t>
            </w:r>
            <w:r w:rsidRPr="0049739A">
              <w:t xml:space="preserve">the </w:t>
            </w:r>
            <w:r>
              <w:t>C</w:t>
            </w:r>
            <w:r w:rsidRPr="0049739A">
              <w:t xml:space="preserve">ollection </w:t>
            </w:r>
            <w:r>
              <w:t>S</w:t>
            </w:r>
            <w:r w:rsidRPr="0049739A">
              <w:t xml:space="preserve">ite associated with the </w:t>
            </w:r>
            <w:r>
              <w:t>C</w:t>
            </w:r>
            <w:r w:rsidRPr="0049739A">
              <w:t>ollection of the specified sample.</w:t>
            </w:r>
            <w:r>
              <w:t xml:space="preserve"> </w:t>
            </w:r>
          </w:p>
          <w:p w14:paraId="580B9DF1" w14:textId="77777777" w:rsidR="00753D6D" w:rsidRDefault="00753D6D" w:rsidP="00753D6D">
            <w:r w:rsidRPr="00D856F2">
              <w:rPr>
                <w:b/>
              </w:rPr>
              <w:t>Note:</w:t>
            </w:r>
            <w:r>
              <w:t xml:space="preserve"> </w:t>
            </w:r>
            <w:r w:rsidRPr="00D94FF2">
              <w:t xml:space="preserve">Site must be active in </w:t>
            </w:r>
            <w:r w:rsidRPr="00D94FF2">
              <w:rPr>
                <w:b/>
              </w:rPr>
              <w:t>IAMS Address Book</w:t>
            </w:r>
            <w:r w:rsidRPr="00D94FF2">
              <w:t xml:space="preserve"> and Collection must be published with this site assigned in </w:t>
            </w:r>
            <w:r w:rsidRPr="00D94FF2">
              <w:rPr>
                <w:b/>
              </w:rPr>
              <w:t>RPMS</w:t>
            </w:r>
            <w:r w:rsidRPr="00D94FF2">
              <w:t>.</w:t>
            </w:r>
          </w:p>
        </w:tc>
      </w:tr>
      <w:tr w:rsidR="00753D6D" w14:paraId="12911A66" w14:textId="77777777" w:rsidTr="00753D6D">
        <w:trPr>
          <w:cantSplit/>
          <w:trHeight w:val="288"/>
        </w:trPr>
        <w:tc>
          <w:tcPr>
            <w:tcW w:w="3150" w:type="dxa"/>
          </w:tcPr>
          <w:p w14:paraId="1AC16988" w14:textId="77777777" w:rsidR="00753D6D" w:rsidRPr="005A0359" w:rsidRDefault="00753D6D" w:rsidP="00753D6D">
            <w:pPr>
              <w:rPr>
                <w:b/>
                <w:color w:val="FF0000"/>
              </w:rPr>
            </w:pPr>
            <w:r w:rsidRPr="00DD1AF2">
              <w:rPr>
                <w:b/>
              </w:rPr>
              <w:lastRenderedPageBreak/>
              <w:t>Destination Site Name</w:t>
            </w:r>
            <w:r>
              <w:rPr>
                <w:b/>
                <w:color w:val="FF0000"/>
              </w:rPr>
              <w:t>*</w:t>
            </w:r>
          </w:p>
        </w:tc>
        <w:tc>
          <w:tcPr>
            <w:tcW w:w="6660" w:type="dxa"/>
            <w:vAlign w:val="center"/>
          </w:tcPr>
          <w:p w14:paraId="08FA548F" w14:textId="099042A7" w:rsidR="00753D6D" w:rsidRDefault="00753D6D" w:rsidP="00753D6D">
            <w:r>
              <w:t>Type the name of the P</w:t>
            </w:r>
            <w:r w:rsidRPr="0049739A">
              <w:t xml:space="preserve">rocessing or </w:t>
            </w:r>
            <w:r>
              <w:t>B</w:t>
            </w:r>
            <w:r w:rsidRPr="0049739A">
              <w:t xml:space="preserve">iobank </w:t>
            </w:r>
            <w:ins w:id="5512" w:author="Sayali Dev" w:date="2018-02-19T12:28:00Z">
              <w:r w:rsidR="00232C8C">
                <w:t>s</w:t>
              </w:r>
            </w:ins>
            <w:del w:id="5513" w:author="Sayali Dev" w:date="2018-02-19T12:28:00Z">
              <w:r w:rsidRPr="0049739A" w:rsidDel="00232C8C">
                <w:delText>s</w:delText>
              </w:r>
            </w:del>
            <w:r w:rsidRPr="0049739A">
              <w:t>ite associated with the specified sample</w:t>
            </w:r>
            <w:r>
              <w:t xml:space="preserve">. </w:t>
            </w:r>
          </w:p>
          <w:p w14:paraId="068AB6BD" w14:textId="77777777" w:rsidR="00753D6D" w:rsidRDefault="00753D6D" w:rsidP="00753D6D">
            <w:r w:rsidRPr="00D856F2">
              <w:rPr>
                <w:b/>
              </w:rPr>
              <w:t>Note:</w:t>
            </w:r>
            <w:r>
              <w:t xml:space="preserve"> </w:t>
            </w:r>
            <w:r w:rsidRPr="00D94FF2">
              <w:t xml:space="preserve">Site must be active in </w:t>
            </w:r>
            <w:r w:rsidRPr="00D94FF2">
              <w:rPr>
                <w:b/>
              </w:rPr>
              <w:t>IAMS Address Book</w:t>
            </w:r>
            <w:r w:rsidRPr="00D94FF2">
              <w:t xml:space="preserve"> and Collection must be published with this site assigned in </w:t>
            </w:r>
            <w:r w:rsidRPr="00D94FF2">
              <w:rPr>
                <w:b/>
              </w:rPr>
              <w:t>RPMS</w:t>
            </w:r>
            <w:r w:rsidRPr="00D94FF2">
              <w:t>.</w:t>
            </w:r>
          </w:p>
        </w:tc>
      </w:tr>
      <w:tr w:rsidR="00753D6D" w14:paraId="57568DEC" w14:textId="77777777" w:rsidTr="00753D6D">
        <w:trPr>
          <w:cantSplit/>
          <w:trHeight w:val="288"/>
        </w:trPr>
        <w:tc>
          <w:tcPr>
            <w:tcW w:w="3150" w:type="dxa"/>
          </w:tcPr>
          <w:p w14:paraId="63AE7532" w14:textId="77777777" w:rsidR="00753D6D" w:rsidRPr="005A0359" w:rsidRDefault="00753D6D" w:rsidP="00753D6D">
            <w:pPr>
              <w:rPr>
                <w:b/>
                <w:color w:val="FF0000"/>
              </w:rPr>
            </w:pPr>
            <w:r w:rsidRPr="00DD1AF2">
              <w:rPr>
                <w:b/>
              </w:rPr>
              <w:t>Destination Site Username</w:t>
            </w:r>
            <w:r>
              <w:rPr>
                <w:b/>
                <w:color w:val="FF0000"/>
              </w:rPr>
              <w:t>*</w:t>
            </w:r>
          </w:p>
        </w:tc>
        <w:tc>
          <w:tcPr>
            <w:tcW w:w="6660" w:type="dxa"/>
            <w:vAlign w:val="center"/>
          </w:tcPr>
          <w:p w14:paraId="36D2FD92" w14:textId="07D9446E" w:rsidR="00753D6D" w:rsidRDefault="00753D6D" w:rsidP="00753D6D">
            <w:r>
              <w:t xml:space="preserve">Type a valid Biobank </w:t>
            </w:r>
            <w:ins w:id="5514" w:author="Sayali Dev" w:date="2018-02-19T12:42:00Z">
              <w:r w:rsidR="00710C15">
                <w:t>U</w:t>
              </w:r>
            </w:ins>
            <w:del w:id="5515" w:author="Sayali Dev" w:date="2018-02-19T12:42:00Z">
              <w:r w:rsidDel="00710C15">
                <w:delText>u</w:delText>
              </w:r>
            </w:del>
            <w:r>
              <w:t>ser login</w:t>
            </w:r>
            <w:ins w:id="5516" w:author="Sayali Dev" w:date="2018-02-19T12:42:00Z">
              <w:r w:rsidR="00710C15">
                <w:t xml:space="preserve"> username</w:t>
              </w:r>
            </w:ins>
            <w:del w:id="5517" w:author="Sayali Dev" w:date="2018-02-19T12:42:00Z">
              <w:r w:rsidDel="00710C15">
                <w:delText xml:space="preserve"> ID</w:delText>
              </w:r>
            </w:del>
            <w:r>
              <w:t>.</w:t>
            </w:r>
            <w:r w:rsidRPr="00D856F2">
              <w:rPr>
                <w:b/>
              </w:rPr>
              <w:t xml:space="preserve"> </w:t>
            </w:r>
            <w:r>
              <w:rPr>
                <w:b/>
              </w:rPr>
              <w:br/>
            </w:r>
            <w:r w:rsidRPr="00D856F2">
              <w:rPr>
                <w:b/>
              </w:rPr>
              <w:t>Note:</w:t>
            </w:r>
            <w:r>
              <w:t xml:space="preserve"> User must be active in </w:t>
            </w:r>
            <w:r w:rsidRPr="00D856F2">
              <w:rPr>
                <w:b/>
              </w:rPr>
              <w:t>IAMS Address Book</w:t>
            </w:r>
            <w:r>
              <w:t xml:space="preserve"> and assigned to a published collection in </w:t>
            </w:r>
            <w:r w:rsidRPr="00D856F2">
              <w:rPr>
                <w:b/>
              </w:rPr>
              <w:t>RPMS</w:t>
            </w:r>
            <w:r>
              <w:t>.</w:t>
            </w:r>
          </w:p>
        </w:tc>
      </w:tr>
      <w:tr w:rsidR="00753D6D" w14:paraId="13016B96" w14:textId="77777777" w:rsidTr="00753D6D">
        <w:trPr>
          <w:cantSplit/>
          <w:trHeight w:val="288"/>
        </w:trPr>
        <w:tc>
          <w:tcPr>
            <w:tcW w:w="3150" w:type="dxa"/>
          </w:tcPr>
          <w:p w14:paraId="2E8F864E" w14:textId="77777777" w:rsidR="00753D6D" w:rsidRPr="005A0359" w:rsidRDefault="00753D6D" w:rsidP="00753D6D">
            <w:pPr>
              <w:rPr>
                <w:b/>
                <w:color w:val="FF0000"/>
              </w:rPr>
            </w:pPr>
            <w:r w:rsidRPr="00DD1AF2">
              <w:rPr>
                <w:b/>
              </w:rPr>
              <w:t>Sample Identifier</w:t>
            </w:r>
            <w:r>
              <w:rPr>
                <w:b/>
                <w:color w:val="FF0000"/>
              </w:rPr>
              <w:t>*</w:t>
            </w:r>
          </w:p>
        </w:tc>
        <w:tc>
          <w:tcPr>
            <w:tcW w:w="6660" w:type="dxa"/>
            <w:vAlign w:val="center"/>
          </w:tcPr>
          <w:p w14:paraId="74F7910E" w14:textId="77777777" w:rsidR="00D63165" w:rsidRDefault="00753D6D" w:rsidP="00753D6D">
            <w:pPr>
              <w:rPr>
                <w:ins w:id="5518" w:author="Sayali Dev" w:date="2018-02-19T12:43:00Z"/>
              </w:rPr>
            </w:pPr>
            <w:r>
              <w:t>In this column, type an identifier for each biospecimen you want to include in the upload.</w:t>
            </w:r>
            <w:r>
              <w:br/>
            </w:r>
            <w:r w:rsidRPr="003973A4">
              <w:rPr>
                <w:b/>
              </w:rPr>
              <w:t>Note:</w:t>
            </w:r>
            <w:r>
              <w:t xml:space="preserve"> </w:t>
            </w:r>
          </w:p>
          <w:p w14:paraId="633DA23D" w14:textId="77777777" w:rsidR="00D63165" w:rsidRDefault="00753D6D" w:rsidP="00753D6D">
            <w:pPr>
              <w:rPr>
                <w:ins w:id="5519" w:author="Sayali Dev" w:date="2018-02-19T12:43:00Z"/>
              </w:rPr>
            </w:pPr>
            <w:r>
              <w:t xml:space="preserve">You cannot use an existing sample identifier. </w:t>
            </w:r>
          </w:p>
          <w:p w14:paraId="53202392" w14:textId="6CAA7B00" w:rsidR="00753D6D" w:rsidRDefault="00753D6D" w:rsidP="00753D6D">
            <w:r>
              <w:t>The sample identifier must be unique.</w:t>
            </w:r>
          </w:p>
        </w:tc>
      </w:tr>
      <w:tr w:rsidR="00FD2EF9" w14:paraId="6FF4C9B6" w14:textId="77777777" w:rsidTr="00753D6D">
        <w:trPr>
          <w:cantSplit/>
          <w:trHeight w:val="288"/>
          <w:ins w:id="5520" w:author="Sayali Dev" w:date="2018-02-23T18:13:00Z"/>
        </w:trPr>
        <w:tc>
          <w:tcPr>
            <w:tcW w:w="3150" w:type="dxa"/>
          </w:tcPr>
          <w:p w14:paraId="1CE1EF3B" w14:textId="0E0F42DC" w:rsidR="00FD2EF9" w:rsidRPr="00DD1AF2" w:rsidRDefault="00FD2EF9" w:rsidP="00753D6D">
            <w:pPr>
              <w:rPr>
                <w:ins w:id="5521" w:author="Sayali Dev" w:date="2018-02-23T18:13:00Z"/>
                <w:b/>
              </w:rPr>
            </w:pPr>
            <w:ins w:id="5522" w:author="Sayali Dev" w:date="2018-02-23T18:13:00Z">
              <w:r>
                <w:rPr>
                  <w:b/>
                </w:rPr>
                <w:t>Donor Identifier</w:t>
              </w:r>
            </w:ins>
          </w:p>
        </w:tc>
        <w:tc>
          <w:tcPr>
            <w:tcW w:w="6660" w:type="dxa"/>
            <w:vAlign w:val="center"/>
          </w:tcPr>
          <w:p w14:paraId="22A35B5D" w14:textId="0CC4AED8" w:rsidR="00FD2EF9" w:rsidRDefault="00FD2EF9">
            <w:pPr>
              <w:rPr>
                <w:ins w:id="5523" w:author="Sayali Dev" w:date="2018-02-23T18:13:00Z"/>
              </w:rPr>
            </w:pPr>
            <w:ins w:id="5524" w:author="Sayali Dev" w:date="2018-02-23T18:14:00Z">
              <w:r>
                <w:t>In this column, type donor  for each biospecimen you include</w:t>
              </w:r>
            </w:ins>
            <w:ins w:id="5525" w:author="Sayali Dev" w:date="2018-02-23T18:15:00Z">
              <w:r>
                <w:t>d</w:t>
              </w:r>
            </w:ins>
            <w:ins w:id="5526" w:author="Sayali Dev" w:date="2018-02-23T18:14:00Z">
              <w:r>
                <w:t xml:space="preserve"> in the upload.</w:t>
              </w:r>
              <w:r>
                <w:br/>
              </w:r>
            </w:ins>
          </w:p>
        </w:tc>
      </w:tr>
      <w:tr w:rsidR="00753D6D" w14:paraId="4BB3AA2A" w14:textId="77777777" w:rsidTr="00753D6D">
        <w:trPr>
          <w:cantSplit/>
          <w:trHeight w:val="288"/>
        </w:trPr>
        <w:tc>
          <w:tcPr>
            <w:tcW w:w="3150" w:type="dxa"/>
          </w:tcPr>
          <w:p w14:paraId="38892146" w14:textId="77777777" w:rsidR="00753D6D" w:rsidRPr="005A0359" w:rsidRDefault="00753D6D" w:rsidP="00753D6D">
            <w:pPr>
              <w:rPr>
                <w:b/>
                <w:color w:val="FF0000"/>
              </w:rPr>
            </w:pPr>
            <w:r w:rsidRPr="00DD1AF2">
              <w:rPr>
                <w:b/>
              </w:rPr>
              <w:t>Sample Status</w:t>
            </w:r>
            <w:r>
              <w:rPr>
                <w:b/>
                <w:color w:val="FF0000"/>
              </w:rPr>
              <w:t>*</w:t>
            </w:r>
          </w:p>
        </w:tc>
        <w:tc>
          <w:tcPr>
            <w:tcW w:w="6660" w:type="dxa"/>
            <w:vAlign w:val="center"/>
          </w:tcPr>
          <w:p w14:paraId="7FCE54B7" w14:textId="77777777" w:rsidR="00753D6D" w:rsidRDefault="00753D6D" w:rsidP="00753D6D">
            <w:r>
              <w:t>In this column, indicate the status for each biospecimen you want to include in the upload:</w:t>
            </w:r>
          </w:p>
          <w:p w14:paraId="2994EBF7" w14:textId="77777777" w:rsidR="00753D6D" w:rsidRDefault="00753D6D" w:rsidP="00C9791D">
            <w:pPr>
              <w:numPr>
                <w:ilvl w:val="0"/>
                <w:numId w:val="245"/>
              </w:numPr>
            </w:pPr>
            <w:r>
              <w:t>Click this field, and then click on the arrow to display a list of options.</w:t>
            </w:r>
          </w:p>
          <w:p w14:paraId="512D2365" w14:textId="77777777" w:rsidR="00753D6D" w:rsidRDefault="00753D6D" w:rsidP="00C9791D">
            <w:pPr>
              <w:numPr>
                <w:ilvl w:val="0"/>
                <w:numId w:val="245"/>
              </w:numPr>
            </w:pPr>
            <w:r>
              <w:t>Click the appropriate status.</w:t>
            </w:r>
          </w:p>
        </w:tc>
      </w:tr>
      <w:tr w:rsidR="00753D6D" w14:paraId="6753F119" w14:textId="77777777" w:rsidTr="00753D6D">
        <w:trPr>
          <w:cantSplit/>
          <w:trHeight w:val="288"/>
        </w:trPr>
        <w:tc>
          <w:tcPr>
            <w:tcW w:w="3150" w:type="dxa"/>
          </w:tcPr>
          <w:p w14:paraId="4693EA3E" w14:textId="77777777" w:rsidR="00753D6D" w:rsidRDefault="00753D6D" w:rsidP="00753D6D">
            <w:pPr>
              <w:rPr>
                <w:b/>
              </w:rPr>
            </w:pPr>
            <w:r>
              <w:rPr>
                <w:b/>
              </w:rPr>
              <w:lastRenderedPageBreak/>
              <w:t>Storage Location</w:t>
            </w:r>
          </w:p>
        </w:tc>
        <w:tc>
          <w:tcPr>
            <w:tcW w:w="6660" w:type="dxa"/>
            <w:vAlign w:val="center"/>
          </w:tcPr>
          <w:p w14:paraId="338E3653" w14:textId="77777777" w:rsidR="00753D6D" w:rsidRDefault="00753D6D" w:rsidP="00753D6D">
            <w:r>
              <w:t xml:space="preserve">To assign a storage location to the biospecimen, type the path of the storage location where each biospecimen is stored, followed by the storage map cell position you want to assign. </w:t>
            </w:r>
          </w:p>
          <w:p w14:paraId="71C6D3E8" w14:textId="77777777" w:rsidR="00753D6D" w:rsidRDefault="00753D6D" w:rsidP="00C9791D">
            <w:pPr>
              <w:numPr>
                <w:ilvl w:val="0"/>
                <w:numId w:val="247"/>
              </w:numPr>
            </w:pPr>
            <w:r>
              <w:t xml:space="preserve">For example, if the biospecimen is stored in Device 1-D1 and you want the biospecimen assigned to Rack 1-R1, Box 1-B1, cell 1, the path for the spreadsheet is D1-R1-B1, 1. </w:t>
            </w:r>
          </w:p>
          <w:p w14:paraId="73BC6F9A" w14:textId="77777777" w:rsidR="00753D6D" w:rsidRDefault="00753D6D" w:rsidP="00C9791D">
            <w:pPr>
              <w:numPr>
                <w:ilvl w:val="0"/>
                <w:numId w:val="247"/>
              </w:numPr>
            </w:pPr>
            <w:r>
              <w:t>You can assign additional biospecimen line items to the same storage location by incrementing the cell position at the end by 1.</w:t>
            </w:r>
          </w:p>
          <w:p w14:paraId="1F125EC2" w14:textId="77777777" w:rsidR="00753D6D" w:rsidRDefault="00753D6D" w:rsidP="00C9791D">
            <w:pPr>
              <w:numPr>
                <w:ilvl w:val="0"/>
                <w:numId w:val="247"/>
              </w:numPr>
            </w:pPr>
            <w:r>
              <w:t>You can verify the path for an existing device as follows:</w:t>
            </w:r>
          </w:p>
          <w:p w14:paraId="1EC9FD0A" w14:textId="77777777" w:rsidR="00753D6D" w:rsidRDefault="00753D6D" w:rsidP="00C9791D">
            <w:pPr>
              <w:numPr>
                <w:ilvl w:val="0"/>
                <w:numId w:val="248"/>
              </w:numPr>
              <w:ind w:left="1152"/>
            </w:pPr>
            <w:r>
              <w:t xml:space="preserve">Access the </w:t>
            </w:r>
            <w:r w:rsidRPr="00665059">
              <w:rPr>
                <w:b/>
              </w:rPr>
              <w:t>IAMS</w:t>
            </w:r>
            <w:r>
              <w:t xml:space="preserve"> module and click </w:t>
            </w:r>
            <w:r w:rsidRPr="00665059">
              <w:rPr>
                <w:b/>
              </w:rPr>
              <w:t>Storage Designer</w:t>
            </w:r>
            <w:r>
              <w:t>.</w:t>
            </w:r>
          </w:p>
          <w:p w14:paraId="45FD23D3" w14:textId="77777777" w:rsidR="00753D6D" w:rsidRDefault="00753D6D" w:rsidP="00C9791D">
            <w:pPr>
              <w:numPr>
                <w:ilvl w:val="0"/>
                <w:numId w:val="248"/>
              </w:numPr>
              <w:ind w:left="1152"/>
            </w:pPr>
            <w:r>
              <w:t xml:space="preserve">Click </w:t>
            </w:r>
            <w:r w:rsidRPr="00665059">
              <w:rPr>
                <w:b/>
              </w:rPr>
              <w:t>Search</w:t>
            </w:r>
            <w:r>
              <w:t>.</w:t>
            </w:r>
          </w:p>
          <w:p w14:paraId="1B544287" w14:textId="77777777" w:rsidR="00753D6D" w:rsidRDefault="00753D6D" w:rsidP="00C9791D">
            <w:pPr>
              <w:numPr>
                <w:ilvl w:val="0"/>
                <w:numId w:val="248"/>
              </w:numPr>
              <w:ind w:left="1152"/>
            </w:pPr>
            <w:r>
              <w:t>Click on the device where the biospecimen is stored.</w:t>
            </w:r>
          </w:p>
          <w:p w14:paraId="0A88E59A" w14:textId="2347E8C4" w:rsidR="00753D6D" w:rsidRDefault="00753D6D" w:rsidP="00C9791D">
            <w:pPr>
              <w:numPr>
                <w:ilvl w:val="0"/>
                <w:numId w:val="248"/>
              </w:numPr>
              <w:ind w:left="1152"/>
            </w:pPr>
            <w:r>
              <w:t>Expand the device hierarchy tree</w:t>
            </w:r>
            <w:ins w:id="5527" w:author="Sayali Dev" w:date="2018-02-19T14:37:00Z">
              <w:r w:rsidR="00A47E76">
                <w:t xml:space="preserve"> located</w:t>
              </w:r>
            </w:ins>
            <w:r>
              <w:t xml:space="preserve"> </w:t>
            </w:r>
            <w:ins w:id="5528" w:author="Sayali Dev" w:date="2018-02-19T14:37:00Z">
              <w:r w:rsidR="00A47E76">
                <w:t xml:space="preserve">at the bottom of the page </w:t>
              </w:r>
            </w:ins>
            <w:r>
              <w:t>and click on the division where the biospecimen is stored.</w:t>
            </w:r>
          </w:p>
          <w:p w14:paraId="40DCED08" w14:textId="4E73DEB9" w:rsidR="00753D6D" w:rsidRDefault="00753D6D" w:rsidP="00C9791D">
            <w:pPr>
              <w:numPr>
                <w:ilvl w:val="0"/>
                <w:numId w:val="248"/>
              </w:numPr>
              <w:ind w:left="1152"/>
              <w:rPr>
                <w:ins w:id="5529" w:author="Sayali Dev" w:date="2018-02-20T15:48:00Z"/>
              </w:rPr>
            </w:pPr>
            <w:r>
              <w:t xml:space="preserve">Click the </w:t>
            </w:r>
            <w:r w:rsidRPr="00475C0A">
              <w:rPr>
                <w:b/>
              </w:rPr>
              <w:t>Storage Map Report</w:t>
            </w:r>
            <w:r>
              <w:t xml:space="preserve"> link.</w:t>
            </w:r>
          </w:p>
          <w:p w14:paraId="4E344BA1" w14:textId="4AE77707" w:rsidR="003C2592" w:rsidRDefault="003C2592">
            <w:pPr>
              <w:ind w:left="1152"/>
              <w:rPr>
                <w:ins w:id="5530" w:author="Sayali Dev" w:date="2018-02-20T15:48:00Z"/>
              </w:rPr>
              <w:pPrChange w:id="5531" w:author="Sayali Dev" w:date="2018-02-20T15:48:00Z">
                <w:pPr>
                  <w:numPr>
                    <w:numId w:val="248"/>
                  </w:numPr>
                  <w:ind w:left="1152" w:hanging="360"/>
                </w:pPr>
              </w:pPrChange>
            </w:pPr>
            <w:ins w:id="5532" w:author="Sayali Dev" w:date="2018-02-20T15:48:00Z">
              <w:r>
                <w:t>Eg: Report displayed:</w:t>
              </w:r>
            </w:ins>
          </w:p>
          <w:p w14:paraId="7E8DB063" w14:textId="556ABED8" w:rsidR="003C2592" w:rsidRDefault="003C2592">
            <w:pPr>
              <w:ind w:left="1152"/>
              <w:pPrChange w:id="5533" w:author="Sayali Dev" w:date="2018-02-20T15:48:00Z">
                <w:pPr>
                  <w:numPr>
                    <w:numId w:val="248"/>
                  </w:numPr>
                  <w:ind w:left="1152" w:hanging="360"/>
                </w:pPr>
              </w:pPrChange>
            </w:pPr>
            <w:ins w:id="5534" w:author="Sayali Dev" w:date="2018-02-20T15:49:00Z">
              <w:r>
                <w:object w:dxaOrig="1541" w:dyaOrig="1000" w14:anchorId="7B2859BA">
                  <v:shape id="_x0000_i1031" type="#_x0000_t75" style="width:77.05pt;height:50pt" o:ole="">
                    <v:imagedata r:id="rId235" o:title=""/>
                  </v:shape>
                  <o:OLEObject Type="Embed" ProgID="AcroExch.Document.11" ShapeID="_x0000_i1031" DrawAspect="Icon" ObjectID="_1581165347" r:id="rId236"/>
                </w:object>
              </w:r>
            </w:ins>
          </w:p>
          <w:p w14:paraId="7C7E38C1" w14:textId="77777777" w:rsidR="003C2592" w:rsidRDefault="00753D6D" w:rsidP="00C9791D">
            <w:pPr>
              <w:numPr>
                <w:ilvl w:val="0"/>
                <w:numId w:val="248"/>
              </w:numPr>
              <w:ind w:left="1152"/>
              <w:rPr>
                <w:ins w:id="5535" w:author="Sayali Dev" w:date="2018-02-20T15:49:00Z"/>
              </w:rPr>
            </w:pPr>
            <w:r>
              <w:t xml:space="preserve">Click </w:t>
            </w:r>
            <w:r w:rsidRPr="00E27C54">
              <w:rPr>
                <w:b/>
              </w:rPr>
              <w:t>Map Only</w:t>
            </w:r>
            <w:r>
              <w:t>.</w:t>
            </w:r>
          </w:p>
          <w:p w14:paraId="2E3D369E" w14:textId="77777777" w:rsidR="003C2592" w:rsidRDefault="003C2592">
            <w:pPr>
              <w:ind w:left="1152"/>
              <w:rPr>
                <w:ins w:id="5536" w:author="Sayali Dev" w:date="2018-02-20T15:49:00Z"/>
              </w:rPr>
              <w:pPrChange w:id="5537" w:author="Sayali Dev" w:date="2018-02-20T15:49:00Z">
                <w:pPr>
                  <w:numPr>
                    <w:numId w:val="248"/>
                  </w:numPr>
                  <w:ind w:left="1152" w:hanging="360"/>
                </w:pPr>
              </w:pPrChange>
            </w:pPr>
            <w:ins w:id="5538" w:author="Sayali Dev" w:date="2018-02-20T15:49:00Z">
              <w:r>
                <w:t>Eg: Report displayed:</w:t>
              </w:r>
            </w:ins>
          </w:p>
          <w:p w14:paraId="767E2C90" w14:textId="5264A503" w:rsidR="00753D6D" w:rsidRDefault="003C2592">
            <w:pPr>
              <w:ind w:left="1152"/>
              <w:pPrChange w:id="5539" w:author="Sayali Dev" w:date="2018-02-20T15:49:00Z">
                <w:pPr>
                  <w:numPr>
                    <w:numId w:val="248"/>
                  </w:numPr>
                  <w:ind w:left="1152" w:hanging="360"/>
                </w:pPr>
              </w:pPrChange>
            </w:pPr>
            <w:ins w:id="5540" w:author="Sayali Dev" w:date="2018-02-20T15:49:00Z">
              <w:r>
                <w:object w:dxaOrig="1541" w:dyaOrig="1000" w14:anchorId="7A1B4711">
                  <v:shape id="_x0000_i1032" type="#_x0000_t75" style="width:77.05pt;height:50pt" o:ole="">
                    <v:imagedata r:id="rId237" o:title=""/>
                  </v:shape>
                  <o:OLEObject Type="Embed" ProgID="AcroExch.Document.11" ShapeID="_x0000_i1032" DrawAspect="Icon" ObjectID="_1581165348" r:id="rId238"/>
                </w:object>
              </w:r>
            </w:ins>
          </w:p>
          <w:p w14:paraId="6180764A" w14:textId="77777777" w:rsidR="00753D6D" w:rsidRDefault="00753D6D" w:rsidP="00C9791D">
            <w:pPr>
              <w:numPr>
                <w:ilvl w:val="0"/>
                <w:numId w:val="248"/>
              </w:numPr>
              <w:ind w:left="1152"/>
            </w:pPr>
            <w:r>
              <w:t xml:space="preserve">Note the </w:t>
            </w:r>
            <w:r w:rsidRPr="003C79BF">
              <w:rPr>
                <w:b/>
              </w:rPr>
              <w:t>Storage Path</w:t>
            </w:r>
            <w:r>
              <w:t xml:space="preserve"> and the next available cell position.</w:t>
            </w:r>
          </w:p>
          <w:p w14:paraId="1846D6F7" w14:textId="77777777" w:rsidR="00753D6D" w:rsidRDefault="00753D6D" w:rsidP="00C9791D">
            <w:pPr>
              <w:numPr>
                <w:ilvl w:val="0"/>
                <w:numId w:val="249"/>
              </w:numPr>
            </w:pPr>
            <w:r>
              <w:t xml:space="preserve">You can only assign storage for a biospecimen with the </w:t>
            </w:r>
            <w:r>
              <w:rPr>
                <w:b/>
              </w:rPr>
              <w:t>In Inventory</w:t>
            </w:r>
            <w:r>
              <w:t xml:space="preserve"> status. </w:t>
            </w:r>
          </w:p>
          <w:p w14:paraId="70B192A6" w14:textId="77777777" w:rsidR="00753D6D" w:rsidRPr="00D94FF2" w:rsidRDefault="00753D6D" w:rsidP="00C9791D">
            <w:pPr>
              <w:numPr>
                <w:ilvl w:val="0"/>
                <w:numId w:val="249"/>
              </w:numPr>
            </w:pPr>
            <w:r>
              <w:t xml:space="preserve">You can only assign storage to a division with the </w:t>
            </w:r>
            <w:commentRangeStart w:id="5541"/>
            <w:r w:rsidRPr="005720B5">
              <w:rPr>
                <w:b/>
              </w:rPr>
              <w:t xml:space="preserve">In Service </w:t>
            </w:r>
            <w:r>
              <w:t>status.</w:t>
            </w:r>
            <w:commentRangeEnd w:id="5541"/>
            <w:r w:rsidR="00F321D3">
              <w:rPr>
                <w:rStyle w:val="CommentReference"/>
              </w:rPr>
              <w:commentReference w:id="5541"/>
            </w:r>
          </w:p>
        </w:tc>
      </w:tr>
      <w:tr w:rsidR="00753D6D" w14:paraId="76675E7D" w14:textId="77777777" w:rsidTr="00753D6D">
        <w:trPr>
          <w:cantSplit/>
          <w:trHeight w:val="288"/>
        </w:trPr>
        <w:tc>
          <w:tcPr>
            <w:tcW w:w="3150" w:type="dxa"/>
          </w:tcPr>
          <w:p w14:paraId="1A554398" w14:textId="77777777" w:rsidR="00753D6D" w:rsidRPr="005A0359" w:rsidRDefault="00753D6D" w:rsidP="00753D6D">
            <w:pPr>
              <w:rPr>
                <w:b/>
                <w:color w:val="FF0000"/>
              </w:rPr>
            </w:pPr>
            <w:r w:rsidRPr="00DD1AF2">
              <w:rPr>
                <w:b/>
              </w:rPr>
              <w:t>Specimen Type</w:t>
            </w:r>
            <w:r>
              <w:rPr>
                <w:b/>
                <w:color w:val="FF0000"/>
              </w:rPr>
              <w:t>*</w:t>
            </w:r>
          </w:p>
        </w:tc>
        <w:tc>
          <w:tcPr>
            <w:tcW w:w="6660" w:type="dxa"/>
            <w:vAlign w:val="center"/>
          </w:tcPr>
          <w:p w14:paraId="540EED31" w14:textId="77777777" w:rsidR="00753D6D" w:rsidRDefault="00753D6D" w:rsidP="00753D6D">
            <w:r>
              <w:t>To indicate the specimen type for each biospecimen you want to include in the upload:</w:t>
            </w:r>
          </w:p>
          <w:p w14:paraId="5BAE5BDF" w14:textId="77777777" w:rsidR="00753D6D" w:rsidRDefault="00753D6D" w:rsidP="00C9791D">
            <w:pPr>
              <w:numPr>
                <w:ilvl w:val="0"/>
                <w:numId w:val="245"/>
              </w:numPr>
            </w:pPr>
            <w:r>
              <w:t>Click this field, and then click on the arrow to display a list of options.</w:t>
            </w:r>
          </w:p>
          <w:p w14:paraId="4B076981" w14:textId="77777777" w:rsidR="00753D6D" w:rsidRDefault="00753D6D" w:rsidP="00C9791D">
            <w:pPr>
              <w:numPr>
                <w:ilvl w:val="0"/>
                <w:numId w:val="245"/>
              </w:numPr>
            </w:pPr>
            <w:r>
              <w:t>Click the appropriate type.</w:t>
            </w:r>
          </w:p>
        </w:tc>
      </w:tr>
      <w:tr w:rsidR="00753D6D" w14:paraId="23394F79" w14:textId="77777777" w:rsidTr="00753D6D">
        <w:trPr>
          <w:cantSplit/>
          <w:trHeight w:val="288"/>
        </w:trPr>
        <w:tc>
          <w:tcPr>
            <w:tcW w:w="3150" w:type="dxa"/>
          </w:tcPr>
          <w:p w14:paraId="76A0DF70" w14:textId="77777777" w:rsidR="00753D6D" w:rsidRPr="005A0359" w:rsidRDefault="00753D6D" w:rsidP="00753D6D">
            <w:pPr>
              <w:rPr>
                <w:b/>
                <w:color w:val="FF0000"/>
              </w:rPr>
            </w:pPr>
            <w:r w:rsidRPr="00DD1AF2">
              <w:rPr>
                <w:b/>
              </w:rPr>
              <w:t>Sample Type</w:t>
            </w:r>
            <w:r>
              <w:rPr>
                <w:b/>
                <w:color w:val="FF0000"/>
              </w:rPr>
              <w:t>*</w:t>
            </w:r>
          </w:p>
        </w:tc>
        <w:tc>
          <w:tcPr>
            <w:tcW w:w="6660" w:type="dxa"/>
            <w:vAlign w:val="center"/>
          </w:tcPr>
          <w:p w14:paraId="14A8B99C" w14:textId="77777777" w:rsidR="00753D6D" w:rsidRDefault="00753D6D" w:rsidP="00753D6D">
            <w:r>
              <w:t>To indicate the sample type for each biospecimen you want to include in the upload:</w:t>
            </w:r>
          </w:p>
          <w:p w14:paraId="27E55B22" w14:textId="77777777" w:rsidR="00753D6D" w:rsidRDefault="00753D6D" w:rsidP="00C9791D">
            <w:pPr>
              <w:numPr>
                <w:ilvl w:val="0"/>
                <w:numId w:val="245"/>
              </w:numPr>
            </w:pPr>
            <w:r>
              <w:t>Click this field, and then click on the arrow to display a list of options.</w:t>
            </w:r>
          </w:p>
          <w:p w14:paraId="24E5E971" w14:textId="77777777" w:rsidR="00753D6D" w:rsidRDefault="00753D6D" w:rsidP="00C9791D">
            <w:pPr>
              <w:numPr>
                <w:ilvl w:val="0"/>
                <w:numId w:val="245"/>
              </w:numPr>
            </w:pPr>
            <w:r>
              <w:t>Click the appropriate type.</w:t>
            </w:r>
          </w:p>
        </w:tc>
      </w:tr>
      <w:tr w:rsidR="00753D6D" w14:paraId="6909C4E2" w14:textId="77777777" w:rsidTr="00753D6D">
        <w:trPr>
          <w:cantSplit/>
          <w:trHeight w:val="288"/>
        </w:trPr>
        <w:tc>
          <w:tcPr>
            <w:tcW w:w="3150" w:type="dxa"/>
          </w:tcPr>
          <w:p w14:paraId="68AA8A01" w14:textId="77777777" w:rsidR="00753D6D" w:rsidRPr="005A0359" w:rsidRDefault="00753D6D" w:rsidP="00753D6D">
            <w:pPr>
              <w:rPr>
                <w:b/>
                <w:color w:val="FF0000"/>
              </w:rPr>
            </w:pPr>
            <w:r w:rsidRPr="00DD1AF2">
              <w:rPr>
                <w:b/>
              </w:rPr>
              <w:lastRenderedPageBreak/>
              <w:t>Container Type</w:t>
            </w:r>
            <w:r>
              <w:rPr>
                <w:b/>
                <w:color w:val="FF0000"/>
              </w:rPr>
              <w:t>*</w:t>
            </w:r>
          </w:p>
        </w:tc>
        <w:tc>
          <w:tcPr>
            <w:tcW w:w="6660" w:type="dxa"/>
            <w:vAlign w:val="center"/>
          </w:tcPr>
          <w:p w14:paraId="717D3947" w14:textId="77777777" w:rsidR="00753D6D" w:rsidRDefault="00753D6D" w:rsidP="00753D6D">
            <w:r>
              <w:t>To indicate the container type for each biospecimen you want to include in the upload:</w:t>
            </w:r>
          </w:p>
          <w:p w14:paraId="6C0B4EBA" w14:textId="77777777" w:rsidR="00753D6D" w:rsidRDefault="00753D6D" w:rsidP="00C9791D">
            <w:pPr>
              <w:numPr>
                <w:ilvl w:val="0"/>
                <w:numId w:val="245"/>
              </w:numPr>
            </w:pPr>
            <w:r>
              <w:t>Click this field, and then click on the arrow to display a list of options.</w:t>
            </w:r>
          </w:p>
          <w:p w14:paraId="08D8322E" w14:textId="77777777" w:rsidR="00753D6D" w:rsidRDefault="00753D6D" w:rsidP="00C9791D">
            <w:pPr>
              <w:numPr>
                <w:ilvl w:val="0"/>
                <w:numId w:val="245"/>
              </w:numPr>
            </w:pPr>
            <w:r>
              <w:t>Click the appropriate type.</w:t>
            </w:r>
          </w:p>
        </w:tc>
      </w:tr>
      <w:tr w:rsidR="00753D6D" w14:paraId="475ECDD6" w14:textId="77777777" w:rsidTr="00753D6D">
        <w:trPr>
          <w:cantSplit/>
          <w:trHeight w:val="288"/>
        </w:trPr>
        <w:tc>
          <w:tcPr>
            <w:tcW w:w="3150" w:type="dxa"/>
          </w:tcPr>
          <w:p w14:paraId="36D2F874" w14:textId="77777777" w:rsidR="00753D6D" w:rsidRDefault="00753D6D" w:rsidP="00753D6D">
            <w:pPr>
              <w:rPr>
                <w:b/>
              </w:rPr>
            </w:pPr>
            <w:r>
              <w:rPr>
                <w:b/>
              </w:rPr>
              <w:t>Quantity</w:t>
            </w:r>
            <w:r>
              <w:rPr>
                <w:b/>
              </w:rPr>
              <w:br/>
            </w:r>
          </w:p>
        </w:tc>
        <w:tc>
          <w:tcPr>
            <w:tcW w:w="6660" w:type="dxa"/>
          </w:tcPr>
          <w:p w14:paraId="569258A0" w14:textId="77777777" w:rsidR="00753D6D" w:rsidRDefault="00753D6D" w:rsidP="00753D6D">
            <w:r>
              <w:t>Type the initial quantity of each biospecimen.</w:t>
            </w:r>
          </w:p>
        </w:tc>
      </w:tr>
      <w:tr w:rsidR="00753D6D" w14:paraId="7A27673A" w14:textId="77777777" w:rsidTr="00753D6D">
        <w:trPr>
          <w:cantSplit/>
          <w:trHeight w:val="288"/>
        </w:trPr>
        <w:tc>
          <w:tcPr>
            <w:tcW w:w="3150" w:type="dxa"/>
          </w:tcPr>
          <w:p w14:paraId="1B0B712C" w14:textId="77777777" w:rsidR="00753D6D" w:rsidRDefault="00753D6D" w:rsidP="00753D6D">
            <w:pPr>
              <w:rPr>
                <w:b/>
              </w:rPr>
            </w:pPr>
            <w:r>
              <w:rPr>
                <w:b/>
              </w:rPr>
              <w:t>Quantity Unit</w:t>
            </w:r>
          </w:p>
        </w:tc>
        <w:tc>
          <w:tcPr>
            <w:tcW w:w="6660" w:type="dxa"/>
            <w:vAlign w:val="center"/>
          </w:tcPr>
          <w:p w14:paraId="21016414" w14:textId="77777777" w:rsidR="00753D6D" w:rsidRDefault="00753D6D" w:rsidP="00753D6D">
            <w:r>
              <w:t>To indicate the unit of measure for the initial quantity of each biospecimen:</w:t>
            </w:r>
          </w:p>
          <w:p w14:paraId="4D69047E" w14:textId="77777777" w:rsidR="00753D6D" w:rsidRDefault="00753D6D" w:rsidP="00C9791D">
            <w:pPr>
              <w:numPr>
                <w:ilvl w:val="0"/>
                <w:numId w:val="245"/>
              </w:numPr>
            </w:pPr>
            <w:r>
              <w:t xml:space="preserve">Click this field, and then click on the arrow to display a list of options. </w:t>
            </w:r>
          </w:p>
          <w:p w14:paraId="50DE3C93" w14:textId="77777777" w:rsidR="00753D6D" w:rsidRDefault="00753D6D" w:rsidP="00C9791D">
            <w:pPr>
              <w:numPr>
                <w:ilvl w:val="0"/>
                <w:numId w:val="244"/>
              </w:numPr>
            </w:pPr>
            <w:r>
              <w:t>Click the appropriate unit.</w:t>
            </w:r>
          </w:p>
          <w:p w14:paraId="78C6B555" w14:textId="77777777" w:rsidR="00753D6D" w:rsidRDefault="00753D6D" w:rsidP="00753D6D">
            <w:r w:rsidRPr="00F57724">
              <w:rPr>
                <w:b/>
              </w:rPr>
              <w:t>Note:</w:t>
            </w:r>
            <w:r>
              <w:t xml:space="preserve"> This field is required if you entered an amount in </w:t>
            </w:r>
            <w:r w:rsidRPr="00F57724">
              <w:rPr>
                <w:b/>
              </w:rPr>
              <w:t>Quantity</w:t>
            </w:r>
            <w:r>
              <w:t>.</w:t>
            </w:r>
          </w:p>
        </w:tc>
      </w:tr>
      <w:tr w:rsidR="00753D6D" w14:paraId="69663FD1" w14:textId="77777777" w:rsidTr="00753D6D">
        <w:trPr>
          <w:cantSplit/>
          <w:trHeight w:val="288"/>
        </w:trPr>
        <w:tc>
          <w:tcPr>
            <w:tcW w:w="3150" w:type="dxa"/>
          </w:tcPr>
          <w:p w14:paraId="54B004E5" w14:textId="77777777" w:rsidR="00753D6D" w:rsidRDefault="00753D6D" w:rsidP="00753D6D">
            <w:pPr>
              <w:rPr>
                <w:b/>
              </w:rPr>
            </w:pPr>
            <w:r>
              <w:rPr>
                <w:b/>
              </w:rPr>
              <w:t xml:space="preserve">Concentration </w:t>
            </w:r>
            <w:r>
              <w:rPr>
                <w:b/>
              </w:rPr>
              <w:br/>
            </w:r>
          </w:p>
        </w:tc>
        <w:tc>
          <w:tcPr>
            <w:tcW w:w="6660" w:type="dxa"/>
          </w:tcPr>
          <w:p w14:paraId="7FB8A386" w14:textId="77777777" w:rsidR="00753D6D" w:rsidRDefault="00753D6D" w:rsidP="00753D6D">
            <w:r>
              <w:t>Type the initial concentration of each biospecimen.</w:t>
            </w:r>
          </w:p>
        </w:tc>
      </w:tr>
      <w:tr w:rsidR="00753D6D" w14:paraId="41A1BE43" w14:textId="77777777" w:rsidTr="00753D6D">
        <w:trPr>
          <w:cantSplit/>
          <w:trHeight w:val="288"/>
        </w:trPr>
        <w:tc>
          <w:tcPr>
            <w:tcW w:w="3150" w:type="dxa"/>
          </w:tcPr>
          <w:p w14:paraId="12AB23BF" w14:textId="77777777" w:rsidR="00753D6D" w:rsidRDefault="00753D6D" w:rsidP="00753D6D">
            <w:pPr>
              <w:rPr>
                <w:b/>
              </w:rPr>
            </w:pPr>
            <w:r>
              <w:rPr>
                <w:b/>
              </w:rPr>
              <w:t>Concentration Unit</w:t>
            </w:r>
          </w:p>
        </w:tc>
        <w:tc>
          <w:tcPr>
            <w:tcW w:w="6660" w:type="dxa"/>
            <w:vAlign w:val="center"/>
          </w:tcPr>
          <w:p w14:paraId="4A8722AA" w14:textId="77777777" w:rsidR="00753D6D" w:rsidRDefault="00753D6D" w:rsidP="00753D6D">
            <w:r>
              <w:t>To indicate the unit of measure for the initial concentration of each biospecimen:</w:t>
            </w:r>
          </w:p>
          <w:p w14:paraId="3D49AA27" w14:textId="77777777" w:rsidR="00753D6D" w:rsidRDefault="00753D6D" w:rsidP="00C9791D">
            <w:pPr>
              <w:numPr>
                <w:ilvl w:val="0"/>
                <w:numId w:val="245"/>
              </w:numPr>
            </w:pPr>
            <w:r>
              <w:t xml:space="preserve">Click this field, and then click on the arrow to display a list of options. </w:t>
            </w:r>
          </w:p>
          <w:p w14:paraId="4E115E34" w14:textId="77777777" w:rsidR="00753D6D" w:rsidRDefault="00753D6D" w:rsidP="00C9791D">
            <w:pPr>
              <w:numPr>
                <w:ilvl w:val="0"/>
                <w:numId w:val="244"/>
              </w:numPr>
            </w:pPr>
            <w:r>
              <w:t>Click the appropriate unit.</w:t>
            </w:r>
          </w:p>
          <w:p w14:paraId="0B57C809" w14:textId="77777777" w:rsidR="00753D6D" w:rsidRDefault="00753D6D" w:rsidP="00753D6D">
            <w:r w:rsidRPr="00F57724">
              <w:rPr>
                <w:b/>
              </w:rPr>
              <w:t>Note:</w:t>
            </w:r>
            <w:r>
              <w:t xml:space="preserve"> This field is required if you entered an amount in </w:t>
            </w:r>
            <w:r>
              <w:rPr>
                <w:b/>
              </w:rPr>
              <w:t>Concentration</w:t>
            </w:r>
            <w:r>
              <w:t>.</w:t>
            </w:r>
          </w:p>
        </w:tc>
      </w:tr>
      <w:tr w:rsidR="00753D6D" w14:paraId="03D3C516" w14:textId="77777777" w:rsidTr="00753D6D">
        <w:trPr>
          <w:cantSplit/>
          <w:trHeight w:val="288"/>
        </w:trPr>
        <w:tc>
          <w:tcPr>
            <w:tcW w:w="3150" w:type="dxa"/>
            <w:vAlign w:val="center"/>
          </w:tcPr>
          <w:p w14:paraId="750CE4A2" w14:textId="77777777" w:rsidR="00753D6D" w:rsidRDefault="00753D6D" w:rsidP="00753D6D">
            <w:pPr>
              <w:rPr>
                <w:b/>
              </w:rPr>
            </w:pPr>
            <w:r>
              <w:rPr>
                <w:b/>
              </w:rPr>
              <w:t>Comment</w:t>
            </w:r>
            <w:r>
              <w:rPr>
                <w:b/>
              </w:rPr>
              <w:br/>
            </w:r>
          </w:p>
        </w:tc>
        <w:tc>
          <w:tcPr>
            <w:tcW w:w="6660" w:type="dxa"/>
          </w:tcPr>
          <w:p w14:paraId="0AAC01F5" w14:textId="77777777" w:rsidR="00753D6D" w:rsidRDefault="00753D6D" w:rsidP="00753D6D">
            <w:r>
              <w:t>Type your comments for any of the biospecimen, as applicable.</w:t>
            </w:r>
          </w:p>
        </w:tc>
      </w:tr>
    </w:tbl>
    <w:p w14:paraId="6E3C8F7E" w14:textId="77777777" w:rsidR="00753D6D" w:rsidRDefault="00753D6D" w:rsidP="00753D6D"/>
    <w:p w14:paraId="2459BEF3" w14:textId="77777777" w:rsidR="00753D6D" w:rsidRDefault="00753D6D" w:rsidP="00753D6D">
      <w:pPr>
        <w:ind w:left="720"/>
      </w:pPr>
    </w:p>
    <w:p w14:paraId="21FF3297" w14:textId="58BA0D5E" w:rsidR="00753D6D" w:rsidRDefault="00753D6D" w:rsidP="00C9791D">
      <w:pPr>
        <w:numPr>
          <w:ilvl w:val="0"/>
          <w:numId w:val="252"/>
        </w:numPr>
      </w:pPr>
      <w:del w:id="5542" w:author="Sayali Dev" w:date="2018-01-31T17:54:00Z">
        <w:r w:rsidDel="009A119E">
          <w:delText>Log on</w:delText>
        </w:r>
      </w:del>
      <w:ins w:id="5543" w:author="Sayali Dev" w:date="2018-01-31T17:54:00Z">
        <w:r w:rsidR="009A119E">
          <w:t>Log in</w:t>
        </w:r>
      </w:ins>
      <w:r>
        <w:t xml:space="preserve"> to the application using your </w:t>
      </w:r>
      <w:del w:id="5544" w:author="Sayali Dev" w:date="2018-01-31T17:55:00Z">
        <w:r w:rsidDel="00A62626">
          <w:delText>logon</w:delText>
        </w:r>
      </w:del>
      <w:ins w:id="5545" w:author="Sayali Dev" w:date="2018-01-31T17:55:00Z">
        <w:r w:rsidR="00A62626">
          <w:t>log in</w:t>
        </w:r>
      </w:ins>
      <w:r>
        <w:t xml:space="preserve"> credentials. </w:t>
      </w:r>
    </w:p>
    <w:p w14:paraId="56449B2D" w14:textId="77777777" w:rsidR="00753D6D" w:rsidRDefault="00753D6D" w:rsidP="00753D6D">
      <w:pPr>
        <w:ind w:left="720"/>
      </w:pPr>
      <w:r>
        <w:t xml:space="preserve">The CIRRASPEC home page appears. </w:t>
      </w:r>
    </w:p>
    <w:p w14:paraId="210202C3" w14:textId="77777777" w:rsidR="00753D6D" w:rsidRDefault="00753D6D" w:rsidP="00753D6D">
      <w:pPr>
        <w:ind w:left="720"/>
      </w:pPr>
    </w:p>
    <w:p w14:paraId="6530BE84" w14:textId="77777777" w:rsidR="00753D6D" w:rsidRDefault="00753D6D" w:rsidP="00C9791D">
      <w:pPr>
        <w:numPr>
          <w:ilvl w:val="0"/>
          <w:numId w:val="252"/>
        </w:numPr>
      </w:pPr>
      <w:r>
        <w:t xml:space="preserve">Point to the arrow of the </w:t>
      </w:r>
      <w:r w:rsidRPr="00584C3D">
        <w:rPr>
          <w:b/>
        </w:rPr>
        <w:t>IAMS</w:t>
      </w:r>
      <w:r>
        <w:t xml:space="preserve"> tab, and then click </w:t>
      </w:r>
      <w:r>
        <w:rPr>
          <w:b/>
        </w:rPr>
        <w:t>Import Data</w:t>
      </w:r>
      <w:r>
        <w:t>.</w:t>
      </w:r>
    </w:p>
    <w:p w14:paraId="1A09B954" w14:textId="77777777" w:rsidR="00753D6D" w:rsidRDefault="00753D6D" w:rsidP="00753D6D">
      <w:pPr>
        <w:ind w:left="720"/>
      </w:pPr>
      <w:r>
        <w:t xml:space="preserve">The </w:t>
      </w:r>
      <w:r w:rsidRPr="00C60AA1">
        <w:rPr>
          <w:b/>
        </w:rPr>
        <w:t>Import Data</w:t>
      </w:r>
      <w:r>
        <w:t xml:space="preserve"> page appears.</w:t>
      </w:r>
    </w:p>
    <w:p w14:paraId="02178A29" w14:textId="77777777" w:rsidR="00753D6D" w:rsidRDefault="00753D6D" w:rsidP="00753D6D">
      <w:pPr>
        <w:ind w:left="720"/>
      </w:pPr>
    </w:p>
    <w:p w14:paraId="5C1BF4AD" w14:textId="77777777" w:rsidR="00753D6D" w:rsidRDefault="00753D6D" w:rsidP="00753D6D">
      <w:pPr>
        <w:ind w:left="720"/>
        <w:rPr>
          <w:noProof/>
        </w:rPr>
      </w:pPr>
    </w:p>
    <w:p w14:paraId="37866A04" w14:textId="77777777" w:rsidR="00753D6D" w:rsidRDefault="00753D6D" w:rsidP="00753D6D">
      <w:pPr>
        <w:ind w:left="720"/>
      </w:pPr>
      <w:r>
        <w:rPr>
          <w:noProof/>
        </w:rPr>
        <w:lastRenderedPageBreak/>
        <w:drawing>
          <wp:inline distT="0" distB="0" distL="0" distR="0" wp14:anchorId="21445CB2" wp14:editId="56A4E132">
            <wp:extent cx="6450965" cy="3042285"/>
            <wp:effectExtent l="19050" t="19050" r="26035" b="24765"/>
            <wp:docPr id="9229" name="Picture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450965" cy="3042285"/>
                    </a:xfrm>
                    <a:prstGeom prst="rect">
                      <a:avLst/>
                    </a:prstGeom>
                    <a:noFill/>
                    <a:ln w="3175">
                      <a:solidFill>
                        <a:schemeClr val="tx1"/>
                      </a:solidFill>
                    </a:ln>
                  </pic:spPr>
                </pic:pic>
              </a:graphicData>
            </a:graphic>
          </wp:inline>
        </w:drawing>
      </w:r>
    </w:p>
    <w:p w14:paraId="3A9DEBC7" w14:textId="77777777" w:rsidR="00753D6D" w:rsidRDefault="00753D6D" w:rsidP="00753D6D">
      <w:pPr>
        <w:pStyle w:val="Figure"/>
        <w:tabs>
          <w:tab w:val="clear" w:pos="1710"/>
        </w:tabs>
        <w:ind w:left="2070" w:hanging="1350"/>
      </w:pPr>
      <w:r w:rsidRPr="009C3249">
        <w:t>Import</w:t>
      </w:r>
      <w:r>
        <w:t xml:space="preserve"> Data page</w:t>
      </w:r>
    </w:p>
    <w:p w14:paraId="576B0057" w14:textId="77777777" w:rsidR="00753D6D" w:rsidRDefault="00753D6D" w:rsidP="00753D6D"/>
    <w:p w14:paraId="3EF8FBA6" w14:textId="77777777" w:rsidR="00753D6D" w:rsidRPr="001241E1" w:rsidRDefault="00753D6D" w:rsidP="00753D6D"/>
    <w:p w14:paraId="70DAD450" w14:textId="77777777" w:rsidR="00753D6D" w:rsidRDefault="00753D6D" w:rsidP="00C9791D">
      <w:pPr>
        <w:numPr>
          <w:ilvl w:val="0"/>
          <w:numId w:val="252"/>
        </w:numPr>
      </w:pPr>
      <w:r>
        <w:t xml:space="preserve">In the </w:t>
      </w:r>
      <w:r w:rsidRPr="007B3839">
        <w:rPr>
          <w:b/>
        </w:rPr>
        <w:t>Upload Type</w:t>
      </w:r>
      <w:r>
        <w:t xml:space="preserve"> list, click </w:t>
      </w:r>
      <w:r>
        <w:rPr>
          <w:b/>
        </w:rPr>
        <w:t>Inventory Bulk Upload</w:t>
      </w:r>
      <w:r>
        <w:t>.</w:t>
      </w:r>
    </w:p>
    <w:p w14:paraId="160FE612" w14:textId="77777777" w:rsidR="00753D6D" w:rsidRDefault="00753D6D" w:rsidP="00753D6D">
      <w:pPr>
        <w:ind w:left="720"/>
      </w:pPr>
    </w:p>
    <w:p w14:paraId="7AF9EE51" w14:textId="77777777" w:rsidR="00753D6D" w:rsidRDefault="00753D6D" w:rsidP="00C9791D">
      <w:pPr>
        <w:numPr>
          <w:ilvl w:val="0"/>
          <w:numId w:val="252"/>
        </w:numPr>
      </w:pPr>
      <w:r>
        <w:t xml:space="preserve">Click </w:t>
      </w:r>
      <w:r w:rsidRPr="00A65C15">
        <w:rPr>
          <w:b/>
        </w:rPr>
        <w:t>Browse</w:t>
      </w:r>
      <w:r>
        <w:t xml:space="preserve"> below the </w:t>
      </w:r>
      <w:r w:rsidRPr="00A65C15">
        <w:rPr>
          <w:b/>
        </w:rPr>
        <w:t>File Location</w:t>
      </w:r>
      <w:r>
        <w:t xml:space="preserve"> field, and then select the bulk inventory spreadsheet that you want to upload. </w:t>
      </w:r>
    </w:p>
    <w:p w14:paraId="613898F4" w14:textId="77777777" w:rsidR="00753D6D" w:rsidRDefault="00753D6D" w:rsidP="00753D6D">
      <w:pPr>
        <w:ind w:left="720"/>
      </w:pPr>
      <w:r>
        <w:t xml:space="preserve">The path of the template that you select appears on the right side of the </w:t>
      </w:r>
      <w:r>
        <w:rPr>
          <w:b/>
        </w:rPr>
        <w:t>Browse</w:t>
      </w:r>
      <w:r>
        <w:t xml:space="preserve"> button. </w:t>
      </w:r>
    </w:p>
    <w:p w14:paraId="5350A879" w14:textId="77777777" w:rsidR="00753D6D" w:rsidRDefault="00753D6D" w:rsidP="00753D6D">
      <w:pPr>
        <w:ind w:left="720"/>
      </w:pPr>
    </w:p>
    <w:p w14:paraId="585C1002" w14:textId="77777777" w:rsidR="00753D6D" w:rsidRDefault="00753D6D" w:rsidP="00C9791D">
      <w:pPr>
        <w:numPr>
          <w:ilvl w:val="0"/>
          <w:numId w:val="252"/>
        </w:numPr>
      </w:pPr>
      <w:r>
        <w:t xml:space="preserve">Click </w:t>
      </w:r>
      <w:r w:rsidRPr="00A65C15">
        <w:rPr>
          <w:b/>
        </w:rPr>
        <w:t>UPLOAD</w:t>
      </w:r>
      <w:r>
        <w:t xml:space="preserve">. </w:t>
      </w:r>
    </w:p>
    <w:p w14:paraId="5EDF05B3" w14:textId="77777777" w:rsidR="00753D6D" w:rsidRDefault="00753D6D" w:rsidP="00753D6D">
      <w:pPr>
        <w:tabs>
          <w:tab w:val="left" w:pos="720"/>
        </w:tabs>
        <w:ind w:left="720"/>
      </w:pPr>
      <w:r>
        <w:t xml:space="preserve">The spreadsheet is uploaded. The </w:t>
      </w:r>
      <w:r w:rsidRPr="009E46B4">
        <w:rPr>
          <w:b/>
        </w:rPr>
        <w:t>Import Data</w:t>
      </w:r>
      <w:r>
        <w:t xml:space="preserve"> page displays a confirmation and summary of the upload. </w:t>
      </w:r>
    </w:p>
    <w:p w14:paraId="2CEA903A" w14:textId="77777777" w:rsidR="00753D6D" w:rsidRDefault="00753D6D" w:rsidP="00753D6D">
      <w:pPr>
        <w:pStyle w:val="Nomal"/>
        <w:spacing w:afterAutospacing="0"/>
        <w:ind w:left="720"/>
        <w:rPr>
          <w:rFonts w:ascii="Arial" w:hAnsi="Arial"/>
          <w:sz w:val="22"/>
          <w:szCs w:val="22"/>
        </w:rPr>
      </w:pPr>
      <w:r w:rsidRPr="00DD1AF2">
        <w:rPr>
          <w:rFonts w:ascii="Arial" w:hAnsi="Arial"/>
          <w:b/>
          <w:sz w:val="22"/>
          <w:szCs w:val="22"/>
        </w:rPr>
        <w:t>Note:</w:t>
      </w:r>
      <w:r>
        <w:rPr>
          <w:rFonts w:ascii="Arial" w:hAnsi="Arial"/>
          <w:sz w:val="22"/>
          <w:szCs w:val="22"/>
        </w:rPr>
        <w:t xml:space="preserve"> </w:t>
      </w:r>
    </w:p>
    <w:p w14:paraId="3DABBFA3" w14:textId="77777777" w:rsidR="00753D6D" w:rsidRDefault="00753D6D" w:rsidP="00C9791D">
      <w:pPr>
        <w:pStyle w:val="Nomal"/>
        <w:numPr>
          <w:ilvl w:val="0"/>
          <w:numId w:val="244"/>
        </w:numPr>
        <w:spacing w:before="0" w:beforeAutospacing="0" w:after="100"/>
        <w:ind w:left="1440"/>
        <w:rPr>
          <w:rFonts w:ascii="Arial" w:hAnsi="Arial"/>
          <w:sz w:val="22"/>
          <w:szCs w:val="22"/>
        </w:rPr>
      </w:pPr>
      <w:r w:rsidRPr="00B34706">
        <w:rPr>
          <w:rFonts w:ascii="Arial" w:hAnsi="Arial"/>
          <w:sz w:val="22"/>
          <w:szCs w:val="22"/>
        </w:rPr>
        <w:t>The biospecimens from the spr</w:t>
      </w:r>
      <w:r>
        <w:rPr>
          <w:rFonts w:ascii="Arial" w:hAnsi="Arial"/>
          <w:sz w:val="22"/>
          <w:szCs w:val="22"/>
        </w:rPr>
        <w:t xml:space="preserve">eadsheet are added with status as </w:t>
      </w:r>
      <w:r w:rsidRPr="00A154A8">
        <w:rPr>
          <w:rFonts w:ascii="Arial" w:hAnsi="Arial"/>
          <w:b/>
          <w:sz w:val="22"/>
          <w:szCs w:val="22"/>
          <w:rPrChange w:id="5546" w:author="Sayali Dev" w:date="2018-02-19T12:17:00Z">
            <w:rPr>
              <w:rFonts w:ascii="Arial" w:hAnsi="Arial"/>
              <w:sz w:val="22"/>
              <w:szCs w:val="22"/>
            </w:rPr>
          </w:rPrChange>
        </w:rPr>
        <w:t>In Inventory.</w:t>
      </w:r>
      <w:r>
        <w:rPr>
          <w:rFonts w:ascii="Arial" w:hAnsi="Arial"/>
          <w:sz w:val="22"/>
          <w:szCs w:val="22"/>
        </w:rPr>
        <w:br/>
      </w:r>
    </w:p>
    <w:p w14:paraId="00E39D65" w14:textId="77777777" w:rsidR="00753D6D" w:rsidRDefault="00753D6D" w:rsidP="00C9791D">
      <w:pPr>
        <w:pStyle w:val="Nomal"/>
        <w:numPr>
          <w:ilvl w:val="0"/>
          <w:numId w:val="244"/>
        </w:numPr>
        <w:ind w:left="1440"/>
        <w:rPr>
          <w:rFonts w:ascii="Arial" w:hAnsi="Arial"/>
          <w:sz w:val="22"/>
          <w:szCs w:val="22"/>
        </w:rPr>
      </w:pPr>
      <w:r>
        <w:rPr>
          <w:rFonts w:ascii="Arial" w:hAnsi="Arial"/>
          <w:sz w:val="22"/>
          <w:szCs w:val="22"/>
        </w:rPr>
        <w:t>T</w:t>
      </w:r>
      <w:r w:rsidRPr="00B34706">
        <w:rPr>
          <w:rFonts w:ascii="Arial" w:hAnsi="Arial"/>
          <w:sz w:val="22"/>
          <w:szCs w:val="22"/>
        </w:rPr>
        <w:t xml:space="preserve">he information from the spreadsheet is viewable for each biospecimen in the </w:t>
      </w:r>
      <w:r w:rsidRPr="00B34706">
        <w:rPr>
          <w:rFonts w:ascii="Arial" w:hAnsi="Arial"/>
          <w:b/>
          <w:sz w:val="22"/>
          <w:szCs w:val="22"/>
        </w:rPr>
        <w:t>BMS Inventory</w:t>
      </w:r>
      <w:r w:rsidRPr="00B34706">
        <w:rPr>
          <w:rFonts w:ascii="Arial" w:hAnsi="Arial"/>
          <w:sz w:val="22"/>
          <w:szCs w:val="22"/>
        </w:rPr>
        <w:t xml:space="preserve"> module.</w:t>
      </w:r>
    </w:p>
    <w:p w14:paraId="3719E29D" w14:textId="168B19E2" w:rsidR="00753D6D" w:rsidRDefault="00753D6D" w:rsidP="00753D6D">
      <w:pPr>
        <w:pStyle w:val="Heading3"/>
      </w:pPr>
      <w:r>
        <w:br w:type="page"/>
      </w:r>
      <w:bookmarkStart w:id="5547" w:name="_Toc452394250"/>
      <w:bookmarkStart w:id="5548" w:name="_Toc507164386"/>
      <w:r>
        <w:lastRenderedPageBreak/>
        <w:t>Uploading a Kit Creation</w:t>
      </w:r>
      <w:ins w:id="5549" w:author="Sayali Dev" w:date="2018-02-19T15:00:00Z">
        <w:r w:rsidR="00A51D17">
          <w:rPr>
            <w:lang w:val="en-US"/>
          </w:rPr>
          <w:t xml:space="preserve"> </w:t>
        </w:r>
      </w:ins>
      <w:ins w:id="5550" w:author="Sayali Dev" w:date="2018-02-19T14:46:00Z">
        <w:r w:rsidR="00A51D17">
          <w:rPr>
            <w:lang w:val="en-US"/>
          </w:rPr>
          <w:t>/</w:t>
        </w:r>
        <w:r w:rsidR="00BA33B9">
          <w:rPr>
            <w:lang w:val="en-US"/>
          </w:rPr>
          <w:t xml:space="preserve"> </w:t>
        </w:r>
      </w:ins>
      <w:del w:id="5551" w:author="Sayali Dev" w:date="2018-02-19T14:46:00Z">
        <w:r w:rsidDel="00BA33B9">
          <w:delText xml:space="preserve"> / </w:delText>
        </w:r>
      </w:del>
      <w:r>
        <w:t>Shipment spreadsheet</w:t>
      </w:r>
      <w:bookmarkEnd w:id="5547"/>
      <w:bookmarkEnd w:id="5548"/>
    </w:p>
    <w:p w14:paraId="77178058" w14:textId="77777777" w:rsidR="00753D6D" w:rsidRDefault="00753D6D" w:rsidP="00753D6D"/>
    <w:p w14:paraId="5BA39712" w14:textId="1406C9F1" w:rsidR="00753D6D" w:rsidRDefault="00753D6D" w:rsidP="00753D6D">
      <w:r>
        <w:t xml:space="preserve">To upload a kit creation </w:t>
      </w:r>
      <w:ins w:id="5552" w:author="Sayali Dev" w:date="2018-02-19T14:51:00Z">
        <w:r w:rsidR="00181E2A">
          <w:t>and or Kit</w:t>
        </w:r>
      </w:ins>
      <w:del w:id="5553" w:author="Sayali Dev" w:date="2018-02-19T14:51:00Z">
        <w:r w:rsidDel="00181E2A">
          <w:delText>/</w:delText>
        </w:r>
      </w:del>
      <w:r>
        <w:t xml:space="preserve"> shipment template:</w:t>
      </w:r>
      <w:del w:id="5554" w:author="Sayali Dev" w:date="2018-02-19T14:43:00Z">
        <w:r w:rsidDel="003B16F5">
          <w:br/>
        </w:r>
        <w:r w:rsidRPr="00DD1B89" w:rsidDel="003B16F5">
          <w:rPr>
            <w:b/>
          </w:rPr>
          <w:delText>Note:</w:delText>
        </w:r>
        <w:r w:rsidRPr="00DD1B89" w:rsidDel="003B16F5">
          <w:delText xml:space="preserve"> Only an aut</w:delText>
        </w:r>
        <w:r w:rsidDel="003B16F5">
          <w:delText>h</w:delText>
        </w:r>
        <w:r w:rsidRPr="00DD1B89" w:rsidDel="003B16F5">
          <w:delText xml:space="preserve">orized Biobank user can upload a </w:delText>
        </w:r>
        <w:r w:rsidDel="003B16F5">
          <w:delText>kit creation / shipment spreadsheet</w:delText>
        </w:r>
        <w:r w:rsidRPr="00DD1B89" w:rsidDel="003B16F5">
          <w:delText>.</w:delText>
        </w:r>
      </w:del>
    </w:p>
    <w:p w14:paraId="2DE764FB" w14:textId="77777777" w:rsidR="00753D6D" w:rsidRDefault="00753D6D" w:rsidP="00753D6D"/>
    <w:p w14:paraId="7CE3C5D1" w14:textId="61AE7088" w:rsidR="00BA5765" w:rsidRPr="00BA5765" w:rsidRDefault="00753D6D">
      <w:pPr>
        <w:numPr>
          <w:ilvl w:val="0"/>
          <w:numId w:val="253"/>
        </w:numPr>
        <w:ind w:right="540"/>
        <w:rPr>
          <w:ins w:id="5555" w:author="Sayali Dev" w:date="2018-02-19T14:43:00Z"/>
          <w:rPrChange w:id="5556" w:author="Sayali Dev" w:date="2018-02-19T14:43:00Z">
            <w:rPr>
              <w:ins w:id="5557" w:author="Sayali Dev" w:date="2018-02-19T14:43:00Z"/>
              <w:b/>
            </w:rPr>
          </w:rPrChange>
        </w:rPr>
        <w:pPrChange w:id="5558" w:author="Sayali Dev" w:date="2018-02-19T14:43:00Z">
          <w:pPr>
            <w:numPr>
              <w:numId w:val="251"/>
            </w:numPr>
            <w:ind w:left="1440" w:right="540" w:hanging="360"/>
          </w:pPr>
        </w:pPrChange>
      </w:pPr>
      <w:r>
        <w:t xml:space="preserve">Prepare the </w:t>
      </w:r>
      <w:commentRangeStart w:id="5559"/>
      <w:r w:rsidRPr="006B580B">
        <w:rPr>
          <w:b/>
        </w:rPr>
        <w:t xml:space="preserve">Kit Creation </w:t>
      </w:r>
      <w:del w:id="5560" w:author="Sayali Dev" w:date="2018-02-19T14:55:00Z">
        <w:r w:rsidRPr="006B580B" w:rsidDel="0052356E">
          <w:rPr>
            <w:b/>
          </w:rPr>
          <w:delText>/</w:delText>
        </w:r>
      </w:del>
      <w:ins w:id="5561" w:author="Sayali Dev" w:date="2018-02-19T15:00:00Z">
        <w:r w:rsidR="00A51D17">
          <w:rPr>
            <w:b/>
          </w:rPr>
          <w:t xml:space="preserve">/ </w:t>
        </w:r>
      </w:ins>
      <w:del w:id="5562" w:author="Sayali Dev" w:date="2018-02-19T15:00:00Z">
        <w:r w:rsidRPr="006B580B" w:rsidDel="00A51D17">
          <w:rPr>
            <w:b/>
          </w:rPr>
          <w:delText xml:space="preserve"> </w:delText>
        </w:r>
      </w:del>
      <w:r w:rsidRPr="006B580B">
        <w:rPr>
          <w:b/>
        </w:rPr>
        <w:t>Shipment</w:t>
      </w:r>
      <w:r>
        <w:t xml:space="preserve"> upload spreadsheet </w:t>
      </w:r>
      <w:commentRangeEnd w:id="5559"/>
      <w:r w:rsidR="009B2C75">
        <w:rPr>
          <w:rStyle w:val="CommentReference"/>
        </w:rPr>
        <w:commentReference w:id="5559"/>
      </w:r>
      <w:r>
        <w:t xml:space="preserve">for the kit creation and kit shipment data you want to upload. </w:t>
      </w:r>
      <w:r>
        <w:br/>
      </w:r>
      <w:ins w:id="5563" w:author="Sayali Dev" w:date="2018-02-19T14:43:00Z">
        <w:r w:rsidR="00BA5765">
          <w:rPr>
            <w:b/>
          </w:rPr>
          <w:t>Note:</w:t>
        </w:r>
      </w:ins>
    </w:p>
    <w:p w14:paraId="2119CA0D" w14:textId="3716B328" w:rsidR="00753D6D" w:rsidDel="00BA5765" w:rsidRDefault="00753D6D">
      <w:pPr>
        <w:ind w:left="720" w:right="540"/>
        <w:rPr>
          <w:del w:id="5564" w:author="Sayali Dev" w:date="2018-02-19T14:43:00Z"/>
        </w:rPr>
        <w:pPrChange w:id="5565" w:author="Sayali Dev" w:date="2018-02-19T14:43:00Z">
          <w:pPr>
            <w:numPr>
              <w:numId w:val="253"/>
            </w:numPr>
            <w:ind w:left="720" w:right="540" w:hanging="360"/>
          </w:pPr>
        </w:pPrChange>
      </w:pPr>
      <w:del w:id="5566" w:author="Sayali Dev" w:date="2018-02-19T14:43:00Z">
        <w:r w:rsidRPr="009C3249" w:rsidDel="00BA5765">
          <w:rPr>
            <w:b/>
          </w:rPr>
          <w:delText>Note:</w:delText>
        </w:r>
        <w:r w:rsidDel="00BA5765">
          <w:delText xml:space="preserve"> </w:delText>
        </w:r>
      </w:del>
    </w:p>
    <w:p w14:paraId="75691888" w14:textId="6244B586" w:rsidR="00753D6D" w:rsidDel="00BA5765" w:rsidRDefault="00753D6D">
      <w:pPr>
        <w:ind w:left="720" w:right="540"/>
        <w:rPr>
          <w:del w:id="5567" w:author="Sayali Dev" w:date="2018-02-19T14:43:00Z"/>
        </w:rPr>
        <w:pPrChange w:id="5568" w:author="Sayali Dev" w:date="2018-02-19T14:43:00Z">
          <w:pPr>
            <w:numPr>
              <w:numId w:val="251"/>
            </w:numPr>
            <w:ind w:left="1440" w:right="540" w:hanging="360"/>
          </w:pPr>
        </w:pPrChange>
      </w:pPr>
      <w:del w:id="5569" w:author="Sayali Dev" w:date="2018-02-19T14:43:00Z">
        <w:r w:rsidDel="00BA5765">
          <w:delText xml:space="preserve">You can obtain a copy of the template spreadsheet by contacting the System Administrator or sending an email request to </w:delText>
        </w:r>
        <w:r w:rsidR="00A154A8" w:rsidDel="00BA5765">
          <w:fldChar w:fldCharType="begin"/>
        </w:r>
        <w:r w:rsidR="00A154A8" w:rsidDel="00BA5765">
          <w:delInstrText xml:space="preserve"> HYPERLINK "mailto:Bio4Dhelp@tgen.org" </w:delInstrText>
        </w:r>
        <w:r w:rsidR="00A154A8" w:rsidDel="00BA5765">
          <w:fldChar w:fldCharType="separate"/>
        </w:r>
        <w:r w:rsidDel="00BA5765">
          <w:rPr>
            <w:rStyle w:val="Hyperlink"/>
          </w:rPr>
          <w:delText>cirraspec@tgen.org</w:delText>
        </w:r>
        <w:r w:rsidR="00A154A8" w:rsidDel="00BA5765">
          <w:rPr>
            <w:rStyle w:val="Hyperlink"/>
          </w:rPr>
          <w:fldChar w:fldCharType="end"/>
        </w:r>
        <w:r w:rsidDel="00BA5765">
          <w:delText xml:space="preserve">. </w:delText>
        </w:r>
      </w:del>
    </w:p>
    <w:p w14:paraId="5BDF0201" w14:textId="466B8E13" w:rsidR="00753D6D" w:rsidDel="00BA5765" w:rsidRDefault="00753D6D">
      <w:pPr>
        <w:ind w:left="720" w:right="540"/>
        <w:rPr>
          <w:del w:id="5570" w:author="Sayali Dev" w:date="2018-02-19T14:43:00Z"/>
        </w:rPr>
        <w:pPrChange w:id="5571" w:author="Sayali Dev" w:date="2018-02-19T14:43:00Z">
          <w:pPr>
            <w:numPr>
              <w:numId w:val="251"/>
            </w:numPr>
            <w:ind w:left="1440" w:right="540" w:hanging="360"/>
          </w:pPr>
        </w:pPrChange>
      </w:pPr>
      <w:del w:id="5572" w:author="Sayali Dev" w:date="2018-02-19T14:43:00Z">
        <w:r w:rsidRPr="00DD1B89" w:rsidDel="00BA5765">
          <w:delText xml:space="preserve">Template must be saved as an Excel Workbook with .xlsx extension. </w:delText>
        </w:r>
      </w:del>
    </w:p>
    <w:p w14:paraId="155CD016" w14:textId="3FE13952" w:rsidR="00753D6D" w:rsidRDefault="00753D6D">
      <w:pPr>
        <w:ind w:left="720" w:right="540"/>
        <w:pPrChange w:id="5573" w:author="Sayali Dev" w:date="2018-02-19T14:43:00Z">
          <w:pPr>
            <w:numPr>
              <w:numId w:val="251"/>
            </w:numPr>
            <w:ind w:left="1440" w:right="540" w:hanging="360"/>
          </w:pPr>
        </w:pPrChange>
      </w:pPr>
      <w:del w:id="5574" w:author="Sayali Dev" w:date="2018-02-19T14:43:00Z">
        <w:r w:rsidDel="00BA5765">
          <w:delText>T</w:delText>
        </w:r>
      </w:del>
      <w:ins w:id="5575" w:author="Sayali Dev" w:date="2018-02-19T14:43:00Z">
        <w:r w:rsidR="00BA5765">
          <w:t>T</w:t>
        </w:r>
      </w:ins>
      <w:r>
        <w:t>h</w:t>
      </w:r>
      <w:ins w:id="5576" w:author="Sayali Dev" w:date="2018-02-19T14:43:00Z">
        <w:r w:rsidR="00BA5765">
          <w:t>is</w:t>
        </w:r>
      </w:ins>
      <w:del w:id="5577" w:author="Sayali Dev" w:date="2018-02-19T14:43:00Z">
        <w:r w:rsidDel="00BA5765">
          <w:delText>e</w:delText>
        </w:r>
      </w:del>
      <w:r>
        <w:t xml:space="preserve"> template has two tabs: Kit Shipment and Kit Creation. Each tab can performs its designated function and they can be submitted together or independently.</w:t>
      </w:r>
    </w:p>
    <w:p w14:paraId="24A788CD" w14:textId="77777777" w:rsidR="00753D6D" w:rsidRDefault="00753D6D" w:rsidP="00753D6D">
      <w:pPr>
        <w:ind w:right="540"/>
      </w:pPr>
    </w:p>
    <w:p w14:paraId="4A37EBC6" w14:textId="77777777" w:rsidR="00753D6D" w:rsidRDefault="00753D6D" w:rsidP="00753D6D">
      <w:pPr>
        <w:ind w:left="720" w:right="540"/>
      </w:pPr>
      <w:r>
        <w:t xml:space="preserve">The following table lists each field and its description. </w:t>
      </w:r>
    </w:p>
    <w:p w14:paraId="5E5CF9D2" w14:textId="77777777" w:rsidR="00753D6D" w:rsidRDefault="00753D6D" w:rsidP="00753D6D">
      <w:pPr>
        <w:ind w:left="720" w:right="540"/>
      </w:pPr>
      <w:r w:rsidRPr="001241E1">
        <w:rPr>
          <w:b/>
        </w:rPr>
        <w:t>Note:</w:t>
      </w:r>
      <w:r w:rsidRPr="001241E1">
        <w:t xml:space="preserve"> </w:t>
      </w:r>
    </w:p>
    <w:p w14:paraId="2FE8E6E6" w14:textId="77777777" w:rsidR="00753D6D" w:rsidRDefault="00753D6D" w:rsidP="00C9791D">
      <w:pPr>
        <w:numPr>
          <w:ilvl w:val="0"/>
          <w:numId w:val="244"/>
        </w:numPr>
        <w:ind w:left="1440" w:right="540"/>
      </w:pPr>
      <w:r w:rsidRPr="001241E1">
        <w:t xml:space="preserve">Fields that are marked </w:t>
      </w:r>
      <w:r w:rsidRPr="0007791A">
        <w:t>with the red asterisk (*)</w:t>
      </w:r>
      <w:r>
        <w:t xml:space="preserve"> </w:t>
      </w:r>
      <w:r w:rsidRPr="001241E1">
        <w:t>are mandatory.</w:t>
      </w:r>
    </w:p>
    <w:p w14:paraId="14EED7D4" w14:textId="77777777" w:rsidR="00753D6D" w:rsidRDefault="00753D6D" w:rsidP="00C9791D">
      <w:pPr>
        <w:numPr>
          <w:ilvl w:val="0"/>
          <w:numId w:val="244"/>
        </w:numPr>
        <w:ind w:left="1440" w:right="540"/>
      </w:pPr>
      <w:r>
        <w:t>You can use any of the standard excel tools to complete this spreadsheet. For example, the first value in a column can be copied to additional rows and numbers can be incremented using the standard excel “select &amp; drag” feature.</w:t>
      </w:r>
    </w:p>
    <w:p w14:paraId="29DAA46D" w14:textId="77777777" w:rsidR="00753D6D" w:rsidRDefault="00753D6D" w:rsidP="00C9791D">
      <w:pPr>
        <w:numPr>
          <w:ilvl w:val="0"/>
          <w:numId w:val="250"/>
        </w:numPr>
        <w:tabs>
          <w:tab w:val="left" w:pos="1440"/>
        </w:tabs>
        <w:ind w:left="1440"/>
      </w:pPr>
      <w:r>
        <w:t xml:space="preserve">You can access user information in </w:t>
      </w:r>
      <w:r w:rsidRPr="00D856F2">
        <w:rPr>
          <w:b/>
        </w:rPr>
        <w:t>IAMS Address Book</w:t>
      </w:r>
      <w:r>
        <w:t xml:space="preserve">. </w:t>
      </w:r>
    </w:p>
    <w:p w14:paraId="43E2BD38" w14:textId="77777777" w:rsidR="00753D6D" w:rsidRPr="001241E1" w:rsidRDefault="00753D6D" w:rsidP="00C9791D">
      <w:pPr>
        <w:numPr>
          <w:ilvl w:val="0"/>
          <w:numId w:val="244"/>
        </w:numPr>
        <w:ind w:left="1440" w:right="540"/>
      </w:pPr>
      <w:r>
        <w:t xml:space="preserve">You can access Collection information in the </w:t>
      </w:r>
      <w:r w:rsidRPr="00D856F2">
        <w:rPr>
          <w:b/>
        </w:rPr>
        <w:t>RPMS Configuration</w:t>
      </w:r>
      <w:r>
        <w:t xml:space="preserve"> module.</w:t>
      </w:r>
    </w:p>
    <w:p w14:paraId="6C81DC17" w14:textId="77777777" w:rsidR="00753D6D" w:rsidRPr="00972304" w:rsidRDefault="00753D6D" w:rsidP="00753D6D">
      <w:pPr>
        <w:tabs>
          <w:tab w:val="left" w:pos="6960"/>
        </w:tabs>
      </w:pPr>
      <w:r>
        <w:tab/>
      </w:r>
    </w:p>
    <w:p w14:paraId="4CE55AE3" w14:textId="52171A51" w:rsidR="00753D6D" w:rsidRDefault="00753D6D" w:rsidP="00753D6D">
      <w:pPr>
        <w:pStyle w:val="Caption"/>
        <w:ind w:left="720"/>
      </w:pPr>
      <w:r>
        <w:t xml:space="preserve">Table </w:t>
      </w:r>
      <w:r w:rsidR="00653CE2">
        <w:fldChar w:fldCharType="begin"/>
      </w:r>
      <w:r w:rsidR="00653CE2">
        <w:instrText xml:space="preserve"> SEQ Figure \* ARABIC </w:instrText>
      </w:r>
      <w:r w:rsidR="00653CE2">
        <w:fldChar w:fldCharType="separate"/>
      </w:r>
      <w:ins w:id="5578" w:author="Sayali Dev" w:date="2018-02-02T13:47:00Z">
        <w:r w:rsidR="00EB76E3">
          <w:rPr>
            <w:noProof/>
          </w:rPr>
          <w:t>68</w:t>
        </w:r>
      </w:ins>
      <w:del w:id="5579" w:author="Sayali Dev" w:date="2018-02-02T13:47:00Z">
        <w:r w:rsidDel="00EB76E3">
          <w:rPr>
            <w:noProof/>
          </w:rPr>
          <w:delText>33</w:delText>
        </w:r>
      </w:del>
      <w:r w:rsidR="00653CE2">
        <w:rPr>
          <w:noProof/>
        </w:rPr>
        <w:fldChar w:fldCharType="end"/>
      </w:r>
      <w:r>
        <w:t>: Completing the Kit Creation / Shipment spreadsheet</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0"/>
        <w:gridCol w:w="6660"/>
      </w:tblGrid>
      <w:tr w:rsidR="00753D6D" w:rsidRPr="007A152E" w14:paraId="6756463D" w14:textId="77777777" w:rsidTr="00753D6D">
        <w:trPr>
          <w:cantSplit/>
          <w:trHeight w:val="288"/>
          <w:tblHeader/>
        </w:trPr>
        <w:tc>
          <w:tcPr>
            <w:tcW w:w="3150" w:type="dxa"/>
            <w:tcBorders>
              <w:bottom w:val="single" w:sz="4" w:space="0" w:color="000000"/>
            </w:tcBorders>
            <w:shd w:val="clear" w:color="auto" w:fill="BFBFBF"/>
            <w:vAlign w:val="center"/>
          </w:tcPr>
          <w:p w14:paraId="15DC8C1C" w14:textId="77777777" w:rsidR="00753D6D" w:rsidRPr="007A152E" w:rsidRDefault="00753D6D" w:rsidP="00753D6D">
            <w:pPr>
              <w:rPr>
                <w:b/>
              </w:rPr>
            </w:pPr>
            <w:r>
              <w:rPr>
                <w:b/>
              </w:rPr>
              <w:t>Field</w:t>
            </w:r>
          </w:p>
        </w:tc>
        <w:tc>
          <w:tcPr>
            <w:tcW w:w="6660" w:type="dxa"/>
            <w:tcBorders>
              <w:bottom w:val="single" w:sz="4" w:space="0" w:color="000000"/>
            </w:tcBorders>
            <w:shd w:val="clear" w:color="auto" w:fill="BFBFBF"/>
            <w:vAlign w:val="center"/>
          </w:tcPr>
          <w:p w14:paraId="48F7D940" w14:textId="77777777" w:rsidR="00753D6D" w:rsidRPr="007A152E" w:rsidRDefault="00753D6D" w:rsidP="00753D6D">
            <w:pPr>
              <w:rPr>
                <w:b/>
              </w:rPr>
            </w:pPr>
            <w:r w:rsidRPr="007A152E">
              <w:rPr>
                <w:b/>
              </w:rPr>
              <w:t>Description</w:t>
            </w:r>
          </w:p>
        </w:tc>
      </w:tr>
      <w:tr w:rsidR="00753D6D" w14:paraId="450663B7" w14:textId="77777777" w:rsidTr="00753D6D">
        <w:trPr>
          <w:cantSplit/>
          <w:trHeight w:val="288"/>
        </w:trPr>
        <w:tc>
          <w:tcPr>
            <w:tcW w:w="9810" w:type="dxa"/>
            <w:gridSpan w:val="2"/>
            <w:shd w:val="clear" w:color="auto" w:fill="BFBFBF"/>
          </w:tcPr>
          <w:p w14:paraId="73D171C4" w14:textId="77777777" w:rsidR="00753D6D" w:rsidRDefault="00753D6D" w:rsidP="00753D6D">
            <w:r w:rsidRPr="00BE7BC3">
              <w:rPr>
                <w:b/>
              </w:rPr>
              <w:t>Kit Shipment Tab</w:t>
            </w:r>
          </w:p>
        </w:tc>
      </w:tr>
      <w:tr w:rsidR="00753D6D" w14:paraId="5D68AC00" w14:textId="77777777" w:rsidTr="00753D6D">
        <w:trPr>
          <w:cantSplit/>
          <w:trHeight w:val="288"/>
        </w:trPr>
        <w:tc>
          <w:tcPr>
            <w:tcW w:w="3150" w:type="dxa"/>
          </w:tcPr>
          <w:p w14:paraId="212C3288" w14:textId="77777777" w:rsidR="00753D6D" w:rsidRPr="005A0359" w:rsidRDefault="00753D6D" w:rsidP="00753D6D">
            <w:pPr>
              <w:rPr>
                <w:b/>
                <w:color w:val="FF0000"/>
              </w:rPr>
            </w:pPr>
            <w:r w:rsidRPr="00400FBA">
              <w:rPr>
                <w:b/>
              </w:rPr>
              <w:t>Language</w:t>
            </w:r>
            <w:r>
              <w:rPr>
                <w:b/>
                <w:color w:val="FF0000"/>
              </w:rPr>
              <w:t>*</w:t>
            </w:r>
          </w:p>
        </w:tc>
        <w:tc>
          <w:tcPr>
            <w:tcW w:w="6660" w:type="dxa"/>
            <w:vAlign w:val="center"/>
          </w:tcPr>
          <w:p w14:paraId="7C9EDB97" w14:textId="620C8FF8" w:rsidR="00753D6D" w:rsidRDefault="00753D6D" w:rsidP="00753D6D">
            <w:pPr>
              <w:rPr>
                <w:ins w:id="5580" w:author="Sayali Dev" w:date="2018-02-19T15:01:00Z"/>
              </w:rPr>
            </w:pPr>
            <w:r>
              <w:t>Type “en” to indicate the preferred language is English.</w:t>
            </w:r>
            <w:r>
              <w:br/>
            </w:r>
            <w:r w:rsidRPr="009753DD">
              <w:rPr>
                <w:b/>
              </w:rPr>
              <w:t>Note:</w:t>
            </w:r>
            <w:r>
              <w:t xml:space="preserve"> Language is based on the option shown on the </w:t>
            </w:r>
            <w:r w:rsidRPr="009753DD">
              <w:rPr>
                <w:b/>
              </w:rPr>
              <w:t>Communication</w:t>
            </w:r>
            <w:r>
              <w:t xml:space="preserve"> tab of the </w:t>
            </w:r>
            <w:r w:rsidRPr="009753DD">
              <w:rPr>
                <w:b/>
              </w:rPr>
              <w:t>IAMS Address Book</w:t>
            </w:r>
            <w:r>
              <w:t xml:space="preserve"> </w:t>
            </w:r>
            <w:r w:rsidRPr="00F53EE4">
              <w:t>for the Biobank user you type in the Desitination Site User</w:t>
            </w:r>
            <w:ins w:id="5581" w:author="Sayali Dev" w:date="2018-02-19T14:51:00Z">
              <w:r w:rsidR="00181E2A">
                <w:t>name</w:t>
              </w:r>
            </w:ins>
            <w:r w:rsidRPr="00F53EE4">
              <w:t xml:space="preserve"> field below</w:t>
            </w:r>
            <w:r>
              <w:t>.</w:t>
            </w:r>
          </w:p>
          <w:p w14:paraId="379B5716" w14:textId="5E0839D0" w:rsidR="004932C3" w:rsidRDefault="004932C3" w:rsidP="00753D6D"/>
        </w:tc>
      </w:tr>
      <w:tr w:rsidR="00753D6D" w14:paraId="52E58F03" w14:textId="77777777" w:rsidTr="00753D6D">
        <w:trPr>
          <w:cantSplit/>
          <w:trHeight w:val="288"/>
        </w:trPr>
        <w:tc>
          <w:tcPr>
            <w:tcW w:w="3150" w:type="dxa"/>
          </w:tcPr>
          <w:p w14:paraId="139B6102" w14:textId="77777777" w:rsidR="00753D6D" w:rsidRPr="005A0359" w:rsidRDefault="00753D6D" w:rsidP="00753D6D">
            <w:pPr>
              <w:rPr>
                <w:b/>
                <w:color w:val="FF0000"/>
              </w:rPr>
            </w:pPr>
            <w:r w:rsidRPr="00400FBA">
              <w:rPr>
                <w:b/>
              </w:rPr>
              <w:t>Locale</w:t>
            </w:r>
            <w:r>
              <w:rPr>
                <w:b/>
                <w:color w:val="FF0000"/>
              </w:rPr>
              <w:t>*</w:t>
            </w:r>
          </w:p>
        </w:tc>
        <w:tc>
          <w:tcPr>
            <w:tcW w:w="6660" w:type="dxa"/>
            <w:vAlign w:val="center"/>
          </w:tcPr>
          <w:p w14:paraId="4AE53782" w14:textId="77777777" w:rsidR="00753D6D" w:rsidRDefault="00753D6D" w:rsidP="00753D6D">
            <w:r>
              <w:t xml:space="preserve">Type “GB” or “US” to indicate the country locale for the user </w:t>
            </w:r>
            <w:r w:rsidRPr="00A649FD">
              <w:t>you type in the Desitination Site User field below</w:t>
            </w:r>
            <w:r>
              <w:t xml:space="preserve">. </w:t>
            </w:r>
          </w:p>
          <w:p w14:paraId="61D723EE" w14:textId="77777777" w:rsidR="004932C3" w:rsidRDefault="00753D6D" w:rsidP="00753D6D">
            <w:pPr>
              <w:rPr>
                <w:ins w:id="5582" w:author="Sayali Dev" w:date="2018-02-19T15:01:00Z"/>
              </w:rPr>
            </w:pPr>
            <w:r w:rsidRPr="009753DD">
              <w:rPr>
                <w:b/>
              </w:rPr>
              <w:t>Note:</w:t>
            </w:r>
            <w:r>
              <w:t xml:space="preserve"> </w:t>
            </w:r>
          </w:p>
          <w:p w14:paraId="568F4F64" w14:textId="3693DECD" w:rsidR="00753D6D" w:rsidRDefault="00753D6D" w:rsidP="00753D6D">
            <w:r>
              <w:t xml:space="preserve">Locale is based on the option shown on the </w:t>
            </w:r>
            <w:r>
              <w:rPr>
                <w:b/>
              </w:rPr>
              <w:t xml:space="preserve">Geography </w:t>
            </w:r>
            <w:r>
              <w:t xml:space="preserve">tab of the </w:t>
            </w:r>
            <w:r w:rsidRPr="009753DD">
              <w:rPr>
                <w:b/>
              </w:rPr>
              <w:t>IAMS Address Book</w:t>
            </w:r>
            <w:r>
              <w:t xml:space="preserve"> for the </w:t>
            </w:r>
            <w:r w:rsidRPr="00F53EE4">
              <w:t>for th</w:t>
            </w:r>
            <w:r>
              <w:t>at</w:t>
            </w:r>
            <w:r w:rsidRPr="00F53EE4">
              <w:t xml:space="preserve"> user</w:t>
            </w:r>
            <w:r>
              <w:t>.</w:t>
            </w:r>
          </w:p>
        </w:tc>
      </w:tr>
      <w:tr w:rsidR="00753D6D" w14:paraId="6FCB3695" w14:textId="77777777" w:rsidTr="00753D6D">
        <w:trPr>
          <w:cantSplit/>
          <w:trHeight w:val="288"/>
        </w:trPr>
        <w:tc>
          <w:tcPr>
            <w:tcW w:w="3150" w:type="dxa"/>
            <w:tcBorders>
              <w:bottom w:val="single" w:sz="4" w:space="0" w:color="000000"/>
            </w:tcBorders>
          </w:tcPr>
          <w:p w14:paraId="4BAC3E35" w14:textId="77777777" w:rsidR="00753D6D" w:rsidRPr="005A0359" w:rsidRDefault="00753D6D" w:rsidP="00753D6D">
            <w:pPr>
              <w:rPr>
                <w:b/>
                <w:color w:val="FF0000"/>
              </w:rPr>
            </w:pPr>
            <w:r w:rsidRPr="00400FBA">
              <w:rPr>
                <w:b/>
              </w:rPr>
              <w:t>Time Zone</w:t>
            </w:r>
            <w:r>
              <w:rPr>
                <w:b/>
                <w:color w:val="FF0000"/>
              </w:rPr>
              <w:t>*</w:t>
            </w:r>
          </w:p>
        </w:tc>
        <w:tc>
          <w:tcPr>
            <w:tcW w:w="6660" w:type="dxa"/>
            <w:tcBorders>
              <w:bottom w:val="single" w:sz="4" w:space="0" w:color="000000"/>
            </w:tcBorders>
            <w:vAlign w:val="center"/>
          </w:tcPr>
          <w:p w14:paraId="29DB421C" w14:textId="77777777" w:rsidR="00753D6D" w:rsidRDefault="00753D6D" w:rsidP="00753D6D">
            <w:r>
              <w:t xml:space="preserve">Type the appropriate time zone for the user </w:t>
            </w:r>
            <w:r w:rsidRPr="00A649FD">
              <w:t>you type in the Desitination Site User field below</w:t>
            </w:r>
            <w:r>
              <w:t xml:space="preserve">. </w:t>
            </w:r>
          </w:p>
          <w:p w14:paraId="65B30646" w14:textId="77777777" w:rsidR="004932C3" w:rsidRDefault="00753D6D" w:rsidP="00753D6D">
            <w:pPr>
              <w:rPr>
                <w:ins w:id="5583" w:author="Sayali Dev" w:date="2018-02-19T15:01:00Z"/>
              </w:rPr>
            </w:pPr>
            <w:r w:rsidRPr="009753DD">
              <w:rPr>
                <w:b/>
              </w:rPr>
              <w:t>Note:</w:t>
            </w:r>
            <w:r>
              <w:t xml:space="preserve"> </w:t>
            </w:r>
          </w:p>
          <w:p w14:paraId="5B83F141" w14:textId="3E97EEDA" w:rsidR="00753D6D" w:rsidRDefault="00753D6D" w:rsidP="00753D6D">
            <w:r>
              <w:t xml:space="preserve">Time zone is based on the option shown on the </w:t>
            </w:r>
            <w:r>
              <w:rPr>
                <w:b/>
              </w:rPr>
              <w:t>Geography</w:t>
            </w:r>
            <w:r>
              <w:t xml:space="preserve"> tab of the </w:t>
            </w:r>
            <w:r w:rsidRPr="009753DD">
              <w:rPr>
                <w:b/>
              </w:rPr>
              <w:t>IAMS Address Book</w:t>
            </w:r>
            <w:r>
              <w:t xml:space="preserve"> </w:t>
            </w:r>
            <w:r w:rsidRPr="00F53EE4">
              <w:t xml:space="preserve">for </w:t>
            </w:r>
            <w:r>
              <w:t>that</w:t>
            </w:r>
            <w:r w:rsidRPr="00F53EE4">
              <w:t xml:space="preserve"> user</w:t>
            </w:r>
            <w:r>
              <w:t>.</w:t>
            </w:r>
          </w:p>
        </w:tc>
      </w:tr>
      <w:tr w:rsidR="00753D6D" w14:paraId="0D6354B4" w14:textId="77777777" w:rsidTr="00753D6D">
        <w:trPr>
          <w:cantSplit/>
          <w:trHeight w:val="288"/>
        </w:trPr>
        <w:tc>
          <w:tcPr>
            <w:tcW w:w="3150" w:type="dxa"/>
          </w:tcPr>
          <w:p w14:paraId="61F9E884" w14:textId="77777777" w:rsidR="00753D6D" w:rsidRPr="005A0359" w:rsidRDefault="00753D6D" w:rsidP="00753D6D">
            <w:pPr>
              <w:rPr>
                <w:b/>
                <w:color w:val="FF0000"/>
              </w:rPr>
            </w:pPr>
            <w:r w:rsidRPr="00400FBA">
              <w:rPr>
                <w:b/>
              </w:rPr>
              <w:t>Upload Type</w:t>
            </w:r>
            <w:r>
              <w:rPr>
                <w:b/>
                <w:color w:val="FF0000"/>
              </w:rPr>
              <w:t>*</w:t>
            </w:r>
          </w:p>
        </w:tc>
        <w:tc>
          <w:tcPr>
            <w:tcW w:w="6660" w:type="dxa"/>
            <w:vAlign w:val="center"/>
          </w:tcPr>
          <w:p w14:paraId="4B59E97E" w14:textId="77777777" w:rsidR="00753D6D" w:rsidRDefault="00753D6D" w:rsidP="00753D6D">
            <w:r>
              <w:t xml:space="preserve">Indicates the type of upload performed with this template. </w:t>
            </w:r>
          </w:p>
          <w:p w14:paraId="7C5E72BB" w14:textId="77777777" w:rsidR="004932C3" w:rsidRDefault="00753D6D" w:rsidP="00753D6D">
            <w:pPr>
              <w:rPr>
                <w:ins w:id="5584" w:author="Sayali Dev" w:date="2018-02-19T15:01:00Z"/>
              </w:rPr>
            </w:pPr>
            <w:r w:rsidRPr="007E1326">
              <w:rPr>
                <w:b/>
              </w:rPr>
              <w:t>Note</w:t>
            </w:r>
            <w:r>
              <w:t xml:space="preserve">: </w:t>
            </w:r>
          </w:p>
          <w:p w14:paraId="535F62EF" w14:textId="6DEEC73D" w:rsidR="00753D6D" w:rsidRDefault="00753D6D" w:rsidP="00753D6D">
            <w:r>
              <w:t>“Kit Shipment” is the default and it should not be changed.</w:t>
            </w:r>
          </w:p>
        </w:tc>
      </w:tr>
      <w:tr w:rsidR="00753D6D" w14:paraId="03B74C72" w14:textId="77777777" w:rsidTr="00753D6D">
        <w:trPr>
          <w:cantSplit/>
          <w:trHeight w:val="288"/>
        </w:trPr>
        <w:tc>
          <w:tcPr>
            <w:tcW w:w="3150" w:type="dxa"/>
          </w:tcPr>
          <w:p w14:paraId="36B523C1" w14:textId="77777777" w:rsidR="00753D6D" w:rsidRDefault="00753D6D" w:rsidP="00753D6D">
            <w:pPr>
              <w:rPr>
                <w:b/>
                <w:color w:val="FF0000"/>
              </w:rPr>
            </w:pPr>
            <w:r w:rsidRPr="00400FBA">
              <w:rPr>
                <w:b/>
              </w:rPr>
              <w:t>Shipment Detail Provided</w:t>
            </w:r>
            <w:r>
              <w:rPr>
                <w:b/>
                <w:color w:val="FF0000"/>
              </w:rPr>
              <w:t>*</w:t>
            </w:r>
          </w:p>
        </w:tc>
        <w:tc>
          <w:tcPr>
            <w:tcW w:w="6660" w:type="dxa"/>
            <w:vAlign w:val="center"/>
          </w:tcPr>
          <w:p w14:paraId="5E297CF3" w14:textId="77777777" w:rsidR="00753D6D" w:rsidRDefault="00753D6D" w:rsidP="00753D6D">
            <w:r>
              <w:t>To indicate whether you want to specify shipment data or just use the default values for shipment fields:</w:t>
            </w:r>
          </w:p>
          <w:p w14:paraId="78AB6E4F" w14:textId="77777777" w:rsidR="00753D6D" w:rsidRDefault="00753D6D" w:rsidP="00C9791D">
            <w:pPr>
              <w:numPr>
                <w:ilvl w:val="0"/>
                <w:numId w:val="244"/>
              </w:numPr>
              <w:ind w:left="252" w:hanging="180"/>
            </w:pPr>
            <w:r w:rsidRPr="007B0000">
              <w:t xml:space="preserve">If you want to use only the default values and are not going to input </w:t>
            </w:r>
            <w:r>
              <w:t xml:space="preserve">kit </w:t>
            </w:r>
            <w:r w:rsidRPr="007B0000">
              <w:t>shipment details</w:t>
            </w:r>
            <w:r>
              <w:t xml:space="preserve"> below</w:t>
            </w:r>
            <w:r w:rsidRPr="007B0000">
              <w:t xml:space="preserve">, type </w:t>
            </w:r>
            <w:r w:rsidRPr="00737035">
              <w:rPr>
                <w:b/>
              </w:rPr>
              <w:t>No</w:t>
            </w:r>
            <w:r w:rsidRPr="007B0000">
              <w:t>.</w:t>
            </w:r>
          </w:p>
          <w:p w14:paraId="63B3CC73" w14:textId="77777777" w:rsidR="00753D6D" w:rsidRPr="003F26C0" w:rsidRDefault="00753D6D" w:rsidP="00C9791D">
            <w:pPr>
              <w:numPr>
                <w:ilvl w:val="0"/>
                <w:numId w:val="244"/>
              </w:numPr>
              <w:ind w:left="252" w:hanging="180"/>
            </w:pPr>
            <w:r>
              <w:t xml:space="preserve">If you want to input kit shipment details in any of the shipment fields below, type </w:t>
            </w:r>
            <w:r w:rsidRPr="00737035">
              <w:rPr>
                <w:b/>
              </w:rPr>
              <w:t>Yes</w:t>
            </w:r>
            <w:r>
              <w:t xml:space="preserve">. </w:t>
            </w:r>
          </w:p>
        </w:tc>
      </w:tr>
      <w:tr w:rsidR="00753D6D" w14:paraId="337C1DAD" w14:textId="77777777" w:rsidTr="00753D6D">
        <w:trPr>
          <w:cantSplit/>
          <w:trHeight w:val="288"/>
        </w:trPr>
        <w:tc>
          <w:tcPr>
            <w:tcW w:w="3150" w:type="dxa"/>
          </w:tcPr>
          <w:p w14:paraId="29FC5DC6" w14:textId="77777777" w:rsidR="00753D6D" w:rsidRDefault="00753D6D" w:rsidP="00753D6D">
            <w:pPr>
              <w:rPr>
                <w:b/>
                <w:color w:val="FF0000"/>
              </w:rPr>
            </w:pPr>
            <w:r w:rsidRPr="00400FBA">
              <w:rPr>
                <w:b/>
              </w:rPr>
              <w:lastRenderedPageBreak/>
              <w:t>Shipment Number</w:t>
            </w:r>
            <w:r>
              <w:rPr>
                <w:b/>
                <w:color w:val="FF0000"/>
              </w:rPr>
              <w:t>*</w:t>
            </w:r>
          </w:p>
        </w:tc>
        <w:tc>
          <w:tcPr>
            <w:tcW w:w="6660" w:type="dxa"/>
            <w:vAlign w:val="center"/>
          </w:tcPr>
          <w:p w14:paraId="51A63CC9" w14:textId="77777777" w:rsidR="00753D6D" w:rsidRDefault="00753D6D" w:rsidP="00753D6D">
            <w:r>
              <w:t>To include multiple kit shipments on the same spreadsheet:</w:t>
            </w:r>
          </w:p>
          <w:p w14:paraId="7176CC46" w14:textId="77777777" w:rsidR="00753D6D" w:rsidRDefault="00753D6D" w:rsidP="00C9791D">
            <w:pPr>
              <w:numPr>
                <w:ilvl w:val="0"/>
                <w:numId w:val="257"/>
              </w:numPr>
              <w:ind w:left="432"/>
            </w:pPr>
            <w:r>
              <w:t xml:space="preserve">Type </w:t>
            </w:r>
            <w:r w:rsidRPr="00737035">
              <w:rPr>
                <w:b/>
              </w:rPr>
              <w:t>1</w:t>
            </w:r>
            <w:r>
              <w:t xml:space="preserve"> in this field in front of each row of information for the first shipment. </w:t>
            </w:r>
          </w:p>
          <w:p w14:paraId="758790CA" w14:textId="77777777" w:rsidR="00753D6D" w:rsidRDefault="00753D6D" w:rsidP="00C9791D">
            <w:pPr>
              <w:numPr>
                <w:ilvl w:val="0"/>
                <w:numId w:val="257"/>
              </w:numPr>
              <w:ind w:left="432"/>
            </w:pPr>
            <w:r w:rsidRPr="007B0000">
              <w:t xml:space="preserve">Type </w:t>
            </w:r>
            <w:r w:rsidRPr="00737035">
              <w:rPr>
                <w:b/>
              </w:rPr>
              <w:t>2</w:t>
            </w:r>
            <w:r w:rsidRPr="007B0000">
              <w:t xml:space="preserve"> in this field in front of each </w:t>
            </w:r>
            <w:r>
              <w:t>row of information</w:t>
            </w:r>
            <w:r w:rsidRPr="007B0000">
              <w:t xml:space="preserve"> to </w:t>
            </w:r>
            <w:r>
              <w:t xml:space="preserve">for </w:t>
            </w:r>
            <w:r w:rsidRPr="007B0000">
              <w:t xml:space="preserve"> the </w:t>
            </w:r>
            <w:r>
              <w:t xml:space="preserve">second </w:t>
            </w:r>
            <w:r w:rsidRPr="007B0000">
              <w:t xml:space="preserve">shipment. </w:t>
            </w:r>
          </w:p>
          <w:p w14:paraId="6CCA7CDB" w14:textId="77777777" w:rsidR="00753D6D" w:rsidRPr="007B0000" w:rsidRDefault="00753D6D" w:rsidP="00C9791D">
            <w:pPr>
              <w:numPr>
                <w:ilvl w:val="0"/>
                <w:numId w:val="257"/>
              </w:numPr>
              <w:ind w:left="432"/>
            </w:pPr>
            <w:r>
              <w:t>Repeat as needed.</w:t>
            </w:r>
          </w:p>
          <w:p w14:paraId="2F24D7EB" w14:textId="3B70C6F4" w:rsidR="00753D6D" w:rsidRPr="003F26C0" w:rsidRDefault="00753D6D" w:rsidP="00753D6D">
            <w:pPr>
              <w:ind w:left="72"/>
            </w:pPr>
            <w:r w:rsidRPr="007B0000">
              <w:rPr>
                <w:b/>
              </w:rPr>
              <w:t>Note:</w:t>
            </w:r>
            <w:r>
              <w:t xml:space="preserve"> If multiple kit shipments are included on the same spreadsheet, each separa</w:t>
            </w:r>
            <w:ins w:id="5585" w:author="Sayali Dev" w:date="2018-02-19T15:03:00Z">
              <w:r w:rsidR="00073D82">
                <w:t>t</w:t>
              </w:r>
            </w:ins>
            <w:del w:id="5586" w:author="Sayali Dev" w:date="2018-02-19T15:03:00Z">
              <w:r w:rsidDel="00073D82">
                <w:delText>r</w:delText>
              </w:r>
            </w:del>
            <w:r>
              <w:t>e shipment must have a unique Shipment Number (1, 2, 3 etc. ).</w:t>
            </w:r>
          </w:p>
        </w:tc>
      </w:tr>
      <w:tr w:rsidR="00753D6D" w14:paraId="52D18151" w14:textId="77777777" w:rsidTr="00753D6D">
        <w:trPr>
          <w:cantSplit/>
          <w:trHeight w:val="288"/>
        </w:trPr>
        <w:tc>
          <w:tcPr>
            <w:tcW w:w="3150" w:type="dxa"/>
            <w:vAlign w:val="center"/>
          </w:tcPr>
          <w:p w14:paraId="3B8B3E61" w14:textId="77777777" w:rsidR="00753D6D" w:rsidRPr="007B0000" w:rsidRDefault="00753D6D" w:rsidP="00753D6D">
            <w:pPr>
              <w:rPr>
                <w:b/>
              </w:rPr>
            </w:pPr>
            <w:r w:rsidRPr="007B0000">
              <w:rPr>
                <w:b/>
              </w:rPr>
              <w:t>Shipment Tracking</w:t>
            </w:r>
            <w:r>
              <w:rPr>
                <w:b/>
              </w:rPr>
              <w:br/>
            </w:r>
          </w:p>
        </w:tc>
        <w:tc>
          <w:tcPr>
            <w:tcW w:w="6660" w:type="dxa"/>
          </w:tcPr>
          <w:p w14:paraId="67E4E27B" w14:textId="77777777" w:rsidR="00753D6D" w:rsidRPr="008E7C23" w:rsidRDefault="00753D6D" w:rsidP="00753D6D">
            <w:r>
              <w:t>Type the t</w:t>
            </w:r>
            <w:r w:rsidRPr="008E7C23">
              <w:t>racking number of the shipment.</w:t>
            </w:r>
          </w:p>
        </w:tc>
      </w:tr>
      <w:tr w:rsidR="00753D6D" w14:paraId="51339B8E" w14:textId="77777777" w:rsidTr="00753D6D">
        <w:trPr>
          <w:cantSplit/>
          <w:trHeight w:val="288"/>
        </w:trPr>
        <w:tc>
          <w:tcPr>
            <w:tcW w:w="3150" w:type="dxa"/>
            <w:vAlign w:val="center"/>
          </w:tcPr>
          <w:p w14:paraId="4A5AEB33" w14:textId="77777777" w:rsidR="00753D6D" w:rsidRPr="007B0000" w:rsidRDefault="00753D6D" w:rsidP="00753D6D">
            <w:pPr>
              <w:rPr>
                <w:b/>
              </w:rPr>
            </w:pPr>
            <w:r w:rsidRPr="007B0000">
              <w:rPr>
                <w:b/>
              </w:rPr>
              <w:t>Courier</w:t>
            </w:r>
            <w:r>
              <w:rPr>
                <w:b/>
              </w:rPr>
              <w:br/>
            </w:r>
          </w:p>
        </w:tc>
        <w:tc>
          <w:tcPr>
            <w:tcW w:w="6660" w:type="dxa"/>
          </w:tcPr>
          <w:p w14:paraId="1CFDD726" w14:textId="77777777" w:rsidR="00753D6D" w:rsidRPr="008E7C23" w:rsidRDefault="00753D6D" w:rsidP="00753D6D">
            <w:r w:rsidRPr="00800898">
              <w:t>Type</w:t>
            </w:r>
            <w:r>
              <w:t xml:space="preserve"> the c</w:t>
            </w:r>
            <w:r w:rsidRPr="008E7C23">
              <w:t>ourier used for the shipment.</w:t>
            </w:r>
          </w:p>
        </w:tc>
      </w:tr>
      <w:tr w:rsidR="00753D6D" w14:paraId="4695B9AE" w14:textId="77777777" w:rsidTr="00753D6D">
        <w:trPr>
          <w:cantSplit/>
          <w:trHeight w:val="288"/>
        </w:trPr>
        <w:tc>
          <w:tcPr>
            <w:tcW w:w="3150" w:type="dxa"/>
            <w:vAlign w:val="center"/>
          </w:tcPr>
          <w:p w14:paraId="43E36CC1" w14:textId="77777777" w:rsidR="00753D6D" w:rsidRPr="007B0000" w:rsidRDefault="00753D6D" w:rsidP="00753D6D">
            <w:pPr>
              <w:rPr>
                <w:b/>
              </w:rPr>
            </w:pPr>
            <w:r>
              <w:rPr>
                <w:b/>
              </w:rPr>
              <w:t>Shipment Date</w:t>
            </w:r>
            <w:r>
              <w:rPr>
                <w:b/>
              </w:rPr>
              <w:br/>
            </w:r>
          </w:p>
        </w:tc>
        <w:tc>
          <w:tcPr>
            <w:tcW w:w="6660" w:type="dxa"/>
          </w:tcPr>
          <w:p w14:paraId="06CFFD9C" w14:textId="77777777" w:rsidR="00753D6D" w:rsidRDefault="00753D6D" w:rsidP="00753D6D">
            <w:r w:rsidRPr="00800898">
              <w:t>Type</w:t>
            </w:r>
            <w:r>
              <w:t xml:space="preserve"> the </w:t>
            </w:r>
            <w:r w:rsidRPr="008E7C23">
              <w:t>date</w:t>
            </w:r>
            <w:r>
              <w:t xml:space="preserve"> the kits were shipped to the collection site</w:t>
            </w:r>
            <w:r w:rsidRPr="008E7C23">
              <w:t>.</w:t>
            </w:r>
            <w:r w:rsidRPr="0092086E">
              <w:rPr>
                <w:b/>
              </w:rPr>
              <w:t xml:space="preserve"> </w:t>
            </w:r>
            <w:r>
              <w:rPr>
                <w:b/>
              </w:rPr>
              <w:br/>
            </w:r>
            <w:r w:rsidRPr="0092086E">
              <w:rPr>
                <w:b/>
              </w:rPr>
              <w:t>Note:</w:t>
            </w:r>
            <w:r w:rsidRPr="0092086E">
              <w:t xml:space="preserve"> </w:t>
            </w:r>
          </w:p>
          <w:p w14:paraId="744106CF" w14:textId="77777777" w:rsidR="00753D6D" w:rsidRDefault="00753D6D" w:rsidP="00C9791D">
            <w:pPr>
              <w:numPr>
                <w:ilvl w:val="0"/>
                <w:numId w:val="262"/>
              </w:numPr>
              <w:ind w:left="792"/>
            </w:pPr>
            <w:r>
              <w:t>Valid format is mm/dd/yyyy.</w:t>
            </w:r>
          </w:p>
          <w:p w14:paraId="7DAF3BCA" w14:textId="77777777" w:rsidR="00753D6D" w:rsidRPr="008E7C23" w:rsidRDefault="00753D6D" w:rsidP="00C9791D">
            <w:pPr>
              <w:numPr>
                <w:ilvl w:val="0"/>
                <w:numId w:val="262"/>
              </w:numPr>
              <w:ind w:left="792"/>
            </w:pPr>
            <w:r>
              <w:t>The default value is the current date.</w:t>
            </w:r>
          </w:p>
        </w:tc>
      </w:tr>
      <w:tr w:rsidR="00753D6D" w14:paraId="18DDBCAA" w14:textId="77777777" w:rsidTr="00753D6D">
        <w:trPr>
          <w:cantSplit/>
          <w:trHeight w:val="288"/>
        </w:trPr>
        <w:tc>
          <w:tcPr>
            <w:tcW w:w="3150" w:type="dxa"/>
            <w:vAlign w:val="center"/>
          </w:tcPr>
          <w:p w14:paraId="79012771" w14:textId="77777777" w:rsidR="00753D6D" w:rsidRDefault="00753D6D" w:rsidP="00753D6D">
            <w:pPr>
              <w:rPr>
                <w:b/>
              </w:rPr>
            </w:pPr>
            <w:r>
              <w:rPr>
                <w:b/>
              </w:rPr>
              <w:t>Receive Date</w:t>
            </w:r>
            <w:r>
              <w:rPr>
                <w:b/>
              </w:rPr>
              <w:br/>
            </w:r>
          </w:p>
        </w:tc>
        <w:tc>
          <w:tcPr>
            <w:tcW w:w="6660" w:type="dxa"/>
          </w:tcPr>
          <w:p w14:paraId="3C531515" w14:textId="77777777" w:rsidR="00753D6D" w:rsidRDefault="00753D6D" w:rsidP="00753D6D">
            <w:r w:rsidRPr="00800898">
              <w:t>Type</w:t>
            </w:r>
            <w:r>
              <w:t xml:space="preserve"> the date the shipment was</w:t>
            </w:r>
            <w:r w:rsidRPr="008E7C23">
              <w:t xml:space="preserve"> received </w:t>
            </w:r>
            <w:r>
              <w:t>by the collection site</w:t>
            </w:r>
            <w:r w:rsidRPr="008E7C23">
              <w:t>.</w:t>
            </w:r>
            <w:r>
              <w:t xml:space="preserve"> </w:t>
            </w:r>
            <w:r w:rsidRPr="0092086E">
              <w:rPr>
                <w:b/>
              </w:rPr>
              <w:t>Note:</w:t>
            </w:r>
            <w:r>
              <w:t xml:space="preserve"> </w:t>
            </w:r>
          </w:p>
          <w:p w14:paraId="5A5CAA5B" w14:textId="77777777" w:rsidR="00753D6D" w:rsidRDefault="00753D6D" w:rsidP="00C9791D">
            <w:pPr>
              <w:numPr>
                <w:ilvl w:val="0"/>
                <w:numId w:val="262"/>
              </w:numPr>
              <w:ind w:left="792"/>
            </w:pPr>
            <w:r>
              <w:t>Valid format is mm/dd/yyyy.</w:t>
            </w:r>
          </w:p>
          <w:p w14:paraId="30005C32" w14:textId="77777777" w:rsidR="00753D6D" w:rsidRDefault="00753D6D" w:rsidP="00C9791D">
            <w:pPr>
              <w:numPr>
                <w:ilvl w:val="0"/>
                <w:numId w:val="262"/>
              </w:numPr>
              <w:ind w:left="792"/>
            </w:pPr>
            <w:r>
              <w:t>The default value is the current date.</w:t>
            </w:r>
          </w:p>
        </w:tc>
      </w:tr>
      <w:tr w:rsidR="00753D6D" w14:paraId="693F23BF" w14:textId="77777777" w:rsidTr="00753D6D">
        <w:trPr>
          <w:cantSplit/>
          <w:trHeight w:val="288"/>
        </w:trPr>
        <w:tc>
          <w:tcPr>
            <w:tcW w:w="3150" w:type="dxa"/>
          </w:tcPr>
          <w:p w14:paraId="0D9B78B6" w14:textId="77777777" w:rsidR="00753D6D" w:rsidRPr="00400FBA" w:rsidRDefault="00753D6D" w:rsidP="00753D6D">
            <w:pPr>
              <w:rPr>
                <w:b/>
              </w:rPr>
            </w:pPr>
            <w:r>
              <w:rPr>
                <w:b/>
              </w:rPr>
              <w:t>Kit Identifier</w:t>
            </w:r>
            <w:r w:rsidRPr="00C165AF">
              <w:rPr>
                <w:b/>
                <w:color w:val="FF0000"/>
              </w:rPr>
              <w:t>*</w:t>
            </w:r>
          </w:p>
        </w:tc>
        <w:tc>
          <w:tcPr>
            <w:tcW w:w="6660" w:type="dxa"/>
            <w:vAlign w:val="center"/>
          </w:tcPr>
          <w:p w14:paraId="267CD391" w14:textId="77777777" w:rsidR="00153B01" w:rsidRDefault="00753D6D" w:rsidP="00753D6D">
            <w:pPr>
              <w:rPr>
                <w:ins w:id="5587" w:author="Sayali Dev" w:date="2018-02-19T15:03:00Z"/>
              </w:rPr>
            </w:pPr>
            <w:r>
              <w:t>Type the identifier of the kit being shipped.</w:t>
            </w:r>
            <w:r>
              <w:br/>
            </w:r>
            <w:r w:rsidRPr="00710BBE">
              <w:rPr>
                <w:b/>
              </w:rPr>
              <w:t>Note:</w:t>
            </w:r>
            <w:r w:rsidRPr="00710BBE">
              <w:t xml:space="preserve"> </w:t>
            </w:r>
          </w:p>
          <w:p w14:paraId="2072A560" w14:textId="712C0107" w:rsidR="00753D6D" w:rsidRPr="002B6465" w:rsidRDefault="00753D6D" w:rsidP="00753D6D">
            <w:r w:rsidRPr="00710BBE">
              <w:t>Identifier must be a</w:t>
            </w:r>
            <w:r>
              <w:t xml:space="preserve"> valid</w:t>
            </w:r>
            <w:r w:rsidRPr="00710BBE">
              <w:t xml:space="preserve"> existing kit identifier</w:t>
            </w:r>
            <w:ins w:id="5588" w:author="Sayali Dev" w:date="2018-02-19T15:04:00Z">
              <w:r w:rsidR="00153B01">
                <w:t xml:space="preserve"> with Kit Status as </w:t>
              </w:r>
              <w:r w:rsidR="00153B01" w:rsidRPr="00153B01">
                <w:rPr>
                  <w:b/>
                  <w:rPrChange w:id="5589" w:author="Sayali Dev" w:date="2018-02-19T15:04:00Z">
                    <w:rPr/>
                  </w:rPrChange>
                </w:rPr>
                <w:t>In Stock</w:t>
              </w:r>
              <w:r w:rsidR="00153B01">
                <w:t xml:space="preserve"> </w:t>
              </w:r>
            </w:ins>
            <w:del w:id="5590" w:author="Sayali Dev" w:date="2018-02-19T15:04:00Z">
              <w:r w:rsidRPr="00710BBE" w:rsidDel="00153B01">
                <w:delText xml:space="preserve">, </w:delText>
              </w:r>
            </w:del>
            <w:r w:rsidRPr="00710BBE">
              <w:t xml:space="preserve">or </w:t>
            </w:r>
            <w:commentRangeStart w:id="5591"/>
            <w:r w:rsidRPr="00710BBE">
              <w:t>a new identifier being assigned via the Kit Creation tab of this upload.</w:t>
            </w:r>
            <w:commentRangeEnd w:id="5591"/>
            <w:r w:rsidR="00153B01">
              <w:rPr>
                <w:rStyle w:val="CommentReference"/>
              </w:rPr>
              <w:commentReference w:id="5591"/>
            </w:r>
          </w:p>
        </w:tc>
      </w:tr>
      <w:tr w:rsidR="00753D6D" w14:paraId="4B4F6D35" w14:textId="77777777" w:rsidTr="00753D6D">
        <w:trPr>
          <w:cantSplit/>
          <w:trHeight w:val="288"/>
        </w:trPr>
        <w:tc>
          <w:tcPr>
            <w:tcW w:w="3150" w:type="dxa"/>
          </w:tcPr>
          <w:p w14:paraId="364B485B" w14:textId="77777777" w:rsidR="00753D6D" w:rsidRPr="005A0359" w:rsidRDefault="00753D6D" w:rsidP="00753D6D">
            <w:pPr>
              <w:rPr>
                <w:b/>
                <w:color w:val="FF0000"/>
              </w:rPr>
            </w:pPr>
            <w:r w:rsidRPr="00400FBA">
              <w:rPr>
                <w:b/>
              </w:rPr>
              <w:t>Source Site Name</w:t>
            </w:r>
            <w:r>
              <w:rPr>
                <w:b/>
                <w:color w:val="FF0000"/>
              </w:rPr>
              <w:t>*</w:t>
            </w:r>
          </w:p>
        </w:tc>
        <w:tc>
          <w:tcPr>
            <w:tcW w:w="6660" w:type="dxa"/>
            <w:vAlign w:val="center"/>
          </w:tcPr>
          <w:p w14:paraId="0ADE1275" w14:textId="77777777" w:rsidR="00153B01" w:rsidRDefault="00753D6D" w:rsidP="00753D6D">
            <w:pPr>
              <w:rPr>
                <w:ins w:id="5592" w:author="Sayali Dev" w:date="2018-02-19T15:05:00Z"/>
              </w:rPr>
            </w:pPr>
            <w:r w:rsidRPr="002B6465">
              <w:t>Type the name of the sending location for</w:t>
            </w:r>
            <w:r>
              <w:t xml:space="preserve"> </w:t>
            </w:r>
            <w:r w:rsidRPr="002B6465">
              <w:t>the specified kit.</w:t>
            </w:r>
            <w:r>
              <w:t xml:space="preserve"> </w:t>
            </w:r>
            <w:r>
              <w:br/>
            </w:r>
            <w:r w:rsidRPr="00D856F2">
              <w:rPr>
                <w:b/>
              </w:rPr>
              <w:t>Note:</w:t>
            </w:r>
            <w:r>
              <w:t xml:space="preserve"> </w:t>
            </w:r>
          </w:p>
          <w:p w14:paraId="2D4DBAF4" w14:textId="77777777" w:rsidR="00153B01" w:rsidRDefault="00753D6D" w:rsidP="00753D6D">
            <w:pPr>
              <w:rPr>
                <w:ins w:id="5593" w:author="Sayali Dev" w:date="2018-02-19T15:05:00Z"/>
              </w:rPr>
            </w:pPr>
            <w:r w:rsidRPr="00D94FF2">
              <w:t xml:space="preserve">Site must be active in </w:t>
            </w:r>
            <w:r w:rsidRPr="00D94FF2">
              <w:rPr>
                <w:b/>
              </w:rPr>
              <w:t>IAMS Address Book</w:t>
            </w:r>
          </w:p>
          <w:p w14:paraId="0123891A" w14:textId="784C971A" w:rsidR="00753D6D" w:rsidRDefault="00753D6D" w:rsidP="00753D6D">
            <w:del w:id="5594" w:author="Sayali Dev" w:date="2018-02-19T15:05:00Z">
              <w:r w:rsidRPr="00D94FF2" w:rsidDel="00153B01">
                <w:delText xml:space="preserve"> and </w:delText>
              </w:r>
            </w:del>
            <w:r w:rsidRPr="00D94FF2">
              <w:t xml:space="preserve">Collection must be published with this site assigned in </w:t>
            </w:r>
            <w:r w:rsidRPr="00D94FF2">
              <w:rPr>
                <w:b/>
              </w:rPr>
              <w:t>RPMS</w:t>
            </w:r>
            <w:r w:rsidRPr="00D94FF2">
              <w:t>.</w:t>
            </w:r>
          </w:p>
        </w:tc>
      </w:tr>
      <w:tr w:rsidR="00753D6D" w14:paraId="6C2626C9" w14:textId="77777777" w:rsidTr="00753D6D">
        <w:trPr>
          <w:cantSplit/>
          <w:trHeight w:val="288"/>
        </w:trPr>
        <w:tc>
          <w:tcPr>
            <w:tcW w:w="3150" w:type="dxa"/>
            <w:tcBorders>
              <w:top w:val="single" w:sz="4" w:space="0" w:color="000000"/>
              <w:left w:val="single" w:sz="4" w:space="0" w:color="000000"/>
              <w:bottom w:val="single" w:sz="4" w:space="0" w:color="000000"/>
              <w:right w:val="single" w:sz="4" w:space="0" w:color="000000"/>
            </w:tcBorders>
          </w:tcPr>
          <w:p w14:paraId="411D5E06" w14:textId="77777777" w:rsidR="00753D6D" w:rsidRPr="00C165AF" w:rsidRDefault="00753D6D" w:rsidP="00753D6D">
            <w:pPr>
              <w:rPr>
                <w:b/>
              </w:rPr>
            </w:pPr>
            <w:r w:rsidRPr="00400FBA">
              <w:rPr>
                <w:b/>
              </w:rPr>
              <w:t>Source Site Username</w:t>
            </w:r>
            <w:r w:rsidRPr="00C165AF">
              <w:rPr>
                <w:b/>
                <w:color w:val="FF0000"/>
              </w:rPr>
              <w:t>*</w:t>
            </w:r>
          </w:p>
        </w:tc>
        <w:tc>
          <w:tcPr>
            <w:tcW w:w="6660" w:type="dxa"/>
            <w:tcBorders>
              <w:top w:val="single" w:sz="4" w:space="0" w:color="000000"/>
              <w:left w:val="single" w:sz="4" w:space="0" w:color="000000"/>
              <w:bottom w:val="single" w:sz="4" w:space="0" w:color="000000"/>
              <w:right w:val="single" w:sz="4" w:space="0" w:color="000000"/>
            </w:tcBorders>
            <w:vAlign w:val="center"/>
          </w:tcPr>
          <w:p w14:paraId="646C5A89" w14:textId="77777777" w:rsidR="007A2D5A" w:rsidRDefault="00753D6D" w:rsidP="00753D6D">
            <w:pPr>
              <w:rPr>
                <w:ins w:id="5595" w:author="Sayali Dev" w:date="2018-02-19T15:05:00Z"/>
              </w:rPr>
            </w:pPr>
            <w:r>
              <w:t xml:space="preserve">Type a valid Biobank </w:t>
            </w:r>
            <w:ins w:id="5596" w:author="Sayali Dev" w:date="2018-02-19T15:05:00Z">
              <w:r w:rsidR="00153B01">
                <w:t>U</w:t>
              </w:r>
            </w:ins>
            <w:del w:id="5597" w:author="Sayali Dev" w:date="2018-02-19T15:05:00Z">
              <w:r w:rsidDel="00153B01">
                <w:delText>u</w:delText>
              </w:r>
            </w:del>
            <w:r>
              <w:t xml:space="preserve">ser login </w:t>
            </w:r>
            <w:ins w:id="5598" w:author="Sayali Dev" w:date="2018-02-19T15:05:00Z">
              <w:r w:rsidR="00153B01">
                <w:t>username</w:t>
              </w:r>
            </w:ins>
            <w:del w:id="5599" w:author="Sayali Dev" w:date="2018-02-19T15:05:00Z">
              <w:r w:rsidDel="00153B01">
                <w:delText>ID.</w:delText>
              </w:r>
            </w:del>
            <w:r w:rsidRPr="00C165AF">
              <w:t xml:space="preserve"> </w:t>
            </w:r>
            <w:r w:rsidRPr="00C165AF">
              <w:br/>
            </w:r>
            <w:r w:rsidRPr="00F411FD">
              <w:rPr>
                <w:b/>
              </w:rPr>
              <w:t>Note</w:t>
            </w:r>
            <w:r w:rsidRPr="00C165AF">
              <w:t>:</w:t>
            </w:r>
            <w:r>
              <w:t xml:space="preserve"> </w:t>
            </w:r>
          </w:p>
          <w:p w14:paraId="1EACF455" w14:textId="7A7F3B61" w:rsidR="00753D6D" w:rsidRDefault="00753D6D" w:rsidP="00753D6D">
            <w:r>
              <w:t xml:space="preserve">User must be active in </w:t>
            </w:r>
            <w:r w:rsidRPr="00C165AF">
              <w:t>IAMS Address Book</w:t>
            </w:r>
            <w:r>
              <w:t xml:space="preserve"> a</w:t>
            </w:r>
            <w:ins w:id="5600" w:author="Sayali Dev" w:date="2018-02-19T15:05:00Z">
              <w:r w:rsidR="007A2D5A">
                <w:t xml:space="preserve">nd </w:t>
              </w:r>
            </w:ins>
            <w:del w:id="5601" w:author="Sayali Dev" w:date="2018-02-19T15:05:00Z">
              <w:r w:rsidDel="007A2D5A">
                <w:delText xml:space="preserve">nd </w:delText>
              </w:r>
            </w:del>
            <w:r>
              <w:t xml:space="preserve">assigned to a published collection in </w:t>
            </w:r>
            <w:r w:rsidRPr="00C165AF">
              <w:t>RPMS</w:t>
            </w:r>
            <w:r>
              <w:t>.</w:t>
            </w:r>
          </w:p>
        </w:tc>
      </w:tr>
      <w:tr w:rsidR="00753D6D" w14:paraId="6928CB41" w14:textId="77777777" w:rsidTr="00753D6D">
        <w:trPr>
          <w:cantSplit/>
          <w:trHeight w:val="288"/>
        </w:trPr>
        <w:tc>
          <w:tcPr>
            <w:tcW w:w="3150" w:type="dxa"/>
          </w:tcPr>
          <w:p w14:paraId="0EAAD8EB" w14:textId="77777777" w:rsidR="00753D6D" w:rsidRPr="005A0359" w:rsidRDefault="00753D6D" w:rsidP="00753D6D">
            <w:pPr>
              <w:rPr>
                <w:b/>
                <w:color w:val="FF0000"/>
              </w:rPr>
            </w:pPr>
            <w:r w:rsidRPr="00400FBA">
              <w:rPr>
                <w:b/>
              </w:rPr>
              <w:t>Destination Site Name</w:t>
            </w:r>
            <w:r>
              <w:rPr>
                <w:b/>
                <w:color w:val="FF0000"/>
              </w:rPr>
              <w:t>*</w:t>
            </w:r>
          </w:p>
        </w:tc>
        <w:tc>
          <w:tcPr>
            <w:tcW w:w="6660" w:type="dxa"/>
            <w:vAlign w:val="center"/>
          </w:tcPr>
          <w:p w14:paraId="604088DE" w14:textId="77777777" w:rsidR="00E6546B" w:rsidRDefault="00753D6D" w:rsidP="00753D6D">
            <w:pPr>
              <w:rPr>
                <w:ins w:id="5602" w:author="Sayali Dev" w:date="2018-02-19T15:06:00Z"/>
              </w:rPr>
            </w:pPr>
            <w:r>
              <w:t>Type the n</w:t>
            </w:r>
            <w:r w:rsidRPr="002B6465">
              <w:t xml:space="preserve">ame of the </w:t>
            </w:r>
            <w:r>
              <w:t>receiv</w:t>
            </w:r>
            <w:r w:rsidRPr="002B6465">
              <w:t>ing location for the specified kit.</w:t>
            </w:r>
            <w:r>
              <w:br/>
            </w:r>
            <w:r w:rsidRPr="00D856F2">
              <w:rPr>
                <w:b/>
              </w:rPr>
              <w:t>Note:</w:t>
            </w:r>
            <w:r>
              <w:t xml:space="preserve"> </w:t>
            </w:r>
          </w:p>
          <w:p w14:paraId="726D4FD9" w14:textId="7241C572" w:rsidR="00E6546B" w:rsidRDefault="00753D6D" w:rsidP="00753D6D">
            <w:pPr>
              <w:rPr>
                <w:ins w:id="5603" w:author="Sayali Dev" w:date="2018-02-19T15:06:00Z"/>
              </w:rPr>
            </w:pPr>
            <w:r w:rsidRPr="00D94FF2">
              <w:t xml:space="preserve">Site must be active in </w:t>
            </w:r>
            <w:r w:rsidRPr="00D94FF2">
              <w:rPr>
                <w:b/>
              </w:rPr>
              <w:t>IAMS Address Book</w:t>
            </w:r>
            <w:del w:id="5604" w:author="Sayali Dev" w:date="2018-02-19T15:06:00Z">
              <w:r w:rsidRPr="00D94FF2" w:rsidDel="00E6546B">
                <w:delText xml:space="preserve"> and</w:delText>
              </w:r>
            </w:del>
            <w:r w:rsidRPr="00D94FF2">
              <w:t xml:space="preserve"> </w:t>
            </w:r>
          </w:p>
          <w:p w14:paraId="4B50786D" w14:textId="51DBA59D" w:rsidR="00753D6D" w:rsidRDefault="00753D6D" w:rsidP="00753D6D">
            <w:r w:rsidRPr="00D94FF2">
              <w:t xml:space="preserve">Collection must be published with this site assigned in </w:t>
            </w:r>
            <w:r w:rsidRPr="00D94FF2">
              <w:rPr>
                <w:b/>
              </w:rPr>
              <w:t>RPMS</w:t>
            </w:r>
            <w:r w:rsidRPr="00D94FF2">
              <w:t>.</w:t>
            </w:r>
          </w:p>
        </w:tc>
      </w:tr>
      <w:tr w:rsidR="00753D6D" w14:paraId="094C9B22" w14:textId="77777777" w:rsidTr="00753D6D">
        <w:trPr>
          <w:cantSplit/>
          <w:trHeight w:val="288"/>
        </w:trPr>
        <w:tc>
          <w:tcPr>
            <w:tcW w:w="3150" w:type="dxa"/>
            <w:tcBorders>
              <w:bottom w:val="single" w:sz="4" w:space="0" w:color="000000"/>
            </w:tcBorders>
          </w:tcPr>
          <w:p w14:paraId="5D0A7EC3" w14:textId="77777777" w:rsidR="00753D6D" w:rsidRPr="005A0359" w:rsidRDefault="00753D6D" w:rsidP="00753D6D">
            <w:pPr>
              <w:rPr>
                <w:b/>
                <w:color w:val="FF0000"/>
              </w:rPr>
            </w:pPr>
            <w:r w:rsidRPr="00400FBA">
              <w:rPr>
                <w:b/>
              </w:rPr>
              <w:t>Destination Site Username</w:t>
            </w:r>
            <w:r>
              <w:rPr>
                <w:b/>
                <w:color w:val="FF0000"/>
              </w:rPr>
              <w:t>*</w:t>
            </w:r>
          </w:p>
        </w:tc>
        <w:tc>
          <w:tcPr>
            <w:tcW w:w="6660" w:type="dxa"/>
            <w:tcBorders>
              <w:bottom w:val="single" w:sz="4" w:space="0" w:color="000000"/>
            </w:tcBorders>
            <w:vAlign w:val="center"/>
          </w:tcPr>
          <w:p w14:paraId="793DC321" w14:textId="5D233E86" w:rsidR="00E6546B" w:rsidRDefault="00753D6D" w:rsidP="00753D6D">
            <w:pPr>
              <w:rPr>
                <w:ins w:id="5605" w:author="Sayali Dev" w:date="2018-02-19T15:06:00Z"/>
              </w:rPr>
            </w:pPr>
            <w:r>
              <w:t>Type a valid</w:t>
            </w:r>
            <w:del w:id="5606" w:author="Sayali Dev" w:date="2018-02-19T15:06:00Z">
              <w:r w:rsidDel="008463F0">
                <w:delText xml:space="preserve"> Biobank</w:delText>
              </w:r>
            </w:del>
            <w:r>
              <w:t xml:space="preserve"> user login </w:t>
            </w:r>
            <w:ins w:id="5607" w:author="Sayali Dev" w:date="2018-02-19T15:06:00Z">
              <w:r w:rsidR="00E6546B">
                <w:t>username</w:t>
              </w:r>
            </w:ins>
            <w:del w:id="5608" w:author="Sayali Dev" w:date="2018-02-19T15:06:00Z">
              <w:r w:rsidDel="00E6546B">
                <w:delText>ID</w:delText>
              </w:r>
            </w:del>
            <w:ins w:id="5609" w:author="Sayali Dev" w:date="2018-02-19T15:07:00Z">
              <w:r w:rsidR="008463F0">
                <w:rPr>
                  <w:b/>
                </w:rPr>
                <w:t xml:space="preserve"> </w:t>
              </w:r>
              <w:r w:rsidR="008463F0" w:rsidRPr="008463F0">
                <w:rPr>
                  <w:rPrChange w:id="5610" w:author="Sayali Dev" w:date="2018-02-19T15:08:00Z">
                    <w:rPr>
                      <w:b/>
                    </w:rPr>
                  </w:rPrChange>
                </w:rPr>
                <w:t>at the receiving location</w:t>
              </w:r>
            </w:ins>
            <w:ins w:id="5611" w:author="Sayali Dev" w:date="2018-02-19T15:08:00Z">
              <w:r w:rsidR="008463F0">
                <w:t>.</w:t>
              </w:r>
            </w:ins>
            <w:del w:id="5612" w:author="Sayali Dev" w:date="2018-02-19T15:07:00Z">
              <w:r w:rsidDel="008463F0">
                <w:delText>.</w:delText>
              </w:r>
              <w:r w:rsidRPr="00D856F2" w:rsidDel="008463F0">
                <w:rPr>
                  <w:b/>
                </w:rPr>
                <w:delText xml:space="preserve"> </w:delText>
              </w:r>
            </w:del>
            <w:r>
              <w:rPr>
                <w:b/>
              </w:rPr>
              <w:br/>
            </w:r>
            <w:r w:rsidRPr="00D856F2">
              <w:rPr>
                <w:b/>
              </w:rPr>
              <w:t>Note:</w:t>
            </w:r>
            <w:r>
              <w:t xml:space="preserve"> </w:t>
            </w:r>
          </w:p>
          <w:p w14:paraId="76ADEC3B" w14:textId="5DF77484" w:rsidR="00753D6D" w:rsidRDefault="00753D6D" w:rsidP="00753D6D">
            <w:r>
              <w:t xml:space="preserve">User must be active in </w:t>
            </w:r>
            <w:r w:rsidRPr="00D856F2">
              <w:rPr>
                <w:b/>
              </w:rPr>
              <w:t>IAMS Address Book</w:t>
            </w:r>
            <w:r>
              <w:t xml:space="preserve"> and assigned to a published collection in </w:t>
            </w:r>
            <w:r w:rsidRPr="00D856F2">
              <w:rPr>
                <w:b/>
              </w:rPr>
              <w:t>RPMS</w:t>
            </w:r>
            <w:r>
              <w:t>.</w:t>
            </w:r>
          </w:p>
        </w:tc>
      </w:tr>
      <w:tr w:rsidR="00753D6D" w14:paraId="15150BCB" w14:textId="77777777" w:rsidTr="00753D6D">
        <w:trPr>
          <w:cantSplit/>
          <w:trHeight w:val="288"/>
        </w:trPr>
        <w:tc>
          <w:tcPr>
            <w:tcW w:w="9810" w:type="dxa"/>
            <w:gridSpan w:val="2"/>
            <w:tcBorders>
              <w:top w:val="single" w:sz="4" w:space="0" w:color="000000"/>
              <w:left w:val="single" w:sz="4" w:space="0" w:color="000000"/>
              <w:bottom w:val="single" w:sz="4" w:space="0" w:color="000000"/>
              <w:right w:val="single" w:sz="4" w:space="0" w:color="000000"/>
            </w:tcBorders>
            <w:shd w:val="clear" w:color="auto" w:fill="BFBFBF"/>
          </w:tcPr>
          <w:p w14:paraId="5AE81907" w14:textId="77777777" w:rsidR="00753D6D" w:rsidRDefault="00753D6D" w:rsidP="00753D6D">
            <w:r>
              <w:rPr>
                <w:b/>
              </w:rPr>
              <w:t>Kit Creation Tab</w:t>
            </w:r>
          </w:p>
        </w:tc>
      </w:tr>
      <w:tr w:rsidR="00753D6D" w14:paraId="400950EC" w14:textId="77777777" w:rsidTr="00753D6D">
        <w:trPr>
          <w:cantSplit/>
          <w:trHeight w:val="288"/>
        </w:trPr>
        <w:tc>
          <w:tcPr>
            <w:tcW w:w="3150" w:type="dxa"/>
            <w:tcBorders>
              <w:top w:val="single" w:sz="4" w:space="0" w:color="000000"/>
              <w:left w:val="single" w:sz="4" w:space="0" w:color="000000"/>
              <w:bottom w:val="single" w:sz="4" w:space="0" w:color="000000"/>
              <w:right w:val="single" w:sz="4" w:space="0" w:color="000000"/>
            </w:tcBorders>
            <w:shd w:val="clear" w:color="auto" w:fill="auto"/>
          </w:tcPr>
          <w:p w14:paraId="637233F3" w14:textId="77777777" w:rsidR="00753D6D" w:rsidRPr="00BE7BC3" w:rsidRDefault="00753D6D" w:rsidP="00753D6D">
            <w:pPr>
              <w:rPr>
                <w:b/>
              </w:rPr>
            </w:pPr>
            <w:r w:rsidRPr="00400FBA">
              <w:rPr>
                <w:b/>
              </w:rPr>
              <w:t>Language</w:t>
            </w:r>
            <w:r w:rsidRPr="00F41A2F">
              <w:rPr>
                <w:b/>
                <w:color w:val="FF0000"/>
              </w:rPr>
              <w:t>*</w:t>
            </w:r>
          </w:p>
        </w:tc>
        <w:tc>
          <w:tcPr>
            <w:tcW w:w="66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3FDCE0" w14:textId="77777777" w:rsidR="00753D6D" w:rsidRDefault="00753D6D" w:rsidP="00753D6D">
            <w:r>
              <w:t>Type “en” to indicate the preferred language is English.</w:t>
            </w:r>
            <w:r>
              <w:br/>
            </w:r>
            <w:r w:rsidRPr="00F41A2F">
              <w:rPr>
                <w:b/>
              </w:rPr>
              <w:t>Note</w:t>
            </w:r>
            <w:r w:rsidRPr="00BE7BC3">
              <w:t>:</w:t>
            </w:r>
            <w:r>
              <w:t xml:space="preserve"> Language is based on the option shown on the </w:t>
            </w:r>
            <w:r w:rsidRPr="00BE7BC3">
              <w:t>Communication</w:t>
            </w:r>
            <w:r>
              <w:t xml:space="preserve"> tab of the </w:t>
            </w:r>
            <w:r w:rsidRPr="00BE7BC3">
              <w:t>IAMS Address Book</w:t>
            </w:r>
            <w:r>
              <w:t xml:space="preserve"> </w:t>
            </w:r>
            <w:r w:rsidRPr="00F53EE4">
              <w:t>for the Biobank user you type in the Desitination Site User field below</w:t>
            </w:r>
            <w:r>
              <w:t>.</w:t>
            </w:r>
          </w:p>
        </w:tc>
      </w:tr>
      <w:tr w:rsidR="00753D6D" w14:paraId="27A4F89B" w14:textId="77777777" w:rsidTr="00753D6D">
        <w:trPr>
          <w:cantSplit/>
          <w:trHeight w:val="288"/>
        </w:trPr>
        <w:tc>
          <w:tcPr>
            <w:tcW w:w="3150" w:type="dxa"/>
            <w:tcBorders>
              <w:top w:val="single" w:sz="4" w:space="0" w:color="000000"/>
              <w:left w:val="single" w:sz="4" w:space="0" w:color="000000"/>
              <w:bottom w:val="single" w:sz="4" w:space="0" w:color="000000"/>
              <w:right w:val="single" w:sz="4" w:space="0" w:color="000000"/>
            </w:tcBorders>
            <w:shd w:val="clear" w:color="auto" w:fill="auto"/>
          </w:tcPr>
          <w:p w14:paraId="40723584" w14:textId="77777777" w:rsidR="00753D6D" w:rsidRPr="00BE7BC3" w:rsidRDefault="00753D6D" w:rsidP="00753D6D">
            <w:pPr>
              <w:rPr>
                <w:b/>
              </w:rPr>
            </w:pPr>
            <w:r w:rsidRPr="00400FBA">
              <w:rPr>
                <w:b/>
              </w:rPr>
              <w:lastRenderedPageBreak/>
              <w:t>Locale</w:t>
            </w:r>
            <w:r w:rsidRPr="000671DE">
              <w:rPr>
                <w:b/>
                <w:color w:val="FF0000"/>
              </w:rPr>
              <w:t>*</w:t>
            </w:r>
          </w:p>
        </w:tc>
        <w:tc>
          <w:tcPr>
            <w:tcW w:w="66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7BE33D" w14:textId="77777777" w:rsidR="00753D6D" w:rsidRDefault="00753D6D" w:rsidP="00753D6D">
            <w:r>
              <w:t xml:space="preserve">Type “GB” or “US” to indicate the country locale for the user </w:t>
            </w:r>
            <w:r w:rsidRPr="00A649FD">
              <w:t>you type in the Desitination Site User field below</w:t>
            </w:r>
            <w:r>
              <w:t xml:space="preserve">. </w:t>
            </w:r>
          </w:p>
          <w:p w14:paraId="43C996A4" w14:textId="77777777" w:rsidR="00753D6D" w:rsidRDefault="00753D6D" w:rsidP="00753D6D">
            <w:r w:rsidRPr="000671DE">
              <w:rPr>
                <w:b/>
              </w:rPr>
              <w:t>Note</w:t>
            </w:r>
            <w:r w:rsidRPr="00BE7BC3">
              <w:t>:</w:t>
            </w:r>
            <w:r>
              <w:t xml:space="preserve"> Locale is based on the option shown on the </w:t>
            </w:r>
            <w:r w:rsidRPr="00BE7BC3">
              <w:t xml:space="preserve">Geography </w:t>
            </w:r>
            <w:r>
              <w:t xml:space="preserve">tab of the </w:t>
            </w:r>
            <w:r w:rsidRPr="00BE7BC3">
              <w:t>IAMS Address Book</w:t>
            </w:r>
            <w:r>
              <w:t xml:space="preserve"> for the </w:t>
            </w:r>
            <w:r w:rsidRPr="00F53EE4">
              <w:t>for th</w:t>
            </w:r>
            <w:r>
              <w:t>at</w:t>
            </w:r>
            <w:r w:rsidRPr="00F53EE4">
              <w:t xml:space="preserve"> user</w:t>
            </w:r>
            <w:r>
              <w:t>.</w:t>
            </w:r>
          </w:p>
        </w:tc>
      </w:tr>
      <w:tr w:rsidR="00753D6D" w14:paraId="12277EDF" w14:textId="77777777" w:rsidTr="00753D6D">
        <w:trPr>
          <w:cantSplit/>
          <w:trHeight w:val="288"/>
        </w:trPr>
        <w:tc>
          <w:tcPr>
            <w:tcW w:w="3150" w:type="dxa"/>
            <w:tcBorders>
              <w:top w:val="single" w:sz="4" w:space="0" w:color="000000"/>
              <w:left w:val="single" w:sz="4" w:space="0" w:color="000000"/>
              <w:bottom w:val="single" w:sz="4" w:space="0" w:color="000000"/>
              <w:right w:val="single" w:sz="4" w:space="0" w:color="000000"/>
            </w:tcBorders>
            <w:shd w:val="clear" w:color="auto" w:fill="auto"/>
          </w:tcPr>
          <w:p w14:paraId="7EE222C7" w14:textId="77777777" w:rsidR="00753D6D" w:rsidRPr="00BE7BC3" w:rsidRDefault="00753D6D" w:rsidP="00753D6D">
            <w:pPr>
              <w:rPr>
                <w:b/>
              </w:rPr>
            </w:pPr>
            <w:r w:rsidRPr="00400FBA">
              <w:rPr>
                <w:b/>
              </w:rPr>
              <w:t>Time Zone</w:t>
            </w:r>
            <w:r w:rsidRPr="005739AA">
              <w:rPr>
                <w:b/>
                <w:color w:val="FF0000"/>
              </w:rPr>
              <w:t>*</w:t>
            </w:r>
          </w:p>
        </w:tc>
        <w:tc>
          <w:tcPr>
            <w:tcW w:w="66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5D2FA4" w14:textId="77777777" w:rsidR="00753D6D" w:rsidRDefault="00753D6D" w:rsidP="00753D6D">
            <w:r>
              <w:t xml:space="preserve">Type the appropriate time zone for the user </w:t>
            </w:r>
            <w:r w:rsidRPr="00A649FD">
              <w:t>you type in the Desitination Site User field below</w:t>
            </w:r>
            <w:r>
              <w:t xml:space="preserve">. </w:t>
            </w:r>
          </w:p>
          <w:p w14:paraId="45F99074" w14:textId="77777777" w:rsidR="00753D6D" w:rsidRDefault="00753D6D" w:rsidP="00753D6D">
            <w:r w:rsidRPr="000671DE">
              <w:rPr>
                <w:b/>
              </w:rPr>
              <w:t>Note</w:t>
            </w:r>
            <w:r w:rsidRPr="00BE7BC3">
              <w:t>:</w:t>
            </w:r>
            <w:r>
              <w:t xml:space="preserve"> Time zone is based on the option shown on the </w:t>
            </w:r>
            <w:r w:rsidRPr="00BE7BC3">
              <w:t>Geography</w:t>
            </w:r>
            <w:r>
              <w:t xml:space="preserve"> tab of the </w:t>
            </w:r>
            <w:r w:rsidRPr="00BE7BC3">
              <w:t>IAMS Address Book</w:t>
            </w:r>
            <w:r>
              <w:t xml:space="preserve"> </w:t>
            </w:r>
            <w:r w:rsidRPr="00F53EE4">
              <w:t xml:space="preserve">for </w:t>
            </w:r>
            <w:r>
              <w:t>that</w:t>
            </w:r>
            <w:r w:rsidRPr="00F53EE4">
              <w:t xml:space="preserve"> user</w:t>
            </w:r>
            <w:r>
              <w:t>.</w:t>
            </w:r>
          </w:p>
        </w:tc>
      </w:tr>
      <w:tr w:rsidR="00753D6D" w14:paraId="58DC5A0A" w14:textId="77777777" w:rsidTr="00753D6D">
        <w:trPr>
          <w:cantSplit/>
          <w:trHeight w:val="288"/>
        </w:trPr>
        <w:tc>
          <w:tcPr>
            <w:tcW w:w="3150" w:type="dxa"/>
            <w:tcBorders>
              <w:top w:val="single" w:sz="4" w:space="0" w:color="000000"/>
              <w:left w:val="single" w:sz="4" w:space="0" w:color="000000"/>
              <w:bottom w:val="single" w:sz="4" w:space="0" w:color="000000"/>
              <w:right w:val="single" w:sz="4" w:space="0" w:color="000000"/>
            </w:tcBorders>
          </w:tcPr>
          <w:p w14:paraId="103AE47E" w14:textId="77777777" w:rsidR="00753D6D" w:rsidRPr="00BE7BC3" w:rsidRDefault="00753D6D" w:rsidP="00753D6D">
            <w:pPr>
              <w:rPr>
                <w:b/>
              </w:rPr>
            </w:pPr>
            <w:r w:rsidRPr="00400FBA">
              <w:rPr>
                <w:b/>
              </w:rPr>
              <w:t>Upload Type</w:t>
            </w:r>
            <w:r w:rsidRPr="005739AA">
              <w:rPr>
                <w:b/>
                <w:color w:val="FF0000"/>
              </w:rPr>
              <w:t>*</w:t>
            </w:r>
          </w:p>
        </w:tc>
        <w:tc>
          <w:tcPr>
            <w:tcW w:w="6660" w:type="dxa"/>
            <w:tcBorders>
              <w:top w:val="single" w:sz="4" w:space="0" w:color="000000"/>
              <w:left w:val="single" w:sz="4" w:space="0" w:color="000000"/>
              <w:bottom w:val="single" w:sz="4" w:space="0" w:color="000000"/>
              <w:right w:val="single" w:sz="4" w:space="0" w:color="000000"/>
            </w:tcBorders>
            <w:vAlign w:val="center"/>
          </w:tcPr>
          <w:p w14:paraId="3E5C6115" w14:textId="77777777" w:rsidR="00753D6D" w:rsidRDefault="00753D6D" w:rsidP="00753D6D">
            <w:r>
              <w:t xml:space="preserve">Indicates the type of upload performed with this template. </w:t>
            </w:r>
          </w:p>
          <w:p w14:paraId="79053C04" w14:textId="77777777" w:rsidR="00753D6D" w:rsidRDefault="00753D6D" w:rsidP="00753D6D">
            <w:r w:rsidRPr="005739AA">
              <w:rPr>
                <w:b/>
              </w:rPr>
              <w:t>Note</w:t>
            </w:r>
            <w:r>
              <w:t>: “Kit Creation” is the default and it should not be changed.</w:t>
            </w:r>
          </w:p>
        </w:tc>
      </w:tr>
      <w:tr w:rsidR="00753D6D" w14:paraId="6C29E873" w14:textId="77777777" w:rsidTr="00753D6D">
        <w:trPr>
          <w:cantSplit/>
          <w:trHeight w:val="288"/>
        </w:trPr>
        <w:tc>
          <w:tcPr>
            <w:tcW w:w="3150" w:type="dxa"/>
            <w:tcBorders>
              <w:top w:val="single" w:sz="4" w:space="0" w:color="000000"/>
              <w:left w:val="single" w:sz="4" w:space="0" w:color="000000"/>
              <w:bottom w:val="single" w:sz="4" w:space="0" w:color="000000"/>
              <w:right w:val="single" w:sz="4" w:space="0" w:color="000000"/>
            </w:tcBorders>
          </w:tcPr>
          <w:p w14:paraId="187723C0" w14:textId="77777777" w:rsidR="00753D6D" w:rsidRPr="00BE7BC3" w:rsidRDefault="00753D6D" w:rsidP="00753D6D">
            <w:pPr>
              <w:rPr>
                <w:b/>
              </w:rPr>
            </w:pPr>
            <w:r w:rsidRPr="00400FBA">
              <w:rPr>
                <w:b/>
              </w:rPr>
              <w:t>Collection Event Code</w:t>
            </w:r>
            <w:r w:rsidRPr="005739AA">
              <w:rPr>
                <w:b/>
                <w:color w:val="FF0000"/>
              </w:rPr>
              <w:t>*</w:t>
            </w:r>
          </w:p>
        </w:tc>
        <w:tc>
          <w:tcPr>
            <w:tcW w:w="6660" w:type="dxa"/>
            <w:tcBorders>
              <w:top w:val="single" w:sz="4" w:space="0" w:color="000000"/>
              <w:left w:val="single" w:sz="4" w:space="0" w:color="000000"/>
              <w:bottom w:val="single" w:sz="4" w:space="0" w:color="000000"/>
              <w:right w:val="single" w:sz="4" w:space="0" w:color="000000"/>
            </w:tcBorders>
            <w:vAlign w:val="center"/>
          </w:tcPr>
          <w:p w14:paraId="2DA348BB" w14:textId="77777777" w:rsidR="00753D6D" w:rsidRDefault="00753D6D" w:rsidP="00753D6D">
            <w:r>
              <w:t xml:space="preserve">Type the Collection Event Code </w:t>
            </w:r>
            <w:r w:rsidRPr="0049739A">
              <w:t xml:space="preserve">associated with the </w:t>
            </w:r>
            <w:r>
              <w:t>kit to be created</w:t>
            </w:r>
            <w:r w:rsidRPr="0049739A">
              <w:t xml:space="preserve">. </w:t>
            </w:r>
            <w:r>
              <w:br/>
            </w:r>
            <w:r w:rsidRPr="00E72D18">
              <w:rPr>
                <w:b/>
              </w:rPr>
              <w:t>Note:</w:t>
            </w:r>
            <w:r>
              <w:t xml:space="preserve"> Collection must be published in </w:t>
            </w:r>
            <w:r w:rsidRPr="00BE7BC3">
              <w:t xml:space="preserve">RPMS </w:t>
            </w:r>
            <w:r w:rsidRPr="00D94FF2">
              <w:t xml:space="preserve">with this </w:t>
            </w:r>
            <w:r>
              <w:t>C</w:t>
            </w:r>
            <w:r w:rsidRPr="00D94FF2">
              <w:t xml:space="preserve">ollection </w:t>
            </w:r>
            <w:r>
              <w:t>Event Code.</w:t>
            </w:r>
          </w:p>
        </w:tc>
      </w:tr>
      <w:tr w:rsidR="00753D6D" w:rsidRPr="0064355C" w14:paraId="16A91DB7" w14:textId="77777777" w:rsidTr="00753D6D">
        <w:trPr>
          <w:cantSplit/>
          <w:trHeight w:val="288"/>
        </w:trPr>
        <w:tc>
          <w:tcPr>
            <w:tcW w:w="3150" w:type="dxa"/>
            <w:tcBorders>
              <w:top w:val="single" w:sz="4" w:space="0" w:color="000000"/>
              <w:left w:val="single" w:sz="4" w:space="0" w:color="000000"/>
              <w:bottom w:val="single" w:sz="4" w:space="0" w:color="000000"/>
              <w:right w:val="single" w:sz="4" w:space="0" w:color="000000"/>
            </w:tcBorders>
          </w:tcPr>
          <w:p w14:paraId="1EC77EA9" w14:textId="77777777" w:rsidR="00753D6D" w:rsidRPr="00BE7BC3" w:rsidRDefault="00753D6D" w:rsidP="00753D6D">
            <w:pPr>
              <w:rPr>
                <w:b/>
              </w:rPr>
            </w:pPr>
            <w:r w:rsidRPr="00400FBA">
              <w:rPr>
                <w:b/>
              </w:rPr>
              <w:t>Kit Template</w:t>
            </w:r>
            <w:r w:rsidRPr="005739AA">
              <w:rPr>
                <w:b/>
                <w:color w:val="FF0000"/>
              </w:rPr>
              <w:t>*</w:t>
            </w:r>
          </w:p>
        </w:tc>
        <w:tc>
          <w:tcPr>
            <w:tcW w:w="6660" w:type="dxa"/>
            <w:tcBorders>
              <w:top w:val="single" w:sz="4" w:space="0" w:color="000000"/>
              <w:left w:val="single" w:sz="4" w:space="0" w:color="000000"/>
              <w:bottom w:val="single" w:sz="4" w:space="0" w:color="000000"/>
              <w:right w:val="single" w:sz="4" w:space="0" w:color="000000"/>
            </w:tcBorders>
            <w:vAlign w:val="center"/>
          </w:tcPr>
          <w:p w14:paraId="6652EF09" w14:textId="77777777" w:rsidR="00753D6D" w:rsidRPr="0064355C" w:rsidRDefault="00753D6D" w:rsidP="00753D6D">
            <w:r w:rsidRPr="00800898">
              <w:t xml:space="preserve">Type </w:t>
            </w:r>
            <w:r>
              <w:t>the na</w:t>
            </w:r>
            <w:r w:rsidRPr="0064355C">
              <w:t>me of the kit template associated with the kit</w:t>
            </w:r>
            <w:r>
              <w:t xml:space="preserve"> to be created.</w:t>
            </w:r>
          </w:p>
        </w:tc>
      </w:tr>
      <w:tr w:rsidR="00753D6D" w14:paraId="3C3AEA05" w14:textId="77777777" w:rsidTr="00753D6D">
        <w:trPr>
          <w:cantSplit/>
          <w:trHeight w:val="288"/>
        </w:trPr>
        <w:tc>
          <w:tcPr>
            <w:tcW w:w="3150" w:type="dxa"/>
            <w:tcBorders>
              <w:top w:val="single" w:sz="4" w:space="0" w:color="000000"/>
              <w:left w:val="single" w:sz="4" w:space="0" w:color="000000"/>
              <w:bottom w:val="single" w:sz="4" w:space="0" w:color="000000"/>
              <w:right w:val="single" w:sz="4" w:space="0" w:color="000000"/>
            </w:tcBorders>
          </w:tcPr>
          <w:p w14:paraId="70E5A91A" w14:textId="77777777" w:rsidR="00753D6D" w:rsidRPr="00BE7BC3" w:rsidRDefault="00753D6D" w:rsidP="00753D6D">
            <w:pPr>
              <w:rPr>
                <w:b/>
              </w:rPr>
            </w:pPr>
            <w:r w:rsidRPr="00400FBA">
              <w:rPr>
                <w:b/>
              </w:rPr>
              <w:t>Number of Kits</w:t>
            </w:r>
            <w:r w:rsidRPr="005739AA">
              <w:rPr>
                <w:b/>
                <w:color w:val="FF0000"/>
              </w:rPr>
              <w:t>*</w:t>
            </w:r>
          </w:p>
        </w:tc>
        <w:tc>
          <w:tcPr>
            <w:tcW w:w="6660" w:type="dxa"/>
            <w:tcBorders>
              <w:top w:val="single" w:sz="4" w:space="0" w:color="000000"/>
              <w:left w:val="single" w:sz="4" w:space="0" w:color="000000"/>
              <w:bottom w:val="single" w:sz="4" w:space="0" w:color="000000"/>
              <w:right w:val="single" w:sz="4" w:space="0" w:color="000000"/>
            </w:tcBorders>
            <w:vAlign w:val="center"/>
          </w:tcPr>
          <w:p w14:paraId="3595506B" w14:textId="77777777" w:rsidR="00753D6D" w:rsidRDefault="00753D6D" w:rsidP="00753D6D">
            <w:r w:rsidRPr="00800898">
              <w:t xml:space="preserve">Type </w:t>
            </w:r>
            <w:r>
              <w:t>the n</w:t>
            </w:r>
            <w:r w:rsidRPr="0064355C">
              <w:t xml:space="preserve">umber of kits </w:t>
            </w:r>
            <w:r>
              <w:t xml:space="preserve">to be created for the kit </w:t>
            </w:r>
            <w:r w:rsidRPr="0064355C">
              <w:t>template</w:t>
            </w:r>
            <w:r>
              <w:t xml:space="preserve"> and collection event</w:t>
            </w:r>
            <w:r w:rsidRPr="0064355C">
              <w:t>.</w:t>
            </w:r>
          </w:p>
        </w:tc>
      </w:tr>
      <w:tr w:rsidR="00753D6D" w14:paraId="265FD1A3" w14:textId="77777777" w:rsidTr="00753D6D">
        <w:trPr>
          <w:cantSplit/>
          <w:trHeight w:val="288"/>
        </w:trPr>
        <w:tc>
          <w:tcPr>
            <w:tcW w:w="3150" w:type="dxa"/>
            <w:tcBorders>
              <w:top w:val="single" w:sz="4" w:space="0" w:color="000000"/>
              <w:left w:val="single" w:sz="4" w:space="0" w:color="000000"/>
              <w:bottom w:val="single" w:sz="4" w:space="0" w:color="000000"/>
              <w:right w:val="single" w:sz="4" w:space="0" w:color="000000"/>
            </w:tcBorders>
          </w:tcPr>
          <w:p w14:paraId="3B3090CB" w14:textId="77777777" w:rsidR="00753D6D" w:rsidRPr="00E72D18" w:rsidRDefault="00753D6D" w:rsidP="00753D6D">
            <w:pPr>
              <w:rPr>
                <w:b/>
              </w:rPr>
            </w:pPr>
            <w:r w:rsidRPr="00400FBA">
              <w:rPr>
                <w:b/>
              </w:rPr>
              <w:t>Source Site Name</w:t>
            </w:r>
            <w:r w:rsidRPr="005739AA">
              <w:rPr>
                <w:b/>
                <w:color w:val="FF0000"/>
              </w:rPr>
              <w:t>*</w:t>
            </w:r>
          </w:p>
        </w:tc>
        <w:tc>
          <w:tcPr>
            <w:tcW w:w="6660" w:type="dxa"/>
            <w:tcBorders>
              <w:top w:val="single" w:sz="4" w:space="0" w:color="000000"/>
              <w:left w:val="single" w:sz="4" w:space="0" w:color="000000"/>
              <w:bottom w:val="single" w:sz="4" w:space="0" w:color="000000"/>
              <w:right w:val="single" w:sz="4" w:space="0" w:color="000000"/>
            </w:tcBorders>
            <w:vAlign w:val="center"/>
          </w:tcPr>
          <w:p w14:paraId="47116739" w14:textId="77777777" w:rsidR="00C768E3" w:rsidRDefault="00753D6D" w:rsidP="00753D6D">
            <w:pPr>
              <w:rPr>
                <w:ins w:id="5613" w:author="Sayali Dev" w:date="2018-02-19T15:08:00Z"/>
              </w:rPr>
            </w:pPr>
            <w:r w:rsidRPr="002B6465">
              <w:t xml:space="preserve">Type the name of the </w:t>
            </w:r>
            <w:r>
              <w:t>creating</w:t>
            </w:r>
            <w:r w:rsidRPr="002B6465">
              <w:t xml:space="preserve"> location for</w:t>
            </w:r>
            <w:r>
              <w:t xml:space="preserve"> </w:t>
            </w:r>
            <w:r w:rsidRPr="002B6465">
              <w:t>the specified kit.</w:t>
            </w:r>
            <w:r>
              <w:t xml:space="preserve"> </w:t>
            </w:r>
            <w:r>
              <w:br/>
            </w:r>
            <w:r w:rsidRPr="00E72D18">
              <w:rPr>
                <w:b/>
              </w:rPr>
              <w:t>Note:</w:t>
            </w:r>
            <w:r>
              <w:t xml:space="preserve"> </w:t>
            </w:r>
          </w:p>
          <w:p w14:paraId="512F8074" w14:textId="5263506E" w:rsidR="00753D6D" w:rsidRDefault="00753D6D" w:rsidP="00753D6D">
            <w:r w:rsidRPr="00D94FF2">
              <w:t xml:space="preserve">Site must be active in </w:t>
            </w:r>
            <w:r w:rsidRPr="00E72D18">
              <w:t>IAMS Address Book</w:t>
            </w:r>
            <w:r w:rsidRPr="00D94FF2">
              <w:t xml:space="preserve"> and Collection must be published with this site assigned in </w:t>
            </w:r>
            <w:r w:rsidRPr="00E72D18">
              <w:t>RPMS</w:t>
            </w:r>
            <w:r w:rsidRPr="00D94FF2">
              <w:t>.</w:t>
            </w:r>
          </w:p>
        </w:tc>
      </w:tr>
      <w:tr w:rsidR="00753D6D" w14:paraId="4DEF8A1A" w14:textId="77777777" w:rsidTr="00753D6D">
        <w:trPr>
          <w:cantSplit/>
          <w:trHeight w:val="288"/>
        </w:trPr>
        <w:tc>
          <w:tcPr>
            <w:tcW w:w="3150" w:type="dxa"/>
            <w:tcBorders>
              <w:top w:val="single" w:sz="4" w:space="0" w:color="000000"/>
              <w:left w:val="single" w:sz="4" w:space="0" w:color="000000"/>
              <w:bottom w:val="single" w:sz="4" w:space="0" w:color="000000"/>
              <w:right w:val="single" w:sz="4" w:space="0" w:color="000000"/>
            </w:tcBorders>
          </w:tcPr>
          <w:p w14:paraId="44FA187B" w14:textId="77777777" w:rsidR="00753D6D" w:rsidRPr="00C165AF" w:rsidRDefault="00753D6D" w:rsidP="00753D6D">
            <w:pPr>
              <w:rPr>
                <w:b/>
              </w:rPr>
            </w:pPr>
            <w:r w:rsidRPr="00400FBA">
              <w:rPr>
                <w:b/>
              </w:rPr>
              <w:t>Source Site Username</w:t>
            </w:r>
            <w:r w:rsidRPr="005739AA">
              <w:rPr>
                <w:b/>
                <w:color w:val="FF0000"/>
              </w:rPr>
              <w:t>*</w:t>
            </w:r>
          </w:p>
        </w:tc>
        <w:tc>
          <w:tcPr>
            <w:tcW w:w="6660" w:type="dxa"/>
            <w:tcBorders>
              <w:top w:val="single" w:sz="4" w:space="0" w:color="000000"/>
              <w:left w:val="single" w:sz="4" w:space="0" w:color="000000"/>
              <w:bottom w:val="single" w:sz="4" w:space="0" w:color="000000"/>
              <w:right w:val="single" w:sz="4" w:space="0" w:color="000000"/>
            </w:tcBorders>
            <w:vAlign w:val="center"/>
          </w:tcPr>
          <w:p w14:paraId="2249D0ED" w14:textId="77777777" w:rsidR="00C768E3" w:rsidRDefault="00753D6D" w:rsidP="00753D6D">
            <w:pPr>
              <w:rPr>
                <w:ins w:id="5614" w:author="Sayali Dev" w:date="2018-02-19T15:08:00Z"/>
              </w:rPr>
            </w:pPr>
            <w:r>
              <w:t>Type a valid Biobank user login ID.</w:t>
            </w:r>
            <w:r w:rsidRPr="00C165AF">
              <w:t xml:space="preserve"> </w:t>
            </w:r>
            <w:r w:rsidRPr="00C165AF">
              <w:br/>
            </w:r>
            <w:r w:rsidRPr="00E72D18">
              <w:rPr>
                <w:b/>
              </w:rPr>
              <w:t>Note:</w:t>
            </w:r>
            <w:r>
              <w:t xml:space="preserve"> </w:t>
            </w:r>
          </w:p>
          <w:p w14:paraId="4989FE59" w14:textId="74920EAC" w:rsidR="00753D6D" w:rsidRDefault="00753D6D" w:rsidP="00753D6D">
            <w:r>
              <w:t xml:space="preserve">User must be active in </w:t>
            </w:r>
            <w:r w:rsidRPr="00C165AF">
              <w:t>IAMS Address Book</w:t>
            </w:r>
            <w:r>
              <w:t xml:space="preserve"> and assigned to a published Collection in </w:t>
            </w:r>
            <w:r w:rsidRPr="00C165AF">
              <w:t>RPMS</w:t>
            </w:r>
            <w:r>
              <w:t>.</w:t>
            </w:r>
          </w:p>
        </w:tc>
      </w:tr>
      <w:tr w:rsidR="00753D6D" w14:paraId="53BC4078" w14:textId="77777777" w:rsidTr="00753D6D">
        <w:trPr>
          <w:cantSplit/>
          <w:trHeight w:val="288"/>
        </w:trPr>
        <w:tc>
          <w:tcPr>
            <w:tcW w:w="3150" w:type="dxa"/>
            <w:tcBorders>
              <w:top w:val="single" w:sz="4" w:space="0" w:color="000000"/>
              <w:left w:val="single" w:sz="4" w:space="0" w:color="000000"/>
              <w:bottom w:val="single" w:sz="4" w:space="0" w:color="000000"/>
              <w:right w:val="single" w:sz="4" w:space="0" w:color="000000"/>
            </w:tcBorders>
          </w:tcPr>
          <w:p w14:paraId="7991E541" w14:textId="77777777" w:rsidR="00753D6D" w:rsidRPr="00E72D18" w:rsidRDefault="00753D6D" w:rsidP="00753D6D">
            <w:pPr>
              <w:rPr>
                <w:b/>
              </w:rPr>
            </w:pPr>
            <w:r w:rsidRPr="00400FBA">
              <w:rPr>
                <w:b/>
              </w:rPr>
              <w:t>Destination Site Name</w:t>
            </w:r>
            <w:r w:rsidRPr="005739AA">
              <w:rPr>
                <w:b/>
                <w:color w:val="FF0000"/>
              </w:rPr>
              <w:t>*</w:t>
            </w:r>
          </w:p>
        </w:tc>
        <w:tc>
          <w:tcPr>
            <w:tcW w:w="6660" w:type="dxa"/>
            <w:tcBorders>
              <w:top w:val="single" w:sz="4" w:space="0" w:color="000000"/>
              <w:left w:val="single" w:sz="4" w:space="0" w:color="000000"/>
              <w:bottom w:val="single" w:sz="4" w:space="0" w:color="000000"/>
              <w:right w:val="single" w:sz="4" w:space="0" w:color="000000"/>
            </w:tcBorders>
            <w:vAlign w:val="center"/>
          </w:tcPr>
          <w:p w14:paraId="633DE163" w14:textId="77777777" w:rsidR="00C768E3" w:rsidRDefault="00753D6D" w:rsidP="00753D6D">
            <w:pPr>
              <w:rPr>
                <w:ins w:id="5615" w:author="Sayali Dev" w:date="2018-02-19T15:08:00Z"/>
              </w:rPr>
            </w:pPr>
            <w:r>
              <w:t>Type the n</w:t>
            </w:r>
            <w:r w:rsidRPr="002B6465">
              <w:t xml:space="preserve">ame of the </w:t>
            </w:r>
            <w:r>
              <w:t>receiv</w:t>
            </w:r>
            <w:r w:rsidRPr="002B6465">
              <w:t>ing location for the specified kit.</w:t>
            </w:r>
            <w:r>
              <w:br/>
            </w:r>
            <w:r w:rsidRPr="00E72D18">
              <w:rPr>
                <w:b/>
              </w:rPr>
              <w:t>Note:</w:t>
            </w:r>
            <w:r>
              <w:t xml:space="preserve"> </w:t>
            </w:r>
          </w:p>
          <w:p w14:paraId="6D14D856" w14:textId="607AD4AD" w:rsidR="00753D6D" w:rsidRDefault="00753D6D" w:rsidP="00753D6D">
            <w:r w:rsidRPr="00D94FF2">
              <w:t xml:space="preserve">Site must be active in </w:t>
            </w:r>
            <w:r w:rsidRPr="00E72D18">
              <w:t>IAMS Address Book</w:t>
            </w:r>
            <w:r w:rsidRPr="00D94FF2">
              <w:t xml:space="preserve"> and Collection must be published with this site assigned in </w:t>
            </w:r>
            <w:r w:rsidRPr="00E72D18">
              <w:t>RPMS</w:t>
            </w:r>
            <w:r w:rsidRPr="00D94FF2">
              <w:t>.</w:t>
            </w:r>
          </w:p>
        </w:tc>
      </w:tr>
    </w:tbl>
    <w:p w14:paraId="780224B7" w14:textId="77777777" w:rsidR="00753D6D" w:rsidRDefault="00753D6D" w:rsidP="00753D6D">
      <w:pPr>
        <w:ind w:left="720"/>
      </w:pPr>
      <w:r>
        <w:br/>
      </w:r>
    </w:p>
    <w:p w14:paraId="05477A9E" w14:textId="749FAF94" w:rsidR="00753D6D" w:rsidRDefault="00753D6D" w:rsidP="00C9791D">
      <w:pPr>
        <w:numPr>
          <w:ilvl w:val="0"/>
          <w:numId w:val="258"/>
        </w:numPr>
      </w:pPr>
      <w:del w:id="5616" w:author="Sayali Dev" w:date="2018-01-31T17:54:00Z">
        <w:r w:rsidDel="009A119E">
          <w:delText>Log on</w:delText>
        </w:r>
      </w:del>
      <w:ins w:id="5617" w:author="Sayali Dev" w:date="2018-01-31T17:54:00Z">
        <w:r w:rsidR="009A119E">
          <w:t>Log in</w:t>
        </w:r>
      </w:ins>
      <w:r>
        <w:t xml:space="preserve"> to the application using your </w:t>
      </w:r>
      <w:del w:id="5618" w:author="Sayali Dev" w:date="2018-01-31T17:55:00Z">
        <w:r w:rsidDel="00A62626">
          <w:delText>logon</w:delText>
        </w:r>
      </w:del>
      <w:ins w:id="5619" w:author="Sayali Dev" w:date="2018-01-31T17:55:00Z">
        <w:r w:rsidR="00A62626">
          <w:t>log in</w:t>
        </w:r>
      </w:ins>
      <w:r>
        <w:t xml:space="preserve"> credentials. </w:t>
      </w:r>
    </w:p>
    <w:p w14:paraId="2237B5E0" w14:textId="77777777" w:rsidR="00753D6D" w:rsidRDefault="00753D6D" w:rsidP="00753D6D">
      <w:pPr>
        <w:ind w:left="720"/>
      </w:pPr>
      <w:r>
        <w:t xml:space="preserve">The CIRRASPEC home page appears. </w:t>
      </w:r>
    </w:p>
    <w:p w14:paraId="4E4907E0" w14:textId="77777777" w:rsidR="00753D6D" w:rsidRDefault="00753D6D" w:rsidP="00753D6D">
      <w:pPr>
        <w:ind w:left="720"/>
      </w:pPr>
    </w:p>
    <w:p w14:paraId="62BFEA60" w14:textId="77777777" w:rsidR="00753D6D" w:rsidRDefault="00753D6D" w:rsidP="00C9791D">
      <w:pPr>
        <w:numPr>
          <w:ilvl w:val="0"/>
          <w:numId w:val="258"/>
        </w:numPr>
      </w:pPr>
      <w:r>
        <w:t xml:space="preserve">Point to the arrow of the </w:t>
      </w:r>
      <w:r w:rsidRPr="00584C3D">
        <w:rPr>
          <w:b/>
        </w:rPr>
        <w:t>IAMS</w:t>
      </w:r>
      <w:r>
        <w:t xml:space="preserve"> tab, and then click </w:t>
      </w:r>
      <w:r>
        <w:rPr>
          <w:b/>
        </w:rPr>
        <w:t>Import Data</w:t>
      </w:r>
      <w:r>
        <w:t>.</w:t>
      </w:r>
    </w:p>
    <w:p w14:paraId="778F4215" w14:textId="77777777" w:rsidR="00753D6D" w:rsidRDefault="00753D6D" w:rsidP="00753D6D">
      <w:pPr>
        <w:ind w:left="720"/>
      </w:pPr>
      <w:r>
        <w:t xml:space="preserve">The </w:t>
      </w:r>
      <w:r w:rsidRPr="00C60AA1">
        <w:rPr>
          <w:b/>
        </w:rPr>
        <w:t>Import Data</w:t>
      </w:r>
      <w:r>
        <w:t xml:space="preserve"> page appears.</w:t>
      </w:r>
    </w:p>
    <w:p w14:paraId="4DE71E55" w14:textId="77777777" w:rsidR="00753D6D" w:rsidRDefault="00753D6D" w:rsidP="00753D6D">
      <w:pPr>
        <w:ind w:left="720"/>
      </w:pPr>
    </w:p>
    <w:p w14:paraId="368382B7" w14:textId="77777777" w:rsidR="00753D6D" w:rsidRDefault="00753D6D" w:rsidP="00753D6D">
      <w:pPr>
        <w:ind w:left="720"/>
        <w:rPr>
          <w:noProof/>
        </w:rPr>
      </w:pPr>
      <w:r>
        <w:rPr>
          <w:noProof/>
        </w:rPr>
        <w:lastRenderedPageBreak/>
        <w:drawing>
          <wp:inline distT="0" distB="0" distL="0" distR="0" wp14:anchorId="0E600E6A" wp14:editId="1615A46B">
            <wp:extent cx="6292850" cy="2967355"/>
            <wp:effectExtent l="19050" t="19050" r="12700" b="23495"/>
            <wp:docPr id="9230" name="Picture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292850" cy="2967355"/>
                    </a:xfrm>
                    <a:prstGeom prst="rect">
                      <a:avLst/>
                    </a:prstGeom>
                    <a:noFill/>
                    <a:ln w="3175">
                      <a:solidFill>
                        <a:schemeClr val="tx1"/>
                      </a:solidFill>
                    </a:ln>
                  </pic:spPr>
                </pic:pic>
              </a:graphicData>
            </a:graphic>
          </wp:inline>
        </w:drawing>
      </w:r>
    </w:p>
    <w:p w14:paraId="6E3A662B" w14:textId="77777777" w:rsidR="00753D6D" w:rsidRDefault="00753D6D" w:rsidP="00753D6D">
      <w:pPr>
        <w:pStyle w:val="Figure"/>
        <w:tabs>
          <w:tab w:val="clear" w:pos="1710"/>
        </w:tabs>
        <w:ind w:left="2070" w:hanging="1350"/>
      </w:pPr>
      <w:r w:rsidRPr="009C3249">
        <w:t>Import</w:t>
      </w:r>
      <w:r>
        <w:t xml:space="preserve"> Data page</w:t>
      </w:r>
    </w:p>
    <w:p w14:paraId="516E6898" w14:textId="77777777" w:rsidR="00753D6D" w:rsidRDefault="00753D6D" w:rsidP="00753D6D"/>
    <w:p w14:paraId="13AF7B7E" w14:textId="77777777" w:rsidR="00753D6D" w:rsidRPr="001241E1" w:rsidRDefault="00753D6D" w:rsidP="00753D6D"/>
    <w:p w14:paraId="4E21564E" w14:textId="77777777" w:rsidR="00753D6D" w:rsidRDefault="00753D6D" w:rsidP="00C9791D">
      <w:pPr>
        <w:numPr>
          <w:ilvl w:val="0"/>
          <w:numId w:val="258"/>
        </w:numPr>
      </w:pPr>
      <w:r>
        <w:t xml:space="preserve">In the </w:t>
      </w:r>
      <w:r w:rsidRPr="007B3839">
        <w:rPr>
          <w:b/>
        </w:rPr>
        <w:t>Upload Type</w:t>
      </w:r>
      <w:r>
        <w:t xml:space="preserve"> list, click </w:t>
      </w:r>
      <w:r>
        <w:rPr>
          <w:b/>
        </w:rPr>
        <w:t>Kit Creation / Shipment</w:t>
      </w:r>
      <w:r>
        <w:t>.</w:t>
      </w:r>
    </w:p>
    <w:p w14:paraId="6FF8DDC0" w14:textId="77777777" w:rsidR="00753D6D" w:rsidRDefault="00753D6D" w:rsidP="00753D6D">
      <w:pPr>
        <w:ind w:left="720"/>
      </w:pPr>
    </w:p>
    <w:p w14:paraId="396012C6" w14:textId="77777777" w:rsidR="00753D6D" w:rsidRDefault="00753D6D" w:rsidP="00C9791D">
      <w:pPr>
        <w:numPr>
          <w:ilvl w:val="0"/>
          <w:numId w:val="258"/>
        </w:numPr>
      </w:pPr>
      <w:r>
        <w:t xml:space="preserve">Click </w:t>
      </w:r>
      <w:r w:rsidRPr="00A65C15">
        <w:rPr>
          <w:b/>
        </w:rPr>
        <w:t>Browse</w:t>
      </w:r>
      <w:r>
        <w:t xml:space="preserve"> below the </w:t>
      </w:r>
      <w:r w:rsidRPr="00A65C15">
        <w:rPr>
          <w:b/>
        </w:rPr>
        <w:t>File Location</w:t>
      </w:r>
      <w:r>
        <w:t xml:space="preserve"> field, and then select the kit shipment spreadsheet that you want to upload. </w:t>
      </w:r>
    </w:p>
    <w:p w14:paraId="35BD11DE" w14:textId="77777777" w:rsidR="00753D6D" w:rsidRDefault="00753D6D" w:rsidP="00753D6D">
      <w:pPr>
        <w:ind w:left="720"/>
      </w:pPr>
      <w:r>
        <w:t xml:space="preserve">The path of the template that you select appears on the right side of the </w:t>
      </w:r>
      <w:r>
        <w:rPr>
          <w:b/>
        </w:rPr>
        <w:t xml:space="preserve">Browse </w:t>
      </w:r>
      <w:r>
        <w:t xml:space="preserve">button. </w:t>
      </w:r>
    </w:p>
    <w:p w14:paraId="3163469E" w14:textId="77777777" w:rsidR="00753D6D" w:rsidRDefault="00753D6D" w:rsidP="00753D6D">
      <w:pPr>
        <w:ind w:left="720"/>
      </w:pPr>
    </w:p>
    <w:p w14:paraId="4898F47D" w14:textId="77777777" w:rsidR="00753D6D" w:rsidRDefault="00753D6D" w:rsidP="00C9791D">
      <w:pPr>
        <w:numPr>
          <w:ilvl w:val="0"/>
          <w:numId w:val="258"/>
        </w:numPr>
      </w:pPr>
      <w:r>
        <w:t xml:space="preserve">Click </w:t>
      </w:r>
      <w:r w:rsidRPr="00A65C15">
        <w:rPr>
          <w:b/>
        </w:rPr>
        <w:t>UPLOAD</w:t>
      </w:r>
      <w:r>
        <w:t xml:space="preserve">. </w:t>
      </w:r>
    </w:p>
    <w:p w14:paraId="2EE83820" w14:textId="77777777" w:rsidR="00753D6D" w:rsidRDefault="00753D6D" w:rsidP="00753D6D">
      <w:pPr>
        <w:tabs>
          <w:tab w:val="left" w:pos="720"/>
        </w:tabs>
        <w:ind w:left="720"/>
      </w:pPr>
      <w:r>
        <w:t xml:space="preserve">The spreadsheet is uploaded. The </w:t>
      </w:r>
      <w:r w:rsidRPr="009E46B4">
        <w:rPr>
          <w:b/>
        </w:rPr>
        <w:t>Import Data</w:t>
      </w:r>
      <w:r>
        <w:t xml:space="preserve"> page displays a confirmation and summary of the upload. </w:t>
      </w:r>
      <w:del w:id="5620" w:author="Sayali Dev" w:date="2018-02-19T15:00:00Z">
        <w:r w:rsidDel="00A51D17">
          <w:br/>
        </w:r>
      </w:del>
    </w:p>
    <w:p w14:paraId="1DBDFFDD" w14:textId="77777777" w:rsidR="00753D6D" w:rsidRPr="00DD1AF2" w:rsidRDefault="00753D6D" w:rsidP="00753D6D">
      <w:pPr>
        <w:tabs>
          <w:tab w:val="left" w:pos="720"/>
        </w:tabs>
        <w:ind w:left="720"/>
        <w:rPr>
          <w:b/>
        </w:rPr>
      </w:pPr>
      <w:r w:rsidRPr="00DD1AF2">
        <w:rPr>
          <w:b/>
        </w:rPr>
        <w:t>Note:</w:t>
      </w:r>
    </w:p>
    <w:p w14:paraId="1D0D8BC4" w14:textId="77777777" w:rsidR="00753D6D" w:rsidRDefault="00753D6D" w:rsidP="00C9791D">
      <w:pPr>
        <w:numPr>
          <w:ilvl w:val="0"/>
          <w:numId w:val="259"/>
        </w:numPr>
        <w:spacing w:after="200" w:line="276" w:lineRule="auto"/>
        <w:ind w:left="1440"/>
        <w:rPr>
          <w:rFonts w:eastAsia="Calibri"/>
        </w:rPr>
      </w:pPr>
      <w:commentRangeStart w:id="5621"/>
      <w:r>
        <w:rPr>
          <w:rFonts w:eastAsia="Calibri"/>
        </w:rPr>
        <w:t>The new kits are created and assigned to the specified kit template and collection event.</w:t>
      </w:r>
      <w:commentRangeEnd w:id="5621"/>
      <w:r w:rsidR="00CD56F0">
        <w:rPr>
          <w:rStyle w:val="CommentReference"/>
        </w:rPr>
        <w:commentReference w:id="5621"/>
      </w:r>
    </w:p>
    <w:p w14:paraId="14776276" w14:textId="77777777" w:rsidR="00CD56F0" w:rsidRPr="00CD56F0" w:rsidRDefault="00753D6D" w:rsidP="00C9791D">
      <w:pPr>
        <w:numPr>
          <w:ilvl w:val="0"/>
          <w:numId w:val="259"/>
        </w:numPr>
        <w:spacing w:after="200" w:line="276" w:lineRule="auto"/>
        <w:ind w:left="1440"/>
        <w:rPr>
          <w:ins w:id="5622" w:author="Sayali Dev" w:date="2018-02-19T15:09:00Z"/>
          <w:rFonts w:eastAsia="Calibri"/>
          <w:rPrChange w:id="5623" w:author="Sayali Dev" w:date="2018-02-19T15:09:00Z">
            <w:rPr>
              <w:ins w:id="5624" w:author="Sayali Dev" w:date="2018-02-19T15:09:00Z"/>
              <w:rFonts w:eastAsia="Calibri"/>
              <w:b/>
            </w:rPr>
          </w:rPrChange>
        </w:rPr>
      </w:pPr>
      <w:r w:rsidRPr="006649D2">
        <w:rPr>
          <w:rFonts w:eastAsia="Calibri"/>
        </w:rPr>
        <w:t xml:space="preserve">The shipment is added with status as </w:t>
      </w:r>
      <w:r w:rsidRPr="006649D2">
        <w:rPr>
          <w:rFonts w:eastAsia="Calibri"/>
          <w:b/>
        </w:rPr>
        <w:t>Received.</w:t>
      </w:r>
      <w:r>
        <w:rPr>
          <w:rFonts w:eastAsia="Calibri"/>
          <w:b/>
        </w:rPr>
        <w:t xml:space="preserve"> </w:t>
      </w:r>
    </w:p>
    <w:p w14:paraId="2BB7A6CF" w14:textId="78EF6EB7" w:rsidR="00753D6D" w:rsidRPr="006649D2" w:rsidRDefault="00753D6D" w:rsidP="00C9791D">
      <w:pPr>
        <w:numPr>
          <w:ilvl w:val="0"/>
          <w:numId w:val="259"/>
        </w:numPr>
        <w:spacing w:after="200" w:line="276" w:lineRule="auto"/>
        <w:ind w:left="1440"/>
        <w:rPr>
          <w:rFonts w:eastAsia="Calibri"/>
        </w:rPr>
      </w:pPr>
      <w:r w:rsidRPr="006649D2">
        <w:rPr>
          <w:rFonts w:eastAsia="Calibri"/>
        </w:rPr>
        <w:t xml:space="preserve">The shipment information from template is accessible via the </w:t>
      </w:r>
      <w:r w:rsidRPr="006649D2">
        <w:rPr>
          <w:rFonts w:eastAsia="Calibri"/>
          <w:b/>
        </w:rPr>
        <w:t>Kits Shipments</w:t>
      </w:r>
      <w:r w:rsidRPr="006649D2">
        <w:rPr>
          <w:rFonts w:eastAsia="Calibri"/>
        </w:rPr>
        <w:t xml:space="preserve"> module.</w:t>
      </w:r>
    </w:p>
    <w:p w14:paraId="3F872D6A" w14:textId="7F8E222A" w:rsidR="00753D6D" w:rsidRDefault="00753D6D" w:rsidP="00C9791D">
      <w:pPr>
        <w:numPr>
          <w:ilvl w:val="0"/>
          <w:numId w:val="259"/>
        </w:numPr>
        <w:spacing w:after="200" w:line="276" w:lineRule="auto"/>
        <w:ind w:left="1440"/>
        <w:rPr>
          <w:rFonts w:eastAsia="Calibri"/>
        </w:rPr>
      </w:pPr>
      <w:r w:rsidRPr="00DD1AF2">
        <w:rPr>
          <w:rFonts w:eastAsia="Calibri"/>
        </w:rPr>
        <w:t xml:space="preserve">The specified </w:t>
      </w:r>
      <w:r>
        <w:rPr>
          <w:rFonts w:eastAsia="Calibri"/>
        </w:rPr>
        <w:t xml:space="preserve">shipped </w:t>
      </w:r>
      <w:r w:rsidRPr="00DD1AF2">
        <w:rPr>
          <w:rFonts w:eastAsia="Calibri"/>
        </w:rPr>
        <w:t xml:space="preserve">kits are added with </w:t>
      </w:r>
      <w:ins w:id="5625" w:author="Sayali Dev" w:date="2018-02-19T15:10:00Z">
        <w:r w:rsidR="002C6DA3">
          <w:rPr>
            <w:rFonts w:eastAsia="Calibri"/>
          </w:rPr>
          <w:t xml:space="preserve">Kit </w:t>
        </w:r>
      </w:ins>
      <w:r>
        <w:rPr>
          <w:rFonts w:eastAsia="Calibri"/>
        </w:rPr>
        <w:t>s</w:t>
      </w:r>
      <w:r w:rsidRPr="00DD1AF2">
        <w:rPr>
          <w:rFonts w:eastAsia="Calibri"/>
        </w:rPr>
        <w:t xml:space="preserve">tatus </w:t>
      </w:r>
      <w:r>
        <w:rPr>
          <w:rFonts w:eastAsia="Calibri"/>
        </w:rPr>
        <w:t xml:space="preserve">as </w:t>
      </w:r>
      <w:r w:rsidRPr="006649D2">
        <w:rPr>
          <w:rFonts w:eastAsia="Calibri"/>
          <w:b/>
        </w:rPr>
        <w:t>Received-Not used</w:t>
      </w:r>
      <w:r w:rsidRPr="00DD1AF2">
        <w:rPr>
          <w:rFonts w:eastAsia="Calibri"/>
        </w:rPr>
        <w:t xml:space="preserve">, and </w:t>
      </w:r>
      <w:r>
        <w:rPr>
          <w:rFonts w:eastAsia="Calibri"/>
        </w:rPr>
        <w:t>k</w:t>
      </w:r>
      <w:r w:rsidRPr="00DD1AF2">
        <w:rPr>
          <w:rFonts w:eastAsia="Calibri"/>
        </w:rPr>
        <w:t>it</w:t>
      </w:r>
      <w:r>
        <w:rPr>
          <w:rFonts w:eastAsia="Calibri"/>
        </w:rPr>
        <w:t xml:space="preserve"> c</w:t>
      </w:r>
      <w:r w:rsidRPr="00DD1AF2">
        <w:rPr>
          <w:rFonts w:eastAsia="Calibri"/>
        </w:rPr>
        <w:t xml:space="preserve">ontent status </w:t>
      </w:r>
      <w:r>
        <w:rPr>
          <w:rFonts w:eastAsia="Calibri"/>
        </w:rPr>
        <w:t>as</w:t>
      </w:r>
      <w:r w:rsidRPr="00DD1AF2">
        <w:rPr>
          <w:rFonts w:eastAsia="Calibri"/>
        </w:rPr>
        <w:t xml:space="preserve"> </w:t>
      </w:r>
      <w:r w:rsidRPr="006649D2">
        <w:rPr>
          <w:rFonts w:eastAsia="Calibri"/>
          <w:b/>
        </w:rPr>
        <w:t>Not Collected</w:t>
      </w:r>
      <w:r w:rsidRPr="00DD1AF2">
        <w:rPr>
          <w:rFonts w:eastAsia="Calibri"/>
        </w:rPr>
        <w:t xml:space="preserve">. </w:t>
      </w:r>
      <w:r>
        <w:rPr>
          <w:rFonts w:eastAsia="Calibri"/>
        </w:rPr>
        <w:t>The ki</w:t>
      </w:r>
      <w:r w:rsidRPr="00DD1AF2">
        <w:rPr>
          <w:rFonts w:eastAsia="Calibri"/>
        </w:rPr>
        <w:t>t information from template is accessible via</w:t>
      </w:r>
      <w:r>
        <w:rPr>
          <w:rFonts w:eastAsia="Calibri"/>
        </w:rPr>
        <w:t xml:space="preserve"> the</w:t>
      </w:r>
      <w:r w:rsidRPr="00DD1AF2">
        <w:rPr>
          <w:rFonts w:eastAsia="Calibri"/>
        </w:rPr>
        <w:t xml:space="preserve"> </w:t>
      </w:r>
      <w:r w:rsidRPr="006649D2">
        <w:rPr>
          <w:rFonts w:eastAsia="Calibri"/>
          <w:b/>
        </w:rPr>
        <w:t>Kits Inventory</w:t>
      </w:r>
      <w:r w:rsidRPr="00DD1AF2">
        <w:rPr>
          <w:rFonts w:eastAsia="Calibri"/>
        </w:rPr>
        <w:t xml:space="preserve"> module. </w:t>
      </w:r>
    </w:p>
    <w:p w14:paraId="3FE609A9" w14:textId="77777777" w:rsidR="00753D6D" w:rsidRDefault="00753D6D" w:rsidP="00753D6D">
      <w:pPr>
        <w:spacing w:after="200" w:line="276" w:lineRule="auto"/>
        <w:ind w:left="1440"/>
        <w:rPr>
          <w:rFonts w:eastAsia="Calibri"/>
        </w:rPr>
      </w:pPr>
    </w:p>
    <w:p w14:paraId="770D5D2D" w14:textId="77777777" w:rsidR="00753D6D" w:rsidRDefault="00753D6D" w:rsidP="00753D6D">
      <w:pPr>
        <w:pStyle w:val="Heading3"/>
      </w:pPr>
      <w:r>
        <w:rPr>
          <w:rFonts w:eastAsia="Calibri"/>
        </w:rPr>
        <w:br w:type="page"/>
      </w:r>
      <w:bookmarkStart w:id="5626" w:name="_Toc452394251"/>
      <w:bookmarkStart w:id="5627" w:name="_Toc507164387"/>
      <w:r>
        <w:lastRenderedPageBreak/>
        <w:t>Uploading a Batch Specimen Shipment spreadsheet</w:t>
      </w:r>
      <w:bookmarkEnd w:id="5626"/>
      <w:bookmarkEnd w:id="5627"/>
    </w:p>
    <w:p w14:paraId="56BC7DCF" w14:textId="77777777" w:rsidR="00753D6D" w:rsidRDefault="00753D6D" w:rsidP="00753D6D"/>
    <w:p w14:paraId="18334EC9" w14:textId="77BB03E2" w:rsidR="00753D6D" w:rsidRDefault="00753D6D" w:rsidP="00753D6D">
      <w:r>
        <w:t>To upload a batch specimen shipment template:</w:t>
      </w:r>
      <w:r>
        <w:br/>
      </w:r>
      <w:del w:id="5628" w:author="Sayali Dev" w:date="2018-02-19T15:26:00Z">
        <w:r w:rsidRPr="00DD1B89" w:rsidDel="00DA6A5D">
          <w:rPr>
            <w:b/>
          </w:rPr>
          <w:delText>Note:</w:delText>
        </w:r>
        <w:r w:rsidRPr="00DD1B89" w:rsidDel="00DA6A5D">
          <w:delText xml:space="preserve"> Only an aut</w:delText>
        </w:r>
        <w:r w:rsidDel="00DA6A5D">
          <w:delText>h</w:delText>
        </w:r>
        <w:r w:rsidRPr="00DD1B89" w:rsidDel="00DA6A5D">
          <w:delText xml:space="preserve">orized Biobank user can upload a </w:delText>
        </w:r>
        <w:r w:rsidDel="00DA6A5D">
          <w:delText>batch specimen shipment spreadsheet</w:delText>
        </w:r>
        <w:r w:rsidRPr="00DD1B89" w:rsidDel="00DA6A5D">
          <w:delText>.</w:delText>
        </w:r>
      </w:del>
    </w:p>
    <w:p w14:paraId="03622DAB" w14:textId="77777777" w:rsidR="00753D6D" w:rsidRDefault="00753D6D" w:rsidP="00753D6D"/>
    <w:p w14:paraId="687EB8E2" w14:textId="3CE66BA3" w:rsidR="00753D6D" w:rsidDel="00272529" w:rsidRDefault="00753D6D">
      <w:pPr>
        <w:numPr>
          <w:ilvl w:val="0"/>
          <w:numId w:val="268"/>
        </w:numPr>
        <w:ind w:right="540"/>
        <w:rPr>
          <w:del w:id="5629" w:author="Sayali Dev" w:date="2018-02-19T15:10:00Z"/>
        </w:rPr>
      </w:pPr>
      <w:r>
        <w:t xml:space="preserve">Prepare the </w:t>
      </w:r>
      <w:r w:rsidRPr="007A1B87">
        <w:rPr>
          <w:b/>
        </w:rPr>
        <w:t>Batch Specimen Shipment</w:t>
      </w:r>
      <w:r>
        <w:t xml:space="preserve"> upload spreadsheet for the collection shipment data you want to upload. </w:t>
      </w:r>
      <w:r>
        <w:br/>
      </w:r>
      <w:del w:id="5630" w:author="Sayali Dev" w:date="2018-02-19T15:10:00Z">
        <w:r w:rsidRPr="009C3249" w:rsidDel="00272529">
          <w:rPr>
            <w:b/>
          </w:rPr>
          <w:delText>Note:</w:delText>
        </w:r>
        <w:r w:rsidDel="00272529">
          <w:delText xml:space="preserve"> </w:delText>
        </w:r>
      </w:del>
    </w:p>
    <w:p w14:paraId="6087A60B" w14:textId="7C0AD1B3" w:rsidR="00753D6D" w:rsidDel="00272529" w:rsidRDefault="00753D6D">
      <w:pPr>
        <w:numPr>
          <w:ilvl w:val="0"/>
          <w:numId w:val="268"/>
        </w:numPr>
        <w:ind w:right="540"/>
        <w:rPr>
          <w:del w:id="5631" w:author="Sayali Dev" w:date="2018-02-19T15:10:00Z"/>
        </w:rPr>
        <w:pPrChange w:id="5632" w:author="Sayali Dev" w:date="2018-02-19T15:10:00Z">
          <w:pPr>
            <w:numPr>
              <w:numId w:val="251"/>
            </w:numPr>
            <w:ind w:left="1440" w:right="540" w:hanging="360"/>
          </w:pPr>
        </w:pPrChange>
      </w:pPr>
      <w:del w:id="5633" w:author="Sayali Dev" w:date="2018-02-19T15:10:00Z">
        <w:r w:rsidDel="00272529">
          <w:delText xml:space="preserve">You can obtain a copy of the template spreadsheet by contacting the System Administrator or sending an email request to </w:delText>
        </w:r>
        <w:r w:rsidR="00A154A8" w:rsidDel="00272529">
          <w:fldChar w:fldCharType="begin"/>
        </w:r>
        <w:r w:rsidR="00A154A8" w:rsidDel="00272529">
          <w:delInstrText xml:space="preserve"> HYPERLINK "mailto:Bio4Dhelp@tgen.org" </w:delInstrText>
        </w:r>
        <w:r w:rsidR="00A154A8" w:rsidDel="00272529">
          <w:fldChar w:fldCharType="separate"/>
        </w:r>
        <w:r w:rsidDel="00272529">
          <w:rPr>
            <w:rStyle w:val="Hyperlink"/>
          </w:rPr>
          <w:delText>cirraspec@tgen.org</w:delText>
        </w:r>
        <w:r w:rsidR="00A154A8" w:rsidDel="00272529">
          <w:rPr>
            <w:rStyle w:val="Hyperlink"/>
          </w:rPr>
          <w:fldChar w:fldCharType="end"/>
        </w:r>
        <w:r w:rsidDel="00272529">
          <w:delText xml:space="preserve">. </w:delText>
        </w:r>
      </w:del>
    </w:p>
    <w:p w14:paraId="4EF9DC12" w14:textId="484DD46C" w:rsidR="00753D6D" w:rsidDel="00272529" w:rsidRDefault="00753D6D">
      <w:pPr>
        <w:numPr>
          <w:ilvl w:val="0"/>
          <w:numId w:val="268"/>
        </w:numPr>
        <w:ind w:right="540"/>
        <w:rPr>
          <w:del w:id="5634" w:author="Sayali Dev" w:date="2018-02-19T15:10:00Z"/>
        </w:rPr>
        <w:pPrChange w:id="5635" w:author="Sayali Dev" w:date="2018-02-19T15:10:00Z">
          <w:pPr>
            <w:numPr>
              <w:numId w:val="251"/>
            </w:numPr>
            <w:ind w:left="1440" w:right="540" w:hanging="360"/>
          </w:pPr>
        </w:pPrChange>
      </w:pPr>
      <w:del w:id="5636" w:author="Sayali Dev" w:date="2018-02-19T15:10:00Z">
        <w:r w:rsidRPr="00DD1B89" w:rsidDel="00272529">
          <w:delText xml:space="preserve">Template must be saved as an Excel Workbook with .xlsx extension. </w:delText>
        </w:r>
      </w:del>
    </w:p>
    <w:p w14:paraId="627C83D7" w14:textId="77777777" w:rsidR="00753D6D" w:rsidRDefault="00753D6D">
      <w:pPr>
        <w:numPr>
          <w:ilvl w:val="0"/>
          <w:numId w:val="268"/>
        </w:numPr>
        <w:ind w:right="540"/>
        <w:pPrChange w:id="5637" w:author="Sayali Dev" w:date="2018-02-19T15:10:00Z">
          <w:pPr>
            <w:ind w:right="540"/>
          </w:pPr>
        </w:pPrChange>
      </w:pPr>
    </w:p>
    <w:p w14:paraId="5DDABF1F" w14:textId="77777777" w:rsidR="00753D6D" w:rsidRDefault="00753D6D" w:rsidP="00C9791D">
      <w:pPr>
        <w:numPr>
          <w:ilvl w:val="0"/>
          <w:numId w:val="268"/>
        </w:numPr>
        <w:ind w:right="540"/>
      </w:pPr>
      <w:r>
        <w:t xml:space="preserve">The following table lists each field and its description. </w:t>
      </w:r>
    </w:p>
    <w:p w14:paraId="2BE2F74F" w14:textId="77777777" w:rsidR="00753D6D" w:rsidRDefault="00753D6D" w:rsidP="00753D6D">
      <w:pPr>
        <w:ind w:left="720" w:right="540"/>
      </w:pPr>
      <w:r w:rsidRPr="001241E1">
        <w:rPr>
          <w:b/>
        </w:rPr>
        <w:t>Note:</w:t>
      </w:r>
      <w:r w:rsidRPr="001241E1">
        <w:t xml:space="preserve"> </w:t>
      </w:r>
    </w:p>
    <w:p w14:paraId="3D364C85" w14:textId="77777777" w:rsidR="00753D6D" w:rsidRDefault="00753D6D" w:rsidP="00C9791D">
      <w:pPr>
        <w:numPr>
          <w:ilvl w:val="0"/>
          <w:numId w:val="244"/>
        </w:numPr>
        <w:ind w:left="1440" w:right="540"/>
      </w:pPr>
      <w:r w:rsidRPr="001241E1">
        <w:t xml:space="preserve">Fields that are marked </w:t>
      </w:r>
      <w:r w:rsidRPr="0007791A">
        <w:t>with the red asterisk (*)</w:t>
      </w:r>
      <w:r>
        <w:t xml:space="preserve"> </w:t>
      </w:r>
      <w:r w:rsidRPr="001241E1">
        <w:t>are mandatory.</w:t>
      </w:r>
    </w:p>
    <w:p w14:paraId="67225458" w14:textId="77777777" w:rsidR="00753D6D" w:rsidRDefault="00753D6D" w:rsidP="00C9791D">
      <w:pPr>
        <w:numPr>
          <w:ilvl w:val="0"/>
          <w:numId w:val="244"/>
        </w:numPr>
        <w:ind w:left="1440" w:right="540"/>
      </w:pPr>
      <w:r>
        <w:t>You can use any of the standard excel tools to complete this spreadsheet. For example, the first value in a column can be copied to additional rows and numbers can be incremented using the standard excel “select &amp; drag” feature.</w:t>
      </w:r>
    </w:p>
    <w:p w14:paraId="2B0A9F7E" w14:textId="77777777" w:rsidR="00753D6D" w:rsidRDefault="00753D6D" w:rsidP="00C9791D">
      <w:pPr>
        <w:numPr>
          <w:ilvl w:val="0"/>
          <w:numId w:val="250"/>
        </w:numPr>
        <w:tabs>
          <w:tab w:val="left" w:pos="1440"/>
        </w:tabs>
        <w:ind w:left="1440"/>
      </w:pPr>
      <w:r>
        <w:t xml:space="preserve">You can access user information in </w:t>
      </w:r>
      <w:r w:rsidRPr="00D856F2">
        <w:rPr>
          <w:b/>
        </w:rPr>
        <w:t>IAMS Address Book</w:t>
      </w:r>
      <w:r>
        <w:t xml:space="preserve">. </w:t>
      </w:r>
    </w:p>
    <w:p w14:paraId="51957159" w14:textId="77777777" w:rsidR="00753D6D" w:rsidRPr="001241E1" w:rsidRDefault="00753D6D" w:rsidP="00C9791D">
      <w:pPr>
        <w:numPr>
          <w:ilvl w:val="0"/>
          <w:numId w:val="244"/>
        </w:numPr>
        <w:ind w:left="1440" w:right="540"/>
      </w:pPr>
      <w:r>
        <w:t xml:space="preserve">You can access Collection information in the </w:t>
      </w:r>
      <w:r w:rsidRPr="00D856F2">
        <w:rPr>
          <w:b/>
        </w:rPr>
        <w:t>RPMS Configuration</w:t>
      </w:r>
      <w:r>
        <w:t xml:space="preserve"> module.</w:t>
      </w:r>
    </w:p>
    <w:p w14:paraId="6D2A5598" w14:textId="77777777" w:rsidR="00753D6D" w:rsidRPr="00972304" w:rsidRDefault="00753D6D" w:rsidP="00753D6D">
      <w:pPr>
        <w:tabs>
          <w:tab w:val="left" w:pos="6960"/>
        </w:tabs>
      </w:pPr>
      <w:r>
        <w:tab/>
      </w:r>
    </w:p>
    <w:p w14:paraId="0C22A880" w14:textId="7F0C21D6" w:rsidR="00753D6D" w:rsidRDefault="00753D6D" w:rsidP="00753D6D">
      <w:pPr>
        <w:pStyle w:val="Caption"/>
        <w:ind w:left="720"/>
      </w:pPr>
      <w:r>
        <w:t xml:space="preserve">Table </w:t>
      </w:r>
      <w:r w:rsidR="00653CE2">
        <w:fldChar w:fldCharType="begin"/>
      </w:r>
      <w:r w:rsidR="00653CE2">
        <w:instrText xml:space="preserve"> SEQ Figure \* ARABIC</w:instrText>
      </w:r>
      <w:r w:rsidR="00653CE2">
        <w:instrText xml:space="preserve"> </w:instrText>
      </w:r>
      <w:r w:rsidR="00653CE2">
        <w:fldChar w:fldCharType="separate"/>
      </w:r>
      <w:ins w:id="5638" w:author="Sayali Dev" w:date="2018-02-02T13:47:00Z">
        <w:r w:rsidR="00EB76E3">
          <w:rPr>
            <w:noProof/>
          </w:rPr>
          <w:t>69</w:t>
        </w:r>
      </w:ins>
      <w:del w:id="5639" w:author="Sayali Dev" w:date="2018-02-02T13:47:00Z">
        <w:r w:rsidDel="00EB76E3">
          <w:rPr>
            <w:noProof/>
          </w:rPr>
          <w:delText>34</w:delText>
        </w:r>
      </w:del>
      <w:r w:rsidR="00653CE2">
        <w:rPr>
          <w:noProof/>
        </w:rPr>
        <w:fldChar w:fldCharType="end"/>
      </w:r>
      <w:r>
        <w:t>: Completing the Batch Specimen Shipment spreadsheet</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0"/>
        <w:gridCol w:w="6660"/>
      </w:tblGrid>
      <w:tr w:rsidR="00753D6D" w:rsidRPr="007A152E" w14:paraId="0ABF35EA" w14:textId="77777777" w:rsidTr="00753D6D">
        <w:trPr>
          <w:cantSplit/>
          <w:trHeight w:val="288"/>
          <w:tblHeader/>
        </w:trPr>
        <w:tc>
          <w:tcPr>
            <w:tcW w:w="3150" w:type="dxa"/>
            <w:shd w:val="clear" w:color="auto" w:fill="BFBFBF"/>
            <w:vAlign w:val="center"/>
          </w:tcPr>
          <w:p w14:paraId="28A6E8C7" w14:textId="77777777" w:rsidR="00753D6D" w:rsidRPr="007A152E" w:rsidRDefault="00753D6D" w:rsidP="00753D6D">
            <w:pPr>
              <w:rPr>
                <w:b/>
              </w:rPr>
            </w:pPr>
            <w:r>
              <w:rPr>
                <w:b/>
              </w:rPr>
              <w:t>Field</w:t>
            </w:r>
          </w:p>
        </w:tc>
        <w:tc>
          <w:tcPr>
            <w:tcW w:w="6660" w:type="dxa"/>
            <w:shd w:val="clear" w:color="auto" w:fill="BFBFBF"/>
            <w:vAlign w:val="center"/>
          </w:tcPr>
          <w:p w14:paraId="263CEF90" w14:textId="77777777" w:rsidR="00753D6D" w:rsidRPr="007A152E" w:rsidRDefault="00753D6D" w:rsidP="00753D6D">
            <w:pPr>
              <w:rPr>
                <w:b/>
              </w:rPr>
            </w:pPr>
            <w:r w:rsidRPr="007A152E">
              <w:rPr>
                <w:b/>
              </w:rPr>
              <w:t>Description</w:t>
            </w:r>
          </w:p>
        </w:tc>
      </w:tr>
      <w:tr w:rsidR="00753D6D" w14:paraId="0F3DFAF3" w14:textId="77777777" w:rsidTr="00753D6D">
        <w:trPr>
          <w:cantSplit/>
          <w:trHeight w:val="288"/>
        </w:trPr>
        <w:tc>
          <w:tcPr>
            <w:tcW w:w="3150" w:type="dxa"/>
          </w:tcPr>
          <w:p w14:paraId="64841A3D" w14:textId="77777777" w:rsidR="00753D6D" w:rsidRPr="005A0359" w:rsidRDefault="00753D6D" w:rsidP="00753D6D">
            <w:pPr>
              <w:rPr>
                <w:b/>
                <w:color w:val="FF0000"/>
              </w:rPr>
            </w:pPr>
            <w:r w:rsidRPr="00414C1A">
              <w:rPr>
                <w:b/>
              </w:rPr>
              <w:t>Language</w:t>
            </w:r>
            <w:r>
              <w:rPr>
                <w:b/>
                <w:color w:val="FF0000"/>
              </w:rPr>
              <w:t>*</w:t>
            </w:r>
          </w:p>
        </w:tc>
        <w:tc>
          <w:tcPr>
            <w:tcW w:w="6660" w:type="dxa"/>
            <w:vAlign w:val="center"/>
          </w:tcPr>
          <w:p w14:paraId="3AEF73E5" w14:textId="77777777" w:rsidR="00753D6D" w:rsidRDefault="00753D6D" w:rsidP="00753D6D">
            <w:r>
              <w:t>Type “en” to indicate the preferred language is English.</w:t>
            </w:r>
            <w:r>
              <w:br/>
            </w:r>
            <w:r w:rsidRPr="009753DD">
              <w:rPr>
                <w:b/>
              </w:rPr>
              <w:t>Note:</w:t>
            </w:r>
            <w:r>
              <w:t xml:space="preserve"> Language is based on the option shown on the </w:t>
            </w:r>
            <w:r w:rsidRPr="009753DD">
              <w:rPr>
                <w:b/>
              </w:rPr>
              <w:t>Communication</w:t>
            </w:r>
            <w:r>
              <w:t xml:space="preserve"> tab of the </w:t>
            </w:r>
            <w:r w:rsidRPr="009753DD">
              <w:rPr>
                <w:b/>
              </w:rPr>
              <w:t>IAMS Address Book</w:t>
            </w:r>
            <w:r>
              <w:t xml:space="preserve"> </w:t>
            </w:r>
            <w:r w:rsidRPr="00F53EE4">
              <w:t>for the user you type in the Desitination Site User field below</w:t>
            </w:r>
            <w:r>
              <w:t>.</w:t>
            </w:r>
          </w:p>
        </w:tc>
      </w:tr>
      <w:tr w:rsidR="00753D6D" w14:paraId="180C3C24" w14:textId="77777777" w:rsidTr="00753D6D">
        <w:trPr>
          <w:cantSplit/>
          <w:trHeight w:val="288"/>
        </w:trPr>
        <w:tc>
          <w:tcPr>
            <w:tcW w:w="3150" w:type="dxa"/>
          </w:tcPr>
          <w:p w14:paraId="57D0FF30" w14:textId="77777777" w:rsidR="00753D6D" w:rsidRPr="005A0359" w:rsidRDefault="00753D6D" w:rsidP="00753D6D">
            <w:pPr>
              <w:rPr>
                <w:b/>
                <w:color w:val="FF0000"/>
              </w:rPr>
            </w:pPr>
            <w:r w:rsidRPr="00414C1A">
              <w:rPr>
                <w:b/>
              </w:rPr>
              <w:t>Locale</w:t>
            </w:r>
            <w:r>
              <w:rPr>
                <w:b/>
                <w:color w:val="FF0000"/>
              </w:rPr>
              <w:t>*</w:t>
            </w:r>
          </w:p>
        </w:tc>
        <w:tc>
          <w:tcPr>
            <w:tcW w:w="6660" w:type="dxa"/>
            <w:vAlign w:val="center"/>
          </w:tcPr>
          <w:p w14:paraId="07DAB626" w14:textId="77777777" w:rsidR="00753D6D" w:rsidRDefault="00753D6D" w:rsidP="00753D6D">
            <w:r>
              <w:t xml:space="preserve">Type “GB” or “US” to indicate the country locale for the user </w:t>
            </w:r>
            <w:r w:rsidRPr="00A649FD">
              <w:t>you type in the Desitination Site User field below</w:t>
            </w:r>
            <w:r>
              <w:t xml:space="preserve">. </w:t>
            </w:r>
          </w:p>
          <w:p w14:paraId="6C8A7DE2" w14:textId="77777777" w:rsidR="00753D6D" w:rsidRDefault="00753D6D" w:rsidP="00753D6D">
            <w:r w:rsidRPr="009753DD">
              <w:rPr>
                <w:b/>
              </w:rPr>
              <w:t>Note:</w:t>
            </w:r>
            <w:r>
              <w:t xml:space="preserve"> Locale is based on the option shown on the </w:t>
            </w:r>
            <w:r>
              <w:rPr>
                <w:b/>
              </w:rPr>
              <w:t xml:space="preserve">Geography </w:t>
            </w:r>
            <w:r>
              <w:t xml:space="preserve">tab of the </w:t>
            </w:r>
            <w:r w:rsidRPr="009753DD">
              <w:rPr>
                <w:b/>
              </w:rPr>
              <w:t>IAMS Address Book</w:t>
            </w:r>
            <w:r>
              <w:t xml:space="preserve"> for that</w:t>
            </w:r>
            <w:r w:rsidRPr="00F53EE4">
              <w:t xml:space="preserve"> user</w:t>
            </w:r>
            <w:r>
              <w:t>.</w:t>
            </w:r>
          </w:p>
        </w:tc>
      </w:tr>
      <w:tr w:rsidR="00753D6D" w14:paraId="3EC62DCE" w14:textId="77777777" w:rsidTr="00753D6D">
        <w:trPr>
          <w:cantSplit/>
          <w:trHeight w:val="288"/>
        </w:trPr>
        <w:tc>
          <w:tcPr>
            <w:tcW w:w="3150" w:type="dxa"/>
          </w:tcPr>
          <w:p w14:paraId="286C006E" w14:textId="77777777" w:rsidR="00753D6D" w:rsidRPr="005A0359" w:rsidRDefault="00753D6D" w:rsidP="00753D6D">
            <w:pPr>
              <w:rPr>
                <w:b/>
                <w:color w:val="FF0000"/>
              </w:rPr>
            </w:pPr>
            <w:r w:rsidRPr="00414C1A">
              <w:rPr>
                <w:b/>
              </w:rPr>
              <w:t>Time Zone</w:t>
            </w:r>
            <w:r>
              <w:rPr>
                <w:b/>
                <w:color w:val="FF0000"/>
              </w:rPr>
              <w:t>*</w:t>
            </w:r>
          </w:p>
        </w:tc>
        <w:tc>
          <w:tcPr>
            <w:tcW w:w="6660" w:type="dxa"/>
            <w:vAlign w:val="center"/>
          </w:tcPr>
          <w:p w14:paraId="52593D26" w14:textId="77777777" w:rsidR="00753D6D" w:rsidRDefault="00753D6D" w:rsidP="00753D6D">
            <w:r>
              <w:t xml:space="preserve">Type the appropriate time zone for the user </w:t>
            </w:r>
            <w:r w:rsidRPr="00A649FD">
              <w:t>you type in the Desitination Site User field below</w:t>
            </w:r>
            <w:r>
              <w:t xml:space="preserve">. </w:t>
            </w:r>
          </w:p>
          <w:p w14:paraId="448BB5B1" w14:textId="77777777" w:rsidR="00753D6D" w:rsidRDefault="00753D6D" w:rsidP="00753D6D">
            <w:r w:rsidRPr="009753DD">
              <w:rPr>
                <w:b/>
              </w:rPr>
              <w:t>Note:</w:t>
            </w:r>
            <w:r>
              <w:t xml:space="preserve"> Time zone is based on the option shown on the </w:t>
            </w:r>
            <w:r>
              <w:rPr>
                <w:b/>
              </w:rPr>
              <w:t>Geography</w:t>
            </w:r>
            <w:r>
              <w:t xml:space="preserve"> tab of the </w:t>
            </w:r>
            <w:r w:rsidRPr="009753DD">
              <w:rPr>
                <w:b/>
              </w:rPr>
              <w:t>IAMS Address Book</w:t>
            </w:r>
            <w:r>
              <w:t xml:space="preserve"> for that</w:t>
            </w:r>
            <w:r w:rsidRPr="00F53EE4">
              <w:t xml:space="preserve"> user</w:t>
            </w:r>
            <w:r>
              <w:t>.</w:t>
            </w:r>
          </w:p>
        </w:tc>
      </w:tr>
      <w:tr w:rsidR="00753D6D" w14:paraId="0E190674" w14:textId="77777777" w:rsidTr="00753D6D">
        <w:trPr>
          <w:cantSplit/>
          <w:trHeight w:val="288"/>
        </w:trPr>
        <w:tc>
          <w:tcPr>
            <w:tcW w:w="3150" w:type="dxa"/>
          </w:tcPr>
          <w:p w14:paraId="53D7FDE5" w14:textId="77777777" w:rsidR="00753D6D" w:rsidRPr="005A0359" w:rsidRDefault="00753D6D" w:rsidP="00753D6D">
            <w:pPr>
              <w:rPr>
                <w:b/>
                <w:color w:val="FF0000"/>
              </w:rPr>
            </w:pPr>
            <w:r w:rsidRPr="00414C1A">
              <w:rPr>
                <w:b/>
              </w:rPr>
              <w:t>Upload Type</w:t>
            </w:r>
            <w:r>
              <w:rPr>
                <w:b/>
                <w:color w:val="FF0000"/>
              </w:rPr>
              <w:t>*</w:t>
            </w:r>
          </w:p>
        </w:tc>
        <w:tc>
          <w:tcPr>
            <w:tcW w:w="6660" w:type="dxa"/>
            <w:vAlign w:val="center"/>
          </w:tcPr>
          <w:p w14:paraId="20340DAA" w14:textId="77777777" w:rsidR="00753D6D" w:rsidRDefault="00753D6D" w:rsidP="00753D6D">
            <w:r>
              <w:t>Indicate the type of upload performed with this template.</w:t>
            </w:r>
          </w:p>
          <w:p w14:paraId="07FCF393" w14:textId="77777777" w:rsidR="00753D6D" w:rsidRDefault="00753D6D" w:rsidP="00753D6D">
            <w:r w:rsidRPr="007E1326">
              <w:rPr>
                <w:b/>
              </w:rPr>
              <w:t>Note</w:t>
            </w:r>
            <w:r>
              <w:t>: “Batch Shipment” is the default and it should not be changed.</w:t>
            </w:r>
          </w:p>
        </w:tc>
      </w:tr>
      <w:tr w:rsidR="00753D6D" w14:paraId="0B796FB8" w14:textId="77777777" w:rsidTr="00753D6D">
        <w:trPr>
          <w:cantSplit/>
          <w:trHeight w:val="288"/>
        </w:trPr>
        <w:tc>
          <w:tcPr>
            <w:tcW w:w="3150" w:type="dxa"/>
          </w:tcPr>
          <w:p w14:paraId="71193E85" w14:textId="77777777" w:rsidR="00753D6D" w:rsidRDefault="00753D6D" w:rsidP="00753D6D">
            <w:pPr>
              <w:rPr>
                <w:b/>
                <w:color w:val="FF0000"/>
              </w:rPr>
            </w:pPr>
            <w:r w:rsidRPr="00DD1AF2">
              <w:rPr>
                <w:b/>
              </w:rPr>
              <w:t>Create inventory</w:t>
            </w:r>
            <w:r>
              <w:rPr>
                <w:b/>
                <w:color w:val="FF0000"/>
              </w:rPr>
              <w:t>*</w:t>
            </w:r>
          </w:p>
        </w:tc>
        <w:tc>
          <w:tcPr>
            <w:tcW w:w="6660" w:type="dxa"/>
            <w:vAlign w:val="center"/>
          </w:tcPr>
          <w:p w14:paraId="70805EDD" w14:textId="77777777" w:rsidR="00753D6D" w:rsidRDefault="00753D6D" w:rsidP="00753D6D">
            <w:r>
              <w:t>Indicates that the specified samples should not be added to inventory.</w:t>
            </w:r>
          </w:p>
          <w:p w14:paraId="07C42984" w14:textId="77777777" w:rsidR="00753D6D" w:rsidRDefault="00753D6D" w:rsidP="00753D6D">
            <w:r w:rsidRPr="007E1326">
              <w:rPr>
                <w:b/>
              </w:rPr>
              <w:t>Note</w:t>
            </w:r>
            <w:r>
              <w:t>: “No” is the default and it should not be changed.</w:t>
            </w:r>
          </w:p>
        </w:tc>
      </w:tr>
      <w:tr w:rsidR="00753D6D" w14:paraId="49CC53C1" w14:textId="77777777" w:rsidTr="00753D6D">
        <w:trPr>
          <w:cantSplit/>
          <w:trHeight w:val="288"/>
        </w:trPr>
        <w:tc>
          <w:tcPr>
            <w:tcW w:w="3150" w:type="dxa"/>
          </w:tcPr>
          <w:p w14:paraId="4CBF9340" w14:textId="77777777" w:rsidR="00753D6D" w:rsidRDefault="00753D6D" w:rsidP="00753D6D">
            <w:pPr>
              <w:rPr>
                <w:b/>
                <w:color w:val="FF0000"/>
              </w:rPr>
            </w:pPr>
            <w:commentRangeStart w:id="5640"/>
            <w:r w:rsidRPr="00DD1AF2">
              <w:rPr>
                <w:b/>
              </w:rPr>
              <w:t>Associate Donor</w:t>
            </w:r>
            <w:r>
              <w:rPr>
                <w:b/>
                <w:color w:val="FF0000"/>
              </w:rPr>
              <w:t>*</w:t>
            </w:r>
          </w:p>
        </w:tc>
        <w:tc>
          <w:tcPr>
            <w:tcW w:w="6660" w:type="dxa"/>
            <w:vAlign w:val="center"/>
          </w:tcPr>
          <w:p w14:paraId="6C80DAEF" w14:textId="77777777" w:rsidR="00753D6D" w:rsidRDefault="00753D6D" w:rsidP="00753D6D">
            <w:r>
              <w:t>To i</w:t>
            </w:r>
            <w:r w:rsidRPr="007E1326">
              <w:t xml:space="preserve">ndicate </w:t>
            </w:r>
            <w:r>
              <w:t xml:space="preserve">whether or not </w:t>
            </w:r>
            <w:r w:rsidRPr="007E1326">
              <w:t xml:space="preserve">the specified </w:t>
            </w:r>
            <w:r>
              <w:t xml:space="preserve">biospecimens in the shipment </w:t>
            </w:r>
            <w:r w:rsidRPr="007E1326">
              <w:t>should be associated with a</w:t>
            </w:r>
            <w:r>
              <w:t>n existing</w:t>
            </w:r>
            <w:r w:rsidRPr="007E1326">
              <w:t xml:space="preserve"> donor </w:t>
            </w:r>
            <w:r>
              <w:t xml:space="preserve">subject </w:t>
            </w:r>
            <w:r w:rsidRPr="007E1326">
              <w:t>in Subject Centric View</w:t>
            </w:r>
            <w:r>
              <w:t>:</w:t>
            </w:r>
          </w:p>
          <w:p w14:paraId="265BF71D" w14:textId="77777777" w:rsidR="00753D6D" w:rsidRDefault="00753D6D" w:rsidP="00C9791D">
            <w:pPr>
              <w:numPr>
                <w:ilvl w:val="0"/>
                <w:numId w:val="244"/>
              </w:numPr>
            </w:pPr>
            <w:r>
              <w:t xml:space="preserve">If you want to associate the biospecimens with a donor, type </w:t>
            </w:r>
            <w:r w:rsidRPr="00737035">
              <w:rPr>
                <w:b/>
              </w:rPr>
              <w:t>Yes</w:t>
            </w:r>
            <w:r>
              <w:t>.</w:t>
            </w:r>
          </w:p>
          <w:p w14:paraId="3123E9C7" w14:textId="77777777" w:rsidR="00753D6D" w:rsidRDefault="00753D6D" w:rsidP="00C9791D">
            <w:pPr>
              <w:numPr>
                <w:ilvl w:val="0"/>
                <w:numId w:val="244"/>
              </w:numPr>
            </w:pPr>
            <w:r>
              <w:t xml:space="preserve">If you do not want to associate the biospecimens with a donor, type </w:t>
            </w:r>
            <w:r w:rsidRPr="00737035">
              <w:rPr>
                <w:b/>
              </w:rPr>
              <w:t>No</w:t>
            </w:r>
            <w:r>
              <w:t>.</w:t>
            </w:r>
            <w:commentRangeEnd w:id="5640"/>
            <w:r>
              <w:rPr>
                <w:rStyle w:val="CommentReference"/>
              </w:rPr>
              <w:commentReference w:id="5640"/>
            </w:r>
          </w:p>
        </w:tc>
      </w:tr>
      <w:tr w:rsidR="00753D6D" w:rsidRPr="003F26C0" w14:paraId="3AE0F781" w14:textId="77777777" w:rsidTr="00753D6D">
        <w:trPr>
          <w:cantSplit/>
          <w:trHeight w:val="288"/>
        </w:trPr>
        <w:tc>
          <w:tcPr>
            <w:tcW w:w="3150" w:type="dxa"/>
          </w:tcPr>
          <w:p w14:paraId="3EB5F27F" w14:textId="77777777" w:rsidR="00753D6D" w:rsidRDefault="00753D6D" w:rsidP="00753D6D">
            <w:pPr>
              <w:rPr>
                <w:b/>
                <w:color w:val="FF0000"/>
              </w:rPr>
            </w:pPr>
            <w:r w:rsidRPr="00400FBA">
              <w:rPr>
                <w:b/>
              </w:rPr>
              <w:lastRenderedPageBreak/>
              <w:t>Shipment Number</w:t>
            </w:r>
            <w:r>
              <w:rPr>
                <w:b/>
                <w:color w:val="FF0000"/>
              </w:rPr>
              <w:t>*</w:t>
            </w:r>
          </w:p>
        </w:tc>
        <w:tc>
          <w:tcPr>
            <w:tcW w:w="6660" w:type="dxa"/>
            <w:vAlign w:val="center"/>
          </w:tcPr>
          <w:p w14:paraId="6524D4BE" w14:textId="77777777" w:rsidR="00753D6D" w:rsidRDefault="00753D6D" w:rsidP="00753D6D">
            <w:r>
              <w:t>To group multiple biospecimens in the same shipment:</w:t>
            </w:r>
          </w:p>
          <w:p w14:paraId="5102585C" w14:textId="77777777" w:rsidR="00753D6D" w:rsidRDefault="00753D6D" w:rsidP="00C9791D">
            <w:pPr>
              <w:numPr>
                <w:ilvl w:val="0"/>
                <w:numId w:val="260"/>
              </w:numPr>
              <w:ind w:left="432"/>
            </w:pPr>
            <w:r>
              <w:t xml:space="preserve">Type </w:t>
            </w:r>
            <w:r w:rsidRPr="00737035">
              <w:rPr>
                <w:b/>
              </w:rPr>
              <w:t>1</w:t>
            </w:r>
            <w:r>
              <w:t xml:space="preserve"> in this field in front of each biospecimen line item to be included in the first shipment. </w:t>
            </w:r>
          </w:p>
          <w:p w14:paraId="6204AB5E" w14:textId="77777777" w:rsidR="00753D6D" w:rsidRDefault="00753D6D" w:rsidP="00C9791D">
            <w:pPr>
              <w:numPr>
                <w:ilvl w:val="0"/>
                <w:numId w:val="260"/>
              </w:numPr>
              <w:ind w:left="432"/>
            </w:pPr>
            <w:r w:rsidRPr="007B0000">
              <w:t xml:space="preserve">Type </w:t>
            </w:r>
            <w:r w:rsidRPr="00737035">
              <w:rPr>
                <w:b/>
              </w:rPr>
              <w:t>2</w:t>
            </w:r>
            <w:r w:rsidRPr="007B0000">
              <w:t xml:space="preserve"> in this field in front of each biospecimen line item to be included in the </w:t>
            </w:r>
            <w:r>
              <w:t xml:space="preserve">second </w:t>
            </w:r>
            <w:r w:rsidRPr="007B0000">
              <w:t xml:space="preserve">shipment. </w:t>
            </w:r>
          </w:p>
          <w:p w14:paraId="682F2F34" w14:textId="77777777" w:rsidR="00753D6D" w:rsidRPr="007B0000" w:rsidRDefault="00753D6D" w:rsidP="00C9791D">
            <w:pPr>
              <w:numPr>
                <w:ilvl w:val="0"/>
                <w:numId w:val="260"/>
              </w:numPr>
              <w:ind w:left="432"/>
            </w:pPr>
            <w:r>
              <w:t>Repeat as needed.</w:t>
            </w:r>
          </w:p>
          <w:p w14:paraId="7532D9F8" w14:textId="77777777" w:rsidR="00753D6D" w:rsidRPr="003F26C0" w:rsidRDefault="00753D6D" w:rsidP="00753D6D">
            <w:pPr>
              <w:ind w:left="72"/>
            </w:pPr>
            <w:r w:rsidRPr="007B0000">
              <w:rPr>
                <w:b/>
              </w:rPr>
              <w:t>Note:</w:t>
            </w:r>
            <w:r>
              <w:t xml:space="preserve"> If multiple shipments are included on the same spreadsheet, each separare shipment must have a unique Shipment Number (1, 2, 3 etc. ).</w:t>
            </w:r>
          </w:p>
        </w:tc>
      </w:tr>
      <w:tr w:rsidR="00753D6D" w:rsidRPr="008E7C23" w14:paraId="09E1C777" w14:textId="77777777" w:rsidTr="00753D6D">
        <w:trPr>
          <w:cantSplit/>
          <w:trHeight w:val="288"/>
        </w:trPr>
        <w:tc>
          <w:tcPr>
            <w:tcW w:w="3150" w:type="dxa"/>
          </w:tcPr>
          <w:p w14:paraId="6383E5CE" w14:textId="77777777" w:rsidR="00753D6D" w:rsidRPr="007B0000" w:rsidRDefault="00753D6D" w:rsidP="00753D6D">
            <w:pPr>
              <w:rPr>
                <w:b/>
              </w:rPr>
            </w:pPr>
            <w:r>
              <w:rPr>
                <w:b/>
              </w:rPr>
              <w:t>Shipment Type</w:t>
            </w:r>
          </w:p>
        </w:tc>
        <w:tc>
          <w:tcPr>
            <w:tcW w:w="6660" w:type="dxa"/>
          </w:tcPr>
          <w:p w14:paraId="5613F6C9" w14:textId="77777777" w:rsidR="00753D6D" w:rsidRDefault="00753D6D" w:rsidP="00753D6D">
            <w:r>
              <w:t xml:space="preserve">Type the type of shipment. </w:t>
            </w:r>
            <w:r>
              <w:br/>
            </w:r>
            <w:r w:rsidRPr="0092086E">
              <w:rPr>
                <w:b/>
              </w:rPr>
              <w:t>Note:</w:t>
            </w:r>
            <w:r>
              <w:t xml:space="preserve"> </w:t>
            </w:r>
          </w:p>
          <w:p w14:paraId="56EF6CE3" w14:textId="77777777" w:rsidR="00753D6D" w:rsidRDefault="00753D6D" w:rsidP="00C9791D">
            <w:pPr>
              <w:numPr>
                <w:ilvl w:val="0"/>
                <w:numId w:val="261"/>
              </w:numPr>
              <w:ind w:left="792"/>
            </w:pPr>
            <w:r>
              <w:t>Valid types are: Ambient, Cold Pack, Cryoport, Dry Ice, Ice Pack,Other and Wet Ice.</w:t>
            </w:r>
          </w:p>
          <w:p w14:paraId="3A312193" w14:textId="77777777" w:rsidR="00753D6D" w:rsidRDefault="00753D6D" w:rsidP="00C9791D">
            <w:pPr>
              <w:numPr>
                <w:ilvl w:val="0"/>
                <w:numId w:val="261"/>
              </w:numPr>
              <w:ind w:left="792"/>
            </w:pPr>
            <w:r>
              <w:t>The default value is Other.</w:t>
            </w:r>
          </w:p>
        </w:tc>
      </w:tr>
      <w:tr w:rsidR="00753D6D" w:rsidRPr="008E7C23" w14:paraId="27B1C52C" w14:textId="77777777" w:rsidTr="00753D6D">
        <w:trPr>
          <w:cantSplit/>
          <w:trHeight w:val="506"/>
        </w:trPr>
        <w:tc>
          <w:tcPr>
            <w:tcW w:w="3150" w:type="dxa"/>
            <w:vAlign w:val="center"/>
          </w:tcPr>
          <w:p w14:paraId="35ADE983" w14:textId="77777777" w:rsidR="00753D6D" w:rsidRPr="007B0000" w:rsidRDefault="00753D6D" w:rsidP="00753D6D">
            <w:pPr>
              <w:rPr>
                <w:b/>
              </w:rPr>
            </w:pPr>
            <w:r w:rsidRPr="007B0000">
              <w:rPr>
                <w:b/>
              </w:rPr>
              <w:t>Shipment Tracking</w:t>
            </w:r>
            <w:r>
              <w:rPr>
                <w:b/>
              </w:rPr>
              <w:br/>
            </w:r>
          </w:p>
        </w:tc>
        <w:tc>
          <w:tcPr>
            <w:tcW w:w="6660" w:type="dxa"/>
          </w:tcPr>
          <w:p w14:paraId="6BE412CA" w14:textId="77777777" w:rsidR="00753D6D" w:rsidRPr="008E7C23" w:rsidRDefault="00753D6D" w:rsidP="00753D6D">
            <w:r>
              <w:t>Type the t</w:t>
            </w:r>
            <w:r w:rsidRPr="008E7C23">
              <w:t>racking number of the shipment.</w:t>
            </w:r>
          </w:p>
        </w:tc>
      </w:tr>
      <w:tr w:rsidR="00753D6D" w:rsidRPr="008E7C23" w14:paraId="5D05ED58" w14:textId="77777777" w:rsidTr="00753D6D">
        <w:trPr>
          <w:cantSplit/>
          <w:trHeight w:val="288"/>
        </w:trPr>
        <w:tc>
          <w:tcPr>
            <w:tcW w:w="3150" w:type="dxa"/>
            <w:vAlign w:val="center"/>
          </w:tcPr>
          <w:p w14:paraId="69E5F123" w14:textId="77777777" w:rsidR="00753D6D" w:rsidRPr="007B0000" w:rsidRDefault="00753D6D" w:rsidP="00753D6D">
            <w:pPr>
              <w:rPr>
                <w:b/>
              </w:rPr>
            </w:pPr>
            <w:r w:rsidRPr="007B0000">
              <w:rPr>
                <w:b/>
              </w:rPr>
              <w:t>Courier</w:t>
            </w:r>
            <w:r>
              <w:rPr>
                <w:b/>
              </w:rPr>
              <w:br/>
            </w:r>
          </w:p>
        </w:tc>
        <w:tc>
          <w:tcPr>
            <w:tcW w:w="6660" w:type="dxa"/>
          </w:tcPr>
          <w:p w14:paraId="3560C8D9" w14:textId="77777777" w:rsidR="00753D6D" w:rsidRPr="008E7C23" w:rsidRDefault="00753D6D" w:rsidP="00753D6D">
            <w:r>
              <w:t>Type the c</w:t>
            </w:r>
            <w:r w:rsidRPr="008E7C23">
              <w:t>ourier used for the shipment.</w:t>
            </w:r>
          </w:p>
        </w:tc>
      </w:tr>
      <w:tr w:rsidR="00753D6D" w:rsidRPr="008E7C23" w14:paraId="06BA1BDE" w14:textId="77777777" w:rsidTr="00753D6D">
        <w:trPr>
          <w:cantSplit/>
          <w:trHeight w:val="288"/>
        </w:trPr>
        <w:tc>
          <w:tcPr>
            <w:tcW w:w="3150" w:type="dxa"/>
          </w:tcPr>
          <w:p w14:paraId="476F31DE" w14:textId="77777777" w:rsidR="00753D6D" w:rsidRPr="007B0000" w:rsidRDefault="00753D6D" w:rsidP="00753D6D">
            <w:pPr>
              <w:rPr>
                <w:b/>
              </w:rPr>
            </w:pPr>
            <w:r>
              <w:rPr>
                <w:b/>
              </w:rPr>
              <w:t>Shipment Date</w:t>
            </w:r>
            <w:r>
              <w:rPr>
                <w:b/>
              </w:rPr>
              <w:br/>
            </w:r>
          </w:p>
        </w:tc>
        <w:tc>
          <w:tcPr>
            <w:tcW w:w="6660" w:type="dxa"/>
          </w:tcPr>
          <w:p w14:paraId="0FD8F6E1" w14:textId="77777777" w:rsidR="00753D6D" w:rsidRDefault="00753D6D" w:rsidP="00753D6D">
            <w:r>
              <w:t xml:space="preserve">Type the </w:t>
            </w:r>
            <w:r w:rsidRPr="008E7C23">
              <w:t>date</w:t>
            </w:r>
            <w:r>
              <w:t xml:space="preserve"> the samples were shipped by the collection site</w:t>
            </w:r>
            <w:r w:rsidRPr="008E7C23">
              <w:t>.</w:t>
            </w:r>
            <w:r>
              <w:t xml:space="preserve"> </w:t>
            </w:r>
            <w:r>
              <w:br/>
            </w:r>
            <w:r w:rsidRPr="0092086E">
              <w:rPr>
                <w:b/>
              </w:rPr>
              <w:t>Note:</w:t>
            </w:r>
            <w:r>
              <w:t xml:space="preserve"> </w:t>
            </w:r>
          </w:p>
          <w:p w14:paraId="1183D86D" w14:textId="77777777" w:rsidR="00753D6D" w:rsidRDefault="00753D6D" w:rsidP="00C9791D">
            <w:pPr>
              <w:numPr>
                <w:ilvl w:val="0"/>
                <w:numId w:val="262"/>
              </w:numPr>
              <w:ind w:left="792"/>
            </w:pPr>
            <w:r>
              <w:t>Valid format is mm/dd/yyyy.</w:t>
            </w:r>
          </w:p>
          <w:p w14:paraId="0A129A67" w14:textId="77777777" w:rsidR="00753D6D" w:rsidRPr="008E7C23" w:rsidRDefault="00753D6D" w:rsidP="00C9791D">
            <w:pPr>
              <w:numPr>
                <w:ilvl w:val="0"/>
                <w:numId w:val="262"/>
              </w:numPr>
              <w:ind w:left="792"/>
            </w:pPr>
            <w:r>
              <w:t>The default value is the current date.</w:t>
            </w:r>
          </w:p>
        </w:tc>
      </w:tr>
      <w:tr w:rsidR="00753D6D" w14:paraId="64C5C74E" w14:textId="77777777" w:rsidTr="00753D6D">
        <w:trPr>
          <w:cantSplit/>
          <w:trHeight w:val="288"/>
        </w:trPr>
        <w:tc>
          <w:tcPr>
            <w:tcW w:w="3150" w:type="dxa"/>
          </w:tcPr>
          <w:p w14:paraId="2CCBBAD6" w14:textId="77777777" w:rsidR="00753D6D" w:rsidRDefault="00753D6D" w:rsidP="00753D6D">
            <w:pPr>
              <w:rPr>
                <w:b/>
              </w:rPr>
            </w:pPr>
            <w:r>
              <w:rPr>
                <w:b/>
              </w:rPr>
              <w:t>Receive Date</w:t>
            </w:r>
            <w:r>
              <w:rPr>
                <w:b/>
              </w:rPr>
              <w:br/>
            </w:r>
          </w:p>
        </w:tc>
        <w:tc>
          <w:tcPr>
            <w:tcW w:w="6660" w:type="dxa"/>
          </w:tcPr>
          <w:p w14:paraId="1ECB7D82" w14:textId="77777777" w:rsidR="00753D6D" w:rsidRDefault="00753D6D" w:rsidP="00753D6D">
            <w:r>
              <w:t>Input the date the shipment was received</w:t>
            </w:r>
            <w:r w:rsidRPr="008E7C23">
              <w:t>.</w:t>
            </w:r>
            <w:r>
              <w:t xml:space="preserve"> </w:t>
            </w:r>
            <w:r w:rsidRPr="0092086E">
              <w:rPr>
                <w:b/>
              </w:rPr>
              <w:t>Note:</w:t>
            </w:r>
            <w:r w:rsidRPr="0092086E">
              <w:t xml:space="preserve"> </w:t>
            </w:r>
          </w:p>
          <w:p w14:paraId="7F9AAEED" w14:textId="77777777" w:rsidR="00753D6D" w:rsidRDefault="00753D6D" w:rsidP="00C9791D">
            <w:pPr>
              <w:numPr>
                <w:ilvl w:val="0"/>
                <w:numId w:val="262"/>
              </w:numPr>
              <w:ind w:left="792"/>
            </w:pPr>
            <w:r>
              <w:t>Valid format is mm/dd/yyyy.</w:t>
            </w:r>
          </w:p>
          <w:p w14:paraId="6C35BDF8" w14:textId="77777777" w:rsidR="00753D6D" w:rsidRDefault="00753D6D" w:rsidP="00C9791D">
            <w:pPr>
              <w:numPr>
                <w:ilvl w:val="0"/>
                <w:numId w:val="262"/>
              </w:numPr>
              <w:ind w:left="792"/>
            </w:pPr>
            <w:r>
              <w:t>The default value is the current date.</w:t>
            </w:r>
          </w:p>
        </w:tc>
      </w:tr>
      <w:tr w:rsidR="00753D6D" w14:paraId="0C1F18E9" w14:textId="77777777" w:rsidTr="00753D6D">
        <w:trPr>
          <w:cantSplit/>
          <w:trHeight w:val="288"/>
        </w:trPr>
        <w:tc>
          <w:tcPr>
            <w:tcW w:w="3150" w:type="dxa"/>
          </w:tcPr>
          <w:p w14:paraId="127BF10D" w14:textId="77777777" w:rsidR="00753D6D" w:rsidRPr="005A0359" w:rsidRDefault="00753D6D" w:rsidP="00753D6D">
            <w:pPr>
              <w:rPr>
                <w:b/>
                <w:color w:val="FF0000"/>
              </w:rPr>
            </w:pPr>
            <w:r w:rsidRPr="00400FBA">
              <w:rPr>
                <w:b/>
              </w:rPr>
              <w:t>Source Site Name</w:t>
            </w:r>
            <w:r>
              <w:rPr>
                <w:b/>
                <w:color w:val="FF0000"/>
              </w:rPr>
              <w:t>*</w:t>
            </w:r>
          </w:p>
        </w:tc>
        <w:tc>
          <w:tcPr>
            <w:tcW w:w="6660" w:type="dxa"/>
            <w:vAlign w:val="center"/>
          </w:tcPr>
          <w:p w14:paraId="37DB40E9" w14:textId="77777777" w:rsidR="00753D6D" w:rsidRDefault="00753D6D" w:rsidP="00753D6D">
            <w:r w:rsidRPr="002B6465">
              <w:t>Type the name of the sending location for</w:t>
            </w:r>
            <w:r>
              <w:t xml:space="preserve"> </w:t>
            </w:r>
            <w:r w:rsidRPr="002B6465">
              <w:t xml:space="preserve">the </w:t>
            </w:r>
            <w:r>
              <w:t>shipment</w:t>
            </w:r>
            <w:r w:rsidRPr="002B6465">
              <w:t>.</w:t>
            </w:r>
          </w:p>
          <w:p w14:paraId="689AAAF6" w14:textId="77777777" w:rsidR="002D6CB5" w:rsidRDefault="00753D6D" w:rsidP="00753D6D">
            <w:pPr>
              <w:rPr>
                <w:ins w:id="5641" w:author="Sayali Dev" w:date="2018-02-19T15:16:00Z"/>
              </w:rPr>
            </w:pPr>
            <w:r w:rsidRPr="00D856F2">
              <w:rPr>
                <w:b/>
              </w:rPr>
              <w:t>Note:</w:t>
            </w:r>
            <w:r>
              <w:t xml:space="preserve"> </w:t>
            </w:r>
          </w:p>
          <w:p w14:paraId="71560588" w14:textId="1C6BA4B6" w:rsidR="00753D6D" w:rsidRDefault="00753D6D" w:rsidP="00753D6D">
            <w:r w:rsidRPr="00D94FF2">
              <w:t xml:space="preserve">Site must be active in </w:t>
            </w:r>
            <w:r w:rsidRPr="00D94FF2">
              <w:rPr>
                <w:b/>
              </w:rPr>
              <w:t>IAMS Address Book</w:t>
            </w:r>
            <w:r w:rsidRPr="00D94FF2">
              <w:t xml:space="preserve"> and Collection must be published with this site assigned in </w:t>
            </w:r>
            <w:r w:rsidRPr="00D94FF2">
              <w:rPr>
                <w:b/>
              </w:rPr>
              <w:t>RPMS</w:t>
            </w:r>
            <w:r w:rsidRPr="00D94FF2">
              <w:t>.</w:t>
            </w:r>
          </w:p>
        </w:tc>
      </w:tr>
      <w:tr w:rsidR="00753D6D" w14:paraId="7328D490" w14:textId="77777777" w:rsidTr="00753D6D">
        <w:trPr>
          <w:cantSplit/>
          <w:trHeight w:val="288"/>
        </w:trPr>
        <w:tc>
          <w:tcPr>
            <w:tcW w:w="3150" w:type="dxa"/>
          </w:tcPr>
          <w:p w14:paraId="200B68B4" w14:textId="77777777" w:rsidR="00753D6D" w:rsidRPr="005A0359" w:rsidRDefault="00753D6D" w:rsidP="00753D6D">
            <w:pPr>
              <w:rPr>
                <w:b/>
                <w:color w:val="FF0000"/>
              </w:rPr>
            </w:pPr>
            <w:r w:rsidRPr="00400FBA">
              <w:rPr>
                <w:b/>
              </w:rPr>
              <w:t>Destination Site Name</w:t>
            </w:r>
            <w:r>
              <w:rPr>
                <w:b/>
                <w:color w:val="FF0000"/>
              </w:rPr>
              <w:t>*</w:t>
            </w:r>
          </w:p>
        </w:tc>
        <w:tc>
          <w:tcPr>
            <w:tcW w:w="6660" w:type="dxa"/>
            <w:vAlign w:val="center"/>
          </w:tcPr>
          <w:p w14:paraId="70BC94DC" w14:textId="77777777" w:rsidR="00753D6D" w:rsidRDefault="00753D6D" w:rsidP="00753D6D">
            <w:r>
              <w:t>Type the n</w:t>
            </w:r>
            <w:r w:rsidRPr="002B6465">
              <w:t xml:space="preserve">ame of the </w:t>
            </w:r>
            <w:r>
              <w:t>receiv</w:t>
            </w:r>
            <w:r w:rsidRPr="002B6465">
              <w:t xml:space="preserve">ing location for the </w:t>
            </w:r>
            <w:r>
              <w:t>shipment</w:t>
            </w:r>
            <w:r w:rsidRPr="002B6465">
              <w:t>.</w:t>
            </w:r>
          </w:p>
          <w:p w14:paraId="5900EF02" w14:textId="77777777" w:rsidR="002D6CB5" w:rsidRDefault="00753D6D" w:rsidP="00753D6D">
            <w:pPr>
              <w:rPr>
                <w:ins w:id="5642" w:author="Sayali Dev" w:date="2018-02-19T15:16:00Z"/>
              </w:rPr>
            </w:pPr>
            <w:r w:rsidRPr="00D856F2">
              <w:rPr>
                <w:b/>
              </w:rPr>
              <w:t>Note:</w:t>
            </w:r>
            <w:r>
              <w:t xml:space="preserve"> </w:t>
            </w:r>
          </w:p>
          <w:p w14:paraId="0DA7A31A" w14:textId="434213DD" w:rsidR="00753D6D" w:rsidRDefault="00753D6D" w:rsidP="00753D6D">
            <w:r w:rsidRPr="00D94FF2">
              <w:t xml:space="preserve">Site must be active in </w:t>
            </w:r>
            <w:r w:rsidRPr="00D94FF2">
              <w:rPr>
                <w:b/>
              </w:rPr>
              <w:t>IAMS Address Book</w:t>
            </w:r>
            <w:r w:rsidRPr="00D94FF2">
              <w:t xml:space="preserve"> and Collection must be published with this site assigned in </w:t>
            </w:r>
            <w:r w:rsidRPr="00D94FF2">
              <w:rPr>
                <w:b/>
              </w:rPr>
              <w:t>RPMS</w:t>
            </w:r>
            <w:r w:rsidRPr="00D94FF2">
              <w:t>.</w:t>
            </w:r>
          </w:p>
        </w:tc>
      </w:tr>
      <w:tr w:rsidR="00753D6D" w14:paraId="346917C9" w14:textId="77777777" w:rsidTr="00753D6D">
        <w:trPr>
          <w:cantSplit/>
          <w:trHeight w:val="288"/>
        </w:trPr>
        <w:tc>
          <w:tcPr>
            <w:tcW w:w="3150" w:type="dxa"/>
          </w:tcPr>
          <w:p w14:paraId="006F9A64" w14:textId="77777777" w:rsidR="00753D6D" w:rsidRPr="005A0359" w:rsidRDefault="00753D6D" w:rsidP="00753D6D">
            <w:pPr>
              <w:rPr>
                <w:b/>
                <w:color w:val="FF0000"/>
              </w:rPr>
            </w:pPr>
            <w:r w:rsidRPr="00400FBA">
              <w:rPr>
                <w:b/>
              </w:rPr>
              <w:t>Source Site Username</w:t>
            </w:r>
            <w:r>
              <w:rPr>
                <w:b/>
                <w:color w:val="FF0000"/>
              </w:rPr>
              <w:t>*</w:t>
            </w:r>
          </w:p>
        </w:tc>
        <w:tc>
          <w:tcPr>
            <w:tcW w:w="6660" w:type="dxa"/>
            <w:vAlign w:val="center"/>
          </w:tcPr>
          <w:p w14:paraId="43907723" w14:textId="0D4A7B6A" w:rsidR="002D6CB5" w:rsidRDefault="00753D6D" w:rsidP="00753D6D">
            <w:pPr>
              <w:rPr>
                <w:ins w:id="5643" w:author="Sayali Dev" w:date="2018-02-19T15:17:00Z"/>
              </w:rPr>
            </w:pPr>
            <w:r>
              <w:t>Type a valid Collection Site user login</w:t>
            </w:r>
            <w:ins w:id="5644" w:author="Sayali Dev" w:date="2018-02-19T15:17:00Z">
              <w:r w:rsidR="002D6CB5">
                <w:t xml:space="preserve"> </w:t>
              </w:r>
              <w:r w:rsidR="006C342B">
                <w:t>username</w:t>
              </w:r>
            </w:ins>
            <w:del w:id="5645" w:author="Sayali Dev" w:date="2018-02-19T15:17:00Z">
              <w:r w:rsidDel="002D6CB5">
                <w:delText xml:space="preserve"> ID</w:delText>
              </w:r>
            </w:del>
            <w:r>
              <w:t>.</w:t>
            </w:r>
            <w:r w:rsidRPr="00D856F2">
              <w:rPr>
                <w:b/>
              </w:rPr>
              <w:t xml:space="preserve"> </w:t>
            </w:r>
            <w:r>
              <w:rPr>
                <w:b/>
              </w:rPr>
              <w:br/>
            </w:r>
            <w:r w:rsidRPr="00D856F2">
              <w:rPr>
                <w:b/>
              </w:rPr>
              <w:t>Note:</w:t>
            </w:r>
            <w:r>
              <w:t xml:space="preserve"> </w:t>
            </w:r>
          </w:p>
          <w:p w14:paraId="5482AE64" w14:textId="14636117" w:rsidR="00753D6D" w:rsidRDefault="00753D6D" w:rsidP="00753D6D">
            <w:r>
              <w:t xml:space="preserve">User must be active in </w:t>
            </w:r>
            <w:r w:rsidRPr="00D856F2">
              <w:rPr>
                <w:b/>
              </w:rPr>
              <w:t>IAMS Address Book</w:t>
            </w:r>
            <w:r>
              <w:t xml:space="preserve"> and assigned to a published collection in </w:t>
            </w:r>
            <w:r w:rsidRPr="00D856F2">
              <w:rPr>
                <w:b/>
              </w:rPr>
              <w:t>RPMS</w:t>
            </w:r>
            <w:r>
              <w:t>.</w:t>
            </w:r>
          </w:p>
        </w:tc>
      </w:tr>
      <w:tr w:rsidR="00753D6D" w14:paraId="6076E923" w14:textId="77777777" w:rsidTr="00753D6D">
        <w:trPr>
          <w:cantSplit/>
          <w:trHeight w:val="288"/>
        </w:trPr>
        <w:tc>
          <w:tcPr>
            <w:tcW w:w="3150" w:type="dxa"/>
          </w:tcPr>
          <w:p w14:paraId="3EC236B6" w14:textId="77777777" w:rsidR="00753D6D" w:rsidRPr="005A0359" w:rsidRDefault="00753D6D" w:rsidP="00753D6D">
            <w:pPr>
              <w:rPr>
                <w:b/>
                <w:color w:val="FF0000"/>
              </w:rPr>
            </w:pPr>
            <w:r w:rsidRPr="00400FBA">
              <w:rPr>
                <w:b/>
              </w:rPr>
              <w:t>Destination Site Username</w:t>
            </w:r>
            <w:r>
              <w:rPr>
                <w:b/>
                <w:color w:val="FF0000"/>
              </w:rPr>
              <w:t>*</w:t>
            </w:r>
          </w:p>
        </w:tc>
        <w:tc>
          <w:tcPr>
            <w:tcW w:w="6660" w:type="dxa"/>
            <w:vAlign w:val="center"/>
          </w:tcPr>
          <w:p w14:paraId="460B47C7" w14:textId="77777777" w:rsidR="00C66334" w:rsidRDefault="00753D6D" w:rsidP="00753D6D">
            <w:pPr>
              <w:rPr>
                <w:ins w:id="5646" w:author="Sayali Dev" w:date="2018-02-19T15:17:00Z"/>
              </w:rPr>
            </w:pPr>
            <w:r>
              <w:t xml:space="preserve">Type a valid Biobank user login </w:t>
            </w:r>
            <w:ins w:id="5647" w:author="Sayali Dev" w:date="2018-02-19T15:17:00Z">
              <w:r w:rsidR="00766346">
                <w:t>username</w:t>
              </w:r>
            </w:ins>
            <w:del w:id="5648" w:author="Sayali Dev" w:date="2018-02-19T15:17:00Z">
              <w:r w:rsidDel="00766346">
                <w:delText>ID</w:delText>
              </w:r>
            </w:del>
            <w:r>
              <w:t>.</w:t>
            </w:r>
            <w:r w:rsidRPr="00D856F2">
              <w:rPr>
                <w:b/>
              </w:rPr>
              <w:t xml:space="preserve"> </w:t>
            </w:r>
            <w:r>
              <w:rPr>
                <w:b/>
              </w:rPr>
              <w:br/>
            </w:r>
            <w:r w:rsidRPr="00D856F2">
              <w:rPr>
                <w:b/>
              </w:rPr>
              <w:t>Note:</w:t>
            </w:r>
            <w:r>
              <w:t xml:space="preserve"> </w:t>
            </w:r>
          </w:p>
          <w:p w14:paraId="3BB9C2E7" w14:textId="2262DED5" w:rsidR="00753D6D" w:rsidRDefault="00753D6D" w:rsidP="00753D6D">
            <w:r>
              <w:t xml:space="preserve">User must be active in </w:t>
            </w:r>
            <w:r w:rsidRPr="00D856F2">
              <w:rPr>
                <w:b/>
              </w:rPr>
              <w:t>IAMS Address Book</w:t>
            </w:r>
            <w:r>
              <w:t xml:space="preserve"> and assigned to a published collection in </w:t>
            </w:r>
            <w:r w:rsidRPr="00D856F2">
              <w:rPr>
                <w:b/>
              </w:rPr>
              <w:t>RPMS</w:t>
            </w:r>
            <w:r>
              <w:t>.</w:t>
            </w:r>
          </w:p>
        </w:tc>
      </w:tr>
      <w:tr w:rsidR="00753D6D" w14:paraId="0BB3FCA6" w14:textId="77777777" w:rsidTr="00753D6D">
        <w:trPr>
          <w:cantSplit/>
          <w:trHeight w:val="288"/>
        </w:trPr>
        <w:tc>
          <w:tcPr>
            <w:tcW w:w="3150" w:type="dxa"/>
          </w:tcPr>
          <w:p w14:paraId="4CDAE005" w14:textId="77777777" w:rsidR="00753D6D" w:rsidRPr="00800898" w:rsidRDefault="00753D6D" w:rsidP="00753D6D">
            <w:pPr>
              <w:rPr>
                <w:b/>
                <w:color w:val="FF0000"/>
              </w:rPr>
            </w:pPr>
            <w:r>
              <w:rPr>
                <w:b/>
              </w:rPr>
              <w:t>Sample Identifier</w:t>
            </w:r>
            <w:r>
              <w:rPr>
                <w:b/>
                <w:color w:val="FF0000"/>
              </w:rPr>
              <w:t>*</w:t>
            </w:r>
          </w:p>
        </w:tc>
        <w:tc>
          <w:tcPr>
            <w:tcW w:w="6660" w:type="dxa"/>
            <w:vAlign w:val="center"/>
          </w:tcPr>
          <w:p w14:paraId="03D106C6" w14:textId="77777777" w:rsidR="00753D6D" w:rsidRDefault="00753D6D" w:rsidP="00753D6D">
            <w:r>
              <w:t xml:space="preserve">Type an identifier for each biospecimen you want to include in the upload. </w:t>
            </w:r>
          </w:p>
          <w:p w14:paraId="23C3E746" w14:textId="77777777" w:rsidR="00C66334" w:rsidRDefault="00753D6D" w:rsidP="00753D6D">
            <w:pPr>
              <w:rPr>
                <w:ins w:id="5649" w:author="Sayali Dev" w:date="2018-02-19T15:18:00Z"/>
              </w:rPr>
            </w:pPr>
            <w:r w:rsidRPr="00B47664">
              <w:rPr>
                <w:b/>
              </w:rPr>
              <w:t>Note:</w:t>
            </w:r>
            <w:r>
              <w:t xml:space="preserve"> </w:t>
            </w:r>
          </w:p>
          <w:p w14:paraId="5A052BD7" w14:textId="77777777" w:rsidR="00753D6D" w:rsidRDefault="00753D6D" w:rsidP="00753D6D">
            <w:pPr>
              <w:rPr>
                <w:ins w:id="5650" w:author="Sayali Dev" w:date="2018-02-19T16:05:00Z"/>
              </w:rPr>
            </w:pPr>
            <w:r>
              <w:t xml:space="preserve">The current status of each biospecimen specified in this field must be </w:t>
            </w:r>
            <w:r w:rsidRPr="00827899">
              <w:rPr>
                <w:b/>
              </w:rPr>
              <w:t>Received-Not Used</w:t>
            </w:r>
            <w:r>
              <w:t>.</w:t>
            </w:r>
          </w:p>
          <w:p w14:paraId="7F754013" w14:textId="77777777" w:rsidR="006308EB" w:rsidRDefault="006308EB" w:rsidP="00753D6D">
            <w:pPr>
              <w:rPr>
                <w:ins w:id="5651" w:author="Sayali Dev" w:date="2018-02-19T16:05:00Z"/>
                <w:b/>
              </w:rPr>
            </w:pPr>
            <w:ins w:id="5652" w:author="Sayali Dev" w:date="2018-02-19T16:05:00Z">
              <w:r>
                <w:t xml:space="preserve">Or </w:t>
              </w:r>
              <w:r w:rsidRPr="006308EB">
                <w:rPr>
                  <w:b/>
                  <w:rPrChange w:id="5653" w:author="Sayali Dev" w:date="2018-02-19T16:05:00Z">
                    <w:rPr/>
                  </w:rPrChange>
                </w:rPr>
                <w:t>Not Collected</w:t>
              </w:r>
              <w:r w:rsidR="00AB3977">
                <w:rPr>
                  <w:b/>
                </w:rPr>
                <w:t>.</w:t>
              </w:r>
            </w:ins>
          </w:p>
          <w:p w14:paraId="04FD7D13" w14:textId="6CC5E87F" w:rsidR="00AB3977" w:rsidRPr="007E1326" w:rsidRDefault="00AB3977" w:rsidP="00753D6D"/>
        </w:tc>
      </w:tr>
      <w:tr w:rsidR="00753D6D" w14:paraId="3342322A" w14:textId="77777777" w:rsidTr="00753D6D">
        <w:trPr>
          <w:cantSplit/>
          <w:trHeight w:val="288"/>
        </w:trPr>
        <w:tc>
          <w:tcPr>
            <w:tcW w:w="3150" w:type="dxa"/>
          </w:tcPr>
          <w:p w14:paraId="12F02F5E" w14:textId="77777777" w:rsidR="00753D6D" w:rsidRDefault="00753D6D" w:rsidP="00753D6D">
            <w:pPr>
              <w:rPr>
                <w:b/>
              </w:rPr>
            </w:pPr>
            <w:commentRangeStart w:id="5654"/>
            <w:r>
              <w:rPr>
                <w:b/>
              </w:rPr>
              <w:lastRenderedPageBreak/>
              <w:t>Donor Identifier</w:t>
            </w:r>
          </w:p>
        </w:tc>
        <w:tc>
          <w:tcPr>
            <w:tcW w:w="6660" w:type="dxa"/>
            <w:vAlign w:val="center"/>
          </w:tcPr>
          <w:p w14:paraId="2355F26E" w14:textId="77777777" w:rsidR="00753D6D" w:rsidRPr="007E1326" w:rsidRDefault="00753D6D" w:rsidP="00753D6D">
            <w:r>
              <w:t xml:space="preserve">If you typed </w:t>
            </w:r>
            <w:r w:rsidRPr="00B47664">
              <w:rPr>
                <w:b/>
              </w:rPr>
              <w:t xml:space="preserve">Yes </w:t>
            </w:r>
            <w:r>
              <w:t xml:space="preserve">in the </w:t>
            </w:r>
            <w:r w:rsidRPr="00B47664">
              <w:rPr>
                <w:b/>
              </w:rPr>
              <w:t>Associate Donor</w:t>
            </w:r>
            <w:r>
              <w:t xml:space="preserve"> field at the top of the spreadsheet, type the identifier of the donor to be associated with  each biospecimen in this field. </w:t>
            </w:r>
            <w:commentRangeEnd w:id="5654"/>
            <w:r>
              <w:rPr>
                <w:rStyle w:val="CommentReference"/>
              </w:rPr>
              <w:commentReference w:id="5654"/>
            </w:r>
          </w:p>
        </w:tc>
      </w:tr>
      <w:tr w:rsidR="00753D6D" w14:paraId="01E51708" w14:textId="77777777" w:rsidTr="00753D6D">
        <w:trPr>
          <w:cantSplit/>
          <w:trHeight w:val="288"/>
        </w:trPr>
        <w:tc>
          <w:tcPr>
            <w:tcW w:w="3150" w:type="dxa"/>
          </w:tcPr>
          <w:p w14:paraId="0D8B44AF" w14:textId="77777777" w:rsidR="00753D6D" w:rsidRPr="005A0359" w:rsidRDefault="00753D6D" w:rsidP="00753D6D">
            <w:pPr>
              <w:rPr>
                <w:b/>
                <w:color w:val="FF0000"/>
              </w:rPr>
            </w:pPr>
            <w:r w:rsidRPr="00DD1AF2">
              <w:rPr>
                <w:b/>
              </w:rPr>
              <w:t>Sample Status</w:t>
            </w:r>
            <w:r>
              <w:rPr>
                <w:b/>
                <w:color w:val="FF0000"/>
              </w:rPr>
              <w:t>*</w:t>
            </w:r>
          </w:p>
        </w:tc>
        <w:tc>
          <w:tcPr>
            <w:tcW w:w="6660" w:type="dxa"/>
            <w:vAlign w:val="center"/>
          </w:tcPr>
          <w:p w14:paraId="32D6B5BB" w14:textId="77777777" w:rsidR="00753D6D" w:rsidRDefault="00753D6D" w:rsidP="00753D6D">
            <w:r>
              <w:t>To indicate the check-in status for each biospecimen included in the upload:</w:t>
            </w:r>
          </w:p>
          <w:p w14:paraId="72069DB3" w14:textId="77777777" w:rsidR="00753D6D" w:rsidRDefault="00753D6D" w:rsidP="00C9791D">
            <w:pPr>
              <w:numPr>
                <w:ilvl w:val="0"/>
                <w:numId w:val="263"/>
              </w:numPr>
              <w:ind w:left="522" w:hanging="450"/>
            </w:pPr>
            <w:r>
              <w:t>Click this field, and then click on the arrow to display a list of options.</w:t>
            </w:r>
          </w:p>
          <w:p w14:paraId="02DCC2E8" w14:textId="77777777" w:rsidR="00753D6D" w:rsidRDefault="00753D6D" w:rsidP="00C9791D">
            <w:pPr>
              <w:numPr>
                <w:ilvl w:val="0"/>
                <w:numId w:val="263"/>
              </w:numPr>
              <w:ind w:left="522" w:hanging="450"/>
            </w:pPr>
            <w:r>
              <w:t>Click the appropriate status.</w:t>
            </w:r>
          </w:p>
          <w:p w14:paraId="6A2E00E4" w14:textId="77777777" w:rsidR="00753D6D" w:rsidRDefault="00753D6D" w:rsidP="00753D6D">
            <w:r w:rsidRPr="00085D0D">
              <w:rPr>
                <w:b/>
              </w:rPr>
              <w:t>Note:</w:t>
            </w:r>
            <w:r>
              <w:t xml:space="preserve"> Valid options are </w:t>
            </w:r>
            <w:r w:rsidRPr="00085D0D">
              <w:rPr>
                <w:b/>
              </w:rPr>
              <w:t>In Inventory</w:t>
            </w:r>
            <w:r>
              <w:t xml:space="preserve"> and </w:t>
            </w:r>
            <w:r w:rsidRPr="00085D0D">
              <w:rPr>
                <w:b/>
              </w:rPr>
              <w:t>Hold</w:t>
            </w:r>
            <w:r>
              <w:t>.</w:t>
            </w:r>
          </w:p>
        </w:tc>
      </w:tr>
      <w:tr w:rsidR="00753D6D" w14:paraId="603A261B" w14:textId="77777777" w:rsidTr="00753D6D">
        <w:trPr>
          <w:cantSplit/>
          <w:trHeight w:val="288"/>
        </w:trPr>
        <w:tc>
          <w:tcPr>
            <w:tcW w:w="3150" w:type="dxa"/>
          </w:tcPr>
          <w:p w14:paraId="4CB13D1C" w14:textId="77777777" w:rsidR="00753D6D" w:rsidRPr="00DD1AF2" w:rsidRDefault="00753D6D" w:rsidP="00753D6D">
            <w:pPr>
              <w:rPr>
                <w:b/>
              </w:rPr>
            </w:pPr>
            <w:r>
              <w:rPr>
                <w:b/>
              </w:rPr>
              <w:t>Collection Date</w:t>
            </w:r>
          </w:p>
        </w:tc>
        <w:tc>
          <w:tcPr>
            <w:tcW w:w="6660" w:type="dxa"/>
          </w:tcPr>
          <w:p w14:paraId="468245A6" w14:textId="77777777" w:rsidR="00753D6D" w:rsidRDefault="00753D6D" w:rsidP="00753D6D">
            <w:r>
              <w:t>Type the da</w:t>
            </w:r>
            <w:r w:rsidRPr="00E2338E">
              <w:t xml:space="preserve">te when each </w:t>
            </w:r>
            <w:r>
              <w:t>biospecimen</w:t>
            </w:r>
            <w:r w:rsidRPr="00E2338E">
              <w:t xml:space="preserve"> was collected.</w:t>
            </w:r>
            <w:r>
              <w:t xml:space="preserve"> </w:t>
            </w:r>
            <w:r>
              <w:br/>
            </w:r>
            <w:r w:rsidRPr="0092086E">
              <w:rPr>
                <w:b/>
              </w:rPr>
              <w:t>Note:</w:t>
            </w:r>
            <w:r w:rsidRPr="0092086E">
              <w:t xml:space="preserve"> </w:t>
            </w:r>
          </w:p>
          <w:p w14:paraId="0EB6C00F" w14:textId="77777777" w:rsidR="00753D6D" w:rsidRDefault="00753D6D" w:rsidP="00C9791D">
            <w:pPr>
              <w:numPr>
                <w:ilvl w:val="0"/>
                <w:numId w:val="262"/>
              </w:numPr>
              <w:ind w:left="792"/>
            </w:pPr>
            <w:r>
              <w:t>Valid format is mm/dd/yyyy.</w:t>
            </w:r>
          </w:p>
          <w:p w14:paraId="13F2AF42" w14:textId="77777777" w:rsidR="00753D6D" w:rsidRPr="00E2338E" w:rsidRDefault="00753D6D" w:rsidP="00C9791D">
            <w:pPr>
              <w:numPr>
                <w:ilvl w:val="0"/>
                <w:numId w:val="262"/>
              </w:numPr>
              <w:ind w:left="792"/>
            </w:pPr>
            <w:r>
              <w:t xml:space="preserve"> The default value is the Shipment Date. If shipment date field is left blank, then default is Received Date. If both are blank, tehn default is current date.</w:t>
            </w:r>
          </w:p>
        </w:tc>
      </w:tr>
      <w:tr w:rsidR="00753D6D" w14:paraId="7EF4D7FF" w14:textId="77777777" w:rsidTr="00753D6D">
        <w:trPr>
          <w:cantSplit/>
          <w:trHeight w:val="288"/>
        </w:trPr>
        <w:tc>
          <w:tcPr>
            <w:tcW w:w="3150" w:type="dxa"/>
          </w:tcPr>
          <w:p w14:paraId="31D4BD51" w14:textId="77777777" w:rsidR="00753D6D" w:rsidRPr="00DD1AF2" w:rsidRDefault="00753D6D" w:rsidP="00753D6D">
            <w:pPr>
              <w:rPr>
                <w:b/>
              </w:rPr>
            </w:pPr>
            <w:r>
              <w:rPr>
                <w:b/>
              </w:rPr>
              <w:t>CollectionTime</w:t>
            </w:r>
          </w:p>
        </w:tc>
        <w:tc>
          <w:tcPr>
            <w:tcW w:w="6660" w:type="dxa"/>
          </w:tcPr>
          <w:p w14:paraId="496F884B" w14:textId="77777777" w:rsidR="00753D6D" w:rsidRDefault="00753D6D" w:rsidP="00753D6D">
            <w:r>
              <w:t>Type the t</w:t>
            </w:r>
            <w:r w:rsidRPr="00E2338E">
              <w:t xml:space="preserve">ime when each </w:t>
            </w:r>
            <w:r>
              <w:t>biospecimen</w:t>
            </w:r>
            <w:r w:rsidRPr="00E2338E">
              <w:t xml:space="preserve"> was collected.</w:t>
            </w:r>
          </w:p>
          <w:p w14:paraId="4781EED2" w14:textId="77777777" w:rsidR="00483C9A" w:rsidRDefault="00753D6D" w:rsidP="00753D6D">
            <w:pPr>
              <w:rPr>
                <w:ins w:id="5655" w:author="Sayali Dev" w:date="2018-02-19T15:20:00Z"/>
              </w:rPr>
            </w:pPr>
            <w:r w:rsidRPr="0092086E">
              <w:rPr>
                <w:b/>
              </w:rPr>
              <w:t>Note:</w:t>
            </w:r>
            <w:r>
              <w:t xml:space="preserve"> </w:t>
            </w:r>
          </w:p>
          <w:p w14:paraId="56CC841B" w14:textId="544A7546" w:rsidR="00753D6D" w:rsidRDefault="00753D6D" w:rsidP="00753D6D">
            <w:r>
              <w:t>Valid format is hh:mm.</w:t>
            </w:r>
          </w:p>
        </w:tc>
      </w:tr>
      <w:tr w:rsidR="00753D6D" w:rsidRPr="00D94FF2" w14:paraId="3CB2CBDA" w14:textId="77777777" w:rsidTr="00753D6D">
        <w:trPr>
          <w:cantSplit/>
          <w:trHeight w:val="288"/>
        </w:trPr>
        <w:tc>
          <w:tcPr>
            <w:tcW w:w="3150" w:type="dxa"/>
          </w:tcPr>
          <w:p w14:paraId="120F49D3" w14:textId="77777777" w:rsidR="00753D6D" w:rsidRDefault="00753D6D" w:rsidP="00753D6D">
            <w:pPr>
              <w:rPr>
                <w:b/>
              </w:rPr>
            </w:pPr>
            <w:r>
              <w:rPr>
                <w:b/>
              </w:rPr>
              <w:lastRenderedPageBreak/>
              <w:t>Destination Storage Location</w:t>
            </w:r>
          </w:p>
        </w:tc>
        <w:tc>
          <w:tcPr>
            <w:tcW w:w="6660" w:type="dxa"/>
            <w:vAlign w:val="center"/>
          </w:tcPr>
          <w:p w14:paraId="6F8FE49D" w14:textId="77777777" w:rsidR="00753D6D" w:rsidRDefault="00753D6D" w:rsidP="00753D6D">
            <w:r>
              <w:t xml:space="preserve">To assign a storage location to the biospecimens, type the path of the storage location where each biospecimen is stored, followed by the storage map cell position you want to assign. </w:t>
            </w:r>
          </w:p>
          <w:p w14:paraId="7E424761" w14:textId="77777777" w:rsidR="00753D6D" w:rsidRDefault="00753D6D" w:rsidP="00C9791D">
            <w:pPr>
              <w:numPr>
                <w:ilvl w:val="0"/>
                <w:numId w:val="247"/>
              </w:numPr>
            </w:pPr>
            <w:r>
              <w:t xml:space="preserve">For example, if the biospecimen is stored in Device 1-D1 and you want the biospecimen assigned to Rack 1-R1, Box 1-B1, cell 1, the path for the spreadsheet is D1-R1-B1, 1. </w:t>
            </w:r>
          </w:p>
          <w:p w14:paraId="4FB94741" w14:textId="77777777" w:rsidR="00753D6D" w:rsidRDefault="00753D6D" w:rsidP="00C9791D">
            <w:pPr>
              <w:numPr>
                <w:ilvl w:val="0"/>
                <w:numId w:val="247"/>
              </w:numPr>
            </w:pPr>
            <w:r>
              <w:t>You can assign additional biospecimen line items to the same storage location by incrementing the cell position at the end by 1.</w:t>
            </w:r>
          </w:p>
          <w:p w14:paraId="11EF5B90" w14:textId="77777777" w:rsidR="00753D6D" w:rsidRDefault="00753D6D" w:rsidP="00C9791D">
            <w:pPr>
              <w:numPr>
                <w:ilvl w:val="0"/>
                <w:numId w:val="247"/>
              </w:numPr>
            </w:pPr>
            <w:r>
              <w:t>You can verify the path for an existing device as follows:</w:t>
            </w:r>
          </w:p>
          <w:p w14:paraId="269859B6" w14:textId="77777777" w:rsidR="00753D6D" w:rsidRDefault="00753D6D" w:rsidP="00C9791D">
            <w:pPr>
              <w:numPr>
                <w:ilvl w:val="0"/>
                <w:numId w:val="248"/>
              </w:numPr>
              <w:ind w:left="1152"/>
            </w:pPr>
            <w:r>
              <w:t xml:space="preserve">Access the </w:t>
            </w:r>
            <w:r w:rsidRPr="00665059">
              <w:rPr>
                <w:b/>
              </w:rPr>
              <w:t>IAMS</w:t>
            </w:r>
            <w:r>
              <w:t xml:space="preserve"> module and click </w:t>
            </w:r>
            <w:r w:rsidRPr="00665059">
              <w:rPr>
                <w:b/>
              </w:rPr>
              <w:t>Storage Designer</w:t>
            </w:r>
            <w:r>
              <w:t>.</w:t>
            </w:r>
          </w:p>
          <w:p w14:paraId="3DB67003" w14:textId="77777777" w:rsidR="00753D6D" w:rsidRDefault="00753D6D" w:rsidP="00C9791D">
            <w:pPr>
              <w:numPr>
                <w:ilvl w:val="0"/>
                <w:numId w:val="248"/>
              </w:numPr>
              <w:ind w:left="1152"/>
            </w:pPr>
            <w:r>
              <w:t xml:space="preserve">Click </w:t>
            </w:r>
            <w:r w:rsidRPr="00665059">
              <w:rPr>
                <w:b/>
              </w:rPr>
              <w:t>Search</w:t>
            </w:r>
            <w:r>
              <w:t>.</w:t>
            </w:r>
          </w:p>
          <w:p w14:paraId="1AF3F537" w14:textId="77777777" w:rsidR="00753D6D" w:rsidRDefault="00753D6D" w:rsidP="00C9791D">
            <w:pPr>
              <w:numPr>
                <w:ilvl w:val="0"/>
                <w:numId w:val="248"/>
              </w:numPr>
              <w:ind w:left="1152"/>
            </w:pPr>
            <w:r>
              <w:t>Click on the device where the biospecimen is stored.</w:t>
            </w:r>
          </w:p>
          <w:p w14:paraId="1C12F575" w14:textId="77777777" w:rsidR="00753D6D" w:rsidRDefault="00753D6D" w:rsidP="00C9791D">
            <w:pPr>
              <w:numPr>
                <w:ilvl w:val="0"/>
                <w:numId w:val="248"/>
              </w:numPr>
              <w:ind w:left="1152"/>
            </w:pPr>
            <w:r>
              <w:t>Expand the device hierarchy tree and click on the division where the biospecimen is stored.</w:t>
            </w:r>
          </w:p>
          <w:p w14:paraId="6C4D3701" w14:textId="77777777" w:rsidR="003C2592" w:rsidRDefault="003C2592" w:rsidP="003C2592">
            <w:pPr>
              <w:numPr>
                <w:ilvl w:val="0"/>
                <w:numId w:val="248"/>
              </w:numPr>
              <w:ind w:left="1152"/>
              <w:rPr>
                <w:ins w:id="5656" w:author="Sayali Dev" w:date="2018-02-20T15:46:00Z"/>
              </w:rPr>
            </w:pPr>
            <w:ins w:id="5657" w:author="Sayali Dev" w:date="2018-02-20T15:46:00Z">
              <w:r>
                <w:t xml:space="preserve">Click the </w:t>
              </w:r>
              <w:r w:rsidRPr="00475C0A">
                <w:rPr>
                  <w:b/>
                </w:rPr>
                <w:t>Storage Map Report</w:t>
              </w:r>
              <w:r>
                <w:t xml:space="preserve"> link.</w:t>
              </w:r>
            </w:ins>
          </w:p>
          <w:p w14:paraId="69441965" w14:textId="77777777" w:rsidR="003C2592" w:rsidRDefault="003C2592" w:rsidP="003C2592">
            <w:pPr>
              <w:ind w:left="1152"/>
              <w:rPr>
                <w:ins w:id="5658" w:author="Sayali Dev" w:date="2018-02-20T15:46:00Z"/>
              </w:rPr>
            </w:pPr>
            <w:ins w:id="5659" w:author="Sayali Dev" w:date="2018-02-20T15:46:00Z">
              <w:r>
                <w:t>Eg: Report displayed</w:t>
              </w:r>
            </w:ins>
          </w:p>
          <w:p w14:paraId="748F3797" w14:textId="77777777" w:rsidR="003C2592" w:rsidRDefault="003C2592" w:rsidP="003C2592">
            <w:pPr>
              <w:ind w:left="1152"/>
              <w:rPr>
                <w:ins w:id="5660" w:author="Sayali Dev" w:date="2018-02-20T15:46:00Z"/>
              </w:rPr>
            </w:pPr>
            <w:ins w:id="5661" w:author="Sayali Dev" w:date="2018-02-20T15:46:00Z">
              <w:r>
                <w:object w:dxaOrig="1541" w:dyaOrig="1000" w14:anchorId="73372D50">
                  <v:shape id="_x0000_i1033" type="#_x0000_t75" style="width:77.05pt;height:50pt" o:ole="">
                    <v:imagedata r:id="rId235" o:title=""/>
                  </v:shape>
                  <o:OLEObject Type="Embed" ProgID="AcroExch.Document.11" ShapeID="_x0000_i1033" DrawAspect="Icon" ObjectID="_1581165349" r:id="rId240"/>
                </w:object>
              </w:r>
            </w:ins>
          </w:p>
          <w:p w14:paraId="35549E62" w14:textId="77777777" w:rsidR="003C2592" w:rsidRDefault="003C2592" w:rsidP="003C2592">
            <w:pPr>
              <w:ind w:left="1152"/>
              <w:rPr>
                <w:ins w:id="5662" w:author="Sayali Dev" w:date="2018-02-20T15:46:00Z"/>
              </w:rPr>
            </w:pPr>
          </w:p>
          <w:p w14:paraId="0A4CD944" w14:textId="77777777" w:rsidR="003C2592" w:rsidRDefault="003C2592" w:rsidP="003C2592">
            <w:pPr>
              <w:numPr>
                <w:ilvl w:val="0"/>
                <w:numId w:val="248"/>
              </w:numPr>
              <w:ind w:left="1152"/>
              <w:rPr>
                <w:ins w:id="5663" w:author="Sayali Dev" w:date="2018-02-20T15:46:00Z"/>
              </w:rPr>
            </w:pPr>
            <w:ins w:id="5664" w:author="Sayali Dev" w:date="2018-02-20T15:46:00Z">
              <w:r>
                <w:t xml:space="preserve">Click </w:t>
              </w:r>
              <w:r w:rsidRPr="00E27C54">
                <w:rPr>
                  <w:b/>
                </w:rPr>
                <w:t>Map Only</w:t>
              </w:r>
              <w:r>
                <w:t>.</w:t>
              </w:r>
            </w:ins>
          </w:p>
          <w:p w14:paraId="4137BA01" w14:textId="77777777" w:rsidR="003C2592" w:rsidRDefault="003C2592" w:rsidP="003C2592">
            <w:pPr>
              <w:ind w:left="1152"/>
              <w:rPr>
                <w:ins w:id="5665" w:author="Sayali Dev" w:date="2018-02-20T15:46:00Z"/>
              </w:rPr>
            </w:pPr>
            <w:ins w:id="5666" w:author="Sayali Dev" w:date="2018-02-20T15:46:00Z">
              <w:r>
                <w:t>eg: Report displayed</w:t>
              </w:r>
            </w:ins>
          </w:p>
          <w:p w14:paraId="39F43CBC" w14:textId="77777777" w:rsidR="003C2592" w:rsidRDefault="003C2592">
            <w:pPr>
              <w:pStyle w:val="ListParagraph"/>
              <w:ind w:left="1152"/>
              <w:rPr>
                <w:ins w:id="5667" w:author="Sayali Dev" w:date="2018-02-20T15:47:00Z"/>
              </w:rPr>
              <w:pPrChange w:id="5668" w:author="Sayali Dev" w:date="2018-02-20T15:47:00Z">
                <w:pPr>
                  <w:numPr>
                    <w:numId w:val="248"/>
                  </w:numPr>
                  <w:ind w:left="1152" w:hanging="360"/>
                </w:pPr>
              </w:pPrChange>
            </w:pPr>
            <w:ins w:id="5669" w:author="Sayali Dev" w:date="2018-02-20T15:46:00Z">
              <w:r>
                <w:object w:dxaOrig="1541" w:dyaOrig="1000" w14:anchorId="26D24927">
                  <v:shape id="_x0000_i1034" type="#_x0000_t75" style="width:77.05pt;height:50pt" o:ole="">
                    <v:imagedata r:id="rId237" o:title=""/>
                  </v:shape>
                  <o:OLEObject Type="Embed" ProgID="AcroExch.Document.11" ShapeID="_x0000_i1034" DrawAspect="Icon" ObjectID="_1581165350" r:id="rId241"/>
                </w:object>
              </w:r>
            </w:ins>
          </w:p>
          <w:p w14:paraId="1E5F3F01" w14:textId="56C40B59" w:rsidR="00753D6D" w:rsidDel="003C2592" w:rsidRDefault="00753D6D">
            <w:pPr>
              <w:pStyle w:val="ListParagraph"/>
              <w:numPr>
                <w:ilvl w:val="0"/>
                <w:numId w:val="389"/>
              </w:numPr>
              <w:rPr>
                <w:del w:id="5670" w:author="Sayali Dev" w:date="2018-02-20T15:46:00Z"/>
              </w:rPr>
              <w:pPrChange w:id="5671" w:author="Sayali Dev" w:date="2018-02-20T15:48:00Z">
                <w:pPr>
                  <w:numPr>
                    <w:numId w:val="248"/>
                  </w:numPr>
                  <w:ind w:left="1152" w:hanging="360"/>
                </w:pPr>
              </w:pPrChange>
            </w:pPr>
            <w:del w:id="5672" w:author="Sayali Dev" w:date="2018-02-20T15:46:00Z">
              <w:r w:rsidDel="003C2592">
                <w:delText xml:space="preserve">Click the </w:delText>
              </w:r>
              <w:r w:rsidRPr="003C2592" w:rsidDel="003C2592">
                <w:rPr>
                  <w:b/>
                </w:rPr>
                <w:delText>Storage Map Report</w:delText>
              </w:r>
              <w:r w:rsidDel="003C2592">
                <w:delText xml:space="preserve"> link.</w:delText>
              </w:r>
            </w:del>
          </w:p>
          <w:p w14:paraId="4700D75D" w14:textId="45FC1825" w:rsidR="00753D6D" w:rsidDel="003C2592" w:rsidRDefault="00753D6D">
            <w:pPr>
              <w:pStyle w:val="ListParagraph"/>
              <w:rPr>
                <w:del w:id="5673" w:author="Sayali Dev" w:date="2018-02-20T15:46:00Z"/>
              </w:rPr>
              <w:pPrChange w:id="5674" w:author="Sayali Dev" w:date="2018-02-20T15:47:00Z">
                <w:pPr>
                  <w:numPr>
                    <w:numId w:val="248"/>
                  </w:numPr>
                  <w:ind w:left="1152" w:hanging="360"/>
                </w:pPr>
              </w:pPrChange>
            </w:pPr>
            <w:del w:id="5675" w:author="Sayali Dev" w:date="2018-02-20T15:46:00Z">
              <w:r w:rsidDel="003C2592">
                <w:delText xml:space="preserve">Click </w:delText>
              </w:r>
              <w:r w:rsidRPr="00E27C54" w:rsidDel="003C2592">
                <w:delText>Map Only</w:delText>
              </w:r>
              <w:r w:rsidDel="003C2592">
                <w:delText>.</w:delText>
              </w:r>
            </w:del>
          </w:p>
          <w:p w14:paraId="0652E800" w14:textId="77777777" w:rsidR="00753D6D" w:rsidRDefault="00753D6D">
            <w:pPr>
              <w:pStyle w:val="ListParagraph"/>
              <w:numPr>
                <w:ilvl w:val="0"/>
                <w:numId w:val="389"/>
              </w:numPr>
              <w:pPrChange w:id="5676" w:author="Sayali Dev" w:date="2018-02-20T15:48:00Z">
                <w:pPr>
                  <w:numPr>
                    <w:numId w:val="248"/>
                  </w:numPr>
                  <w:ind w:left="1152" w:hanging="360"/>
                </w:pPr>
              </w:pPrChange>
            </w:pPr>
            <w:r>
              <w:t xml:space="preserve">Note the </w:t>
            </w:r>
            <w:r w:rsidRPr="003C79BF">
              <w:t>Storage Path</w:t>
            </w:r>
            <w:r>
              <w:t xml:space="preserve"> and the next available cell position.</w:t>
            </w:r>
          </w:p>
          <w:p w14:paraId="359AF9FA" w14:textId="77777777" w:rsidR="00753D6D" w:rsidRDefault="00753D6D" w:rsidP="00C9791D">
            <w:pPr>
              <w:numPr>
                <w:ilvl w:val="0"/>
                <w:numId w:val="249"/>
              </w:numPr>
            </w:pPr>
            <w:r>
              <w:t xml:space="preserve">You can only assign storage for a biospecimen with the </w:t>
            </w:r>
            <w:r>
              <w:rPr>
                <w:b/>
              </w:rPr>
              <w:t>In Inventory</w:t>
            </w:r>
            <w:r>
              <w:t xml:space="preserve"> status. </w:t>
            </w:r>
          </w:p>
          <w:p w14:paraId="1574CB95" w14:textId="77777777" w:rsidR="00753D6D" w:rsidRPr="00D94FF2" w:rsidRDefault="00753D6D" w:rsidP="00C9791D">
            <w:pPr>
              <w:numPr>
                <w:ilvl w:val="0"/>
                <w:numId w:val="249"/>
              </w:numPr>
            </w:pPr>
            <w:r>
              <w:t xml:space="preserve">You can only assign storage to a division with the </w:t>
            </w:r>
            <w:r w:rsidRPr="005720B5">
              <w:rPr>
                <w:b/>
              </w:rPr>
              <w:t xml:space="preserve">In Service </w:t>
            </w:r>
            <w:r>
              <w:t>status.</w:t>
            </w:r>
          </w:p>
        </w:tc>
      </w:tr>
      <w:tr w:rsidR="00753D6D" w14:paraId="0D7322D3" w14:textId="77777777" w:rsidTr="00753D6D">
        <w:trPr>
          <w:cantSplit/>
          <w:trHeight w:val="288"/>
        </w:trPr>
        <w:tc>
          <w:tcPr>
            <w:tcW w:w="3150" w:type="dxa"/>
          </w:tcPr>
          <w:p w14:paraId="324330EE" w14:textId="77777777" w:rsidR="00753D6D" w:rsidRDefault="00753D6D" w:rsidP="00753D6D">
            <w:pPr>
              <w:rPr>
                <w:b/>
              </w:rPr>
            </w:pPr>
            <w:r>
              <w:rPr>
                <w:b/>
              </w:rPr>
              <w:t>Quantity</w:t>
            </w:r>
          </w:p>
        </w:tc>
        <w:tc>
          <w:tcPr>
            <w:tcW w:w="6660" w:type="dxa"/>
            <w:vAlign w:val="center"/>
          </w:tcPr>
          <w:p w14:paraId="56B8DFEB" w14:textId="77777777" w:rsidR="00753D6D" w:rsidRDefault="00753D6D" w:rsidP="00753D6D">
            <w:r>
              <w:t>Type the initial quantity of each biospecimen included in the upload.</w:t>
            </w:r>
            <w:r w:rsidRPr="00242428">
              <w:rPr>
                <w:b/>
              </w:rPr>
              <w:t xml:space="preserve"> </w:t>
            </w:r>
          </w:p>
        </w:tc>
      </w:tr>
      <w:tr w:rsidR="00753D6D" w14:paraId="339EA988" w14:textId="77777777" w:rsidTr="00753D6D">
        <w:trPr>
          <w:cantSplit/>
          <w:trHeight w:val="288"/>
        </w:trPr>
        <w:tc>
          <w:tcPr>
            <w:tcW w:w="3150" w:type="dxa"/>
          </w:tcPr>
          <w:p w14:paraId="150BB413" w14:textId="77777777" w:rsidR="00753D6D" w:rsidRDefault="00753D6D" w:rsidP="00753D6D">
            <w:pPr>
              <w:rPr>
                <w:b/>
              </w:rPr>
            </w:pPr>
            <w:r>
              <w:rPr>
                <w:b/>
              </w:rPr>
              <w:t>Quantity Unit</w:t>
            </w:r>
          </w:p>
        </w:tc>
        <w:tc>
          <w:tcPr>
            <w:tcW w:w="6660" w:type="dxa"/>
            <w:vAlign w:val="center"/>
          </w:tcPr>
          <w:p w14:paraId="7D07F1F3" w14:textId="77777777" w:rsidR="00753D6D" w:rsidRDefault="00753D6D" w:rsidP="00753D6D">
            <w:r>
              <w:t>To indicate the unit of measure for the initial quantity of each biospecimen:</w:t>
            </w:r>
          </w:p>
          <w:p w14:paraId="34D9E832" w14:textId="77777777" w:rsidR="00753D6D" w:rsidRDefault="00753D6D" w:rsidP="00C9791D">
            <w:pPr>
              <w:numPr>
                <w:ilvl w:val="0"/>
                <w:numId w:val="245"/>
              </w:numPr>
            </w:pPr>
            <w:r>
              <w:t xml:space="preserve">Click this field, and then click on the arrow to display a list of options. </w:t>
            </w:r>
          </w:p>
          <w:p w14:paraId="26AD95D1" w14:textId="77777777" w:rsidR="00753D6D" w:rsidRDefault="00753D6D" w:rsidP="00C9791D">
            <w:pPr>
              <w:numPr>
                <w:ilvl w:val="0"/>
                <w:numId w:val="244"/>
              </w:numPr>
            </w:pPr>
            <w:r>
              <w:t>Click the appropriate unit.</w:t>
            </w:r>
          </w:p>
          <w:p w14:paraId="6C59299F" w14:textId="77777777" w:rsidR="00753D6D" w:rsidRDefault="00753D6D" w:rsidP="00753D6D">
            <w:r w:rsidRPr="00F57724">
              <w:rPr>
                <w:b/>
              </w:rPr>
              <w:t>Note:</w:t>
            </w:r>
            <w:r>
              <w:t xml:space="preserve"> This field is required if you entered an amount in </w:t>
            </w:r>
            <w:r w:rsidRPr="00F57724">
              <w:rPr>
                <w:b/>
              </w:rPr>
              <w:t>Quantity</w:t>
            </w:r>
            <w:r>
              <w:rPr>
                <w:b/>
              </w:rPr>
              <w:t xml:space="preserve"> </w:t>
            </w:r>
            <w:r w:rsidRPr="00CA7CA8">
              <w:t>field.</w:t>
            </w:r>
          </w:p>
        </w:tc>
      </w:tr>
      <w:tr w:rsidR="00753D6D" w14:paraId="273AB08C" w14:textId="77777777" w:rsidTr="00753D6D">
        <w:trPr>
          <w:cantSplit/>
          <w:trHeight w:val="288"/>
        </w:trPr>
        <w:tc>
          <w:tcPr>
            <w:tcW w:w="3150" w:type="dxa"/>
          </w:tcPr>
          <w:p w14:paraId="68DA881E" w14:textId="77777777" w:rsidR="00753D6D" w:rsidRDefault="00753D6D" w:rsidP="00753D6D">
            <w:pPr>
              <w:rPr>
                <w:b/>
              </w:rPr>
            </w:pPr>
            <w:r>
              <w:rPr>
                <w:b/>
              </w:rPr>
              <w:t>Concentration</w:t>
            </w:r>
          </w:p>
        </w:tc>
        <w:tc>
          <w:tcPr>
            <w:tcW w:w="6660" w:type="dxa"/>
            <w:vAlign w:val="center"/>
          </w:tcPr>
          <w:p w14:paraId="22A4CC34" w14:textId="77777777" w:rsidR="00753D6D" w:rsidRDefault="00753D6D" w:rsidP="00753D6D">
            <w:r>
              <w:t>Type the initial concentration of each biospecimen included in the upload.</w:t>
            </w:r>
            <w:r w:rsidRPr="00242428">
              <w:rPr>
                <w:b/>
              </w:rPr>
              <w:t xml:space="preserve"> </w:t>
            </w:r>
          </w:p>
        </w:tc>
      </w:tr>
      <w:tr w:rsidR="00753D6D" w14:paraId="08CCA926" w14:textId="77777777" w:rsidTr="00753D6D">
        <w:trPr>
          <w:cantSplit/>
          <w:trHeight w:val="288"/>
        </w:trPr>
        <w:tc>
          <w:tcPr>
            <w:tcW w:w="3150" w:type="dxa"/>
          </w:tcPr>
          <w:p w14:paraId="1193B38B" w14:textId="77777777" w:rsidR="00753D6D" w:rsidRDefault="00753D6D" w:rsidP="00753D6D">
            <w:pPr>
              <w:rPr>
                <w:b/>
              </w:rPr>
            </w:pPr>
            <w:r>
              <w:rPr>
                <w:b/>
              </w:rPr>
              <w:lastRenderedPageBreak/>
              <w:t>Concentration Unit</w:t>
            </w:r>
          </w:p>
        </w:tc>
        <w:tc>
          <w:tcPr>
            <w:tcW w:w="6660" w:type="dxa"/>
            <w:vAlign w:val="center"/>
          </w:tcPr>
          <w:p w14:paraId="6A5B9650" w14:textId="77777777" w:rsidR="00753D6D" w:rsidRDefault="00753D6D" w:rsidP="00753D6D">
            <w:r>
              <w:t>To indicate the unit of measure for the initial concentration of each biospecimen:</w:t>
            </w:r>
          </w:p>
          <w:p w14:paraId="56A26B74" w14:textId="77777777" w:rsidR="00753D6D" w:rsidRDefault="00753D6D" w:rsidP="00C9791D">
            <w:pPr>
              <w:numPr>
                <w:ilvl w:val="0"/>
                <w:numId w:val="264"/>
              </w:numPr>
              <w:ind w:left="432"/>
            </w:pPr>
            <w:r>
              <w:t xml:space="preserve">Click this field, and then click on the arrow to display a list of options. </w:t>
            </w:r>
          </w:p>
          <w:p w14:paraId="30012CAA" w14:textId="77777777" w:rsidR="00753D6D" w:rsidRDefault="00753D6D" w:rsidP="00C9791D">
            <w:pPr>
              <w:numPr>
                <w:ilvl w:val="0"/>
                <w:numId w:val="264"/>
              </w:numPr>
              <w:ind w:left="432"/>
            </w:pPr>
            <w:r>
              <w:t>Click the appropriate unit.</w:t>
            </w:r>
          </w:p>
          <w:p w14:paraId="381B4256" w14:textId="77777777" w:rsidR="00753D6D" w:rsidRDefault="00753D6D" w:rsidP="00753D6D">
            <w:r w:rsidRPr="00F57724">
              <w:rPr>
                <w:b/>
              </w:rPr>
              <w:t>Note:</w:t>
            </w:r>
            <w:r>
              <w:t xml:space="preserve"> This field is required if you entered an amount in </w:t>
            </w:r>
            <w:r>
              <w:rPr>
                <w:b/>
              </w:rPr>
              <w:t xml:space="preserve">Concentration </w:t>
            </w:r>
            <w:r w:rsidRPr="00CA7CA8">
              <w:t>field.</w:t>
            </w:r>
          </w:p>
        </w:tc>
      </w:tr>
      <w:tr w:rsidR="00753D6D" w14:paraId="6E11F14B" w14:textId="77777777" w:rsidTr="00753D6D">
        <w:trPr>
          <w:cantSplit/>
          <w:trHeight w:val="288"/>
        </w:trPr>
        <w:tc>
          <w:tcPr>
            <w:tcW w:w="3150" w:type="dxa"/>
            <w:vAlign w:val="center"/>
          </w:tcPr>
          <w:p w14:paraId="2E81CA5B" w14:textId="77777777" w:rsidR="00753D6D" w:rsidRDefault="00753D6D" w:rsidP="00753D6D">
            <w:pPr>
              <w:rPr>
                <w:b/>
              </w:rPr>
            </w:pPr>
            <w:r>
              <w:rPr>
                <w:b/>
              </w:rPr>
              <w:t>Comment</w:t>
            </w:r>
            <w:r>
              <w:rPr>
                <w:b/>
              </w:rPr>
              <w:br/>
            </w:r>
          </w:p>
        </w:tc>
        <w:tc>
          <w:tcPr>
            <w:tcW w:w="6660" w:type="dxa"/>
          </w:tcPr>
          <w:p w14:paraId="443CDDB3" w14:textId="77777777" w:rsidR="00753D6D" w:rsidRPr="007E1326" w:rsidRDefault="00753D6D" w:rsidP="00753D6D">
            <w:r>
              <w:t>Type your comments regarding this upload, if applicable.</w:t>
            </w:r>
          </w:p>
        </w:tc>
      </w:tr>
      <w:tr w:rsidR="00753D6D" w14:paraId="0B9D7353" w14:textId="77777777" w:rsidTr="00753D6D">
        <w:trPr>
          <w:cantSplit/>
          <w:trHeight w:val="288"/>
        </w:trPr>
        <w:tc>
          <w:tcPr>
            <w:tcW w:w="3150" w:type="dxa"/>
          </w:tcPr>
          <w:p w14:paraId="4162BF36" w14:textId="77777777" w:rsidR="00753D6D" w:rsidRPr="007A2CA7" w:rsidRDefault="00753D6D" w:rsidP="00753D6D">
            <w:pPr>
              <w:rPr>
                <w:b/>
                <w:color w:val="FF0000"/>
              </w:rPr>
            </w:pPr>
            <w:r>
              <w:rPr>
                <w:b/>
              </w:rPr>
              <w:t>New Kit Item</w:t>
            </w:r>
          </w:p>
        </w:tc>
        <w:tc>
          <w:tcPr>
            <w:tcW w:w="6660" w:type="dxa"/>
            <w:vAlign w:val="center"/>
          </w:tcPr>
          <w:p w14:paraId="044E42ED" w14:textId="77777777" w:rsidR="00753D6D" w:rsidRDefault="00753D6D" w:rsidP="00753D6D">
            <w:pPr>
              <w:rPr>
                <w:b/>
              </w:rPr>
            </w:pPr>
            <w:r>
              <w:t xml:space="preserve">To add the specified biospecimen as a new kit item, type </w:t>
            </w:r>
            <w:r w:rsidRPr="007A2CA7">
              <w:rPr>
                <w:b/>
              </w:rPr>
              <w:t>Yes</w:t>
            </w:r>
            <w:r>
              <w:rPr>
                <w:b/>
              </w:rPr>
              <w:t>.</w:t>
            </w:r>
          </w:p>
          <w:p w14:paraId="496A3C70" w14:textId="77777777" w:rsidR="00753D6D" w:rsidRPr="007E1326" w:rsidRDefault="00753D6D" w:rsidP="00753D6D">
            <w:r w:rsidRPr="007A2CA7">
              <w:t>Otherwise, type</w:t>
            </w:r>
            <w:r>
              <w:rPr>
                <w:b/>
              </w:rPr>
              <w:t xml:space="preserve"> N</w:t>
            </w:r>
            <w:r w:rsidRPr="00063535">
              <w:rPr>
                <w:b/>
              </w:rPr>
              <w:t>o</w:t>
            </w:r>
            <w:r>
              <w:t xml:space="preserve"> </w:t>
            </w:r>
            <w:r w:rsidRPr="00063535">
              <w:t>or leave blank</w:t>
            </w:r>
            <w:r>
              <w:rPr>
                <w:b/>
              </w:rPr>
              <w:t>.</w:t>
            </w:r>
          </w:p>
        </w:tc>
      </w:tr>
      <w:tr w:rsidR="00753D6D" w14:paraId="4EF2E937" w14:textId="77777777" w:rsidTr="00753D6D">
        <w:trPr>
          <w:cantSplit/>
          <w:trHeight w:val="288"/>
        </w:trPr>
        <w:tc>
          <w:tcPr>
            <w:tcW w:w="3150" w:type="dxa"/>
          </w:tcPr>
          <w:p w14:paraId="325DFA70" w14:textId="77777777" w:rsidR="00753D6D" w:rsidRDefault="00753D6D" w:rsidP="00753D6D">
            <w:pPr>
              <w:rPr>
                <w:b/>
              </w:rPr>
            </w:pPr>
            <w:r>
              <w:rPr>
                <w:b/>
              </w:rPr>
              <w:t>Kit Identifier</w:t>
            </w:r>
          </w:p>
        </w:tc>
        <w:tc>
          <w:tcPr>
            <w:tcW w:w="6660" w:type="dxa"/>
            <w:vAlign w:val="center"/>
          </w:tcPr>
          <w:p w14:paraId="5A5D78DF" w14:textId="77777777" w:rsidR="00753D6D" w:rsidRPr="007A2CA7" w:rsidRDefault="00753D6D" w:rsidP="00753D6D">
            <w:r>
              <w:t xml:space="preserve">To add a new kit item, type the </w:t>
            </w:r>
            <w:r w:rsidRPr="007A2CA7">
              <w:t>Ide</w:t>
            </w:r>
            <w:r>
              <w:t>n</w:t>
            </w:r>
            <w:r w:rsidRPr="007A2CA7">
              <w:t>tifier of the kit to which the new item is to be added.</w:t>
            </w:r>
            <w:r w:rsidRPr="007A2CA7">
              <w:br/>
            </w:r>
            <w:r w:rsidRPr="007A2CA7">
              <w:rPr>
                <w:b/>
              </w:rPr>
              <w:t>Note:</w:t>
            </w:r>
            <w:r w:rsidRPr="007A2CA7">
              <w:t xml:space="preserve"> This </w:t>
            </w:r>
            <w:r>
              <w:t xml:space="preserve">field is </w:t>
            </w:r>
            <w:r w:rsidRPr="007A2CA7">
              <w:t>only used (and is required)</w:t>
            </w:r>
            <w:r>
              <w:t xml:space="preserve"> </w:t>
            </w:r>
            <w:r w:rsidRPr="007A2CA7">
              <w:t xml:space="preserve">if you typed </w:t>
            </w:r>
            <w:r w:rsidRPr="007A2CA7">
              <w:rPr>
                <w:b/>
              </w:rPr>
              <w:t>Yes</w:t>
            </w:r>
            <w:r w:rsidRPr="007A2CA7">
              <w:t xml:space="preserve"> in the </w:t>
            </w:r>
            <w:r w:rsidRPr="007A2CA7">
              <w:rPr>
                <w:b/>
              </w:rPr>
              <w:t>New Kit Item</w:t>
            </w:r>
            <w:r w:rsidRPr="007A2CA7">
              <w:t xml:space="preserve"> field</w:t>
            </w:r>
          </w:p>
        </w:tc>
      </w:tr>
      <w:tr w:rsidR="00753D6D" w14:paraId="09612290" w14:textId="77777777" w:rsidTr="00753D6D">
        <w:trPr>
          <w:cantSplit/>
          <w:trHeight w:val="288"/>
        </w:trPr>
        <w:tc>
          <w:tcPr>
            <w:tcW w:w="3150" w:type="dxa"/>
          </w:tcPr>
          <w:p w14:paraId="57E9B387" w14:textId="77777777" w:rsidR="00753D6D" w:rsidRDefault="00753D6D" w:rsidP="00753D6D">
            <w:pPr>
              <w:rPr>
                <w:b/>
              </w:rPr>
            </w:pPr>
            <w:r>
              <w:rPr>
                <w:b/>
              </w:rPr>
              <w:t>Component Group</w:t>
            </w:r>
          </w:p>
        </w:tc>
        <w:tc>
          <w:tcPr>
            <w:tcW w:w="6660" w:type="dxa"/>
            <w:vAlign w:val="center"/>
          </w:tcPr>
          <w:p w14:paraId="3B9925FF" w14:textId="47A4B892" w:rsidR="00753D6D" w:rsidRDefault="00753D6D" w:rsidP="00753D6D">
            <w:r>
              <w:t>To add a new kit it</w:t>
            </w:r>
            <w:del w:id="5677" w:author="Sayali Dev" w:date="2018-02-19T15:21:00Z">
              <w:r w:rsidDel="00483C9A">
                <w:delText>m</w:delText>
              </w:r>
            </w:del>
            <w:r>
              <w:t>e</w:t>
            </w:r>
            <w:ins w:id="5678" w:author="Sayali Dev" w:date="2018-02-19T15:21:00Z">
              <w:r w:rsidR="00483C9A">
                <w:t>m</w:t>
              </w:r>
            </w:ins>
            <w:r>
              <w:t>, type the name of the componen</w:t>
            </w:r>
            <w:del w:id="5679" w:author="Sayali Dev" w:date="2018-02-19T15:21:00Z">
              <w:r w:rsidDel="00483C9A">
                <w:delText>e</w:delText>
              </w:r>
            </w:del>
            <w:r>
              <w:t>t group to which the new kit item is to be added (e.g., blood, tissue).</w:t>
            </w:r>
          </w:p>
          <w:p w14:paraId="7D538D50" w14:textId="77777777" w:rsidR="00753D6D" w:rsidRPr="007E1326" w:rsidRDefault="00753D6D" w:rsidP="00753D6D">
            <w:r w:rsidRPr="007A2CA7">
              <w:rPr>
                <w:b/>
              </w:rPr>
              <w:t>Note:</w:t>
            </w:r>
            <w:r w:rsidRPr="007A2CA7">
              <w:t xml:space="preserve"> This </w:t>
            </w:r>
            <w:r>
              <w:t xml:space="preserve">field is </w:t>
            </w:r>
            <w:r w:rsidRPr="007A2CA7">
              <w:t>only used (and is required)</w:t>
            </w:r>
            <w:r>
              <w:t xml:space="preserve"> </w:t>
            </w:r>
            <w:r w:rsidRPr="007A2CA7">
              <w:t xml:space="preserve">if you typed </w:t>
            </w:r>
            <w:r w:rsidRPr="007A2CA7">
              <w:rPr>
                <w:b/>
              </w:rPr>
              <w:t>Yes</w:t>
            </w:r>
            <w:r w:rsidRPr="007A2CA7">
              <w:t xml:space="preserve"> in the </w:t>
            </w:r>
            <w:r w:rsidRPr="007A2CA7">
              <w:rPr>
                <w:b/>
              </w:rPr>
              <w:t>New Kit Item</w:t>
            </w:r>
            <w:r w:rsidRPr="007A2CA7">
              <w:t xml:space="preserve"> field</w:t>
            </w:r>
          </w:p>
        </w:tc>
      </w:tr>
      <w:tr w:rsidR="00753D6D" w14:paraId="7E1E05BF" w14:textId="77777777" w:rsidTr="00753D6D">
        <w:trPr>
          <w:cantSplit/>
          <w:trHeight w:val="288"/>
        </w:trPr>
        <w:tc>
          <w:tcPr>
            <w:tcW w:w="3150" w:type="dxa"/>
          </w:tcPr>
          <w:p w14:paraId="6E77A263" w14:textId="77777777" w:rsidR="00753D6D" w:rsidRPr="007A2CA7" w:rsidRDefault="00753D6D" w:rsidP="00753D6D">
            <w:pPr>
              <w:rPr>
                <w:b/>
                <w:color w:val="FF0000"/>
              </w:rPr>
            </w:pPr>
            <w:r>
              <w:rPr>
                <w:b/>
              </w:rPr>
              <w:t>New Non Kit Item</w:t>
            </w:r>
          </w:p>
        </w:tc>
        <w:tc>
          <w:tcPr>
            <w:tcW w:w="6660" w:type="dxa"/>
            <w:vAlign w:val="center"/>
          </w:tcPr>
          <w:p w14:paraId="3C85B13C" w14:textId="77777777" w:rsidR="00483C9A" w:rsidRDefault="00753D6D" w:rsidP="00753D6D">
            <w:pPr>
              <w:rPr>
                <w:ins w:id="5680" w:author="Sayali Dev" w:date="2018-02-19T15:21:00Z"/>
              </w:rPr>
            </w:pPr>
            <w:r>
              <w:t xml:space="preserve">To add the specified biospecimen as a new non kit item, type </w:t>
            </w:r>
            <w:r w:rsidRPr="007A2CA7">
              <w:rPr>
                <w:b/>
              </w:rPr>
              <w:t>Yes</w:t>
            </w:r>
            <w:r>
              <w:t xml:space="preserve">. </w:t>
            </w:r>
          </w:p>
          <w:p w14:paraId="7E9D9304" w14:textId="63C2A01F" w:rsidR="00753D6D" w:rsidRPr="007E1326" w:rsidRDefault="00753D6D" w:rsidP="00753D6D">
            <w:r>
              <w:t xml:space="preserve">Otherwise, type </w:t>
            </w:r>
            <w:r w:rsidRPr="007A2CA7">
              <w:rPr>
                <w:b/>
              </w:rPr>
              <w:t>No</w:t>
            </w:r>
            <w:r>
              <w:rPr>
                <w:b/>
              </w:rPr>
              <w:t xml:space="preserve"> or </w:t>
            </w:r>
            <w:r w:rsidRPr="00063535">
              <w:t>leave blank</w:t>
            </w:r>
            <w:r>
              <w:t>.</w:t>
            </w:r>
          </w:p>
        </w:tc>
      </w:tr>
      <w:tr w:rsidR="00753D6D" w14:paraId="06E4DDD3" w14:textId="77777777" w:rsidTr="00753D6D">
        <w:trPr>
          <w:cantSplit/>
          <w:trHeight w:val="288"/>
        </w:trPr>
        <w:tc>
          <w:tcPr>
            <w:tcW w:w="3150" w:type="dxa"/>
          </w:tcPr>
          <w:p w14:paraId="60CF75FB" w14:textId="77777777" w:rsidR="00753D6D" w:rsidRPr="005A0359" w:rsidRDefault="00753D6D" w:rsidP="00753D6D">
            <w:pPr>
              <w:rPr>
                <w:b/>
                <w:color w:val="FF0000"/>
              </w:rPr>
            </w:pPr>
            <w:r w:rsidRPr="00400FBA">
              <w:rPr>
                <w:b/>
              </w:rPr>
              <w:t>Collection Event Code</w:t>
            </w:r>
          </w:p>
        </w:tc>
        <w:tc>
          <w:tcPr>
            <w:tcW w:w="6660" w:type="dxa"/>
            <w:vAlign w:val="center"/>
          </w:tcPr>
          <w:p w14:paraId="11EE194B" w14:textId="77777777" w:rsidR="00753D6D" w:rsidRDefault="00753D6D" w:rsidP="00753D6D">
            <w:r>
              <w:t>To add a new non kit item, type the Collection Event Code associated with the Non Kit Item.</w:t>
            </w:r>
            <w:r>
              <w:br/>
            </w:r>
            <w:r w:rsidRPr="0049739A">
              <w:t xml:space="preserve"> </w:t>
            </w:r>
            <w:r w:rsidRPr="00D856F2">
              <w:rPr>
                <w:b/>
              </w:rPr>
              <w:t>Note:</w:t>
            </w:r>
            <w:r>
              <w:t xml:space="preserve"> </w:t>
            </w:r>
          </w:p>
          <w:p w14:paraId="764D166E" w14:textId="77777777" w:rsidR="00753D6D" w:rsidRDefault="00753D6D" w:rsidP="00C9791D">
            <w:pPr>
              <w:numPr>
                <w:ilvl w:val="0"/>
                <w:numId w:val="244"/>
              </w:numPr>
            </w:pPr>
            <w:r>
              <w:t xml:space="preserve">Collection must be published in </w:t>
            </w:r>
            <w:r w:rsidRPr="00D856F2">
              <w:rPr>
                <w:b/>
              </w:rPr>
              <w:t>RPMS</w:t>
            </w:r>
            <w:r>
              <w:rPr>
                <w:b/>
              </w:rPr>
              <w:t xml:space="preserve"> </w:t>
            </w:r>
            <w:r w:rsidRPr="00D94FF2">
              <w:t xml:space="preserve">with this collection </w:t>
            </w:r>
            <w:r>
              <w:t>event code.</w:t>
            </w:r>
          </w:p>
          <w:p w14:paraId="06625F0B" w14:textId="77777777" w:rsidR="00753D6D" w:rsidRDefault="00753D6D" w:rsidP="00C9791D">
            <w:pPr>
              <w:numPr>
                <w:ilvl w:val="0"/>
                <w:numId w:val="244"/>
              </w:numPr>
            </w:pPr>
            <w:r>
              <w:t xml:space="preserve">This field is only used (and is required) if you typed </w:t>
            </w:r>
            <w:r w:rsidRPr="00CA7CA8">
              <w:rPr>
                <w:b/>
              </w:rPr>
              <w:t>Yes</w:t>
            </w:r>
            <w:r>
              <w:t xml:space="preserve"> in the </w:t>
            </w:r>
            <w:r>
              <w:rPr>
                <w:b/>
              </w:rPr>
              <w:t>New Non Kit I</w:t>
            </w:r>
            <w:r w:rsidRPr="00CA7CA8">
              <w:rPr>
                <w:b/>
              </w:rPr>
              <w:t>tem</w:t>
            </w:r>
            <w:r>
              <w:t xml:space="preserve"> field.</w:t>
            </w:r>
          </w:p>
        </w:tc>
      </w:tr>
      <w:tr w:rsidR="00753D6D" w14:paraId="69A162D7" w14:textId="77777777" w:rsidTr="00753D6D">
        <w:trPr>
          <w:cantSplit/>
          <w:trHeight w:val="288"/>
        </w:trPr>
        <w:tc>
          <w:tcPr>
            <w:tcW w:w="3150" w:type="dxa"/>
          </w:tcPr>
          <w:p w14:paraId="151E9D4E" w14:textId="77777777" w:rsidR="00753D6D" w:rsidRPr="005A0359" w:rsidRDefault="00753D6D" w:rsidP="00753D6D">
            <w:pPr>
              <w:rPr>
                <w:b/>
                <w:color w:val="FF0000"/>
              </w:rPr>
            </w:pPr>
            <w:r w:rsidRPr="00DD1AF2">
              <w:rPr>
                <w:b/>
              </w:rPr>
              <w:t>Specimen Type</w:t>
            </w:r>
          </w:p>
        </w:tc>
        <w:tc>
          <w:tcPr>
            <w:tcW w:w="6660" w:type="dxa"/>
            <w:vAlign w:val="center"/>
          </w:tcPr>
          <w:p w14:paraId="52856EE9" w14:textId="77777777" w:rsidR="00753D6D" w:rsidRDefault="00753D6D" w:rsidP="00753D6D">
            <w:r>
              <w:t>To indicate the specimen type for a new kit item or a new non kit item:</w:t>
            </w:r>
          </w:p>
          <w:p w14:paraId="63FCB59D" w14:textId="77777777" w:rsidR="00753D6D" w:rsidRDefault="00753D6D" w:rsidP="00C9791D">
            <w:pPr>
              <w:numPr>
                <w:ilvl w:val="0"/>
                <w:numId w:val="265"/>
              </w:numPr>
              <w:ind w:left="432"/>
            </w:pPr>
            <w:r>
              <w:t>Click this field, and then click on the arrow to display a list of options.</w:t>
            </w:r>
          </w:p>
          <w:p w14:paraId="70D0211F" w14:textId="77777777" w:rsidR="00753D6D" w:rsidRDefault="00753D6D" w:rsidP="00C9791D">
            <w:pPr>
              <w:numPr>
                <w:ilvl w:val="0"/>
                <w:numId w:val="265"/>
              </w:numPr>
              <w:ind w:left="432"/>
            </w:pPr>
            <w:r>
              <w:t>Click the appropriate type.</w:t>
            </w:r>
          </w:p>
          <w:p w14:paraId="7B93A156" w14:textId="77777777" w:rsidR="00753D6D" w:rsidRDefault="00753D6D" w:rsidP="00753D6D">
            <w:r w:rsidRPr="00D856F2">
              <w:rPr>
                <w:b/>
              </w:rPr>
              <w:t>Note:</w:t>
            </w:r>
            <w:r>
              <w:t xml:space="preserve"> This field is only used (and is required) if you typed </w:t>
            </w:r>
            <w:r w:rsidRPr="00CA7CA8">
              <w:rPr>
                <w:b/>
              </w:rPr>
              <w:t>Yes</w:t>
            </w:r>
            <w:r>
              <w:t xml:space="preserve"> in the </w:t>
            </w:r>
            <w:r w:rsidRPr="00CF5D3C">
              <w:rPr>
                <w:b/>
              </w:rPr>
              <w:t xml:space="preserve">New Kit </w:t>
            </w:r>
            <w:r>
              <w:rPr>
                <w:b/>
              </w:rPr>
              <w:t>I</w:t>
            </w:r>
            <w:r w:rsidRPr="00CF5D3C">
              <w:rPr>
                <w:b/>
              </w:rPr>
              <w:t>tem</w:t>
            </w:r>
            <w:r>
              <w:t xml:space="preserve"> field or the </w:t>
            </w:r>
            <w:r>
              <w:rPr>
                <w:b/>
              </w:rPr>
              <w:t>New Non Kit I</w:t>
            </w:r>
            <w:r w:rsidRPr="00CA7CA8">
              <w:rPr>
                <w:b/>
              </w:rPr>
              <w:t>tem</w:t>
            </w:r>
            <w:r>
              <w:t xml:space="preserve"> field.</w:t>
            </w:r>
          </w:p>
        </w:tc>
      </w:tr>
      <w:tr w:rsidR="00753D6D" w14:paraId="3FC2FBA2" w14:textId="77777777" w:rsidTr="00753D6D">
        <w:trPr>
          <w:cantSplit/>
          <w:trHeight w:val="288"/>
        </w:trPr>
        <w:tc>
          <w:tcPr>
            <w:tcW w:w="3150" w:type="dxa"/>
          </w:tcPr>
          <w:p w14:paraId="6F59C305" w14:textId="77777777" w:rsidR="00753D6D" w:rsidRPr="005A0359" w:rsidRDefault="00753D6D" w:rsidP="00753D6D">
            <w:pPr>
              <w:rPr>
                <w:b/>
                <w:color w:val="FF0000"/>
              </w:rPr>
            </w:pPr>
            <w:r w:rsidRPr="00DD1AF2">
              <w:rPr>
                <w:b/>
              </w:rPr>
              <w:t>Sample Type</w:t>
            </w:r>
          </w:p>
        </w:tc>
        <w:tc>
          <w:tcPr>
            <w:tcW w:w="6660" w:type="dxa"/>
            <w:vAlign w:val="center"/>
          </w:tcPr>
          <w:p w14:paraId="619B8CC0" w14:textId="77777777" w:rsidR="00753D6D" w:rsidRDefault="00753D6D" w:rsidP="00753D6D">
            <w:r>
              <w:t>To indicate the sample type for a new kit item or a new non kit item:</w:t>
            </w:r>
          </w:p>
          <w:p w14:paraId="27739E5C" w14:textId="77777777" w:rsidR="00753D6D" w:rsidRDefault="00753D6D" w:rsidP="00C9791D">
            <w:pPr>
              <w:numPr>
                <w:ilvl w:val="0"/>
                <w:numId w:val="266"/>
              </w:numPr>
              <w:ind w:left="432"/>
            </w:pPr>
            <w:r>
              <w:t>Click this field, and then click on the arrow to display a list of options.</w:t>
            </w:r>
          </w:p>
          <w:p w14:paraId="198EE586" w14:textId="77777777" w:rsidR="00753D6D" w:rsidRDefault="00753D6D" w:rsidP="00C9791D">
            <w:pPr>
              <w:numPr>
                <w:ilvl w:val="0"/>
                <w:numId w:val="266"/>
              </w:numPr>
              <w:ind w:left="432"/>
            </w:pPr>
            <w:r>
              <w:t xml:space="preserve">Click the appropriate type. </w:t>
            </w:r>
          </w:p>
          <w:p w14:paraId="7AECC5E3" w14:textId="77777777" w:rsidR="00483C9A" w:rsidRDefault="00753D6D" w:rsidP="00753D6D">
            <w:pPr>
              <w:rPr>
                <w:ins w:id="5681" w:author="Sayali Dev" w:date="2018-02-19T15:22:00Z"/>
              </w:rPr>
            </w:pPr>
            <w:r w:rsidRPr="00D856F2">
              <w:rPr>
                <w:b/>
              </w:rPr>
              <w:t>Note:</w:t>
            </w:r>
            <w:r>
              <w:t xml:space="preserve"> </w:t>
            </w:r>
          </w:p>
          <w:p w14:paraId="1A07FEB4" w14:textId="33345D51" w:rsidR="00753D6D" w:rsidRDefault="00753D6D" w:rsidP="00753D6D">
            <w:r>
              <w:t xml:space="preserve">This field is only used (and is required) if you typed </w:t>
            </w:r>
            <w:r w:rsidRPr="00CA7CA8">
              <w:rPr>
                <w:b/>
              </w:rPr>
              <w:t>Yes</w:t>
            </w:r>
            <w:r>
              <w:t xml:space="preserve"> in the </w:t>
            </w:r>
            <w:r w:rsidRPr="00CF5D3C">
              <w:rPr>
                <w:b/>
              </w:rPr>
              <w:t xml:space="preserve">New Kit </w:t>
            </w:r>
            <w:r>
              <w:rPr>
                <w:b/>
              </w:rPr>
              <w:t>I</w:t>
            </w:r>
            <w:r w:rsidRPr="00CF5D3C">
              <w:rPr>
                <w:b/>
              </w:rPr>
              <w:t>tem</w:t>
            </w:r>
            <w:r>
              <w:t xml:space="preserve"> field or the </w:t>
            </w:r>
            <w:r>
              <w:rPr>
                <w:b/>
              </w:rPr>
              <w:t>New Non Kit I</w:t>
            </w:r>
            <w:r w:rsidRPr="00CA7CA8">
              <w:rPr>
                <w:b/>
              </w:rPr>
              <w:t>tem</w:t>
            </w:r>
            <w:r>
              <w:t xml:space="preserve"> field.</w:t>
            </w:r>
          </w:p>
        </w:tc>
      </w:tr>
      <w:tr w:rsidR="00753D6D" w14:paraId="2102F200" w14:textId="77777777" w:rsidTr="00753D6D">
        <w:trPr>
          <w:cantSplit/>
          <w:trHeight w:val="288"/>
        </w:trPr>
        <w:tc>
          <w:tcPr>
            <w:tcW w:w="3150" w:type="dxa"/>
          </w:tcPr>
          <w:p w14:paraId="363C5131" w14:textId="77777777" w:rsidR="00753D6D" w:rsidRPr="005A0359" w:rsidRDefault="00753D6D" w:rsidP="00753D6D">
            <w:pPr>
              <w:rPr>
                <w:b/>
                <w:color w:val="FF0000"/>
              </w:rPr>
            </w:pPr>
            <w:r w:rsidRPr="00DD1AF2">
              <w:rPr>
                <w:b/>
              </w:rPr>
              <w:lastRenderedPageBreak/>
              <w:t>Container Type</w:t>
            </w:r>
          </w:p>
        </w:tc>
        <w:tc>
          <w:tcPr>
            <w:tcW w:w="6660" w:type="dxa"/>
            <w:vAlign w:val="center"/>
          </w:tcPr>
          <w:p w14:paraId="43038863" w14:textId="77777777" w:rsidR="00753D6D" w:rsidRDefault="00753D6D" w:rsidP="00753D6D">
            <w:r>
              <w:t>To indicate the container type for a new kit item or a new non kit item:</w:t>
            </w:r>
          </w:p>
          <w:p w14:paraId="799411A8" w14:textId="77777777" w:rsidR="00753D6D" w:rsidRDefault="00753D6D" w:rsidP="00C9791D">
            <w:pPr>
              <w:numPr>
                <w:ilvl w:val="0"/>
                <w:numId w:val="267"/>
              </w:numPr>
              <w:ind w:left="432"/>
            </w:pPr>
            <w:r>
              <w:t>Click this field, and then click on the arrow to display a list of options.</w:t>
            </w:r>
          </w:p>
          <w:p w14:paraId="4076561D" w14:textId="77777777" w:rsidR="00753D6D" w:rsidRDefault="00753D6D" w:rsidP="00C9791D">
            <w:pPr>
              <w:numPr>
                <w:ilvl w:val="0"/>
                <w:numId w:val="267"/>
              </w:numPr>
              <w:ind w:left="432"/>
            </w:pPr>
            <w:r>
              <w:t>Click the appropriate type.</w:t>
            </w:r>
          </w:p>
          <w:p w14:paraId="332DB3C0" w14:textId="77777777" w:rsidR="00483C9A" w:rsidRDefault="00753D6D" w:rsidP="00753D6D">
            <w:pPr>
              <w:rPr>
                <w:ins w:id="5682" w:author="Sayali Dev" w:date="2018-02-19T15:22:00Z"/>
              </w:rPr>
            </w:pPr>
            <w:r w:rsidRPr="00CF5D3C">
              <w:rPr>
                <w:b/>
              </w:rPr>
              <w:t>Note</w:t>
            </w:r>
            <w:r>
              <w:t xml:space="preserve">: </w:t>
            </w:r>
          </w:p>
          <w:p w14:paraId="16D26896" w14:textId="5485FC52" w:rsidR="00753D6D" w:rsidRDefault="00753D6D" w:rsidP="00753D6D">
            <w:r>
              <w:t xml:space="preserve">This field is only used (and is required) if you typed </w:t>
            </w:r>
            <w:r w:rsidRPr="00CF5D3C">
              <w:rPr>
                <w:b/>
              </w:rPr>
              <w:t>Yes</w:t>
            </w:r>
            <w:r>
              <w:t xml:space="preserve"> in the </w:t>
            </w:r>
            <w:r w:rsidRPr="00CF5D3C">
              <w:rPr>
                <w:b/>
              </w:rPr>
              <w:t>New Kit Item</w:t>
            </w:r>
            <w:r>
              <w:t xml:space="preserve"> field or the </w:t>
            </w:r>
            <w:r w:rsidRPr="00CF5D3C">
              <w:rPr>
                <w:b/>
              </w:rPr>
              <w:t>New Non Kit Item</w:t>
            </w:r>
            <w:r>
              <w:t xml:space="preserve"> field.</w:t>
            </w:r>
          </w:p>
        </w:tc>
      </w:tr>
    </w:tbl>
    <w:p w14:paraId="090AA3A0" w14:textId="77777777" w:rsidR="00753D6D" w:rsidRDefault="00753D6D" w:rsidP="00753D6D">
      <w:pPr>
        <w:ind w:left="720"/>
      </w:pPr>
    </w:p>
    <w:p w14:paraId="7833D862" w14:textId="2D1FB834" w:rsidR="00753D6D" w:rsidRDefault="00753D6D" w:rsidP="00C9791D">
      <w:pPr>
        <w:numPr>
          <w:ilvl w:val="0"/>
          <w:numId w:val="267"/>
        </w:numPr>
      </w:pPr>
      <w:del w:id="5683" w:author="Sayali Dev" w:date="2018-01-31T17:54:00Z">
        <w:r w:rsidDel="009A119E">
          <w:delText>Log on</w:delText>
        </w:r>
      </w:del>
      <w:ins w:id="5684" w:author="Sayali Dev" w:date="2018-01-31T17:54:00Z">
        <w:r w:rsidR="009A119E">
          <w:t>Log in</w:t>
        </w:r>
      </w:ins>
      <w:r>
        <w:t xml:space="preserve"> to the application using your </w:t>
      </w:r>
      <w:del w:id="5685" w:author="Sayali Dev" w:date="2018-01-31T17:55:00Z">
        <w:r w:rsidDel="00A62626">
          <w:delText>logon</w:delText>
        </w:r>
      </w:del>
      <w:ins w:id="5686" w:author="Sayali Dev" w:date="2018-01-31T17:55:00Z">
        <w:r w:rsidR="00A62626">
          <w:t>log in</w:t>
        </w:r>
      </w:ins>
      <w:r>
        <w:t xml:space="preserve"> credentials. </w:t>
      </w:r>
    </w:p>
    <w:p w14:paraId="78012EB2" w14:textId="77777777" w:rsidR="00753D6D" w:rsidRDefault="00753D6D" w:rsidP="00753D6D">
      <w:pPr>
        <w:ind w:left="720"/>
      </w:pPr>
      <w:r>
        <w:t xml:space="preserve">The CIRRASPEC home page appears. </w:t>
      </w:r>
      <w:r>
        <w:br/>
      </w:r>
    </w:p>
    <w:p w14:paraId="60694FAF" w14:textId="77777777" w:rsidR="00753D6D" w:rsidRDefault="00753D6D" w:rsidP="00C9791D">
      <w:pPr>
        <w:numPr>
          <w:ilvl w:val="0"/>
          <w:numId w:val="275"/>
        </w:numPr>
      </w:pPr>
      <w:r>
        <w:t xml:space="preserve">Point to the arrow of the </w:t>
      </w:r>
      <w:r w:rsidRPr="00584C3D">
        <w:rPr>
          <w:b/>
        </w:rPr>
        <w:t>IAMS</w:t>
      </w:r>
      <w:r>
        <w:t xml:space="preserve"> tab, and then click </w:t>
      </w:r>
      <w:r>
        <w:rPr>
          <w:b/>
        </w:rPr>
        <w:t>Import Data</w:t>
      </w:r>
      <w:r>
        <w:t>.</w:t>
      </w:r>
    </w:p>
    <w:p w14:paraId="4322D181" w14:textId="77777777" w:rsidR="00753D6D" w:rsidRDefault="00753D6D" w:rsidP="00753D6D">
      <w:pPr>
        <w:ind w:left="720"/>
      </w:pPr>
      <w:r>
        <w:t xml:space="preserve">The </w:t>
      </w:r>
      <w:r w:rsidRPr="00C60AA1">
        <w:rPr>
          <w:b/>
        </w:rPr>
        <w:t>Import Data</w:t>
      </w:r>
      <w:r>
        <w:t xml:space="preserve"> page appears.</w:t>
      </w:r>
    </w:p>
    <w:p w14:paraId="29CC0F0B" w14:textId="77777777" w:rsidR="00753D6D" w:rsidRDefault="00753D6D" w:rsidP="00753D6D">
      <w:pPr>
        <w:rPr>
          <w:noProof/>
        </w:rPr>
      </w:pPr>
    </w:p>
    <w:p w14:paraId="1469CFEC" w14:textId="77777777" w:rsidR="00753D6D" w:rsidRDefault="00753D6D" w:rsidP="00753D6D">
      <w:pPr>
        <w:ind w:left="720"/>
      </w:pPr>
      <w:r>
        <w:rPr>
          <w:noProof/>
        </w:rPr>
        <w:drawing>
          <wp:inline distT="0" distB="0" distL="0" distR="0" wp14:anchorId="57516148" wp14:editId="680DDAC6">
            <wp:extent cx="6417310" cy="3025775"/>
            <wp:effectExtent l="19050" t="19050" r="21590" b="22225"/>
            <wp:docPr id="9231" name="Picture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417310" cy="3025775"/>
                    </a:xfrm>
                    <a:prstGeom prst="rect">
                      <a:avLst/>
                    </a:prstGeom>
                    <a:noFill/>
                    <a:ln w="3175">
                      <a:solidFill>
                        <a:schemeClr val="tx1"/>
                      </a:solidFill>
                    </a:ln>
                  </pic:spPr>
                </pic:pic>
              </a:graphicData>
            </a:graphic>
          </wp:inline>
        </w:drawing>
      </w:r>
    </w:p>
    <w:p w14:paraId="3A5A49AE" w14:textId="77777777" w:rsidR="00753D6D" w:rsidRDefault="00753D6D" w:rsidP="00753D6D">
      <w:pPr>
        <w:pStyle w:val="Figure"/>
        <w:tabs>
          <w:tab w:val="clear" w:pos="1710"/>
        </w:tabs>
        <w:ind w:left="2070" w:hanging="1350"/>
      </w:pPr>
      <w:r w:rsidRPr="009C3249">
        <w:t>Import</w:t>
      </w:r>
      <w:r>
        <w:t xml:space="preserve"> Data page</w:t>
      </w:r>
    </w:p>
    <w:p w14:paraId="34C973D9" w14:textId="77777777" w:rsidR="00753D6D" w:rsidRPr="001241E1" w:rsidRDefault="00753D6D" w:rsidP="00753D6D"/>
    <w:p w14:paraId="2F6E2B4B" w14:textId="77777777" w:rsidR="00753D6D" w:rsidRDefault="00753D6D" w:rsidP="00C9791D">
      <w:pPr>
        <w:numPr>
          <w:ilvl w:val="0"/>
          <w:numId w:val="276"/>
        </w:numPr>
      </w:pPr>
      <w:r>
        <w:t xml:space="preserve">In the </w:t>
      </w:r>
      <w:r w:rsidRPr="007B3839">
        <w:rPr>
          <w:b/>
        </w:rPr>
        <w:t>Upload Type</w:t>
      </w:r>
      <w:r>
        <w:t xml:space="preserve"> list, click </w:t>
      </w:r>
      <w:r>
        <w:rPr>
          <w:b/>
        </w:rPr>
        <w:t>Batch Specimen Shipment</w:t>
      </w:r>
      <w:r>
        <w:t>.</w:t>
      </w:r>
    </w:p>
    <w:p w14:paraId="307F9F75" w14:textId="77777777" w:rsidR="00753D6D" w:rsidRDefault="00753D6D" w:rsidP="00753D6D">
      <w:pPr>
        <w:ind w:left="720"/>
      </w:pPr>
    </w:p>
    <w:p w14:paraId="2B1522B9" w14:textId="77777777" w:rsidR="00753D6D" w:rsidRDefault="00753D6D" w:rsidP="00C9791D">
      <w:pPr>
        <w:numPr>
          <w:ilvl w:val="0"/>
          <w:numId w:val="276"/>
        </w:numPr>
      </w:pPr>
      <w:r>
        <w:t xml:space="preserve">Click </w:t>
      </w:r>
      <w:r w:rsidRPr="00A65C15">
        <w:rPr>
          <w:b/>
        </w:rPr>
        <w:t>Browse</w:t>
      </w:r>
      <w:r>
        <w:t xml:space="preserve"> below the </w:t>
      </w:r>
      <w:r w:rsidRPr="00A65C15">
        <w:rPr>
          <w:b/>
        </w:rPr>
        <w:t>File Location</w:t>
      </w:r>
      <w:r>
        <w:t xml:space="preserve"> field, and then select the batch shipment spreadsheet that you want to upload. </w:t>
      </w:r>
    </w:p>
    <w:p w14:paraId="64E1D72A" w14:textId="77777777" w:rsidR="00753D6D" w:rsidRDefault="00753D6D" w:rsidP="00753D6D">
      <w:pPr>
        <w:ind w:left="720"/>
      </w:pPr>
      <w:r>
        <w:t xml:space="preserve">The path of the template that you select appears on the right side of the </w:t>
      </w:r>
      <w:r w:rsidRPr="001E5C6B">
        <w:t>Browse</w:t>
      </w:r>
      <w:r>
        <w:t xml:space="preserve"> button. </w:t>
      </w:r>
    </w:p>
    <w:p w14:paraId="47085CCB" w14:textId="77777777" w:rsidR="00753D6D" w:rsidRDefault="00753D6D" w:rsidP="00753D6D">
      <w:pPr>
        <w:ind w:left="720"/>
      </w:pPr>
    </w:p>
    <w:p w14:paraId="26DCBF39" w14:textId="77777777" w:rsidR="00753D6D" w:rsidRDefault="00753D6D" w:rsidP="00C9791D">
      <w:pPr>
        <w:numPr>
          <w:ilvl w:val="0"/>
          <w:numId w:val="276"/>
        </w:numPr>
      </w:pPr>
      <w:r>
        <w:t xml:space="preserve">Click </w:t>
      </w:r>
      <w:r w:rsidRPr="00A65C15">
        <w:rPr>
          <w:b/>
        </w:rPr>
        <w:t>UPLOAD</w:t>
      </w:r>
      <w:r>
        <w:t xml:space="preserve">. </w:t>
      </w:r>
    </w:p>
    <w:p w14:paraId="7DA0C1A0" w14:textId="77777777" w:rsidR="00753D6D" w:rsidRDefault="00753D6D" w:rsidP="00753D6D">
      <w:pPr>
        <w:tabs>
          <w:tab w:val="left" w:pos="720"/>
        </w:tabs>
        <w:ind w:left="720"/>
      </w:pPr>
      <w:r>
        <w:t xml:space="preserve">The spreadsheet is uploaded. The </w:t>
      </w:r>
      <w:r w:rsidRPr="009E46B4">
        <w:rPr>
          <w:b/>
        </w:rPr>
        <w:t>Import Data</w:t>
      </w:r>
      <w:r>
        <w:t xml:space="preserve"> page displays a confirmation and summary of the upload. </w:t>
      </w:r>
      <w:r>
        <w:br/>
      </w:r>
    </w:p>
    <w:p w14:paraId="1B3101C0" w14:textId="77777777" w:rsidR="00753D6D" w:rsidRPr="00DD1AF2" w:rsidRDefault="00753D6D" w:rsidP="00753D6D">
      <w:pPr>
        <w:tabs>
          <w:tab w:val="left" w:pos="720"/>
        </w:tabs>
        <w:ind w:left="720"/>
        <w:rPr>
          <w:b/>
        </w:rPr>
      </w:pPr>
      <w:r w:rsidRPr="00DD1AF2">
        <w:rPr>
          <w:b/>
        </w:rPr>
        <w:t>Note:</w:t>
      </w:r>
    </w:p>
    <w:p w14:paraId="421CE882" w14:textId="545A2B1D" w:rsidR="00753D6D" w:rsidDel="00483C9A" w:rsidRDefault="00753D6D">
      <w:pPr>
        <w:numPr>
          <w:ilvl w:val="0"/>
          <w:numId w:val="259"/>
        </w:numPr>
        <w:spacing w:after="200" w:line="276" w:lineRule="auto"/>
        <w:ind w:left="1440"/>
        <w:rPr>
          <w:del w:id="5687" w:author="Sayali Dev" w:date="2018-02-19T15:25:00Z"/>
          <w:rFonts w:eastAsia="Calibri"/>
        </w:rPr>
        <w:pPrChange w:id="5688" w:author="Sayali Dev" w:date="2018-02-19T15:25:00Z">
          <w:pPr>
            <w:numPr>
              <w:numId w:val="259"/>
            </w:numPr>
            <w:ind w:left="1440" w:hanging="360"/>
          </w:pPr>
        </w:pPrChange>
      </w:pPr>
      <w:r w:rsidRPr="00EF26DC">
        <w:rPr>
          <w:rFonts w:eastAsia="Calibri"/>
        </w:rPr>
        <w:t xml:space="preserve">The shipment is added with status as </w:t>
      </w:r>
      <w:r w:rsidRPr="00EF26DC">
        <w:rPr>
          <w:rFonts w:eastAsia="Calibri"/>
          <w:b/>
        </w:rPr>
        <w:t xml:space="preserve">Completed. </w:t>
      </w:r>
      <w:r w:rsidRPr="00EF26DC">
        <w:rPr>
          <w:rFonts w:eastAsia="Calibri"/>
        </w:rPr>
        <w:t xml:space="preserve">The shipment information from template is accessible via the </w:t>
      </w:r>
      <w:r w:rsidRPr="00EF26DC">
        <w:rPr>
          <w:rFonts w:eastAsia="Calibri"/>
          <w:b/>
        </w:rPr>
        <w:t>BMS &gt; Shipments</w:t>
      </w:r>
      <w:r w:rsidRPr="00EF26DC">
        <w:rPr>
          <w:rFonts w:eastAsia="Calibri"/>
        </w:rPr>
        <w:t xml:space="preserve"> module.</w:t>
      </w:r>
    </w:p>
    <w:p w14:paraId="6A10A12F" w14:textId="09C48DA9" w:rsidR="00753D6D" w:rsidRPr="00BA1F2D" w:rsidRDefault="00753D6D">
      <w:pPr>
        <w:numPr>
          <w:ilvl w:val="0"/>
          <w:numId w:val="259"/>
        </w:numPr>
        <w:spacing w:after="200" w:line="276" w:lineRule="auto"/>
        <w:ind w:left="1440"/>
        <w:rPr>
          <w:rFonts w:eastAsia="Calibri"/>
          <w:rPrChange w:id="5689" w:author="Sayali Dev" w:date="2018-02-19T16:23:00Z">
            <w:rPr/>
          </w:rPrChange>
        </w:rPr>
        <w:pPrChange w:id="5690" w:author="Sayali Dev" w:date="2018-02-19T15:25:00Z">
          <w:pPr>
            <w:numPr>
              <w:numId w:val="259"/>
            </w:numPr>
            <w:ind w:left="1440" w:hanging="360"/>
          </w:pPr>
        </w:pPrChange>
      </w:pPr>
      <w:del w:id="5691" w:author="Sayali Dev" w:date="2018-02-19T15:25:00Z">
        <w:r w:rsidRPr="00A81143" w:rsidDel="00483C9A">
          <w:delText xml:space="preserve">The </w:delText>
        </w:r>
        <w:r w:rsidDel="00483C9A">
          <w:delText>biospecimens are checked in</w:delText>
        </w:r>
        <w:r w:rsidRPr="00A81143" w:rsidDel="00483C9A">
          <w:delText xml:space="preserve"> with </w:delText>
        </w:r>
        <w:r w:rsidDel="00483C9A">
          <w:delText>s</w:delText>
        </w:r>
        <w:r w:rsidRPr="00A81143" w:rsidDel="00483C9A">
          <w:delText xml:space="preserve">tatus </w:delText>
        </w:r>
        <w:r w:rsidDel="00483C9A">
          <w:delText xml:space="preserve">as </w:delText>
        </w:r>
        <w:r w:rsidRPr="00BA1F2D" w:rsidDel="00483C9A">
          <w:rPr>
            <w:b/>
          </w:rPr>
          <w:delText xml:space="preserve">In Inventory. </w:delText>
        </w:r>
        <w:r w:rsidRPr="005E1E48" w:rsidDel="00483C9A">
          <w:delText>The</w:delText>
        </w:r>
        <w:r w:rsidRPr="00BA1F2D" w:rsidDel="00483C9A">
          <w:rPr>
            <w:b/>
          </w:rPr>
          <w:delText xml:space="preserve"> </w:delText>
        </w:r>
        <w:r w:rsidDel="00483C9A">
          <w:delText xml:space="preserve">biospecimen </w:delText>
        </w:r>
        <w:r w:rsidRPr="00A81143" w:rsidDel="00483C9A">
          <w:delText xml:space="preserve">information from template is accessible via </w:delText>
        </w:r>
        <w:r w:rsidDel="00483C9A">
          <w:delText xml:space="preserve">the </w:delText>
        </w:r>
        <w:r w:rsidRPr="00BA1F2D" w:rsidDel="00483C9A">
          <w:rPr>
            <w:b/>
          </w:rPr>
          <w:delText>BMS &gt; Inventory</w:delText>
        </w:r>
        <w:r w:rsidDel="00483C9A">
          <w:delText xml:space="preserve"> module</w:delText>
        </w:r>
        <w:r w:rsidRPr="00A81143" w:rsidDel="00483C9A">
          <w:delText xml:space="preserve">. </w:delText>
        </w:r>
        <w:r w:rsidDel="00483C9A">
          <w:br/>
        </w:r>
      </w:del>
    </w:p>
    <w:p w14:paraId="2B098DA1" w14:textId="77777777" w:rsidR="006308EB" w:rsidRDefault="00753D6D" w:rsidP="00C9791D">
      <w:pPr>
        <w:numPr>
          <w:ilvl w:val="0"/>
          <w:numId w:val="259"/>
        </w:numPr>
        <w:ind w:left="1440"/>
        <w:rPr>
          <w:ins w:id="5692" w:author="Sayali Dev" w:date="2018-02-19T16:04:00Z"/>
        </w:rPr>
      </w:pPr>
      <w:r>
        <w:lastRenderedPageBreak/>
        <w:t xml:space="preserve">Kit samples are marked as </w:t>
      </w:r>
      <w:r w:rsidRPr="005E1E48">
        <w:rPr>
          <w:b/>
        </w:rPr>
        <w:t>Collected</w:t>
      </w:r>
      <w:r>
        <w:rPr>
          <w:b/>
        </w:rPr>
        <w:t>.</w:t>
      </w:r>
      <w:r>
        <w:t xml:space="preserve"> </w:t>
      </w:r>
    </w:p>
    <w:p w14:paraId="378944BB" w14:textId="77777777" w:rsidR="006308EB" w:rsidRDefault="00753D6D">
      <w:pPr>
        <w:ind w:left="1440"/>
        <w:rPr>
          <w:ins w:id="5693" w:author="Sayali Dev" w:date="2018-02-19T16:04:00Z"/>
        </w:rPr>
        <w:pPrChange w:id="5694" w:author="Sayali Dev" w:date="2018-02-19T16:04:00Z">
          <w:pPr>
            <w:numPr>
              <w:numId w:val="259"/>
            </w:numPr>
            <w:ind w:left="1440" w:hanging="360"/>
          </w:pPr>
        </w:pPrChange>
      </w:pPr>
      <w:r>
        <w:t xml:space="preserve">The kit status is set as </w:t>
      </w:r>
      <w:r w:rsidRPr="005E1E48">
        <w:rPr>
          <w:b/>
        </w:rPr>
        <w:t>Completed</w:t>
      </w:r>
      <w:r>
        <w:t xml:space="preserve"> if all samples in kit were used and shipped, or </w:t>
      </w:r>
      <w:r w:rsidRPr="005E1E48">
        <w:rPr>
          <w:b/>
        </w:rPr>
        <w:t>Collection Started</w:t>
      </w:r>
      <w:r>
        <w:t xml:space="preserve"> if some kit contents were not used/shipped. </w:t>
      </w:r>
    </w:p>
    <w:p w14:paraId="0D99D074" w14:textId="1D71F323" w:rsidR="00483C9A" w:rsidRDefault="00753D6D">
      <w:pPr>
        <w:ind w:left="1440"/>
        <w:rPr>
          <w:ins w:id="5695" w:author="Sayali Dev" w:date="2018-02-19T15:25:00Z"/>
        </w:rPr>
        <w:pPrChange w:id="5696" w:author="Sayali Dev" w:date="2018-02-19T16:04:00Z">
          <w:pPr>
            <w:numPr>
              <w:numId w:val="259"/>
            </w:numPr>
            <w:ind w:left="1440" w:hanging="360"/>
          </w:pPr>
        </w:pPrChange>
      </w:pPr>
      <w:r>
        <w:t xml:space="preserve">The Kit information is available via the </w:t>
      </w:r>
      <w:r w:rsidRPr="005E1E48">
        <w:rPr>
          <w:b/>
        </w:rPr>
        <w:t>BMS</w:t>
      </w:r>
      <w:r>
        <w:rPr>
          <w:b/>
        </w:rPr>
        <w:t xml:space="preserve"> </w:t>
      </w:r>
      <w:r w:rsidRPr="005E1E48">
        <w:rPr>
          <w:b/>
        </w:rPr>
        <w:t>&gt;</w:t>
      </w:r>
      <w:r>
        <w:rPr>
          <w:b/>
        </w:rPr>
        <w:t xml:space="preserve"> </w:t>
      </w:r>
      <w:r w:rsidRPr="005E1E48">
        <w:rPr>
          <w:b/>
        </w:rPr>
        <w:t>Kits Shipment</w:t>
      </w:r>
      <w:r>
        <w:t xml:space="preserve"> module.</w:t>
      </w:r>
    </w:p>
    <w:p w14:paraId="1B047FBD" w14:textId="071361C1" w:rsidR="00753D6D" w:rsidRDefault="00753D6D">
      <w:pPr>
        <w:ind w:left="1440"/>
        <w:rPr>
          <w:ins w:id="5697" w:author="Sayali Dev" w:date="2018-02-19T15:25:00Z"/>
        </w:rPr>
        <w:pPrChange w:id="5698" w:author="Sayali Dev" w:date="2018-02-19T15:25:00Z">
          <w:pPr>
            <w:numPr>
              <w:numId w:val="259"/>
            </w:numPr>
            <w:ind w:left="1440" w:hanging="360"/>
          </w:pPr>
        </w:pPrChange>
      </w:pPr>
      <w:del w:id="5699" w:author="Sayali Dev" w:date="2018-02-19T15:25:00Z">
        <w:r w:rsidDel="00483C9A">
          <w:br/>
        </w:r>
      </w:del>
    </w:p>
    <w:p w14:paraId="788F61E3" w14:textId="77777777" w:rsidR="006308EB" w:rsidRPr="006308EB" w:rsidRDefault="00483C9A" w:rsidP="00483C9A">
      <w:pPr>
        <w:numPr>
          <w:ilvl w:val="0"/>
          <w:numId w:val="259"/>
        </w:numPr>
        <w:ind w:left="1440"/>
        <w:rPr>
          <w:ins w:id="5700" w:author="Sayali Dev" w:date="2018-02-19T16:04:00Z"/>
          <w:rPrChange w:id="5701" w:author="Sayali Dev" w:date="2018-02-19T16:04:00Z">
            <w:rPr>
              <w:ins w:id="5702" w:author="Sayali Dev" w:date="2018-02-19T16:04:00Z"/>
              <w:b/>
            </w:rPr>
          </w:rPrChange>
        </w:rPr>
      </w:pPr>
      <w:ins w:id="5703" w:author="Sayali Dev" w:date="2018-02-19T15:25:00Z">
        <w:r w:rsidRPr="00A81143">
          <w:t xml:space="preserve">The </w:t>
        </w:r>
        <w:r>
          <w:t>biospecimens are checked in</w:t>
        </w:r>
        <w:r w:rsidRPr="00A81143">
          <w:t xml:space="preserve"> with </w:t>
        </w:r>
        <w:r>
          <w:t>s</w:t>
        </w:r>
        <w:r w:rsidRPr="00A81143">
          <w:t xml:space="preserve">tatus </w:t>
        </w:r>
        <w:r>
          <w:t xml:space="preserve">as </w:t>
        </w:r>
        <w:r w:rsidRPr="005E1E48">
          <w:rPr>
            <w:b/>
          </w:rPr>
          <w:t>In Inventory</w:t>
        </w:r>
        <w:r>
          <w:rPr>
            <w:b/>
          </w:rPr>
          <w:t xml:space="preserve">. </w:t>
        </w:r>
      </w:ins>
    </w:p>
    <w:p w14:paraId="0EF831F0" w14:textId="23A47E56" w:rsidR="00483C9A" w:rsidRDefault="00483C9A">
      <w:pPr>
        <w:ind w:left="1440"/>
        <w:rPr>
          <w:ins w:id="5704" w:author="Sayali Dev" w:date="2018-02-19T15:25:00Z"/>
        </w:rPr>
        <w:pPrChange w:id="5705" w:author="Sayali Dev" w:date="2018-02-19T16:04:00Z">
          <w:pPr>
            <w:numPr>
              <w:numId w:val="259"/>
            </w:numPr>
            <w:ind w:left="1440" w:hanging="360"/>
          </w:pPr>
        </w:pPrChange>
      </w:pPr>
      <w:ins w:id="5706" w:author="Sayali Dev" w:date="2018-02-19T15:25:00Z">
        <w:r w:rsidRPr="005E1E48">
          <w:t>The</w:t>
        </w:r>
        <w:r>
          <w:rPr>
            <w:b/>
          </w:rPr>
          <w:t xml:space="preserve"> </w:t>
        </w:r>
        <w:r>
          <w:t xml:space="preserve">biospecimen </w:t>
        </w:r>
        <w:r w:rsidRPr="00A81143">
          <w:t xml:space="preserve">information from template is accessible via </w:t>
        </w:r>
        <w:r>
          <w:t xml:space="preserve">the </w:t>
        </w:r>
        <w:r w:rsidRPr="005E1E48">
          <w:rPr>
            <w:b/>
          </w:rPr>
          <w:t>BMS</w:t>
        </w:r>
        <w:r>
          <w:rPr>
            <w:b/>
          </w:rPr>
          <w:t xml:space="preserve"> </w:t>
        </w:r>
        <w:r w:rsidRPr="005E1E48">
          <w:rPr>
            <w:b/>
          </w:rPr>
          <w:t>&gt;</w:t>
        </w:r>
        <w:r>
          <w:rPr>
            <w:b/>
          </w:rPr>
          <w:t xml:space="preserve"> </w:t>
        </w:r>
        <w:r w:rsidRPr="005E1E48">
          <w:rPr>
            <w:b/>
          </w:rPr>
          <w:t>Inventory</w:t>
        </w:r>
        <w:r>
          <w:t xml:space="preserve"> module</w:t>
        </w:r>
        <w:r w:rsidRPr="00A81143">
          <w:t>.</w:t>
        </w:r>
      </w:ins>
    </w:p>
    <w:p w14:paraId="24481B47" w14:textId="7123DBC3" w:rsidR="00483C9A" w:rsidRDefault="00483C9A">
      <w:pPr>
        <w:pPrChange w:id="5707" w:author="Sayali Dev" w:date="2018-02-19T15:25:00Z">
          <w:pPr>
            <w:numPr>
              <w:numId w:val="259"/>
            </w:numPr>
            <w:ind w:left="1440" w:hanging="360"/>
          </w:pPr>
        </w:pPrChange>
      </w:pPr>
    </w:p>
    <w:p w14:paraId="6516694F" w14:textId="77777777" w:rsidR="006308EB" w:rsidRDefault="00753D6D">
      <w:pPr>
        <w:numPr>
          <w:ilvl w:val="0"/>
          <w:numId w:val="259"/>
        </w:numPr>
        <w:ind w:left="1440"/>
        <w:rPr>
          <w:ins w:id="5708" w:author="Sayali Dev" w:date="2018-02-19T16:05:00Z"/>
        </w:rPr>
      </w:pPr>
      <w:r>
        <w:t xml:space="preserve">If a new or existing subject identifier was indicated on the spreadsheet, the specified kit is assigned to that subject. </w:t>
      </w:r>
    </w:p>
    <w:p w14:paraId="16A52C36" w14:textId="01599785" w:rsidR="00753D6D" w:rsidRDefault="00753D6D">
      <w:pPr>
        <w:ind w:left="1440"/>
        <w:pPrChange w:id="5709" w:author="Sayali Dev" w:date="2018-02-19T16:05:00Z">
          <w:pPr>
            <w:numPr>
              <w:numId w:val="259"/>
            </w:numPr>
            <w:ind w:left="1440" w:hanging="360"/>
          </w:pPr>
        </w:pPrChange>
      </w:pPr>
      <w:r>
        <w:t xml:space="preserve">The subject-related information from the template is accessible via the </w:t>
      </w:r>
      <w:r w:rsidRPr="00483C9A">
        <w:rPr>
          <w:b/>
        </w:rPr>
        <w:t>CIMS &gt; Subject Centric View</w:t>
      </w:r>
      <w:r>
        <w:t xml:space="preserve"> module. </w:t>
      </w:r>
    </w:p>
    <w:p w14:paraId="599DD015" w14:textId="77777777" w:rsidR="00753D6D" w:rsidRDefault="00753D6D" w:rsidP="00753D6D">
      <w:pPr>
        <w:ind w:left="1440"/>
      </w:pPr>
    </w:p>
    <w:p w14:paraId="1644A5E0" w14:textId="77777777" w:rsidR="00753D6D" w:rsidRDefault="00753D6D" w:rsidP="00753D6D">
      <w:pPr>
        <w:pStyle w:val="Heading3"/>
      </w:pPr>
      <w:r>
        <w:br w:type="page"/>
      </w:r>
      <w:bookmarkStart w:id="5710" w:name="_Toc452394252"/>
      <w:bookmarkStart w:id="5711" w:name="_Toc507164388"/>
      <w:r>
        <w:lastRenderedPageBreak/>
        <w:t>Uploading a Redistribution Shipment between Biobank spreadsheet</w:t>
      </w:r>
      <w:bookmarkEnd w:id="5710"/>
      <w:bookmarkEnd w:id="5711"/>
    </w:p>
    <w:p w14:paraId="629C3998" w14:textId="77777777" w:rsidR="00753D6D" w:rsidRDefault="00753D6D" w:rsidP="00753D6D"/>
    <w:p w14:paraId="1E5A7767" w14:textId="0308D599" w:rsidR="00753D6D" w:rsidRDefault="00753D6D" w:rsidP="00753D6D">
      <w:r>
        <w:t>To upload a redistribution shipment between biobank template:</w:t>
      </w:r>
      <w:del w:id="5712" w:author="Sayali Dev" w:date="2018-02-19T16:24:00Z">
        <w:r w:rsidDel="00BA1F2D">
          <w:br/>
        </w:r>
        <w:r w:rsidRPr="00DD1B89" w:rsidDel="00BA1F2D">
          <w:rPr>
            <w:b/>
          </w:rPr>
          <w:delText>Note:</w:delText>
        </w:r>
        <w:r w:rsidRPr="00DD1B89" w:rsidDel="00BA1F2D">
          <w:delText xml:space="preserve"> Only an aut</w:delText>
        </w:r>
        <w:r w:rsidDel="00BA1F2D">
          <w:delText>h</w:delText>
        </w:r>
        <w:r w:rsidRPr="00DD1B89" w:rsidDel="00BA1F2D">
          <w:delText xml:space="preserve">orized Biobank user can upload a </w:delText>
        </w:r>
        <w:r w:rsidDel="00BA1F2D">
          <w:delText>redistribution shipment between biobank spreadsheet</w:delText>
        </w:r>
        <w:r w:rsidRPr="00DD1B89" w:rsidDel="00BA1F2D">
          <w:delText>.</w:delText>
        </w:r>
      </w:del>
    </w:p>
    <w:p w14:paraId="0FA37593" w14:textId="77777777" w:rsidR="00753D6D" w:rsidRDefault="00753D6D" w:rsidP="00753D6D"/>
    <w:p w14:paraId="0CE24300" w14:textId="347C5013" w:rsidR="00753D6D" w:rsidDel="00EF26DC" w:rsidRDefault="00753D6D">
      <w:pPr>
        <w:numPr>
          <w:ilvl w:val="0"/>
          <w:numId w:val="269"/>
        </w:numPr>
        <w:ind w:right="540"/>
        <w:rPr>
          <w:del w:id="5713" w:author="Sayali Dev" w:date="2018-02-19T15:39:00Z"/>
        </w:rPr>
      </w:pPr>
      <w:r>
        <w:t xml:space="preserve">Prepare the </w:t>
      </w:r>
      <w:r w:rsidRPr="00564A53">
        <w:rPr>
          <w:b/>
        </w:rPr>
        <w:t>Redistribution Shipment between Biobank</w:t>
      </w:r>
      <w:r>
        <w:t xml:space="preserve"> spreadsheet for the redistribution shipment data you want to upload. </w:t>
      </w:r>
      <w:r>
        <w:br/>
      </w:r>
      <w:del w:id="5714" w:author="Sayali Dev" w:date="2018-02-19T15:39:00Z">
        <w:r w:rsidRPr="009C3249" w:rsidDel="00EF26DC">
          <w:rPr>
            <w:b/>
          </w:rPr>
          <w:delText>Note:</w:delText>
        </w:r>
        <w:r w:rsidDel="00EF26DC">
          <w:delText xml:space="preserve"> </w:delText>
        </w:r>
      </w:del>
    </w:p>
    <w:p w14:paraId="5F310C1F" w14:textId="3506235D" w:rsidR="00753D6D" w:rsidDel="00EF26DC" w:rsidRDefault="00753D6D">
      <w:pPr>
        <w:numPr>
          <w:ilvl w:val="0"/>
          <w:numId w:val="269"/>
        </w:numPr>
        <w:ind w:right="540"/>
        <w:rPr>
          <w:del w:id="5715" w:author="Sayali Dev" w:date="2018-02-19T15:39:00Z"/>
        </w:rPr>
        <w:pPrChange w:id="5716" w:author="Sayali Dev" w:date="2018-02-19T15:39:00Z">
          <w:pPr>
            <w:numPr>
              <w:numId w:val="251"/>
            </w:numPr>
            <w:ind w:left="1440" w:right="540" w:hanging="360"/>
          </w:pPr>
        </w:pPrChange>
      </w:pPr>
      <w:del w:id="5717" w:author="Sayali Dev" w:date="2018-02-19T15:39:00Z">
        <w:r w:rsidDel="00EF26DC">
          <w:delText xml:space="preserve">You can obtain a copy of the template spreadsheet by contacting the System Administrator or sending an email request to </w:delText>
        </w:r>
        <w:r w:rsidR="00A154A8" w:rsidDel="00EF26DC">
          <w:fldChar w:fldCharType="begin"/>
        </w:r>
        <w:r w:rsidR="00A154A8" w:rsidDel="00EF26DC">
          <w:delInstrText xml:space="preserve"> HYPERLINK "mailto:Bio4Dhelp@tgen.org" </w:delInstrText>
        </w:r>
        <w:r w:rsidR="00A154A8" w:rsidDel="00EF26DC">
          <w:fldChar w:fldCharType="separate"/>
        </w:r>
        <w:r w:rsidDel="00EF26DC">
          <w:rPr>
            <w:rStyle w:val="Hyperlink"/>
          </w:rPr>
          <w:delText>cirraspec@tgen.org</w:delText>
        </w:r>
        <w:r w:rsidR="00A154A8" w:rsidDel="00EF26DC">
          <w:rPr>
            <w:rStyle w:val="Hyperlink"/>
          </w:rPr>
          <w:fldChar w:fldCharType="end"/>
        </w:r>
        <w:r w:rsidDel="00EF26DC">
          <w:delText xml:space="preserve">. </w:delText>
        </w:r>
      </w:del>
    </w:p>
    <w:p w14:paraId="77AAF925" w14:textId="030E64B1" w:rsidR="00753D6D" w:rsidDel="00EF26DC" w:rsidRDefault="00753D6D">
      <w:pPr>
        <w:numPr>
          <w:ilvl w:val="0"/>
          <w:numId w:val="269"/>
        </w:numPr>
        <w:ind w:right="540"/>
        <w:rPr>
          <w:del w:id="5718" w:author="Sayali Dev" w:date="2018-02-19T15:39:00Z"/>
        </w:rPr>
        <w:pPrChange w:id="5719" w:author="Sayali Dev" w:date="2018-02-19T15:39:00Z">
          <w:pPr>
            <w:numPr>
              <w:numId w:val="251"/>
            </w:numPr>
            <w:ind w:left="1440" w:right="540" w:hanging="360"/>
          </w:pPr>
        </w:pPrChange>
      </w:pPr>
      <w:del w:id="5720" w:author="Sayali Dev" w:date="2018-02-19T15:39:00Z">
        <w:r w:rsidRPr="00DD1B89" w:rsidDel="00EF26DC">
          <w:delText xml:space="preserve">Template must be saved as an Excel Workbook with .xlsx extension. </w:delText>
        </w:r>
      </w:del>
    </w:p>
    <w:p w14:paraId="7524F241" w14:textId="77777777" w:rsidR="00753D6D" w:rsidRDefault="00753D6D">
      <w:pPr>
        <w:numPr>
          <w:ilvl w:val="0"/>
          <w:numId w:val="269"/>
        </w:numPr>
        <w:ind w:right="540"/>
        <w:pPrChange w:id="5721" w:author="Sayali Dev" w:date="2018-02-19T15:39:00Z">
          <w:pPr>
            <w:ind w:right="540"/>
          </w:pPr>
        </w:pPrChange>
      </w:pPr>
    </w:p>
    <w:p w14:paraId="256EA485" w14:textId="77777777" w:rsidR="00753D6D" w:rsidRDefault="00753D6D" w:rsidP="00753D6D">
      <w:pPr>
        <w:ind w:left="720" w:right="540"/>
      </w:pPr>
      <w:r>
        <w:t xml:space="preserve">The following table lists each field and its description. </w:t>
      </w:r>
    </w:p>
    <w:p w14:paraId="20AA545D" w14:textId="77777777" w:rsidR="00753D6D" w:rsidRDefault="00753D6D" w:rsidP="00753D6D">
      <w:pPr>
        <w:ind w:left="720" w:right="540"/>
      </w:pPr>
      <w:r w:rsidRPr="001241E1">
        <w:rPr>
          <w:b/>
        </w:rPr>
        <w:t>Note:</w:t>
      </w:r>
      <w:r w:rsidRPr="001241E1">
        <w:t xml:space="preserve"> </w:t>
      </w:r>
    </w:p>
    <w:p w14:paraId="417349A7" w14:textId="77777777" w:rsidR="00753D6D" w:rsidRDefault="00753D6D" w:rsidP="00C9791D">
      <w:pPr>
        <w:numPr>
          <w:ilvl w:val="0"/>
          <w:numId w:val="244"/>
        </w:numPr>
        <w:ind w:left="1440" w:right="540"/>
      </w:pPr>
      <w:r w:rsidRPr="001241E1">
        <w:t xml:space="preserve">Fields that are marked </w:t>
      </w:r>
      <w:r w:rsidRPr="0007791A">
        <w:t>with the red asterisk (*)</w:t>
      </w:r>
      <w:r>
        <w:t xml:space="preserve"> </w:t>
      </w:r>
      <w:r w:rsidRPr="001241E1">
        <w:t>are mandatory.</w:t>
      </w:r>
    </w:p>
    <w:p w14:paraId="7EDD6BA6" w14:textId="77777777" w:rsidR="00753D6D" w:rsidRDefault="00753D6D" w:rsidP="00C9791D">
      <w:pPr>
        <w:numPr>
          <w:ilvl w:val="0"/>
          <w:numId w:val="244"/>
        </w:numPr>
        <w:ind w:left="1440" w:right="540"/>
      </w:pPr>
      <w:r>
        <w:t>You can use any of the standard excel tools to complete this spreadsheet. For example, the first value in a column can be copied to additional rows and numbers can be incremented using the standard excel “select &amp; drag” feature.</w:t>
      </w:r>
    </w:p>
    <w:p w14:paraId="0F77B34C" w14:textId="77777777" w:rsidR="00753D6D" w:rsidRDefault="00753D6D" w:rsidP="00C9791D">
      <w:pPr>
        <w:numPr>
          <w:ilvl w:val="0"/>
          <w:numId w:val="250"/>
        </w:numPr>
        <w:tabs>
          <w:tab w:val="left" w:pos="1440"/>
        </w:tabs>
        <w:ind w:left="1440"/>
      </w:pPr>
      <w:r>
        <w:t xml:space="preserve">You can access user information in </w:t>
      </w:r>
      <w:r w:rsidRPr="00D856F2">
        <w:rPr>
          <w:b/>
        </w:rPr>
        <w:t>IAMS Address Book</w:t>
      </w:r>
      <w:r>
        <w:t xml:space="preserve">. </w:t>
      </w:r>
    </w:p>
    <w:p w14:paraId="7E2624FA" w14:textId="77777777" w:rsidR="00753D6D" w:rsidRPr="001241E1" w:rsidRDefault="00753D6D" w:rsidP="00C9791D">
      <w:pPr>
        <w:numPr>
          <w:ilvl w:val="0"/>
          <w:numId w:val="244"/>
        </w:numPr>
        <w:ind w:left="1440" w:right="540"/>
      </w:pPr>
      <w:r>
        <w:t xml:space="preserve">You can access Collection information in the </w:t>
      </w:r>
      <w:r w:rsidRPr="00D856F2">
        <w:rPr>
          <w:b/>
        </w:rPr>
        <w:t>RPMS Configuration</w:t>
      </w:r>
      <w:r>
        <w:t xml:space="preserve"> module.</w:t>
      </w:r>
    </w:p>
    <w:p w14:paraId="186577C5" w14:textId="77777777" w:rsidR="00753D6D" w:rsidRPr="00972304" w:rsidRDefault="00753D6D" w:rsidP="00753D6D">
      <w:pPr>
        <w:tabs>
          <w:tab w:val="left" w:pos="6960"/>
        </w:tabs>
      </w:pPr>
      <w:r>
        <w:tab/>
      </w:r>
    </w:p>
    <w:p w14:paraId="07B0783E" w14:textId="228294A6" w:rsidR="00753D6D" w:rsidRDefault="00753D6D" w:rsidP="00753D6D">
      <w:pPr>
        <w:pStyle w:val="Caption"/>
        <w:ind w:left="720"/>
      </w:pPr>
      <w:r>
        <w:t xml:space="preserve">Table </w:t>
      </w:r>
      <w:r w:rsidR="00653CE2">
        <w:fldChar w:fldCharType="begin"/>
      </w:r>
      <w:r w:rsidR="00653CE2">
        <w:instrText xml:space="preserve"> SEQ Figure \* ARABIC </w:instrText>
      </w:r>
      <w:r w:rsidR="00653CE2">
        <w:fldChar w:fldCharType="separate"/>
      </w:r>
      <w:ins w:id="5722" w:author="Sayali Dev" w:date="2018-02-02T13:47:00Z">
        <w:r w:rsidR="00EB76E3">
          <w:rPr>
            <w:noProof/>
          </w:rPr>
          <w:t>70</w:t>
        </w:r>
      </w:ins>
      <w:del w:id="5723" w:author="Sayali Dev" w:date="2018-02-02T13:47:00Z">
        <w:r w:rsidDel="00EB76E3">
          <w:rPr>
            <w:noProof/>
          </w:rPr>
          <w:delText>35</w:delText>
        </w:r>
      </w:del>
      <w:r w:rsidR="00653CE2">
        <w:rPr>
          <w:noProof/>
        </w:rPr>
        <w:fldChar w:fldCharType="end"/>
      </w:r>
      <w:r>
        <w:t>: Completing the Redistribution Shipment between Biobank spreadsheet</w:t>
      </w:r>
    </w:p>
    <w:tbl>
      <w:tblPr>
        <w:tblW w:w="9810" w:type="dxa"/>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0"/>
        <w:gridCol w:w="7200"/>
        <w:tblGridChange w:id="5724">
          <w:tblGrid>
            <w:gridCol w:w="2610"/>
            <w:gridCol w:w="7200"/>
          </w:tblGrid>
        </w:tblGridChange>
      </w:tblGrid>
      <w:tr w:rsidR="00753D6D" w:rsidRPr="007A152E" w14:paraId="390AA32C" w14:textId="77777777" w:rsidTr="008F7D96">
        <w:trPr>
          <w:cantSplit/>
          <w:trHeight w:val="288"/>
          <w:tblHeader/>
        </w:trPr>
        <w:tc>
          <w:tcPr>
            <w:tcW w:w="2610" w:type="dxa"/>
            <w:shd w:val="clear" w:color="auto" w:fill="BFBFBF"/>
            <w:vAlign w:val="center"/>
          </w:tcPr>
          <w:p w14:paraId="1801946E" w14:textId="77777777" w:rsidR="00753D6D" w:rsidRPr="007A152E" w:rsidRDefault="00753D6D" w:rsidP="00753D6D">
            <w:pPr>
              <w:rPr>
                <w:b/>
              </w:rPr>
            </w:pPr>
            <w:r>
              <w:rPr>
                <w:b/>
              </w:rPr>
              <w:t>Field</w:t>
            </w:r>
          </w:p>
        </w:tc>
        <w:tc>
          <w:tcPr>
            <w:tcW w:w="7200" w:type="dxa"/>
            <w:shd w:val="clear" w:color="auto" w:fill="BFBFBF"/>
            <w:vAlign w:val="center"/>
          </w:tcPr>
          <w:p w14:paraId="0FA7F264" w14:textId="77777777" w:rsidR="00753D6D" w:rsidRPr="007A152E" w:rsidRDefault="00753D6D" w:rsidP="00753D6D">
            <w:pPr>
              <w:rPr>
                <w:b/>
              </w:rPr>
            </w:pPr>
            <w:r w:rsidRPr="007A152E">
              <w:rPr>
                <w:b/>
              </w:rPr>
              <w:t>Description</w:t>
            </w:r>
          </w:p>
        </w:tc>
      </w:tr>
      <w:tr w:rsidR="00753D6D" w14:paraId="449855F8" w14:textId="77777777" w:rsidTr="008F7D96">
        <w:trPr>
          <w:cantSplit/>
          <w:trHeight w:val="288"/>
        </w:trPr>
        <w:tc>
          <w:tcPr>
            <w:tcW w:w="2610" w:type="dxa"/>
          </w:tcPr>
          <w:p w14:paraId="68229557" w14:textId="77777777" w:rsidR="00753D6D" w:rsidRPr="005A0359" w:rsidRDefault="00753D6D" w:rsidP="00753D6D">
            <w:pPr>
              <w:rPr>
                <w:b/>
                <w:color w:val="FF0000"/>
              </w:rPr>
            </w:pPr>
            <w:r w:rsidRPr="00414C1A">
              <w:rPr>
                <w:b/>
              </w:rPr>
              <w:t>Language</w:t>
            </w:r>
            <w:r>
              <w:rPr>
                <w:b/>
                <w:color w:val="FF0000"/>
              </w:rPr>
              <w:t>*</w:t>
            </w:r>
          </w:p>
        </w:tc>
        <w:tc>
          <w:tcPr>
            <w:tcW w:w="7200" w:type="dxa"/>
            <w:vAlign w:val="center"/>
          </w:tcPr>
          <w:p w14:paraId="4DB4B13A" w14:textId="77777777" w:rsidR="00BA1F2D" w:rsidRDefault="00753D6D" w:rsidP="00753D6D">
            <w:pPr>
              <w:rPr>
                <w:ins w:id="5725" w:author="Sayali Dev" w:date="2018-02-19T16:24:00Z"/>
              </w:rPr>
            </w:pPr>
            <w:r>
              <w:t>Type “en” to indicate the preferred language is English.</w:t>
            </w:r>
            <w:r>
              <w:br/>
            </w:r>
            <w:r w:rsidRPr="009753DD">
              <w:rPr>
                <w:b/>
              </w:rPr>
              <w:t>Note:</w:t>
            </w:r>
            <w:r>
              <w:t xml:space="preserve"> </w:t>
            </w:r>
          </w:p>
          <w:p w14:paraId="11C819F4" w14:textId="7EB7012A" w:rsidR="00753D6D" w:rsidRDefault="00753D6D" w:rsidP="00753D6D">
            <w:r>
              <w:t xml:space="preserve">Language is based on the option shown on the </w:t>
            </w:r>
            <w:r w:rsidRPr="009753DD">
              <w:rPr>
                <w:b/>
              </w:rPr>
              <w:t>Communication</w:t>
            </w:r>
            <w:r>
              <w:t xml:space="preserve"> tab of the </w:t>
            </w:r>
            <w:r w:rsidRPr="009753DD">
              <w:rPr>
                <w:b/>
              </w:rPr>
              <w:t>IAMS Address Book</w:t>
            </w:r>
            <w:r>
              <w:t xml:space="preserve"> </w:t>
            </w:r>
            <w:r w:rsidRPr="00F53EE4">
              <w:t>for the user you type in the Desitination Site User field below</w:t>
            </w:r>
            <w:r>
              <w:t>.</w:t>
            </w:r>
          </w:p>
        </w:tc>
      </w:tr>
      <w:tr w:rsidR="00753D6D" w14:paraId="58ECCCB1" w14:textId="77777777" w:rsidTr="008F7D96">
        <w:trPr>
          <w:cantSplit/>
          <w:trHeight w:val="288"/>
        </w:trPr>
        <w:tc>
          <w:tcPr>
            <w:tcW w:w="2610" w:type="dxa"/>
          </w:tcPr>
          <w:p w14:paraId="2326EB01" w14:textId="77777777" w:rsidR="00753D6D" w:rsidRPr="005A0359" w:rsidRDefault="00753D6D" w:rsidP="00753D6D">
            <w:pPr>
              <w:rPr>
                <w:b/>
                <w:color w:val="FF0000"/>
              </w:rPr>
            </w:pPr>
            <w:r w:rsidRPr="00414C1A">
              <w:rPr>
                <w:b/>
              </w:rPr>
              <w:t>Locale</w:t>
            </w:r>
            <w:r>
              <w:rPr>
                <w:b/>
                <w:color w:val="FF0000"/>
              </w:rPr>
              <w:t>*</w:t>
            </w:r>
          </w:p>
        </w:tc>
        <w:tc>
          <w:tcPr>
            <w:tcW w:w="7200" w:type="dxa"/>
            <w:vAlign w:val="center"/>
          </w:tcPr>
          <w:p w14:paraId="27124C06" w14:textId="77777777" w:rsidR="00753D6D" w:rsidRDefault="00753D6D" w:rsidP="00753D6D">
            <w:r>
              <w:t xml:space="preserve">Type “GB” or “US” to indicate the country locale for for the user </w:t>
            </w:r>
            <w:r w:rsidRPr="00A649FD">
              <w:t>you type in the Desitination Site User field below</w:t>
            </w:r>
            <w:r>
              <w:t xml:space="preserve">. </w:t>
            </w:r>
          </w:p>
          <w:p w14:paraId="2B691E69" w14:textId="77777777" w:rsidR="00BA1F2D" w:rsidRDefault="00753D6D" w:rsidP="00753D6D">
            <w:pPr>
              <w:rPr>
                <w:ins w:id="5726" w:author="Sayali Dev" w:date="2018-02-19T16:24:00Z"/>
              </w:rPr>
            </w:pPr>
            <w:r w:rsidRPr="009753DD">
              <w:rPr>
                <w:b/>
              </w:rPr>
              <w:t>Note:</w:t>
            </w:r>
            <w:r>
              <w:t xml:space="preserve"> </w:t>
            </w:r>
          </w:p>
          <w:p w14:paraId="03FB40AD" w14:textId="04C241F6" w:rsidR="00753D6D" w:rsidRDefault="00753D6D" w:rsidP="00753D6D">
            <w:r>
              <w:t xml:space="preserve">Locale is based on the option shown on the </w:t>
            </w:r>
            <w:r>
              <w:rPr>
                <w:b/>
              </w:rPr>
              <w:t xml:space="preserve">Geography </w:t>
            </w:r>
            <w:r>
              <w:t xml:space="preserve">tab of the </w:t>
            </w:r>
            <w:r w:rsidRPr="009753DD">
              <w:rPr>
                <w:b/>
              </w:rPr>
              <w:t>IAMS Address Book</w:t>
            </w:r>
            <w:r>
              <w:t xml:space="preserve"> for the </w:t>
            </w:r>
            <w:r w:rsidRPr="00F53EE4">
              <w:t>for th</w:t>
            </w:r>
            <w:r>
              <w:t>at</w:t>
            </w:r>
            <w:r w:rsidRPr="00F53EE4">
              <w:t xml:space="preserve"> user</w:t>
            </w:r>
            <w:r>
              <w:t>.</w:t>
            </w:r>
          </w:p>
        </w:tc>
      </w:tr>
      <w:tr w:rsidR="00753D6D" w14:paraId="3B3C6CC9" w14:textId="77777777" w:rsidTr="008F7D96">
        <w:trPr>
          <w:cantSplit/>
          <w:trHeight w:val="288"/>
        </w:trPr>
        <w:tc>
          <w:tcPr>
            <w:tcW w:w="2610" w:type="dxa"/>
          </w:tcPr>
          <w:p w14:paraId="0F7583B6" w14:textId="77777777" w:rsidR="00753D6D" w:rsidRPr="005A0359" w:rsidRDefault="00753D6D" w:rsidP="00753D6D">
            <w:pPr>
              <w:rPr>
                <w:b/>
                <w:color w:val="FF0000"/>
              </w:rPr>
            </w:pPr>
            <w:r w:rsidRPr="00414C1A">
              <w:rPr>
                <w:b/>
              </w:rPr>
              <w:t>Time Zone</w:t>
            </w:r>
            <w:r>
              <w:rPr>
                <w:b/>
                <w:color w:val="FF0000"/>
              </w:rPr>
              <w:t>*</w:t>
            </w:r>
          </w:p>
        </w:tc>
        <w:tc>
          <w:tcPr>
            <w:tcW w:w="7200" w:type="dxa"/>
            <w:vAlign w:val="center"/>
          </w:tcPr>
          <w:p w14:paraId="2A4A95B1" w14:textId="77777777" w:rsidR="00753D6D" w:rsidRDefault="00753D6D" w:rsidP="00753D6D">
            <w:r>
              <w:t xml:space="preserve">Type the appropriate time zone for the user </w:t>
            </w:r>
            <w:r w:rsidRPr="00A649FD">
              <w:t>you type in the Desitination Site User field below</w:t>
            </w:r>
            <w:r>
              <w:t>.</w:t>
            </w:r>
          </w:p>
          <w:p w14:paraId="29019C33" w14:textId="77777777" w:rsidR="00BA1F2D" w:rsidRDefault="00753D6D" w:rsidP="00753D6D">
            <w:pPr>
              <w:rPr>
                <w:ins w:id="5727" w:author="Sayali Dev" w:date="2018-02-19T16:24:00Z"/>
                <w:b/>
              </w:rPr>
            </w:pPr>
            <w:r w:rsidRPr="009753DD">
              <w:rPr>
                <w:b/>
              </w:rPr>
              <w:t>Note:</w:t>
            </w:r>
          </w:p>
          <w:p w14:paraId="0A5D601A" w14:textId="7AE7C871" w:rsidR="00753D6D" w:rsidRDefault="00753D6D" w:rsidP="00753D6D">
            <w:r>
              <w:t xml:space="preserve"> Time zone is based on the option shown on the </w:t>
            </w:r>
            <w:r>
              <w:rPr>
                <w:b/>
              </w:rPr>
              <w:t>Geography</w:t>
            </w:r>
            <w:r>
              <w:t xml:space="preserve"> tab of the </w:t>
            </w:r>
            <w:r w:rsidRPr="009753DD">
              <w:rPr>
                <w:b/>
              </w:rPr>
              <w:t>IAMS Address Book</w:t>
            </w:r>
            <w:r>
              <w:t xml:space="preserve"> </w:t>
            </w:r>
            <w:r w:rsidRPr="00F53EE4">
              <w:t>for th</w:t>
            </w:r>
            <w:r>
              <w:t>at</w:t>
            </w:r>
            <w:r w:rsidRPr="00F53EE4">
              <w:t xml:space="preserve"> use</w:t>
            </w:r>
            <w:r>
              <w:t>r.</w:t>
            </w:r>
          </w:p>
        </w:tc>
      </w:tr>
      <w:tr w:rsidR="00753D6D" w14:paraId="5311B197" w14:textId="77777777" w:rsidTr="008F7D96">
        <w:trPr>
          <w:cantSplit/>
          <w:trHeight w:val="288"/>
        </w:trPr>
        <w:tc>
          <w:tcPr>
            <w:tcW w:w="2610" w:type="dxa"/>
          </w:tcPr>
          <w:p w14:paraId="18261C5C" w14:textId="77777777" w:rsidR="00753D6D" w:rsidRPr="005A0359" w:rsidRDefault="00753D6D" w:rsidP="00753D6D">
            <w:pPr>
              <w:tabs>
                <w:tab w:val="right" w:pos="2934"/>
              </w:tabs>
              <w:rPr>
                <w:b/>
                <w:color w:val="FF0000"/>
              </w:rPr>
            </w:pPr>
            <w:r>
              <w:rPr>
                <w:b/>
              </w:rPr>
              <w:t>Create Shipment</w:t>
            </w:r>
            <w:r>
              <w:rPr>
                <w:b/>
                <w:color w:val="FF0000"/>
              </w:rPr>
              <w:t>*</w:t>
            </w:r>
            <w:r>
              <w:rPr>
                <w:b/>
                <w:color w:val="FF0000"/>
              </w:rPr>
              <w:tab/>
            </w:r>
          </w:p>
        </w:tc>
        <w:tc>
          <w:tcPr>
            <w:tcW w:w="7200" w:type="dxa"/>
            <w:vAlign w:val="center"/>
          </w:tcPr>
          <w:p w14:paraId="091AB7E3" w14:textId="77777777" w:rsidR="00753D6D" w:rsidRDefault="00753D6D" w:rsidP="00753D6D">
            <w:r>
              <w:t xml:space="preserve">Indicates that a shipment should be created. </w:t>
            </w:r>
          </w:p>
          <w:p w14:paraId="60F0AF9C" w14:textId="77777777" w:rsidR="00BA1F2D" w:rsidRDefault="00753D6D" w:rsidP="00753D6D">
            <w:pPr>
              <w:rPr>
                <w:ins w:id="5728" w:author="Sayali Dev" w:date="2018-02-19T16:24:00Z"/>
              </w:rPr>
            </w:pPr>
            <w:r w:rsidRPr="007E1326">
              <w:rPr>
                <w:b/>
              </w:rPr>
              <w:t>Note</w:t>
            </w:r>
            <w:r>
              <w:t xml:space="preserve">: </w:t>
            </w:r>
          </w:p>
          <w:p w14:paraId="610D375C" w14:textId="19B21C34" w:rsidR="00753D6D" w:rsidRDefault="00753D6D" w:rsidP="00753D6D">
            <w:r w:rsidRPr="00D618C1">
              <w:t>“</w:t>
            </w:r>
            <w:r>
              <w:t>Yes</w:t>
            </w:r>
            <w:r w:rsidRPr="00D618C1">
              <w:t>” is the default and it should not be changed.</w:t>
            </w:r>
          </w:p>
        </w:tc>
      </w:tr>
      <w:tr w:rsidR="00753D6D" w14:paraId="214B7F3A" w14:textId="77777777" w:rsidTr="008F7D96">
        <w:trPr>
          <w:cantSplit/>
          <w:trHeight w:val="288"/>
        </w:trPr>
        <w:tc>
          <w:tcPr>
            <w:tcW w:w="2610" w:type="dxa"/>
          </w:tcPr>
          <w:p w14:paraId="68D6E0A5" w14:textId="77777777" w:rsidR="00753D6D" w:rsidRDefault="00753D6D" w:rsidP="00753D6D">
            <w:pPr>
              <w:rPr>
                <w:b/>
                <w:color w:val="FF0000"/>
              </w:rPr>
            </w:pPr>
            <w:r>
              <w:rPr>
                <w:b/>
              </w:rPr>
              <w:t>Create I</w:t>
            </w:r>
            <w:r w:rsidRPr="00DD1AF2">
              <w:rPr>
                <w:b/>
              </w:rPr>
              <w:t>nventory</w:t>
            </w:r>
            <w:r>
              <w:rPr>
                <w:b/>
                <w:color w:val="FF0000"/>
              </w:rPr>
              <w:t>*</w:t>
            </w:r>
          </w:p>
        </w:tc>
        <w:tc>
          <w:tcPr>
            <w:tcW w:w="7200" w:type="dxa"/>
            <w:vAlign w:val="center"/>
          </w:tcPr>
          <w:p w14:paraId="5F95E9EF" w14:textId="77777777" w:rsidR="00BA1F2D" w:rsidRDefault="00753D6D" w:rsidP="00753D6D">
            <w:pPr>
              <w:rPr>
                <w:ins w:id="5729" w:author="Sayali Dev" w:date="2018-02-19T16:24:00Z"/>
              </w:rPr>
            </w:pPr>
            <w:r>
              <w:t xml:space="preserve">Indicates that the specified samples should not be added to inventory. </w:t>
            </w:r>
            <w:r w:rsidRPr="007E1326">
              <w:rPr>
                <w:b/>
              </w:rPr>
              <w:t>Note</w:t>
            </w:r>
            <w:r>
              <w:t xml:space="preserve">: </w:t>
            </w:r>
          </w:p>
          <w:p w14:paraId="1674FE46" w14:textId="68DF74EF" w:rsidR="00753D6D" w:rsidRDefault="00753D6D" w:rsidP="00753D6D">
            <w:r>
              <w:t>“No” is the default and it should not be changed.</w:t>
            </w:r>
          </w:p>
        </w:tc>
      </w:tr>
      <w:tr w:rsidR="00753D6D" w:rsidRPr="003F26C0" w14:paraId="069E80E8" w14:textId="77777777" w:rsidTr="008F7D96">
        <w:trPr>
          <w:cantSplit/>
          <w:trHeight w:val="288"/>
        </w:trPr>
        <w:tc>
          <w:tcPr>
            <w:tcW w:w="2610" w:type="dxa"/>
          </w:tcPr>
          <w:p w14:paraId="685C8599" w14:textId="77777777" w:rsidR="00753D6D" w:rsidRDefault="00753D6D" w:rsidP="00753D6D">
            <w:pPr>
              <w:rPr>
                <w:b/>
                <w:color w:val="FF0000"/>
              </w:rPr>
            </w:pPr>
            <w:r w:rsidRPr="00400FBA">
              <w:rPr>
                <w:b/>
              </w:rPr>
              <w:t>Shipment Number</w:t>
            </w:r>
            <w:r>
              <w:rPr>
                <w:b/>
                <w:color w:val="FF0000"/>
              </w:rPr>
              <w:t>*</w:t>
            </w:r>
          </w:p>
        </w:tc>
        <w:tc>
          <w:tcPr>
            <w:tcW w:w="7200" w:type="dxa"/>
            <w:vAlign w:val="center"/>
          </w:tcPr>
          <w:p w14:paraId="407E1AE5" w14:textId="77777777" w:rsidR="00753D6D" w:rsidRDefault="00753D6D" w:rsidP="00753D6D">
            <w:r>
              <w:t>To group multiple biospecimens in the same shipment:</w:t>
            </w:r>
          </w:p>
          <w:p w14:paraId="40DA94A4" w14:textId="77777777" w:rsidR="00753D6D" w:rsidRDefault="00753D6D" w:rsidP="00C9791D">
            <w:pPr>
              <w:numPr>
                <w:ilvl w:val="0"/>
                <w:numId w:val="270"/>
              </w:numPr>
              <w:ind w:left="432"/>
            </w:pPr>
            <w:r>
              <w:t xml:space="preserve">Type </w:t>
            </w:r>
            <w:r w:rsidRPr="00737035">
              <w:rPr>
                <w:b/>
              </w:rPr>
              <w:t>1</w:t>
            </w:r>
            <w:r>
              <w:t xml:space="preserve"> in this field in front of each biospecimen line item to be included in the first shipment. </w:t>
            </w:r>
          </w:p>
          <w:p w14:paraId="1C851C11" w14:textId="77777777" w:rsidR="00753D6D" w:rsidRDefault="00753D6D" w:rsidP="00C9791D">
            <w:pPr>
              <w:numPr>
                <w:ilvl w:val="0"/>
                <w:numId w:val="270"/>
              </w:numPr>
              <w:ind w:left="432"/>
            </w:pPr>
            <w:r w:rsidRPr="007B0000">
              <w:t xml:space="preserve">Type </w:t>
            </w:r>
            <w:r w:rsidRPr="00737035">
              <w:rPr>
                <w:b/>
              </w:rPr>
              <w:t>2</w:t>
            </w:r>
            <w:r w:rsidRPr="007B0000">
              <w:t xml:space="preserve"> in this field in front of each biospecimen line item to be included in the </w:t>
            </w:r>
            <w:r>
              <w:t xml:space="preserve">second </w:t>
            </w:r>
            <w:r w:rsidRPr="007B0000">
              <w:t xml:space="preserve">shipment. </w:t>
            </w:r>
          </w:p>
          <w:p w14:paraId="39926C67" w14:textId="77777777" w:rsidR="00753D6D" w:rsidRPr="007B0000" w:rsidRDefault="00753D6D" w:rsidP="00C9791D">
            <w:pPr>
              <w:numPr>
                <w:ilvl w:val="0"/>
                <w:numId w:val="270"/>
              </w:numPr>
              <w:ind w:left="432"/>
            </w:pPr>
            <w:r>
              <w:t>Repeat as needed.</w:t>
            </w:r>
          </w:p>
          <w:p w14:paraId="4EDF11C4" w14:textId="77777777" w:rsidR="00BA1F2D" w:rsidRDefault="00753D6D" w:rsidP="00753D6D">
            <w:pPr>
              <w:ind w:left="72"/>
              <w:rPr>
                <w:ins w:id="5730" w:author="Sayali Dev" w:date="2018-02-19T16:24:00Z"/>
              </w:rPr>
            </w:pPr>
            <w:r w:rsidRPr="007B0000">
              <w:rPr>
                <w:b/>
              </w:rPr>
              <w:t>Note:</w:t>
            </w:r>
            <w:r>
              <w:t xml:space="preserve"> </w:t>
            </w:r>
          </w:p>
          <w:p w14:paraId="4155760C" w14:textId="7E243A57" w:rsidR="00753D6D" w:rsidRPr="003F26C0" w:rsidRDefault="00753D6D" w:rsidP="00753D6D">
            <w:pPr>
              <w:ind w:left="72"/>
            </w:pPr>
            <w:r>
              <w:t>If multiple shipments are included on the same spreadsheet, each separare shipment must have a unique Shipment Number (1, 2, 3 etc. ).</w:t>
            </w:r>
          </w:p>
        </w:tc>
      </w:tr>
      <w:tr w:rsidR="00753D6D" w14:paraId="43484C56" w14:textId="77777777" w:rsidTr="008F7D96">
        <w:trPr>
          <w:cantSplit/>
          <w:trHeight w:val="288"/>
        </w:trPr>
        <w:tc>
          <w:tcPr>
            <w:tcW w:w="2610" w:type="dxa"/>
          </w:tcPr>
          <w:p w14:paraId="09C3EFE5" w14:textId="77777777" w:rsidR="00753D6D" w:rsidRPr="007B0000" w:rsidRDefault="00753D6D" w:rsidP="00753D6D">
            <w:pPr>
              <w:rPr>
                <w:b/>
              </w:rPr>
            </w:pPr>
            <w:r>
              <w:rPr>
                <w:b/>
              </w:rPr>
              <w:lastRenderedPageBreak/>
              <w:t>Shipment Type</w:t>
            </w:r>
          </w:p>
        </w:tc>
        <w:tc>
          <w:tcPr>
            <w:tcW w:w="7200" w:type="dxa"/>
          </w:tcPr>
          <w:p w14:paraId="3CD6CCBA" w14:textId="77777777" w:rsidR="00753D6D" w:rsidRDefault="00753D6D" w:rsidP="00753D6D">
            <w:r>
              <w:t xml:space="preserve">Type the type of shipment. </w:t>
            </w:r>
            <w:r>
              <w:br/>
            </w:r>
            <w:r w:rsidRPr="0092086E">
              <w:rPr>
                <w:b/>
              </w:rPr>
              <w:t>Note:</w:t>
            </w:r>
            <w:r>
              <w:t xml:space="preserve"> </w:t>
            </w:r>
          </w:p>
          <w:p w14:paraId="1778DFAD" w14:textId="77777777" w:rsidR="00753D6D" w:rsidRDefault="00753D6D" w:rsidP="00C9791D">
            <w:pPr>
              <w:numPr>
                <w:ilvl w:val="0"/>
                <w:numId w:val="261"/>
              </w:numPr>
              <w:ind w:left="792"/>
            </w:pPr>
            <w:r>
              <w:t>Valid types are: Ambient, Cold Pack, Cryoport, Dry Ice, Ice Pack,Other and Wet Ice.</w:t>
            </w:r>
          </w:p>
          <w:p w14:paraId="1329BD1A" w14:textId="77777777" w:rsidR="00753D6D" w:rsidRDefault="00753D6D" w:rsidP="00C9791D">
            <w:pPr>
              <w:numPr>
                <w:ilvl w:val="0"/>
                <w:numId w:val="261"/>
              </w:numPr>
              <w:ind w:left="792"/>
            </w:pPr>
            <w:r>
              <w:t>The default value is Other.</w:t>
            </w:r>
          </w:p>
        </w:tc>
      </w:tr>
      <w:tr w:rsidR="00753D6D" w:rsidRPr="008E7C23" w14:paraId="4A0A7165" w14:textId="77777777" w:rsidTr="008F7D96">
        <w:trPr>
          <w:cantSplit/>
          <w:trHeight w:val="506"/>
        </w:trPr>
        <w:tc>
          <w:tcPr>
            <w:tcW w:w="2610" w:type="dxa"/>
            <w:vAlign w:val="center"/>
          </w:tcPr>
          <w:p w14:paraId="47A55A6E" w14:textId="77777777" w:rsidR="00753D6D" w:rsidRPr="007B0000" w:rsidRDefault="00753D6D" w:rsidP="00753D6D">
            <w:pPr>
              <w:rPr>
                <w:b/>
              </w:rPr>
            </w:pPr>
            <w:r w:rsidRPr="007B0000">
              <w:rPr>
                <w:b/>
              </w:rPr>
              <w:t>Shipment Tracking</w:t>
            </w:r>
            <w:r>
              <w:rPr>
                <w:b/>
              </w:rPr>
              <w:br/>
            </w:r>
          </w:p>
        </w:tc>
        <w:tc>
          <w:tcPr>
            <w:tcW w:w="7200" w:type="dxa"/>
          </w:tcPr>
          <w:p w14:paraId="2D8B09F9" w14:textId="77777777" w:rsidR="00753D6D" w:rsidRPr="008E7C23" w:rsidRDefault="00753D6D" w:rsidP="00753D6D">
            <w:r>
              <w:t>Type the t</w:t>
            </w:r>
            <w:r w:rsidRPr="008E7C23">
              <w:t>racking number of the shipment.</w:t>
            </w:r>
          </w:p>
        </w:tc>
      </w:tr>
      <w:tr w:rsidR="00753D6D" w:rsidRPr="008E7C23" w14:paraId="17518DC4" w14:textId="77777777" w:rsidTr="008F7D96">
        <w:trPr>
          <w:cantSplit/>
          <w:trHeight w:val="288"/>
        </w:trPr>
        <w:tc>
          <w:tcPr>
            <w:tcW w:w="2610" w:type="dxa"/>
            <w:vAlign w:val="center"/>
          </w:tcPr>
          <w:p w14:paraId="0DAD04AA" w14:textId="77777777" w:rsidR="00753D6D" w:rsidRPr="007B0000" w:rsidRDefault="00753D6D" w:rsidP="00753D6D">
            <w:pPr>
              <w:rPr>
                <w:b/>
              </w:rPr>
            </w:pPr>
            <w:r w:rsidRPr="007B0000">
              <w:rPr>
                <w:b/>
              </w:rPr>
              <w:t>Courier</w:t>
            </w:r>
            <w:r>
              <w:rPr>
                <w:b/>
              </w:rPr>
              <w:br/>
            </w:r>
          </w:p>
        </w:tc>
        <w:tc>
          <w:tcPr>
            <w:tcW w:w="7200" w:type="dxa"/>
          </w:tcPr>
          <w:p w14:paraId="4198A07C" w14:textId="77777777" w:rsidR="00753D6D" w:rsidRPr="008E7C23" w:rsidRDefault="00753D6D" w:rsidP="00753D6D">
            <w:r>
              <w:t>Type the c</w:t>
            </w:r>
            <w:r w:rsidRPr="008E7C23">
              <w:t>ourier used for the shipment.</w:t>
            </w:r>
          </w:p>
        </w:tc>
      </w:tr>
      <w:tr w:rsidR="00753D6D" w:rsidRPr="008E7C23" w14:paraId="5C1AE56E" w14:textId="77777777" w:rsidTr="008F7D96">
        <w:trPr>
          <w:cantSplit/>
          <w:trHeight w:val="288"/>
        </w:trPr>
        <w:tc>
          <w:tcPr>
            <w:tcW w:w="2610" w:type="dxa"/>
          </w:tcPr>
          <w:p w14:paraId="2EB84E14" w14:textId="77777777" w:rsidR="00753D6D" w:rsidRPr="007B0000" w:rsidRDefault="00753D6D" w:rsidP="00753D6D">
            <w:pPr>
              <w:rPr>
                <w:b/>
              </w:rPr>
            </w:pPr>
            <w:r>
              <w:rPr>
                <w:b/>
              </w:rPr>
              <w:t>Shipment Date</w:t>
            </w:r>
            <w:r>
              <w:rPr>
                <w:b/>
              </w:rPr>
              <w:br/>
            </w:r>
          </w:p>
        </w:tc>
        <w:tc>
          <w:tcPr>
            <w:tcW w:w="7200" w:type="dxa"/>
          </w:tcPr>
          <w:p w14:paraId="6F981FBE" w14:textId="77777777" w:rsidR="00753D6D" w:rsidRDefault="00753D6D" w:rsidP="00753D6D">
            <w:r>
              <w:t xml:space="preserve">Type the </w:t>
            </w:r>
            <w:r w:rsidRPr="008E7C23">
              <w:t>date</w:t>
            </w:r>
            <w:r>
              <w:t xml:space="preserve"> the distribution samples were shipped</w:t>
            </w:r>
            <w:r w:rsidRPr="008E7C23">
              <w:t>.</w:t>
            </w:r>
            <w:r>
              <w:t xml:space="preserve"> </w:t>
            </w:r>
            <w:r>
              <w:br/>
            </w:r>
            <w:r w:rsidRPr="0092086E">
              <w:rPr>
                <w:b/>
              </w:rPr>
              <w:t>Note:</w:t>
            </w:r>
            <w:r>
              <w:t xml:space="preserve"> </w:t>
            </w:r>
          </w:p>
          <w:p w14:paraId="3A06AAFE" w14:textId="77777777" w:rsidR="00753D6D" w:rsidRDefault="00753D6D" w:rsidP="00C9791D">
            <w:pPr>
              <w:numPr>
                <w:ilvl w:val="0"/>
                <w:numId w:val="262"/>
              </w:numPr>
              <w:ind w:left="792"/>
            </w:pPr>
            <w:r>
              <w:t>Valid format is mm/dd/yyyy.</w:t>
            </w:r>
          </w:p>
          <w:p w14:paraId="2CDAAC90" w14:textId="77777777" w:rsidR="00753D6D" w:rsidRPr="008E7C23" w:rsidRDefault="00753D6D" w:rsidP="00C9791D">
            <w:pPr>
              <w:numPr>
                <w:ilvl w:val="0"/>
                <w:numId w:val="262"/>
              </w:numPr>
              <w:ind w:left="792"/>
            </w:pPr>
            <w:r>
              <w:t>The default value is the current date.</w:t>
            </w:r>
          </w:p>
        </w:tc>
      </w:tr>
      <w:tr w:rsidR="00753D6D" w14:paraId="2292E802" w14:textId="77777777" w:rsidTr="008F7D96">
        <w:trPr>
          <w:cantSplit/>
          <w:trHeight w:val="288"/>
        </w:trPr>
        <w:tc>
          <w:tcPr>
            <w:tcW w:w="2610" w:type="dxa"/>
          </w:tcPr>
          <w:p w14:paraId="0EE093FE" w14:textId="77777777" w:rsidR="00753D6D" w:rsidRDefault="00753D6D" w:rsidP="00753D6D">
            <w:pPr>
              <w:rPr>
                <w:b/>
              </w:rPr>
            </w:pPr>
            <w:r>
              <w:rPr>
                <w:b/>
              </w:rPr>
              <w:t>Receive Date</w:t>
            </w:r>
            <w:r>
              <w:rPr>
                <w:b/>
              </w:rPr>
              <w:br/>
            </w:r>
          </w:p>
        </w:tc>
        <w:tc>
          <w:tcPr>
            <w:tcW w:w="7200" w:type="dxa"/>
          </w:tcPr>
          <w:p w14:paraId="589A2162" w14:textId="77777777" w:rsidR="00753D6D" w:rsidRDefault="00753D6D" w:rsidP="00753D6D">
            <w:r>
              <w:t>Type the date the distribution shipment was</w:t>
            </w:r>
            <w:r w:rsidRPr="008E7C23">
              <w:t xml:space="preserve"> received.</w:t>
            </w:r>
            <w:r>
              <w:br/>
            </w:r>
            <w:r w:rsidRPr="0092086E">
              <w:rPr>
                <w:b/>
              </w:rPr>
              <w:t>Note:</w:t>
            </w:r>
            <w:r w:rsidRPr="0092086E">
              <w:t xml:space="preserve"> </w:t>
            </w:r>
          </w:p>
          <w:p w14:paraId="2BFF8997" w14:textId="77777777" w:rsidR="00753D6D" w:rsidRDefault="00753D6D" w:rsidP="00C9791D">
            <w:pPr>
              <w:numPr>
                <w:ilvl w:val="0"/>
                <w:numId w:val="262"/>
              </w:numPr>
              <w:ind w:left="792"/>
            </w:pPr>
            <w:r>
              <w:t>Valid format is mm/dd/yyyy.</w:t>
            </w:r>
          </w:p>
          <w:p w14:paraId="054E294B" w14:textId="77777777" w:rsidR="00753D6D" w:rsidRDefault="00753D6D" w:rsidP="00C9791D">
            <w:pPr>
              <w:numPr>
                <w:ilvl w:val="0"/>
                <w:numId w:val="262"/>
              </w:numPr>
              <w:ind w:left="792"/>
            </w:pPr>
            <w:r>
              <w:t>The default value is the current date.</w:t>
            </w:r>
          </w:p>
        </w:tc>
      </w:tr>
      <w:tr w:rsidR="00753D6D" w14:paraId="2B225FA4" w14:textId="77777777" w:rsidTr="008F7D96">
        <w:trPr>
          <w:cantSplit/>
          <w:trHeight w:val="288"/>
        </w:trPr>
        <w:tc>
          <w:tcPr>
            <w:tcW w:w="2610" w:type="dxa"/>
          </w:tcPr>
          <w:p w14:paraId="78DB4C52" w14:textId="77777777" w:rsidR="00753D6D" w:rsidRPr="005A0359" w:rsidRDefault="00753D6D" w:rsidP="00753D6D">
            <w:pPr>
              <w:rPr>
                <w:b/>
                <w:color w:val="FF0000"/>
              </w:rPr>
            </w:pPr>
            <w:r w:rsidRPr="00400FBA">
              <w:rPr>
                <w:b/>
              </w:rPr>
              <w:t>Source Site Name</w:t>
            </w:r>
            <w:r>
              <w:rPr>
                <w:b/>
                <w:color w:val="FF0000"/>
              </w:rPr>
              <w:t>*</w:t>
            </w:r>
          </w:p>
        </w:tc>
        <w:tc>
          <w:tcPr>
            <w:tcW w:w="7200" w:type="dxa"/>
            <w:vAlign w:val="center"/>
          </w:tcPr>
          <w:p w14:paraId="100BDD74" w14:textId="77777777" w:rsidR="00753D6D" w:rsidRDefault="00753D6D" w:rsidP="00753D6D">
            <w:r w:rsidRPr="002B6465">
              <w:t>Type the name of the sending location for</w:t>
            </w:r>
            <w:r>
              <w:t xml:space="preserve"> </w:t>
            </w:r>
            <w:r w:rsidRPr="002B6465">
              <w:t xml:space="preserve">the </w:t>
            </w:r>
            <w:r>
              <w:t>shipment</w:t>
            </w:r>
            <w:r w:rsidRPr="002B6465">
              <w:t>.</w:t>
            </w:r>
            <w:r>
              <w:t xml:space="preserve"> </w:t>
            </w:r>
          </w:p>
          <w:p w14:paraId="323B61C4" w14:textId="77777777" w:rsidR="00753D6D" w:rsidRDefault="00753D6D" w:rsidP="00753D6D">
            <w:r w:rsidRPr="00D856F2">
              <w:rPr>
                <w:b/>
              </w:rPr>
              <w:t>Note:</w:t>
            </w:r>
            <w:r>
              <w:t xml:space="preserve"> </w:t>
            </w:r>
            <w:r w:rsidRPr="00D94FF2">
              <w:t xml:space="preserve">Site must be active in </w:t>
            </w:r>
            <w:r w:rsidRPr="00D94FF2">
              <w:rPr>
                <w:b/>
              </w:rPr>
              <w:t>IAMS Address Book</w:t>
            </w:r>
            <w:r w:rsidRPr="00D94FF2">
              <w:t xml:space="preserve"> and Collection must be published with this site assigned in </w:t>
            </w:r>
            <w:r w:rsidRPr="00D94FF2">
              <w:rPr>
                <w:b/>
              </w:rPr>
              <w:t>RPMS</w:t>
            </w:r>
            <w:r w:rsidRPr="00D94FF2">
              <w:t>.</w:t>
            </w:r>
          </w:p>
        </w:tc>
      </w:tr>
      <w:tr w:rsidR="00753D6D" w14:paraId="0F017531" w14:textId="77777777" w:rsidTr="008F7D96">
        <w:trPr>
          <w:cantSplit/>
          <w:trHeight w:val="288"/>
        </w:trPr>
        <w:tc>
          <w:tcPr>
            <w:tcW w:w="2610" w:type="dxa"/>
          </w:tcPr>
          <w:p w14:paraId="60BBDC56" w14:textId="77777777" w:rsidR="00753D6D" w:rsidRPr="005A0359" w:rsidRDefault="00753D6D" w:rsidP="00753D6D">
            <w:pPr>
              <w:rPr>
                <w:b/>
                <w:color w:val="FF0000"/>
              </w:rPr>
            </w:pPr>
            <w:r w:rsidRPr="00400FBA">
              <w:rPr>
                <w:b/>
              </w:rPr>
              <w:t>Destination Site Name</w:t>
            </w:r>
            <w:r>
              <w:rPr>
                <w:b/>
                <w:color w:val="FF0000"/>
              </w:rPr>
              <w:t>*</w:t>
            </w:r>
          </w:p>
        </w:tc>
        <w:tc>
          <w:tcPr>
            <w:tcW w:w="7200" w:type="dxa"/>
            <w:vAlign w:val="center"/>
          </w:tcPr>
          <w:p w14:paraId="2200AD34" w14:textId="77777777" w:rsidR="00753D6D" w:rsidRDefault="00753D6D" w:rsidP="00753D6D">
            <w:r>
              <w:t>Type the n</w:t>
            </w:r>
            <w:r w:rsidRPr="002B6465">
              <w:t xml:space="preserve">ame of the </w:t>
            </w:r>
            <w:r>
              <w:t>receiv</w:t>
            </w:r>
            <w:r w:rsidRPr="002B6465">
              <w:t xml:space="preserve">ing location for the </w:t>
            </w:r>
            <w:r>
              <w:t>shipment</w:t>
            </w:r>
            <w:r w:rsidRPr="002B6465">
              <w:t>.</w:t>
            </w:r>
            <w:r w:rsidRPr="00D856F2">
              <w:rPr>
                <w:b/>
              </w:rPr>
              <w:t>Note:</w:t>
            </w:r>
            <w:r>
              <w:t xml:space="preserve"> </w:t>
            </w:r>
            <w:r w:rsidRPr="00D94FF2">
              <w:t xml:space="preserve">Site must be active in </w:t>
            </w:r>
            <w:r w:rsidRPr="00D94FF2">
              <w:rPr>
                <w:b/>
              </w:rPr>
              <w:t>IAMS Address Book</w:t>
            </w:r>
            <w:r w:rsidRPr="00D94FF2">
              <w:t xml:space="preserve"> and Collection must be published with this site assigned in </w:t>
            </w:r>
            <w:r w:rsidRPr="00D94FF2">
              <w:rPr>
                <w:b/>
              </w:rPr>
              <w:t>RPMS</w:t>
            </w:r>
            <w:r w:rsidRPr="00D94FF2">
              <w:t>.</w:t>
            </w:r>
          </w:p>
        </w:tc>
      </w:tr>
      <w:tr w:rsidR="00753D6D" w14:paraId="38941123" w14:textId="77777777" w:rsidTr="008F7D96">
        <w:trPr>
          <w:cantSplit/>
          <w:trHeight w:val="288"/>
        </w:trPr>
        <w:tc>
          <w:tcPr>
            <w:tcW w:w="2610" w:type="dxa"/>
          </w:tcPr>
          <w:p w14:paraId="45F98F59" w14:textId="77777777" w:rsidR="00753D6D" w:rsidRPr="005A0359" w:rsidRDefault="00753D6D" w:rsidP="00753D6D">
            <w:pPr>
              <w:rPr>
                <w:b/>
                <w:color w:val="FF0000"/>
              </w:rPr>
            </w:pPr>
            <w:r w:rsidRPr="00400FBA">
              <w:rPr>
                <w:b/>
              </w:rPr>
              <w:t>Source Site Username</w:t>
            </w:r>
            <w:r>
              <w:rPr>
                <w:b/>
                <w:color w:val="FF0000"/>
              </w:rPr>
              <w:t>*</w:t>
            </w:r>
          </w:p>
        </w:tc>
        <w:tc>
          <w:tcPr>
            <w:tcW w:w="7200" w:type="dxa"/>
            <w:vAlign w:val="center"/>
          </w:tcPr>
          <w:p w14:paraId="11FD2C2A" w14:textId="77777777" w:rsidR="00753D6D" w:rsidRDefault="00753D6D" w:rsidP="00753D6D">
            <w:r>
              <w:t>Type a valid Source Site user login ID.</w:t>
            </w:r>
            <w:r w:rsidRPr="00D856F2">
              <w:rPr>
                <w:b/>
              </w:rPr>
              <w:t xml:space="preserve"> </w:t>
            </w:r>
            <w:r>
              <w:rPr>
                <w:b/>
              </w:rPr>
              <w:br/>
            </w:r>
            <w:r w:rsidRPr="00D856F2">
              <w:rPr>
                <w:b/>
              </w:rPr>
              <w:t>Note:</w:t>
            </w:r>
            <w:r>
              <w:t xml:space="preserve"> User must be active in </w:t>
            </w:r>
            <w:r w:rsidRPr="00D856F2">
              <w:rPr>
                <w:b/>
              </w:rPr>
              <w:t>IAMS Address Book</w:t>
            </w:r>
            <w:r>
              <w:t xml:space="preserve"> and assigned to a published collection in </w:t>
            </w:r>
            <w:r w:rsidRPr="00D856F2">
              <w:rPr>
                <w:b/>
              </w:rPr>
              <w:t>RPMS</w:t>
            </w:r>
            <w:r>
              <w:t>.</w:t>
            </w:r>
          </w:p>
        </w:tc>
      </w:tr>
      <w:tr w:rsidR="00753D6D" w14:paraId="6009ADE6" w14:textId="77777777" w:rsidTr="008F7D96">
        <w:trPr>
          <w:cantSplit/>
          <w:trHeight w:val="288"/>
        </w:trPr>
        <w:tc>
          <w:tcPr>
            <w:tcW w:w="2610" w:type="dxa"/>
          </w:tcPr>
          <w:p w14:paraId="2362494D" w14:textId="77777777" w:rsidR="00753D6D" w:rsidRPr="005A0359" w:rsidRDefault="00753D6D" w:rsidP="00753D6D">
            <w:pPr>
              <w:rPr>
                <w:b/>
                <w:color w:val="FF0000"/>
              </w:rPr>
            </w:pPr>
            <w:r w:rsidRPr="00400FBA">
              <w:rPr>
                <w:b/>
              </w:rPr>
              <w:t>Destination Site Username</w:t>
            </w:r>
            <w:r>
              <w:rPr>
                <w:b/>
                <w:color w:val="FF0000"/>
              </w:rPr>
              <w:t>*</w:t>
            </w:r>
          </w:p>
        </w:tc>
        <w:tc>
          <w:tcPr>
            <w:tcW w:w="7200" w:type="dxa"/>
            <w:vAlign w:val="center"/>
          </w:tcPr>
          <w:p w14:paraId="0CA2E3CC" w14:textId="77777777" w:rsidR="00753D6D" w:rsidRDefault="00753D6D" w:rsidP="00753D6D">
            <w:r>
              <w:t>Type a valid Destination Site  user login ID.</w:t>
            </w:r>
            <w:r w:rsidRPr="00D856F2">
              <w:rPr>
                <w:b/>
              </w:rPr>
              <w:t xml:space="preserve"> </w:t>
            </w:r>
            <w:r>
              <w:rPr>
                <w:b/>
              </w:rPr>
              <w:br/>
            </w:r>
            <w:r w:rsidRPr="00D856F2">
              <w:rPr>
                <w:b/>
              </w:rPr>
              <w:t>Note:</w:t>
            </w:r>
            <w:r>
              <w:t xml:space="preserve"> User must be active in </w:t>
            </w:r>
            <w:r w:rsidRPr="00D856F2">
              <w:rPr>
                <w:b/>
              </w:rPr>
              <w:t>IAMS Address Book</w:t>
            </w:r>
            <w:r>
              <w:t xml:space="preserve"> and assigned to a published collection in </w:t>
            </w:r>
            <w:r w:rsidRPr="00D856F2">
              <w:rPr>
                <w:b/>
              </w:rPr>
              <w:t>RPMS</w:t>
            </w:r>
            <w:r>
              <w:t>.</w:t>
            </w:r>
          </w:p>
        </w:tc>
      </w:tr>
      <w:tr w:rsidR="00753D6D" w:rsidRPr="007E1326" w14:paraId="4DC59AB5" w14:textId="77777777" w:rsidTr="008F7D96">
        <w:trPr>
          <w:cantSplit/>
          <w:trHeight w:val="288"/>
        </w:trPr>
        <w:tc>
          <w:tcPr>
            <w:tcW w:w="2610" w:type="dxa"/>
          </w:tcPr>
          <w:p w14:paraId="6E613182" w14:textId="77777777" w:rsidR="00753D6D" w:rsidRPr="00800898" w:rsidRDefault="00753D6D" w:rsidP="00753D6D">
            <w:pPr>
              <w:rPr>
                <w:b/>
                <w:color w:val="FF0000"/>
              </w:rPr>
            </w:pPr>
            <w:r>
              <w:rPr>
                <w:b/>
              </w:rPr>
              <w:t>Sample Identifier</w:t>
            </w:r>
            <w:r>
              <w:rPr>
                <w:b/>
                <w:color w:val="FF0000"/>
              </w:rPr>
              <w:t>*</w:t>
            </w:r>
          </w:p>
        </w:tc>
        <w:tc>
          <w:tcPr>
            <w:tcW w:w="7200" w:type="dxa"/>
            <w:vAlign w:val="center"/>
          </w:tcPr>
          <w:p w14:paraId="21B54A14" w14:textId="77777777" w:rsidR="00753D6D" w:rsidRDefault="00753D6D" w:rsidP="00753D6D">
            <w:r>
              <w:t xml:space="preserve">Type an identifier for each biospecimen you want to include in the upload. </w:t>
            </w:r>
          </w:p>
          <w:p w14:paraId="42E7B2DD" w14:textId="77777777" w:rsidR="00753D6D" w:rsidRPr="007E1326" w:rsidRDefault="00753D6D" w:rsidP="00753D6D">
            <w:r w:rsidRPr="00B47664">
              <w:rPr>
                <w:b/>
              </w:rPr>
              <w:t>Note:</w:t>
            </w:r>
            <w:r>
              <w:t xml:space="preserve"> The current status of each biospecimen specified in this field must be </w:t>
            </w:r>
            <w:r>
              <w:rPr>
                <w:b/>
              </w:rPr>
              <w:t>In Inventory</w:t>
            </w:r>
            <w:r>
              <w:t>.</w:t>
            </w:r>
          </w:p>
        </w:tc>
      </w:tr>
      <w:tr w:rsidR="00753D6D" w14:paraId="79738E13" w14:textId="77777777" w:rsidTr="008F7D96">
        <w:trPr>
          <w:cantSplit/>
          <w:trHeight w:val="288"/>
        </w:trPr>
        <w:tc>
          <w:tcPr>
            <w:tcW w:w="2610" w:type="dxa"/>
          </w:tcPr>
          <w:p w14:paraId="30CCE41A" w14:textId="77777777" w:rsidR="00753D6D" w:rsidRPr="005A0359" w:rsidRDefault="00753D6D" w:rsidP="00753D6D">
            <w:pPr>
              <w:rPr>
                <w:b/>
                <w:color w:val="FF0000"/>
              </w:rPr>
            </w:pPr>
            <w:r w:rsidRPr="00DD1AF2">
              <w:rPr>
                <w:b/>
              </w:rPr>
              <w:t>Sample Status</w:t>
            </w:r>
            <w:r>
              <w:rPr>
                <w:b/>
                <w:color w:val="FF0000"/>
              </w:rPr>
              <w:t>*</w:t>
            </w:r>
          </w:p>
        </w:tc>
        <w:tc>
          <w:tcPr>
            <w:tcW w:w="7200" w:type="dxa"/>
            <w:vAlign w:val="center"/>
          </w:tcPr>
          <w:p w14:paraId="3F5784D3" w14:textId="77777777" w:rsidR="00753D6D" w:rsidRDefault="00753D6D" w:rsidP="00753D6D">
            <w:r>
              <w:t>To indicate the check-in status for each biospecimen included in the upload:</w:t>
            </w:r>
          </w:p>
          <w:p w14:paraId="1B8F6227" w14:textId="77777777" w:rsidR="00753D6D" w:rsidRDefault="00753D6D" w:rsidP="00C9791D">
            <w:pPr>
              <w:numPr>
                <w:ilvl w:val="0"/>
                <w:numId w:val="271"/>
              </w:numPr>
              <w:ind w:left="432"/>
            </w:pPr>
            <w:r>
              <w:t>Click this field, and then click on the arrow to display a list of options.</w:t>
            </w:r>
          </w:p>
          <w:p w14:paraId="66B5414A" w14:textId="77777777" w:rsidR="00753D6D" w:rsidRDefault="00753D6D" w:rsidP="00C9791D">
            <w:pPr>
              <w:numPr>
                <w:ilvl w:val="0"/>
                <w:numId w:val="271"/>
              </w:numPr>
              <w:ind w:left="432"/>
            </w:pPr>
            <w:r>
              <w:t>Click the appropriate status.</w:t>
            </w:r>
          </w:p>
          <w:p w14:paraId="5296ACE4" w14:textId="77777777" w:rsidR="00753D6D" w:rsidRDefault="00753D6D" w:rsidP="00753D6D">
            <w:r w:rsidRPr="00085D0D">
              <w:rPr>
                <w:b/>
              </w:rPr>
              <w:t>Note:</w:t>
            </w:r>
            <w:r>
              <w:t xml:space="preserve"> Valid options are </w:t>
            </w:r>
            <w:r w:rsidRPr="00085D0D">
              <w:rPr>
                <w:b/>
              </w:rPr>
              <w:t>In Inventory</w:t>
            </w:r>
            <w:r>
              <w:t xml:space="preserve"> and </w:t>
            </w:r>
            <w:r w:rsidRPr="00085D0D">
              <w:rPr>
                <w:b/>
              </w:rPr>
              <w:t>Hold</w:t>
            </w:r>
            <w:r>
              <w:t>.</w:t>
            </w:r>
          </w:p>
        </w:tc>
      </w:tr>
      <w:tr w:rsidR="00753D6D" w:rsidRPr="007E1326" w:rsidDel="008F7D96" w14:paraId="51444B1B" w14:textId="3E93520D" w:rsidTr="008F7D96">
        <w:trPr>
          <w:cantSplit/>
          <w:trHeight w:val="288"/>
          <w:del w:id="5731" w:author="Sayali Dev" w:date="2018-02-19T16:55:00Z"/>
        </w:trPr>
        <w:tc>
          <w:tcPr>
            <w:tcW w:w="2610" w:type="dxa"/>
            <w:vAlign w:val="center"/>
          </w:tcPr>
          <w:p w14:paraId="611E7AA4" w14:textId="6ECAA2DC" w:rsidR="00753D6D" w:rsidDel="008F7D96" w:rsidRDefault="00753D6D" w:rsidP="00753D6D">
            <w:pPr>
              <w:rPr>
                <w:del w:id="5732" w:author="Sayali Dev" w:date="2018-02-19T16:55:00Z"/>
                <w:b/>
              </w:rPr>
            </w:pPr>
            <w:del w:id="5733" w:author="Sayali Dev" w:date="2018-02-19T16:55:00Z">
              <w:r w:rsidDel="008F7D96">
                <w:rPr>
                  <w:b/>
                </w:rPr>
                <w:delText>Comment</w:delText>
              </w:r>
              <w:r w:rsidDel="008F7D96">
                <w:rPr>
                  <w:b/>
                </w:rPr>
                <w:br/>
              </w:r>
            </w:del>
          </w:p>
        </w:tc>
        <w:tc>
          <w:tcPr>
            <w:tcW w:w="7200" w:type="dxa"/>
          </w:tcPr>
          <w:p w14:paraId="6953DCA3" w14:textId="6ED6B965" w:rsidR="00753D6D" w:rsidRPr="007E1326" w:rsidDel="008F7D96" w:rsidRDefault="00753D6D" w:rsidP="00753D6D">
            <w:pPr>
              <w:rPr>
                <w:del w:id="5734" w:author="Sayali Dev" w:date="2018-02-19T16:55:00Z"/>
              </w:rPr>
            </w:pPr>
            <w:del w:id="5735" w:author="Sayali Dev" w:date="2018-02-19T16:55:00Z">
              <w:r w:rsidDel="008F7D96">
                <w:delText>Type your comments regarding this upload, if applicable.</w:delText>
              </w:r>
            </w:del>
          </w:p>
        </w:tc>
      </w:tr>
      <w:tr w:rsidR="00753D6D" w:rsidRPr="00D94FF2" w14:paraId="0C1123A4" w14:textId="77777777" w:rsidTr="008F7D96">
        <w:trPr>
          <w:cantSplit/>
          <w:trHeight w:val="288"/>
        </w:trPr>
        <w:tc>
          <w:tcPr>
            <w:tcW w:w="2610" w:type="dxa"/>
          </w:tcPr>
          <w:p w14:paraId="4402283F" w14:textId="77777777" w:rsidR="00753D6D" w:rsidRDefault="00753D6D" w:rsidP="00753D6D">
            <w:pPr>
              <w:rPr>
                <w:b/>
              </w:rPr>
            </w:pPr>
            <w:del w:id="5736" w:author="Sayali Dev" w:date="2018-02-19T16:55:00Z">
              <w:r w:rsidDel="008F7D96">
                <w:rPr>
                  <w:b/>
                </w:rPr>
                <w:lastRenderedPageBreak/>
                <w:delText xml:space="preserve">Destination </w:delText>
              </w:r>
            </w:del>
            <w:r>
              <w:rPr>
                <w:b/>
              </w:rPr>
              <w:t>Storage Location</w:t>
            </w:r>
          </w:p>
        </w:tc>
        <w:tc>
          <w:tcPr>
            <w:tcW w:w="7200" w:type="dxa"/>
            <w:vAlign w:val="center"/>
          </w:tcPr>
          <w:p w14:paraId="21CEBFC5" w14:textId="77777777" w:rsidR="00753D6D" w:rsidRDefault="00753D6D" w:rsidP="00753D6D">
            <w:r>
              <w:t xml:space="preserve">To assign a storage location to the biospecimens, type the path of the storage location where each biospecimen is stored, followed by the storage map cell position you want to assign. </w:t>
            </w:r>
          </w:p>
          <w:p w14:paraId="139FBBF7" w14:textId="77777777" w:rsidR="00753D6D" w:rsidRDefault="00753D6D" w:rsidP="00C9791D">
            <w:pPr>
              <w:numPr>
                <w:ilvl w:val="0"/>
                <w:numId w:val="247"/>
              </w:numPr>
            </w:pPr>
            <w:r>
              <w:t xml:space="preserve">For example, if the biospecimen is stored in Device 1-D1 and you want the biospecimen assigned to Rack 1-R1, Box 1-B1, cell 1, the path for the spreadsheet is D1-R1-B1, 1. </w:t>
            </w:r>
          </w:p>
          <w:p w14:paraId="71FAAC93" w14:textId="77777777" w:rsidR="00753D6D" w:rsidRDefault="00753D6D" w:rsidP="00C9791D">
            <w:pPr>
              <w:numPr>
                <w:ilvl w:val="0"/>
                <w:numId w:val="247"/>
              </w:numPr>
            </w:pPr>
            <w:r>
              <w:t>You can assign additional biospecimen line items to the same storage location by incrementing the cell position at the end by 1.</w:t>
            </w:r>
          </w:p>
          <w:p w14:paraId="38BB65EF" w14:textId="77777777" w:rsidR="00753D6D" w:rsidRDefault="00753D6D" w:rsidP="00C9791D">
            <w:pPr>
              <w:numPr>
                <w:ilvl w:val="0"/>
                <w:numId w:val="247"/>
              </w:numPr>
            </w:pPr>
            <w:r>
              <w:t>You can verify the path for an existing device as follows:</w:t>
            </w:r>
          </w:p>
          <w:p w14:paraId="08425646" w14:textId="77777777" w:rsidR="00753D6D" w:rsidRDefault="00753D6D" w:rsidP="00C9791D">
            <w:pPr>
              <w:numPr>
                <w:ilvl w:val="0"/>
                <w:numId w:val="248"/>
              </w:numPr>
              <w:ind w:left="1152"/>
            </w:pPr>
            <w:r>
              <w:t xml:space="preserve">Access the </w:t>
            </w:r>
            <w:r w:rsidRPr="00665059">
              <w:rPr>
                <w:b/>
              </w:rPr>
              <w:t>IAMS</w:t>
            </w:r>
            <w:r>
              <w:t xml:space="preserve"> module and click </w:t>
            </w:r>
            <w:r w:rsidRPr="00665059">
              <w:rPr>
                <w:b/>
              </w:rPr>
              <w:t>Storage Designer</w:t>
            </w:r>
            <w:r>
              <w:t>.</w:t>
            </w:r>
          </w:p>
          <w:p w14:paraId="73F463BD" w14:textId="77777777" w:rsidR="00753D6D" w:rsidRDefault="00753D6D" w:rsidP="00C9791D">
            <w:pPr>
              <w:numPr>
                <w:ilvl w:val="0"/>
                <w:numId w:val="248"/>
              </w:numPr>
              <w:ind w:left="1152"/>
            </w:pPr>
            <w:r>
              <w:t xml:space="preserve">Click </w:t>
            </w:r>
            <w:r w:rsidRPr="00665059">
              <w:rPr>
                <w:b/>
              </w:rPr>
              <w:t>Search</w:t>
            </w:r>
            <w:r>
              <w:t>.</w:t>
            </w:r>
          </w:p>
          <w:p w14:paraId="01A33F3A" w14:textId="77777777" w:rsidR="00753D6D" w:rsidRDefault="00753D6D" w:rsidP="00C9791D">
            <w:pPr>
              <w:numPr>
                <w:ilvl w:val="0"/>
                <w:numId w:val="248"/>
              </w:numPr>
              <w:ind w:left="1152"/>
            </w:pPr>
            <w:r>
              <w:t>Click on the device where the biospecimen is stored.</w:t>
            </w:r>
          </w:p>
          <w:p w14:paraId="6EBD4765" w14:textId="77777777" w:rsidR="00753D6D" w:rsidRDefault="00753D6D" w:rsidP="00C9791D">
            <w:pPr>
              <w:numPr>
                <w:ilvl w:val="0"/>
                <w:numId w:val="248"/>
              </w:numPr>
              <w:ind w:left="1152"/>
            </w:pPr>
            <w:r>
              <w:t>Expand the device hierarchy tree and click on the division where the biospecimen is stored.</w:t>
            </w:r>
          </w:p>
          <w:p w14:paraId="6E68D7CA" w14:textId="1BEF4FC1" w:rsidR="00753D6D" w:rsidRDefault="00753D6D" w:rsidP="00C9791D">
            <w:pPr>
              <w:numPr>
                <w:ilvl w:val="0"/>
                <w:numId w:val="248"/>
              </w:numPr>
              <w:ind w:left="1152"/>
              <w:rPr>
                <w:ins w:id="5737" w:author="Sayali Dev" w:date="2018-02-20T15:45:00Z"/>
              </w:rPr>
            </w:pPr>
            <w:r>
              <w:t xml:space="preserve">Click the </w:t>
            </w:r>
            <w:r w:rsidRPr="00475C0A">
              <w:rPr>
                <w:b/>
              </w:rPr>
              <w:t>Storage Map Report</w:t>
            </w:r>
            <w:r>
              <w:t xml:space="preserve"> link.</w:t>
            </w:r>
          </w:p>
          <w:p w14:paraId="46D364B9" w14:textId="686965F4" w:rsidR="00F348B8" w:rsidRDefault="00F348B8">
            <w:pPr>
              <w:ind w:left="1152"/>
              <w:rPr>
                <w:ins w:id="5738" w:author="Sayali Dev" w:date="2018-02-20T15:45:00Z"/>
              </w:rPr>
              <w:pPrChange w:id="5739" w:author="Sayali Dev" w:date="2018-02-20T15:45:00Z">
                <w:pPr>
                  <w:numPr>
                    <w:numId w:val="248"/>
                  </w:numPr>
                  <w:ind w:left="1152" w:hanging="360"/>
                </w:pPr>
              </w:pPrChange>
            </w:pPr>
            <w:ins w:id="5740" w:author="Sayali Dev" w:date="2018-02-20T15:45:00Z">
              <w:r>
                <w:t>Eg: Report displayed</w:t>
              </w:r>
            </w:ins>
          </w:p>
          <w:p w14:paraId="2E793DA6" w14:textId="5F326FF2" w:rsidR="00F348B8" w:rsidRDefault="003C2592">
            <w:pPr>
              <w:ind w:left="1152"/>
              <w:rPr>
                <w:ins w:id="5741" w:author="Sayali Dev" w:date="2018-02-20T15:45:00Z"/>
              </w:rPr>
              <w:pPrChange w:id="5742" w:author="Sayali Dev" w:date="2018-02-20T15:45:00Z">
                <w:pPr>
                  <w:numPr>
                    <w:numId w:val="248"/>
                  </w:numPr>
                  <w:ind w:left="1152" w:hanging="360"/>
                </w:pPr>
              </w:pPrChange>
            </w:pPr>
            <w:ins w:id="5743" w:author="Sayali Dev" w:date="2018-02-20T15:46:00Z">
              <w:r>
                <w:object w:dxaOrig="1541" w:dyaOrig="1000" w14:anchorId="2CFD72A1">
                  <v:shape id="_x0000_i1035" type="#_x0000_t75" style="width:77.05pt;height:50pt" o:ole="">
                    <v:imagedata r:id="rId235" o:title=""/>
                  </v:shape>
                  <o:OLEObject Type="Embed" ProgID="AcroExch.Document.11" ShapeID="_x0000_i1035" DrawAspect="Icon" ObjectID="_1581165351" r:id="rId242"/>
                </w:object>
              </w:r>
            </w:ins>
          </w:p>
          <w:p w14:paraId="05277922" w14:textId="77777777" w:rsidR="00F348B8" w:rsidRDefault="00F348B8">
            <w:pPr>
              <w:ind w:left="1152"/>
              <w:pPrChange w:id="5744" w:author="Sayali Dev" w:date="2018-02-20T15:45:00Z">
                <w:pPr>
                  <w:numPr>
                    <w:numId w:val="248"/>
                  </w:numPr>
                  <w:ind w:left="1152" w:hanging="360"/>
                </w:pPr>
              </w:pPrChange>
            </w:pPr>
          </w:p>
          <w:p w14:paraId="788BED35" w14:textId="77777777" w:rsidR="00F348B8" w:rsidRDefault="00753D6D" w:rsidP="00C9791D">
            <w:pPr>
              <w:numPr>
                <w:ilvl w:val="0"/>
                <w:numId w:val="248"/>
              </w:numPr>
              <w:ind w:left="1152"/>
              <w:rPr>
                <w:ins w:id="5745" w:author="Sayali Dev" w:date="2018-02-20T15:45:00Z"/>
              </w:rPr>
            </w:pPr>
            <w:r>
              <w:t xml:space="preserve">Click </w:t>
            </w:r>
            <w:r w:rsidRPr="00E27C54">
              <w:rPr>
                <w:b/>
              </w:rPr>
              <w:t>Map Only</w:t>
            </w:r>
            <w:r>
              <w:t>.</w:t>
            </w:r>
          </w:p>
          <w:p w14:paraId="472B4D8E" w14:textId="56A011F5" w:rsidR="00753D6D" w:rsidRDefault="00F348B8">
            <w:pPr>
              <w:ind w:left="1152"/>
              <w:rPr>
                <w:ins w:id="5746" w:author="Sayali Dev" w:date="2018-02-20T15:44:00Z"/>
              </w:rPr>
              <w:pPrChange w:id="5747" w:author="Sayali Dev" w:date="2018-02-20T15:45:00Z">
                <w:pPr>
                  <w:numPr>
                    <w:numId w:val="248"/>
                  </w:numPr>
                  <w:ind w:left="1152" w:hanging="360"/>
                </w:pPr>
              </w:pPrChange>
            </w:pPr>
            <w:ins w:id="5748" w:author="Sayali Dev" w:date="2018-02-20T15:45:00Z">
              <w:r>
                <w:t>eg: Report displayed</w:t>
              </w:r>
            </w:ins>
          </w:p>
          <w:p w14:paraId="3E479E0E" w14:textId="4EADA29F" w:rsidR="00F348B8" w:rsidRDefault="00F348B8">
            <w:pPr>
              <w:ind w:left="1152"/>
              <w:pPrChange w:id="5749" w:author="Sayali Dev" w:date="2018-02-20T15:44:00Z">
                <w:pPr>
                  <w:numPr>
                    <w:numId w:val="248"/>
                  </w:numPr>
                  <w:ind w:left="1152" w:hanging="360"/>
                </w:pPr>
              </w:pPrChange>
            </w:pPr>
            <w:ins w:id="5750" w:author="Sayali Dev" w:date="2018-02-20T15:45:00Z">
              <w:r>
                <w:object w:dxaOrig="1541" w:dyaOrig="1000" w14:anchorId="76449935">
                  <v:shape id="_x0000_i1036" type="#_x0000_t75" style="width:77.05pt;height:50pt" o:ole="">
                    <v:imagedata r:id="rId237" o:title=""/>
                  </v:shape>
                  <o:OLEObject Type="Embed" ProgID="AcroExch.Document.11" ShapeID="_x0000_i1036" DrawAspect="Icon" ObjectID="_1581165352" r:id="rId243"/>
                </w:object>
              </w:r>
            </w:ins>
          </w:p>
          <w:p w14:paraId="634B0D16" w14:textId="77777777" w:rsidR="00753D6D" w:rsidRDefault="00753D6D" w:rsidP="00C9791D">
            <w:pPr>
              <w:numPr>
                <w:ilvl w:val="0"/>
                <w:numId w:val="248"/>
              </w:numPr>
              <w:ind w:left="1152"/>
            </w:pPr>
            <w:r>
              <w:t xml:space="preserve">Note the </w:t>
            </w:r>
            <w:r w:rsidRPr="003C79BF">
              <w:rPr>
                <w:b/>
              </w:rPr>
              <w:t>Storage Path</w:t>
            </w:r>
            <w:r>
              <w:t xml:space="preserve"> and the next available cell position.</w:t>
            </w:r>
          </w:p>
          <w:p w14:paraId="5141F04A" w14:textId="77777777" w:rsidR="00753D6D" w:rsidRDefault="00753D6D" w:rsidP="00C9791D">
            <w:pPr>
              <w:numPr>
                <w:ilvl w:val="0"/>
                <w:numId w:val="249"/>
              </w:numPr>
            </w:pPr>
            <w:r>
              <w:t xml:space="preserve">You can only assign storage for a biospecimen with the </w:t>
            </w:r>
            <w:r>
              <w:rPr>
                <w:b/>
              </w:rPr>
              <w:t>In Inventory</w:t>
            </w:r>
            <w:r>
              <w:t xml:space="preserve"> status. </w:t>
            </w:r>
          </w:p>
          <w:p w14:paraId="69AC24EA" w14:textId="77777777" w:rsidR="00753D6D" w:rsidRPr="00D94FF2" w:rsidRDefault="00753D6D" w:rsidP="00C9791D">
            <w:pPr>
              <w:numPr>
                <w:ilvl w:val="0"/>
                <w:numId w:val="249"/>
              </w:numPr>
            </w:pPr>
            <w:r>
              <w:t xml:space="preserve">You can only assign storage to a division with the </w:t>
            </w:r>
            <w:r w:rsidRPr="005720B5">
              <w:rPr>
                <w:b/>
              </w:rPr>
              <w:t xml:space="preserve">In Service </w:t>
            </w:r>
            <w:r>
              <w:t>status.</w:t>
            </w:r>
          </w:p>
        </w:tc>
      </w:tr>
      <w:tr w:rsidR="008F7D96" w:rsidRPr="00D94FF2" w14:paraId="7B1F5380" w14:textId="77777777" w:rsidTr="008F7D96">
        <w:tblPrEx>
          <w:tblW w:w="9810" w:type="dxa"/>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PrExChange w:id="5751" w:author="Sayali Dev" w:date="2018-02-19T16:55:00Z">
            <w:tblPrEx>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PrEx>
          </w:tblPrExChange>
        </w:tblPrEx>
        <w:trPr>
          <w:cantSplit/>
          <w:trHeight w:val="288"/>
          <w:ins w:id="5752" w:author="Sayali Dev" w:date="2018-02-19T16:55:00Z"/>
          <w:trPrChange w:id="5753" w:author="Sayali Dev" w:date="2018-02-19T16:55:00Z">
            <w:trPr>
              <w:cantSplit/>
              <w:trHeight w:val="288"/>
            </w:trPr>
          </w:trPrChange>
        </w:trPr>
        <w:tc>
          <w:tcPr>
            <w:tcW w:w="2610" w:type="dxa"/>
            <w:vAlign w:val="center"/>
            <w:tcPrChange w:id="5754" w:author="Sayali Dev" w:date="2018-02-19T16:55:00Z">
              <w:tcPr>
                <w:tcW w:w="2610" w:type="dxa"/>
              </w:tcPr>
            </w:tcPrChange>
          </w:tcPr>
          <w:p w14:paraId="61CEADE7" w14:textId="53725A45" w:rsidR="008F7D96" w:rsidDel="008F7D96" w:rsidRDefault="008F7D96" w:rsidP="008F7D96">
            <w:pPr>
              <w:rPr>
                <w:ins w:id="5755" w:author="Sayali Dev" w:date="2018-02-19T16:55:00Z"/>
                <w:b/>
              </w:rPr>
            </w:pPr>
            <w:ins w:id="5756" w:author="Sayali Dev" w:date="2018-02-19T16:55:00Z">
              <w:r>
                <w:rPr>
                  <w:b/>
                </w:rPr>
                <w:t>Comment</w:t>
              </w:r>
              <w:r>
                <w:rPr>
                  <w:b/>
                </w:rPr>
                <w:br/>
              </w:r>
            </w:ins>
          </w:p>
        </w:tc>
        <w:tc>
          <w:tcPr>
            <w:tcW w:w="7200" w:type="dxa"/>
            <w:tcPrChange w:id="5757" w:author="Sayali Dev" w:date="2018-02-19T16:55:00Z">
              <w:tcPr>
                <w:tcW w:w="7200" w:type="dxa"/>
                <w:vAlign w:val="center"/>
              </w:tcPr>
            </w:tcPrChange>
          </w:tcPr>
          <w:p w14:paraId="50F25122" w14:textId="64FDDCC2" w:rsidR="008F7D96" w:rsidRDefault="008F7D96" w:rsidP="008F7D96">
            <w:pPr>
              <w:rPr>
                <w:ins w:id="5758" w:author="Sayali Dev" w:date="2018-02-19T16:55:00Z"/>
              </w:rPr>
            </w:pPr>
            <w:ins w:id="5759" w:author="Sayali Dev" w:date="2018-02-19T16:55:00Z">
              <w:r>
                <w:t>Type your comments regarding this upload, if applicable.</w:t>
              </w:r>
            </w:ins>
          </w:p>
        </w:tc>
      </w:tr>
    </w:tbl>
    <w:p w14:paraId="0890FD02" w14:textId="77777777" w:rsidR="00753D6D" w:rsidRDefault="00753D6D" w:rsidP="00753D6D">
      <w:pPr>
        <w:ind w:left="720"/>
      </w:pPr>
    </w:p>
    <w:p w14:paraId="3D46F292" w14:textId="34EA6B0C" w:rsidR="00753D6D" w:rsidRDefault="00753D6D" w:rsidP="00C9791D">
      <w:pPr>
        <w:numPr>
          <w:ilvl w:val="0"/>
          <w:numId w:val="272"/>
        </w:numPr>
      </w:pPr>
      <w:del w:id="5760" w:author="Sayali Dev" w:date="2018-01-31T17:54:00Z">
        <w:r w:rsidDel="009A119E">
          <w:delText>Log on</w:delText>
        </w:r>
      </w:del>
      <w:ins w:id="5761" w:author="Sayali Dev" w:date="2018-01-31T17:54:00Z">
        <w:r w:rsidR="009A119E">
          <w:t>Log in</w:t>
        </w:r>
      </w:ins>
      <w:r>
        <w:t xml:space="preserve"> to the application using your </w:t>
      </w:r>
      <w:del w:id="5762" w:author="Sayali Dev" w:date="2018-01-31T17:55:00Z">
        <w:r w:rsidDel="00A62626">
          <w:delText>logon</w:delText>
        </w:r>
      </w:del>
      <w:ins w:id="5763" w:author="Sayali Dev" w:date="2018-01-31T17:55:00Z">
        <w:r w:rsidR="00A62626">
          <w:t>log in</w:t>
        </w:r>
      </w:ins>
      <w:r>
        <w:t xml:space="preserve"> credentials. </w:t>
      </w:r>
    </w:p>
    <w:p w14:paraId="65D49165" w14:textId="77777777" w:rsidR="00753D6D" w:rsidRDefault="00753D6D" w:rsidP="00753D6D">
      <w:pPr>
        <w:ind w:left="720"/>
      </w:pPr>
      <w:r>
        <w:t xml:space="preserve">The CIRRASPEC home page appears. </w:t>
      </w:r>
    </w:p>
    <w:p w14:paraId="26DABF09" w14:textId="77777777" w:rsidR="00753D6D" w:rsidRDefault="00753D6D" w:rsidP="00753D6D">
      <w:pPr>
        <w:ind w:left="720"/>
      </w:pPr>
    </w:p>
    <w:p w14:paraId="30DF92F6" w14:textId="77777777" w:rsidR="00753D6D" w:rsidRDefault="00753D6D" w:rsidP="00C9791D">
      <w:pPr>
        <w:numPr>
          <w:ilvl w:val="0"/>
          <w:numId w:val="272"/>
        </w:numPr>
      </w:pPr>
      <w:r>
        <w:t xml:space="preserve">Point to the arrow of the </w:t>
      </w:r>
      <w:r w:rsidRPr="00584C3D">
        <w:rPr>
          <w:b/>
        </w:rPr>
        <w:t>IAMS</w:t>
      </w:r>
      <w:r>
        <w:t xml:space="preserve"> tab, and then click </w:t>
      </w:r>
      <w:r>
        <w:rPr>
          <w:b/>
        </w:rPr>
        <w:t>Import Data</w:t>
      </w:r>
      <w:r>
        <w:t>.</w:t>
      </w:r>
    </w:p>
    <w:p w14:paraId="0C15C747" w14:textId="77777777" w:rsidR="00753D6D" w:rsidRDefault="00753D6D" w:rsidP="00753D6D">
      <w:pPr>
        <w:ind w:left="720"/>
      </w:pPr>
      <w:r>
        <w:t xml:space="preserve">The </w:t>
      </w:r>
      <w:r w:rsidRPr="00C60AA1">
        <w:rPr>
          <w:b/>
        </w:rPr>
        <w:t>Import Data</w:t>
      </w:r>
      <w:r>
        <w:t xml:space="preserve"> page appears.</w:t>
      </w:r>
    </w:p>
    <w:p w14:paraId="3A8AB573" w14:textId="77777777" w:rsidR="00753D6D" w:rsidRDefault="00753D6D" w:rsidP="00753D6D">
      <w:pPr>
        <w:ind w:left="720"/>
      </w:pPr>
    </w:p>
    <w:p w14:paraId="765FE1A1" w14:textId="77777777" w:rsidR="00753D6D" w:rsidRDefault="00753D6D" w:rsidP="00753D6D">
      <w:pPr>
        <w:ind w:left="720"/>
      </w:pPr>
      <w:r>
        <w:rPr>
          <w:noProof/>
        </w:rPr>
        <w:lastRenderedPageBreak/>
        <w:drawing>
          <wp:inline distT="0" distB="0" distL="0" distR="0" wp14:anchorId="768ED30A" wp14:editId="60432329">
            <wp:extent cx="6325870" cy="2992755"/>
            <wp:effectExtent l="19050" t="19050" r="17780" b="17145"/>
            <wp:docPr id="9232" name="Picture 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325870" cy="2992755"/>
                    </a:xfrm>
                    <a:prstGeom prst="rect">
                      <a:avLst/>
                    </a:prstGeom>
                    <a:noFill/>
                    <a:ln w="3175">
                      <a:solidFill>
                        <a:schemeClr val="tx1"/>
                      </a:solidFill>
                    </a:ln>
                  </pic:spPr>
                </pic:pic>
              </a:graphicData>
            </a:graphic>
          </wp:inline>
        </w:drawing>
      </w:r>
    </w:p>
    <w:p w14:paraId="575FCA0F" w14:textId="77777777" w:rsidR="00753D6D" w:rsidRDefault="00753D6D" w:rsidP="00753D6D">
      <w:pPr>
        <w:pStyle w:val="Figure"/>
        <w:tabs>
          <w:tab w:val="clear" w:pos="1710"/>
        </w:tabs>
        <w:ind w:left="2070" w:hanging="1350"/>
      </w:pPr>
      <w:r w:rsidRPr="009C3249">
        <w:t>Import</w:t>
      </w:r>
      <w:r>
        <w:t xml:space="preserve"> Data page</w:t>
      </w:r>
    </w:p>
    <w:p w14:paraId="10D782EF" w14:textId="77777777" w:rsidR="00753D6D" w:rsidRDefault="00753D6D" w:rsidP="00753D6D"/>
    <w:p w14:paraId="36C6CA5D" w14:textId="77777777" w:rsidR="00753D6D" w:rsidRPr="001241E1" w:rsidRDefault="00753D6D" w:rsidP="00753D6D"/>
    <w:p w14:paraId="034E2CD4" w14:textId="7173085C" w:rsidR="00753D6D" w:rsidRDefault="00753D6D" w:rsidP="00C9791D">
      <w:pPr>
        <w:numPr>
          <w:ilvl w:val="0"/>
          <w:numId w:val="272"/>
        </w:numPr>
      </w:pPr>
      <w:r>
        <w:t xml:space="preserve">In the </w:t>
      </w:r>
      <w:r w:rsidRPr="007B3839">
        <w:rPr>
          <w:b/>
        </w:rPr>
        <w:t>Upload Type</w:t>
      </w:r>
      <w:r>
        <w:t xml:space="preserve"> list, click </w:t>
      </w:r>
      <w:r>
        <w:rPr>
          <w:b/>
        </w:rPr>
        <w:t>Redistrib</w:t>
      </w:r>
      <w:del w:id="5764" w:author="Sayali Dev" w:date="2018-02-19T16:25:00Z">
        <w:r w:rsidDel="00BA1F2D">
          <w:rPr>
            <w:b/>
          </w:rPr>
          <w:delText>t</w:delText>
        </w:r>
      </w:del>
      <w:r>
        <w:rPr>
          <w:b/>
        </w:rPr>
        <w:t>u</w:t>
      </w:r>
      <w:ins w:id="5765" w:author="Sayali Dev" w:date="2018-02-19T16:25:00Z">
        <w:r w:rsidR="00BA1F2D">
          <w:rPr>
            <w:b/>
          </w:rPr>
          <w:t>t</w:t>
        </w:r>
      </w:ins>
      <w:r>
        <w:rPr>
          <w:b/>
        </w:rPr>
        <w:t>ion Shipment between Biobank</w:t>
      </w:r>
      <w:r>
        <w:t>.</w:t>
      </w:r>
    </w:p>
    <w:p w14:paraId="691A68BA" w14:textId="77777777" w:rsidR="00753D6D" w:rsidRDefault="00753D6D" w:rsidP="00753D6D">
      <w:pPr>
        <w:ind w:left="720"/>
      </w:pPr>
    </w:p>
    <w:p w14:paraId="35308BC1" w14:textId="77777777" w:rsidR="00753D6D" w:rsidRDefault="00753D6D" w:rsidP="00C9791D">
      <w:pPr>
        <w:numPr>
          <w:ilvl w:val="0"/>
          <w:numId w:val="272"/>
        </w:numPr>
      </w:pPr>
      <w:r>
        <w:t xml:space="preserve">Click </w:t>
      </w:r>
      <w:r w:rsidRPr="00A65C15">
        <w:rPr>
          <w:b/>
        </w:rPr>
        <w:t>Browse</w:t>
      </w:r>
      <w:r>
        <w:t xml:space="preserve"> below the </w:t>
      </w:r>
      <w:r w:rsidRPr="00A65C15">
        <w:rPr>
          <w:b/>
        </w:rPr>
        <w:t>File Location</w:t>
      </w:r>
      <w:r>
        <w:t xml:space="preserve"> field, and then select the redistribution shipment spreadsheet that you want to upload. </w:t>
      </w:r>
    </w:p>
    <w:p w14:paraId="226E2FF9" w14:textId="77777777" w:rsidR="00753D6D" w:rsidRDefault="00753D6D" w:rsidP="00753D6D">
      <w:pPr>
        <w:ind w:left="720"/>
      </w:pPr>
      <w:r>
        <w:t xml:space="preserve">The path of the template that you select appears on the right of the </w:t>
      </w:r>
      <w:r w:rsidRPr="001B7E7D">
        <w:t>Browse</w:t>
      </w:r>
      <w:r>
        <w:t xml:space="preserve"> button. </w:t>
      </w:r>
    </w:p>
    <w:p w14:paraId="78333A85" w14:textId="77777777" w:rsidR="00753D6D" w:rsidRDefault="00753D6D" w:rsidP="00753D6D">
      <w:pPr>
        <w:ind w:left="720"/>
      </w:pPr>
    </w:p>
    <w:p w14:paraId="60590311" w14:textId="77777777" w:rsidR="00753D6D" w:rsidRDefault="00753D6D" w:rsidP="00C9791D">
      <w:pPr>
        <w:numPr>
          <w:ilvl w:val="0"/>
          <w:numId w:val="272"/>
        </w:numPr>
      </w:pPr>
      <w:r>
        <w:t xml:space="preserve">Click </w:t>
      </w:r>
      <w:r w:rsidRPr="00A65C15">
        <w:rPr>
          <w:b/>
        </w:rPr>
        <w:t>UPLOAD</w:t>
      </w:r>
      <w:r>
        <w:t xml:space="preserve">. </w:t>
      </w:r>
    </w:p>
    <w:p w14:paraId="51D77BAA" w14:textId="77777777" w:rsidR="00753D6D" w:rsidRDefault="00753D6D" w:rsidP="00753D6D">
      <w:pPr>
        <w:tabs>
          <w:tab w:val="left" w:pos="720"/>
        </w:tabs>
        <w:ind w:left="720"/>
      </w:pPr>
      <w:r>
        <w:t xml:space="preserve">The spreadsheet is uploaded. The </w:t>
      </w:r>
      <w:r w:rsidRPr="009E46B4">
        <w:rPr>
          <w:b/>
        </w:rPr>
        <w:t>Import Data</w:t>
      </w:r>
      <w:r>
        <w:t xml:space="preserve"> page displays a confirmation and summary of the upload. </w:t>
      </w:r>
      <w:r>
        <w:br/>
      </w:r>
    </w:p>
    <w:p w14:paraId="52B01674" w14:textId="77777777" w:rsidR="00753D6D" w:rsidRPr="00DD1AF2" w:rsidRDefault="00753D6D" w:rsidP="00753D6D">
      <w:pPr>
        <w:tabs>
          <w:tab w:val="left" w:pos="720"/>
        </w:tabs>
        <w:ind w:left="720"/>
        <w:rPr>
          <w:b/>
        </w:rPr>
      </w:pPr>
      <w:r w:rsidRPr="00DD1AF2">
        <w:rPr>
          <w:b/>
        </w:rPr>
        <w:t>Note:</w:t>
      </w:r>
    </w:p>
    <w:p w14:paraId="7E6899AA" w14:textId="77777777" w:rsidR="00BA1F2D" w:rsidRDefault="00753D6D" w:rsidP="00C9791D">
      <w:pPr>
        <w:numPr>
          <w:ilvl w:val="0"/>
          <w:numId w:val="259"/>
        </w:numPr>
        <w:ind w:left="1440"/>
        <w:rPr>
          <w:ins w:id="5766" w:author="Sayali Dev" w:date="2018-02-19T16:25:00Z"/>
          <w:rFonts w:eastAsia="Calibri"/>
        </w:rPr>
      </w:pPr>
      <w:r w:rsidRPr="006649D2">
        <w:rPr>
          <w:rFonts w:eastAsia="Calibri"/>
        </w:rPr>
        <w:t xml:space="preserve">The shipment is added with status as </w:t>
      </w:r>
      <w:r w:rsidRPr="00677434">
        <w:rPr>
          <w:rFonts w:eastAsia="Calibri"/>
          <w:b/>
        </w:rPr>
        <w:t xml:space="preserve">Distribution </w:t>
      </w:r>
      <w:r>
        <w:rPr>
          <w:rFonts w:eastAsia="Calibri"/>
          <w:b/>
        </w:rPr>
        <w:t>Complet</w:t>
      </w:r>
      <w:r w:rsidRPr="006649D2">
        <w:rPr>
          <w:rFonts w:eastAsia="Calibri"/>
          <w:b/>
        </w:rPr>
        <w:t>ed</w:t>
      </w:r>
      <w:del w:id="5767" w:author="Sayali Dev" w:date="2018-02-19T16:25:00Z">
        <w:r w:rsidRPr="00677434" w:rsidDel="00BA1F2D">
          <w:delText xml:space="preserve"> </w:delText>
        </w:r>
        <w:r w:rsidRPr="00677434" w:rsidDel="00BA1F2D">
          <w:rPr>
            <w:rFonts w:eastAsia="Calibri"/>
          </w:rPr>
          <w:delText>and</w:delText>
        </w:r>
      </w:del>
      <w:r w:rsidRPr="00677434">
        <w:rPr>
          <w:rFonts w:eastAsia="Calibri"/>
        </w:rPr>
        <w:t xml:space="preserve"> </w:t>
      </w:r>
    </w:p>
    <w:p w14:paraId="485A36FB" w14:textId="3072C5F7" w:rsidR="00753D6D" w:rsidRPr="00677434" w:rsidRDefault="00753D6D">
      <w:pPr>
        <w:ind w:left="1440"/>
        <w:rPr>
          <w:rFonts w:eastAsia="Calibri"/>
        </w:rPr>
        <w:pPrChange w:id="5768" w:author="Sayali Dev" w:date="2018-02-19T16:26:00Z">
          <w:pPr>
            <w:numPr>
              <w:numId w:val="259"/>
            </w:numPr>
            <w:ind w:left="1440" w:hanging="360"/>
          </w:pPr>
        </w:pPrChange>
      </w:pPr>
      <w:del w:id="5769" w:author="Sayali Dev" w:date="2018-02-19T16:25:00Z">
        <w:r w:rsidRPr="00677434" w:rsidDel="00BA1F2D">
          <w:rPr>
            <w:rFonts w:eastAsia="Calibri"/>
          </w:rPr>
          <w:delText>a</w:delText>
        </w:r>
      </w:del>
      <w:ins w:id="5770" w:author="Sayali Dev" w:date="2018-02-19T16:25:00Z">
        <w:r w:rsidR="00BA1F2D">
          <w:rPr>
            <w:rFonts w:eastAsia="Calibri"/>
          </w:rPr>
          <w:t>A</w:t>
        </w:r>
      </w:ins>
      <w:r w:rsidRPr="00677434">
        <w:rPr>
          <w:rFonts w:eastAsia="Calibri"/>
        </w:rPr>
        <w:t>n “R” preceding the Shipment Identifier</w:t>
      </w:r>
      <w:ins w:id="5771" w:author="Sayali Dev" w:date="2018-02-19T16:25:00Z">
        <w:r w:rsidR="00BA1F2D">
          <w:rPr>
            <w:rFonts w:eastAsia="Calibri"/>
          </w:rPr>
          <w:t xml:space="preserve"> is added</w:t>
        </w:r>
      </w:ins>
      <w:r w:rsidRPr="00677434">
        <w:rPr>
          <w:rFonts w:eastAsia="Calibri"/>
        </w:rPr>
        <w:t xml:space="preserve"> to designate it as a redistribution shipment. </w:t>
      </w:r>
      <w:del w:id="5772" w:author="Sayali Dev" w:date="2018-02-19T16:26:00Z">
        <w:r w:rsidDel="00BA1F2D">
          <w:rPr>
            <w:rFonts w:eastAsia="Calibri"/>
          </w:rPr>
          <w:br/>
        </w:r>
      </w:del>
    </w:p>
    <w:p w14:paraId="47FC2907" w14:textId="77777777" w:rsidR="00753D6D" w:rsidRPr="006649D2" w:rsidRDefault="00753D6D">
      <w:pPr>
        <w:spacing w:after="200" w:line="276" w:lineRule="auto"/>
        <w:ind w:left="1440"/>
        <w:rPr>
          <w:rFonts w:eastAsia="Calibri"/>
        </w:rPr>
        <w:pPrChange w:id="5773" w:author="Sayali Dev" w:date="2018-02-19T16:26:00Z">
          <w:pPr>
            <w:numPr>
              <w:numId w:val="259"/>
            </w:numPr>
            <w:spacing w:after="200" w:line="276" w:lineRule="auto"/>
            <w:ind w:left="1440" w:hanging="360"/>
          </w:pPr>
        </w:pPrChange>
      </w:pPr>
      <w:r w:rsidRPr="006649D2">
        <w:rPr>
          <w:rFonts w:eastAsia="Calibri"/>
        </w:rPr>
        <w:t xml:space="preserve">The shipment information from template is accessible via the </w:t>
      </w:r>
      <w:r w:rsidRPr="005E1E48">
        <w:rPr>
          <w:rFonts w:eastAsia="Calibri"/>
          <w:b/>
        </w:rPr>
        <w:t>BMS</w:t>
      </w:r>
      <w:r>
        <w:rPr>
          <w:rFonts w:eastAsia="Calibri"/>
          <w:b/>
        </w:rPr>
        <w:t xml:space="preserve"> </w:t>
      </w:r>
      <w:r w:rsidRPr="005E1E48">
        <w:rPr>
          <w:rFonts w:eastAsia="Calibri"/>
          <w:b/>
        </w:rPr>
        <w:t>&gt;</w:t>
      </w:r>
      <w:r>
        <w:rPr>
          <w:rFonts w:eastAsia="Calibri"/>
          <w:b/>
        </w:rPr>
        <w:t xml:space="preserve"> </w:t>
      </w:r>
      <w:r w:rsidRPr="006649D2">
        <w:rPr>
          <w:rFonts w:eastAsia="Calibri"/>
          <w:b/>
        </w:rPr>
        <w:t>Shipments</w:t>
      </w:r>
      <w:r w:rsidRPr="006649D2">
        <w:rPr>
          <w:rFonts w:eastAsia="Calibri"/>
        </w:rPr>
        <w:t xml:space="preserve"> module.</w:t>
      </w:r>
    </w:p>
    <w:p w14:paraId="56547D81" w14:textId="77777777" w:rsidR="00BA1F2D" w:rsidRPr="00BA1F2D" w:rsidRDefault="00753D6D" w:rsidP="00C9791D">
      <w:pPr>
        <w:numPr>
          <w:ilvl w:val="0"/>
          <w:numId w:val="259"/>
        </w:numPr>
        <w:ind w:left="1440"/>
        <w:rPr>
          <w:ins w:id="5774" w:author="Sayali Dev" w:date="2018-02-19T16:25:00Z"/>
          <w:rPrChange w:id="5775" w:author="Sayali Dev" w:date="2018-02-19T16:25:00Z">
            <w:rPr>
              <w:ins w:id="5776" w:author="Sayali Dev" w:date="2018-02-19T16:25:00Z"/>
              <w:b/>
            </w:rPr>
          </w:rPrChange>
        </w:rPr>
      </w:pPr>
      <w:r w:rsidRPr="00A81143">
        <w:t xml:space="preserve">The </w:t>
      </w:r>
      <w:r>
        <w:t>biospecimens are checked in</w:t>
      </w:r>
      <w:r w:rsidRPr="00A81143">
        <w:t xml:space="preserve"> with </w:t>
      </w:r>
      <w:r>
        <w:t>s</w:t>
      </w:r>
      <w:r w:rsidRPr="00A81143">
        <w:t xml:space="preserve">tatus </w:t>
      </w:r>
      <w:r>
        <w:t xml:space="preserve">as </w:t>
      </w:r>
      <w:r w:rsidRPr="005E1E48">
        <w:rPr>
          <w:b/>
        </w:rPr>
        <w:t>In Inventory</w:t>
      </w:r>
      <w:r>
        <w:rPr>
          <w:b/>
        </w:rPr>
        <w:t>.</w:t>
      </w:r>
    </w:p>
    <w:p w14:paraId="2FBED653" w14:textId="6264F694" w:rsidR="00753D6D" w:rsidRDefault="00753D6D">
      <w:pPr>
        <w:ind w:left="1440"/>
        <w:pPrChange w:id="5777" w:author="Sayali Dev" w:date="2018-02-19T16:26:00Z">
          <w:pPr>
            <w:numPr>
              <w:numId w:val="259"/>
            </w:numPr>
            <w:ind w:left="1440" w:hanging="360"/>
          </w:pPr>
        </w:pPrChange>
      </w:pPr>
      <w:del w:id="5778" w:author="Sayali Dev" w:date="2018-02-19T16:25:00Z">
        <w:r w:rsidDel="00BA1F2D">
          <w:rPr>
            <w:b/>
          </w:rPr>
          <w:delText xml:space="preserve"> </w:delText>
        </w:r>
      </w:del>
      <w:r w:rsidRPr="005E1E48">
        <w:t>The</w:t>
      </w:r>
      <w:r>
        <w:rPr>
          <w:b/>
        </w:rPr>
        <w:t xml:space="preserve"> </w:t>
      </w:r>
      <w:r>
        <w:t xml:space="preserve">biospecimen </w:t>
      </w:r>
      <w:r w:rsidRPr="00A81143">
        <w:t xml:space="preserve">information from template is accessible via </w:t>
      </w:r>
      <w:r>
        <w:t xml:space="preserve">the </w:t>
      </w:r>
      <w:r w:rsidRPr="005E1E48">
        <w:rPr>
          <w:b/>
        </w:rPr>
        <w:t>BMS</w:t>
      </w:r>
      <w:r>
        <w:rPr>
          <w:b/>
        </w:rPr>
        <w:t xml:space="preserve"> </w:t>
      </w:r>
      <w:r w:rsidRPr="005E1E48">
        <w:rPr>
          <w:b/>
        </w:rPr>
        <w:t>&gt;</w:t>
      </w:r>
      <w:r>
        <w:rPr>
          <w:b/>
        </w:rPr>
        <w:t xml:space="preserve"> </w:t>
      </w:r>
      <w:r w:rsidRPr="005E1E48">
        <w:rPr>
          <w:b/>
        </w:rPr>
        <w:t>Inventory</w:t>
      </w:r>
      <w:r>
        <w:t xml:space="preserve"> module.</w:t>
      </w:r>
    </w:p>
    <w:p w14:paraId="4730ED64" w14:textId="77777777" w:rsidR="00753D6D" w:rsidRDefault="00753D6D" w:rsidP="00753D6D">
      <w:pPr>
        <w:ind w:left="1440"/>
      </w:pPr>
    </w:p>
    <w:p w14:paraId="3B0FFADB" w14:textId="6B8C4C64" w:rsidR="00753D6D" w:rsidDel="00D93393" w:rsidRDefault="00753D6D">
      <w:pPr>
        <w:pStyle w:val="Heading3"/>
        <w:rPr>
          <w:del w:id="5779" w:author="Sayali Dev" w:date="2018-02-19T16:26:00Z"/>
        </w:rPr>
      </w:pPr>
      <w:r>
        <w:br w:type="page"/>
      </w:r>
      <w:bookmarkStart w:id="5780" w:name="_Toc452394253"/>
      <w:ins w:id="5781" w:author="Sayali Dev" w:date="2018-02-19T16:26:00Z">
        <w:r w:rsidR="00D93393" w:rsidDel="00D93393">
          <w:lastRenderedPageBreak/>
          <w:t xml:space="preserve"> </w:t>
        </w:r>
      </w:ins>
      <w:del w:id="5782" w:author="Sayali Dev" w:date="2018-02-19T16:26:00Z">
        <w:r w:rsidDel="00D93393">
          <w:delText>Uploading a Create Subjects spreadsheet</w:delText>
        </w:r>
        <w:bookmarkEnd w:id="5780"/>
      </w:del>
    </w:p>
    <w:p w14:paraId="6F17821E" w14:textId="118A2CEE" w:rsidR="00753D6D" w:rsidDel="00D93393" w:rsidRDefault="00753D6D">
      <w:pPr>
        <w:pStyle w:val="Heading3"/>
        <w:rPr>
          <w:del w:id="5783" w:author="Sayali Dev" w:date="2018-02-19T16:26:00Z"/>
        </w:rPr>
        <w:pPrChange w:id="5784" w:author="Sayali Dev" w:date="2018-02-19T16:26:00Z">
          <w:pPr/>
        </w:pPrChange>
      </w:pPr>
    </w:p>
    <w:p w14:paraId="73E79B93" w14:textId="37E60442" w:rsidR="00753D6D" w:rsidDel="00D93393" w:rsidRDefault="00753D6D">
      <w:pPr>
        <w:pStyle w:val="Heading3"/>
        <w:rPr>
          <w:del w:id="5785" w:author="Sayali Dev" w:date="2018-02-19T16:26:00Z"/>
        </w:rPr>
        <w:pPrChange w:id="5786" w:author="Sayali Dev" w:date="2018-02-19T16:26:00Z">
          <w:pPr/>
        </w:pPrChange>
      </w:pPr>
      <w:del w:id="5787" w:author="Sayali Dev" w:date="2018-02-19T16:26:00Z">
        <w:r w:rsidDel="00D93393">
          <w:delText>To upload a create subjects template:</w:delText>
        </w:r>
        <w:r w:rsidDel="00D93393">
          <w:br/>
        </w:r>
        <w:r w:rsidRPr="00DD1B89" w:rsidDel="00D93393">
          <w:rPr>
            <w:b w:val="0"/>
          </w:rPr>
          <w:delText>Note:</w:delText>
        </w:r>
        <w:r w:rsidRPr="00DD1B89" w:rsidDel="00D93393">
          <w:delText xml:space="preserve"> Only an aut</w:delText>
        </w:r>
        <w:r w:rsidDel="00D93393">
          <w:delText>h</w:delText>
        </w:r>
        <w:r w:rsidRPr="00DD1B89" w:rsidDel="00D93393">
          <w:delText xml:space="preserve">orized Biobank user can upload a </w:delText>
        </w:r>
        <w:r w:rsidDel="00D93393">
          <w:delText>create subjects spreadsheet</w:delText>
        </w:r>
        <w:r w:rsidRPr="00DD1B89" w:rsidDel="00D93393">
          <w:delText>.</w:delText>
        </w:r>
      </w:del>
    </w:p>
    <w:p w14:paraId="17485F26" w14:textId="0E3E19B1" w:rsidR="00753D6D" w:rsidDel="00D93393" w:rsidRDefault="00753D6D">
      <w:pPr>
        <w:pStyle w:val="Heading3"/>
        <w:rPr>
          <w:del w:id="5788" w:author="Sayali Dev" w:date="2018-02-19T16:26:00Z"/>
        </w:rPr>
        <w:pPrChange w:id="5789" w:author="Sayali Dev" w:date="2018-02-19T16:26:00Z">
          <w:pPr/>
        </w:pPrChange>
      </w:pPr>
    </w:p>
    <w:p w14:paraId="4E76FB50" w14:textId="043CB162" w:rsidR="00753D6D" w:rsidDel="00D93393" w:rsidRDefault="00753D6D">
      <w:pPr>
        <w:pStyle w:val="Heading3"/>
        <w:rPr>
          <w:del w:id="5790" w:author="Sayali Dev" w:date="2018-02-19T16:26:00Z"/>
        </w:rPr>
        <w:pPrChange w:id="5791" w:author="Sayali Dev" w:date="2018-02-19T16:26:00Z">
          <w:pPr>
            <w:numPr>
              <w:numId w:val="279"/>
            </w:numPr>
            <w:ind w:left="720" w:right="540" w:hanging="360"/>
          </w:pPr>
        </w:pPrChange>
      </w:pPr>
      <w:del w:id="5792" w:author="Sayali Dev" w:date="2018-02-19T16:26:00Z">
        <w:r w:rsidDel="00D93393">
          <w:delText xml:space="preserve">Prepare the </w:delText>
        </w:r>
        <w:r w:rsidRPr="00FD6E83" w:rsidDel="00D93393">
          <w:rPr>
            <w:b w:val="0"/>
          </w:rPr>
          <w:delText>Create Subjects</w:delText>
        </w:r>
        <w:r w:rsidDel="00D93393">
          <w:delText xml:space="preserve"> spreadsheet for the new subject data you want to upload. </w:delText>
        </w:r>
        <w:r w:rsidDel="00D93393">
          <w:br/>
        </w:r>
        <w:r w:rsidRPr="009C3249" w:rsidDel="00D93393">
          <w:rPr>
            <w:b w:val="0"/>
          </w:rPr>
          <w:delText>Note:</w:delText>
        </w:r>
        <w:r w:rsidDel="00D93393">
          <w:delText xml:space="preserve"> </w:delText>
        </w:r>
      </w:del>
    </w:p>
    <w:p w14:paraId="459402FB" w14:textId="36A96EBF" w:rsidR="00753D6D" w:rsidDel="00D93393" w:rsidRDefault="00753D6D">
      <w:pPr>
        <w:pStyle w:val="Heading3"/>
        <w:rPr>
          <w:del w:id="5793" w:author="Sayali Dev" w:date="2018-02-19T16:26:00Z"/>
        </w:rPr>
        <w:pPrChange w:id="5794" w:author="Sayali Dev" w:date="2018-02-19T16:26:00Z">
          <w:pPr>
            <w:numPr>
              <w:numId w:val="251"/>
            </w:numPr>
            <w:ind w:left="1440" w:right="540" w:hanging="360"/>
          </w:pPr>
        </w:pPrChange>
      </w:pPr>
      <w:del w:id="5795" w:author="Sayali Dev" w:date="2018-02-19T16:26:00Z">
        <w:r w:rsidDel="00D93393">
          <w:delText xml:space="preserve">You can obtain a copy of the template spreadsheet by contacting the System Administrator or sending an email request to </w:delText>
        </w:r>
        <w:r w:rsidR="00A154A8" w:rsidDel="00D93393">
          <w:fldChar w:fldCharType="begin"/>
        </w:r>
        <w:r w:rsidR="00A154A8" w:rsidDel="00D93393">
          <w:delInstrText xml:space="preserve"> HYPERLINK "mailto:Bio4Dhelp@tgen.org" </w:delInstrText>
        </w:r>
        <w:r w:rsidR="00A154A8" w:rsidDel="00D93393">
          <w:fldChar w:fldCharType="separate"/>
        </w:r>
        <w:r w:rsidDel="00D93393">
          <w:rPr>
            <w:rStyle w:val="Hyperlink"/>
          </w:rPr>
          <w:delText>cirraspec@tgen.org</w:delText>
        </w:r>
        <w:r w:rsidR="00A154A8" w:rsidDel="00D93393">
          <w:rPr>
            <w:rStyle w:val="Hyperlink"/>
            <w:b w:val="0"/>
          </w:rPr>
          <w:fldChar w:fldCharType="end"/>
        </w:r>
        <w:r w:rsidDel="00D93393">
          <w:delText xml:space="preserve">. </w:delText>
        </w:r>
      </w:del>
    </w:p>
    <w:p w14:paraId="5A4325A2" w14:textId="30CD7E9C" w:rsidR="00753D6D" w:rsidDel="00D93393" w:rsidRDefault="00753D6D">
      <w:pPr>
        <w:pStyle w:val="Heading3"/>
        <w:rPr>
          <w:del w:id="5796" w:author="Sayali Dev" w:date="2018-02-19T16:26:00Z"/>
        </w:rPr>
        <w:pPrChange w:id="5797" w:author="Sayali Dev" w:date="2018-02-19T16:26:00Z">
          <w:pPr>
            <w:numPr>
              <w:numId w:val="251"/>
            </w:numPr>
            <w:ind w:left="1440" w:right="540" w:hanging="360"/>
          </w:pPr>
        </w:pPrChange>
      </w:pPr>
      <w:del w:id="5798" w:author="Sayali Dev" w:date="2018-02-19T16:26:00Z">
        <w:r w:rsidRPr="00DD1B89" w:rsidDel="00D93393">
          <w:delText xml:space="preserve">Template must be saved as an Excel Workbook with .xlsx extension. </w:delText>
        </w:r>
      </w:del>
    </w:p>
    <w:p w14:paraId="5D079882" w14:textId="567EFDF6" w:rsidR="00753D6D" w:rsidDel="00D93393" w:rsidRDefault="00753D6D">
      <w:pPr>
        <w:pStyle w:val="Heading3"/>
        <w:rPr>
          <w:del w:id="5799" w:author="Sayali Dev" w:date="2018-02-19T16:26:00Z"/>
        </w:rPr>
        <w:pPrChange w:id="5800" w:author="Sayali Dev" w:date="2018-02-19T16:26:00Z">
          <w:pPr>
            <w:ind w:right="540"/>
          </w:pPr>
        </w:pPrChange>
      </w:pPr>
    </w:p>
    <w:p w14:paraId="07729935" w14:textId="4E4F9A72" w:rsidR="00753D6D" w:rsidDel="00D93393" w:rsidRDefault="00753D6D">
      <w:pPr>
        <w:pStyle w:val="Heading3"/>
        <w:rPr>
          <w:del w:id="5801" w:author="Sayali Dev" w:date="2018-02-19T16:26:00Z"/>
        </w:rPr>
        <w:pPrChange w:id="5802" w:author="Sayali Dev" w:date="2018-02-19T16:26:00Z">
          <w:pPr>
            <w:ind w:left="720" w:right="540"/>
          </w:pPr>
        </w:pPrChange>
      </w:pPr>
      <w:del w:id="5803" w:author="Sayali Dev" w:date="2018-02-19T16:26:00Z">
        <w:r w:rsidDel="00D93393">
          <w:delText xml:space="preserve">The following table lists each field and its description. </w:delText>
        </w:r>
      </w:del>
    </w:p>
    <w:p w14:paraId="526C41E5" w14:textId="33C4BF77" w:rsidR="00753D6D" w:rsidDel="00D93393" w:rsidRDefault="00753D6D">
      <w:pPr>
        <w:pStyle w:val="Heading3"/>
        <w:rPr>
          <w:del w:id="5804" w:author="Sayali Dev" w:date="2018-02-19T16:26:00Z"/>
        </w:rPr>
        <w:pPrChange w:id="5805" w:author="Sayali Dev" w:date="2018-02-19T16:26:00Z">
          <w:pPr>
            <w:ind w:left="720" w:right="540"/>
          </w:pPr>
        </w:pPrChange>
      </w:pPr>
      <w:del w:id="5806" w:author="Sayali Dev" w:date="2018-02-19T16:26:00Z">
        <w:r w:rsidRPr="001241E1" w:rsidDel="00D93393">
          <w:rPr>
            <w:b w:val="0"/>
          </w:rPr>
          <w:delText>Note:</w:delText>
        </w:r>
        <w:r w:rsidRPr="001241E1" w:rsidDel="00D93393">
          <w:delText xml:space="preserve"> </w:delText>
        </w:r>
      </w:del>
    </w:p>
    <w:p w14:paraId="1E28DE83" w14:textId="222D075C" w:rsidR="00753D6D" w:rsidDel="00D93393" w:rsidRDefault="00753D6D">
      <w:pPr>
        <w:pStyle w:val="Heading3"/>
        <w:rPr>
          <w:del w:id="5807" w:author="Sayali Dev" w:date="2018-02-19T16:26:00Z"/>
        </w:rPr>
        <w:pPrChange w:id="5808" w:author="Sayali Dev" w:date="2018-02-19T16:26:00Z">
          <w:pPr>
            <w:numPr>
              <w:numId w:val="244"/>
            </w:numPr>
            <w:ind w:left="1440" w:right="540" w:hanging="360"/>
          </w:pPr>
        </w:pPrChange>
      </w:pPr>
      <w:del w:id="5809" w:author="Sayali Dev" w:date="2018-02-19T16:26:00Z">
        <w:r w:rsidRPr="001241E1" w:rsidDel="00D93393">
          <w:delText xml:space="preserve">Fields that are marked </w:delText>
        </w:r>
        <w:r w:rsidRPr="0007791A" w:rsidDel="00D93393">
          <w:delText>with the red asterisk (*)</w:delText>
        </w:r>
        <w:r w:rsidDel="00D93393">
          <w:delText xml:space="preserve"> </w:delText>
        </w:r>
        <w:r w:rsidRPr="001241E1" w:rsidDel="00D93393">
          <w:delText>are mandatory.</w:delText>
        </w:r>
      </w:del>
    </w:p>
    <w:p w14:paraId="20ED05C8" w14:textId="32B84651" w:rsidR="00753D6D" w:rsidDel="00D93393" w:rsidRDefault="00753D6D">
      <w:pPr>
        <w:pStyle w:val="Heading3"/>
        <w:rPr>
          <w:del w:id="5810" w:author="Sayali Dev" w:date="2018-02-19T16:26:00Z"/>
        </w:rPr>
        <w:pPrChange w:id="5811" w:author="Sayali Dev" w:date="2018-02-19T16:26:00Z">
          <w:pPr>
            <w:numPr>
              <w:numId w:val="244"/>
            </w:numPr>
            <w:ind w:left="1440" w:right="540" w:hanging="360"/>
          </w:pPr>
        </w:pPrChange>
      </w:pPr>
      <w:del w:id="5812" w:author="Sayali Dev" w:date="2018-02-19T16:26:00Z">
        <w:r w:rsidDel="00D93393">
          <w:delText>You can use any of the standard excel tools to complete this spreadsheet. For example, the first value in a column can be copied to additional rows and numbers can be incremented using the standard excel “select &amp; drag” feature.</w:delText>
        </w:r>
      </w:del>
    </w:p>
    <w:p w14:paraId="40039A5B" w14:textId="30D2F377" w:rsidR="00753D6D" w:rsidDel="00D93393" w:rsidRDefault="00753D6D">
      <w:pPr>
        <w:pStyle w:val="Heading3"/>
        <w:rPr>
          <w:del w:id="5813" w:author="Sayali Dev" w:date="2018-02-19T16:26:00Z"/>
        </w:rPr>
        <w:pPrChange w:id="5814" w:author="Sayali Dev" w:date="2018-02-19T16:26:00Z">
          <w:pPr>
            <w:numPr>
              <w:numId w:val="250"/>
            </w:numPr>
            <w:tabs>
              <w:tab w:val="left" w:pos="1440"/>
            </w:tabs>
            <w:ind w:left="1440" w:hanging="360"/>
          </w:pPr>
        </w:pPrChange>
      </w:pPr>
      <w:del w:id="5815" w:author="Sayali Dev" w:date="2018-02-19T16:26:00Z">
        <w:r w:rsidDel="00D93393">
          <w:delText xml:space="preserve">You can access user information in </w:delText>
        </w:r>
        <w:r w:rsidRPr="00D856F2" w:rsidDel="00D93393">
          <w:rPr>
            <w:b w:val="0"/>
          </w:rPr>
          <w:delText>IAMS Address Book</w:delText>
        </w:r>
        <w:r w:rsidDel="00D93393">
          <w:delText xml:space="preserve">. </w:delText>
        </w:r>
      </w:del>
    </w:p>
    <w:p w14:paraId="65456096" w14:textId="5B02764D" w:rsidR="00753D6D" w:rsidRPr="001241E1" w:rsidDel="00D93393" w:rsidRDefault="00753D6D">
      <w:pPr>
        <w:pStyle w:val="Heading3"/>
        <w:rPr>
          <w:del w:id="5816" w:author="Sayali Dev" w:date="2018-02-19T16:26:00Z"/>
        </w:rPr>
        <w:pPrChange w:id="5817" w:author="Sayali Dev" w:date="2018-02-19T16:26:00Z">
          <w:pPr>
            <w:numPr>
              <w:numId w:val="244"/>
            </w:numPr>
            <w:ind w:left="1440" w:right="540" w:hanging="360"/>
          </w:pPr>
        </w:pPrChange>
      </w:pPr>
      <w:del w:id="5818" w:author="Sayali Dev" w:date="2018-02-19T16:26:00Z">
        <w:r w:rsidDel="00D93393">
          <w:delText xml:space="preserve">You can access Collection information in the </w:delText>
        </w:r>
        <w:r w:rsidRPr="00D856F2" w:rsidDel="00D93393">
          <w:rPr>
            <w:b w:val="0"/>
          </w:rPr>
          <w:delText>RPMS Configuration</w:delText>
        </w:r>
        <w:r w:rsidDel="00D93393">
          <w:delText xml:space="preserve"> module.</w:delText>
        </w:r>
      </w:del>
    </w:p>
    <w:p w14:paraId="319737EE" w14:textId="636A475A" w:rsidR="00753D6D" w:rsidRPr="00972304" w:rsidDel="00D93393" w:rsidRDefault="00753D6D">
      <w:pPr>
        <w:pStyle w:val="Heading3"/>
        <w:rPr>
          <w:del w:id="5819" w:author="Sayali Dev" w:date="2018-02-19T16:26:00Z"/>
        </w:rPr>
        <w:pPrChange w:id="5820" w:author="Sayali Dev" w:date="2018-02-19T16:26:00Z">
          <w:pPr>
            <w:tabs>
              <w:tab w:val="left" w:pos="6960"/>
            </w:tabs>
          </w:pPr>
        </w:pPrChange>
      </w:pPr>
      <w:del w:id="5821" w:author="Sayali Dev" w:date="2018-02-19T16:26:00Z">
        <w:r w:rsidDel="00D93393">
          <w:tab/>
        </w:r>
      </w:del>
    </w:p>
    <w:p w14:paraId="11496C59" w14:textId="0D4524E9" w:rsidR="00753D6D" w:rsidDel="00D93393" w:rsidRDefault="00753D6D">
      <w:pPr>
        <w:pStyle w:val="Heading3"/>
        <w:rPr>
          <w:del w:id="5822" w:author="Sayali Dev" w:date="2018-02-19T16:26:00Z"/>
        </w:rPr>
        <w:pPrChange w:id="5823" w:author="Sayali Dev" w:date="2018-02-19T16:26:00Z">
          <w:pPr>
            <w:pStyle w:val="Caption"/>
            <w:ind w:left="720"/>
          </w:pPr>
        </w:pPrChange>
      </w:pPr>
      <w:del w:id="5824" w:author="Sayali Dev" w:date="2018-02-19T16:26:00Z">
        <w:r w:rsidDel="00D93393">
          <w:delText xml:space="preserve">Table </w:delText>
        </w:r>
        <w:r w:rsidR="00E81E3E" w:rsidDel="00D93393">
          <w:rPr>
            <w:b w:val="0"/>
          </w:rPr>
          <w:fldChar w:fldCharType="begin"/>
        </w:r>
        <w:r w:rsidR="00E81E3E" w:rsidDel="00D93393">
          <w:delInstrText xml:space="preserve"> SEQ Figure \* ARABIC </w:delInstrText>
        </w:r>
        <w:r w:rsidR="00E81E3E" w:rsidDel="00D93393">
          <w:rPr>
            <w:b w:val="0"/>
          </w:rPr>
          <w:fldChar w:fldCharType="separate"/>
        </w:r>
      </w:del>
      <w:del w:id="5825" w:author="Sayali Dev" w:date="2018-02-02T13:47:00Z">
        <w:r w:rsidDel="00EB76E3">
          <w:rPr>
            <w:noProof/>
          </w:rPr>
          <w:delText>36</w:delText>
        </w:r>
      </w:del>
      <w:del w:id="5826" w:author="Sayali Dev" w:date="2018-02-19T16:26:00Z">
        <w:r w:rsidR="00E81E3E" w:rsidDel="00D93393">
          <w:rPr>
            <w:b w:val="0"/>
            <w:noProof/>
          </w:rPr>
          <w:fldChar w:fldCharType="end"/>
        </w:r>
        <w:r w:rsidDel="00D93393">
          <w:delText>: Completing the Create Subjects spreadsheet</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0"/>
        <w:gridCol w:w="7200"/>
      </w:tblGrid>
      <w:tr w:rsidR="00753D6D" w:rsidRPr="007A152E" w:rsidDel="00D93393" w14:paraId="5E1C9CCD" w14:textId="08983657" w:rsidTr="00753D6D">
        <w:trPr>
          <w:cantSplit/>
          <w:trHeight w:val="288"/>
          <w:tblHeader/>
          <w:del w:id="5827" w:author="Sayali Dev" w:date="2018-02-19T16:26:00Z"/>
        </w:trPr>
        <w:tc>
          <w:tcPr>
            <w:tcW w:w="2610" w:type="dxa"/>
            <w:shd w:val="clear" w:color="auto" w:fill="BFBFBF"/>
            <w:vAlign w:val="center"/>
          </w:tcPr>
          <w:p w14:paraId="48CE3F5D" w14:textId="6105318B" w:rsidR="00753D6D" w:rsidRPr="007A152E" w:rsidDel="00D93393" w:rsidRDefault="00753D6D">
            <w:pPr>
              <w:pStyle w:val="Heading3"/>
              <w:rPr>
                <w:del w:id="5828" w:author="Sayali Dev" w:date="2018-02-19T16:26:00Z"/>
              </w:rPr>
              <w:pPrChange w:id="5829" w:author="Sayali Dev" w:date="2018-02-19T16:26:00Z">
                <w:pPr/>
              </w:pPrChange>
            </w:pPr>
            <w:commentRangeStart w:id="5830"/>
            <w:del w:id="5831" w:author="Sayali Dev" w:date="2018-02-19T16:26:00Z">
              <w:r w:rsidDel="00D93393">
                <w:rPr>
                  <w:b w:val="0"/>
                </w:rPr>
                <w:delText>Field</w:delText>
              </w:r>
            </w:del>
            <w:bookmarkStart w:id="5832" w:name="_Toc506826388"/>
            <w:bookmarkStart w:id="5833" w:name="_Toc506890679"/>
            <w:bookmarkStart w:id="5834" w:name="_Toc506891371"/>
            <w:bookmarkStart w:id="5835" w:name="_Toc506892481"/>
            <w:bookmarkStart w:id="5836" w:name="_Toc506894337"/>
            <w:bookmarkStart w:id="5837" w:name="_Toc506898371"/>
            <w:bookmarkStart w:id="5838" w:name="_Toc506906206"/>
            <w:bookmarkStart w:id="5839" w:name="_Toc506907037"/>
            <w:bookmarkStart w:id="5840" w:name="_Toc507163939"/>
            <w:bookmarkStart w:id="5841" w:name="_Toc507164090"/>
            <w:bookmarkStart w:id="5842" w:name="_Toc507164239"/>
            <w:bookmarkStart w:id="5843" w:name="_Toc507164389"/>
            <w:commentRangeEnd w:id="5830"/>
            <w:r w:rsidR="00D93393">
              <w:rPr>
                <w:rStyle w:val="CommentReference"/>
                <w:rFonts w:ascii="Arial" w:hAnsi="Arial" w:cs="Arial"/>
                <w:b w:val="0"/>
                <w:lang w:val="en-US" w:eastAsia="en-US"/>
              </w:rPr>
              <w:commentReference w:id="5830"/>
            </w:r>
            <w:bookmarkEnd w:id="5832"/>
            <w:bookmarkEnd w:id="5833"/>
            <w:bookmarkEnd w:id="5834"/>
            <w:bookmarkEnd w:id="5835"/>
            <w:bookmarkEnd w:id="5836"/>
            <w:bookmarkEnd w:id="5837"/>
            <w:bookmarkEnd w:id="5838"/>
            <w:bookmarkEnd w:id="5839"/>
            <w:bookmarkEnd w:id="5840"/>
            <w:bookmarkEnd w:id="5841"/>
            <w:bookmarkEnd w:id="5842"/>
            <w:bookmarkEnd w:id="5843"/>
          </w:p>
        </w:tc>
        <w:tc>
          <w:tcPr>
            <w:tcW w:w="7200" w:type="dxa"/>
            <w:shd w:val="clear" w:color="auto" w:fill="BFBFBF"/>
            <w:vAlign w:val="center"/>
          </w:tcPr>
          <w:p w14:paraId="2B61B2FF" w14:textId="1F4A8334" w:rsidR="00753D6D" w:rsidRPr="007A152E" w:rsidDel="00D93393" w:rsidRDefault="00753D6D">
            <w:pPr>
              <w:pStyle w:val="Heading3"/>
              <w:rPr>
                <w:del w:id="5844" w:author="Sayali Dev" w:date="2018-02-19T16:26:00Z"/>
              </w:rPr>
              <w:pPrChange w:id="5845" w:author="Sayali Dev" w:date="2018-02-19T16:26:00Z">
                <w:pPr/>
              </w:pPrChange>
            </w:pPr>
            <w:del w:id="5846" w:author="Sayali Dev" w:date="2018-02-19T16:26:00Z">
              <w:r w:rsidRPr="007A152E" w:rsidDel="00D93393">
                <w:rPr>
                  <w:b w:val="0"/>
                </w:rPr>
                <w:delText>Description</w:delText>
              </w:r>
            </w:del>
          </w:p>
        </w:tc>
      </w:tr>
      <w:tr w:rsidR="00753D6D" w:rsidDel="00D93393" w14:paraId="6EEE1FAF" w14:textId="7EB42EE0" w:rsidTr="00753D6D">
        <w:trPr>
          <w:cantSplit/>
          <w:trHeight w:val="288"/>
          <w:del w:id="5847" w:author="Sayali Dev" w:date="2018-02-19T16:26:00Z"/>
        </w:trPr>
        <w:tc>
          <w:tcPr>
            <w:tcW w:w="2610" w:type="dxa"/>
          </w:tcPr>
          <w:p w14:paraId="0AB85F35" w14:textId="017AEFA8" w:rsidR="00753D6D" w:rsidRPr="005A0359" w:rsidDel="00D93393" w:rsidRDefault="00753D6D">
            <w:pPr>
              <w:pStyle w:val="Heading3"/>
              <w:rPr>
                <w:del w:id="5848" w:author="Sayali Dev" w:date="2018-02-19T16:26:00Z"/>
                <w:color w:val="FF0000"/>
              </w:rPr>
              <w:pPrChange w:id="5849" w:author="Sayali Dev" w:date="2018-02-19T16:26:00Z">
                <w:pPr/>
              </w:pPrChange>
            </w:pPr>
            <w:del w:id="5850" w:author="Sayali Dev" w:date="2018-02-19T16:26:00Z">
              <w:r w:rsidRPr="00414C1A" w:rsidDel="00D93393">
                <w:rPr>
                  <w:b w:val="0"/>
                </w:rPr>
                <w:delText>Language</w:delText>
              </w:r>
              <w:r w:rsidDel="00D93393">
                <w:rPr>
                  <w:b w:val="0"/>
                  <w:color w:val="FF0000"/>
                </w:rPr>
                <w:delText>*</w:delText>
              </w:r>
            </w:del>
          </w:p>
        </w:tc>
        <w:tc>
          <w:tcPr>
            <w:tcW w:w="7200" w:type="dxa"/>
            <w:vAlign w:val="center"/>
          </w:tcPr>
          <w:p w14:paraId="5E293BF5" w14:textId="55216F35" w:rsidR="00753D6D" w:rsidDel="00D93393" w:rsidRDefault="00753D6D">
            <w:pPr>
              <w:pStyle w:val="Heading3"/>
              <w:rPr>
                <w:del w:id="5851" w:author="Sayali Dev" w:date="2018-02-19T16:26:00Z"/>
              </w:rPr>
              <w:pPrChange w:id="5852" w:author="Sayali Dev" w:date="2018-02-19T16:26:00Z">
                <w:pPr/>
              </w:pPrChange>
            </w:pPr>
            <w:del w:id="5853" w:author="Sayali Dev" w:date="2018-02-19T16:26:00Z">
              <w:r w:rsidDel="00D93393">
                <w:delText>Type “en” to indicate the preferred language is English.</w:delText>
              </w:r>
              <w:r w:rsidDel="00D93393">
                <w:br/>
              </w:r>
              <w:r w:rsidRPr="009753DD" w:rsidDel="00D93393">
                <w:rPr>
                  <w:b w:val="0"/>
                </w:rPr>
                <w:delText>Note:</w:delText>
              </w:r>
              <w:r w:rsidDel="00D93393">
                <w:delText xml:space="preserve"> Language is based on the option shown on the </w:delText>
              </w:r>
              <w:r w:rsidRPr="009753DD" w:rsidDel="00D93393">
                <w:rPr>
                  <w:b w:val="0"/>
                </w:rPr>
                <w:delText>Communication</w:delText>
              </w:r>
              <w:r w:rsidDel="00D93393">
                <w:delText xml:space="preserve"> tab of the </w:delText>
              </w:r>
              <w:r w:rsidRPr="009753DD" w:rsidDel="00D93393">
                <w:rPr>
                  <w:b w:val="0"/>
                </w:rPr>
                <w:delText>IAMS Address Book</w:delText>
              </w:r>
              <w:r w:rsidDel="00D93393">
                <w:delText xml:space="preserve"> </w:delText>
              </w:r>
              <w:r w:rsidRPr="00F53EE4" w:rsidDel="00D93393">
                <w:delText>for the user you type in the Desitination Site User field below</w:delText>
              </w:r>
              <w:r w:rsidDel="00D93393">
                <w:delText>.</w:delText>
              </w:r>
            </w:del>
          </w:p>
        </w:tc>
      </w:tr>
      <w:tr w:rsidR="00753D6D" w:rsidDel="00D93393" w14:paraId="08DE0BC2" w14:textId="15B2E046" w:rsidTr="00753D6D">
        <w:trPr>
          <w:cantSplit/>
          <w:trHeight w:val="288"/>
          <w:del w:id="5854" w:author="Sayali Dev" w:date="2018-02-19T16:26:00Z"/>
        </w:trPr>
        <w:tc>
          <w:tcPr>
            <w:tcW w:w="2610" w:type="dxa"/>
          </w:tcPr>
          <w:p w14:paraId="40427C2D" w14:textId="57C87F3B" w:rsidR="00753D6D" w:rsidRPr="005A0359" w:rsidDel="00D93393" w:rsidRDefault="00753D6D">
            <w:pPr>
              <w:pStyle w:val="Heading3"/>
              <w:rPr>
                <w:del w:id="5855" w:author="Sayali Dev" w:date="2018-02-19T16:26:00Z"/>
                <w:color w:val="FF0000"/>
              </w:rPr>
              <w:pPrChange w:id="5856" w:author="Sayali Dev" w:date="2018-02-19T16:26:00Z">
                <w:pPr/>
              </w:pPrChange>
            </w:pPr>
            <w:del w:id="5857" w:author="Sayali Dev" w:date="2018-02-19T16:26:00Z">
              <w:r w:rsidRPr="00414C1A" w:rsidDel="00D93393">
                <w:rPr>
                  <w:b w:val="0"/>
                </w:rPr>
                <w:delText>Locale</w:delText>
              </w:r>
              <w:r w:rsidDel="00D93393">
                <w:rPr>
                  <w:b w:val="0"/>
                  <w:color w:val="FF0000"/>
                </w:rPr>
                <w:delText>*</w:delText>
              </w:r>
            </w:del>
          </w:p>
        </w:tc>
        <w:tc>
          <w:tcPr>
            <w:tcW w:w="7200" w:type="dxa"/>
            <w:vAlign w:val="center"/>
          </w:tcPr>
          <w:p w14:paraId="51A2B113" w14:textId="65BF49EC" w:rsidR="00753D6D" w:rsidDel="00D93393" w:rsidRDefault="00753D6D">
            <w:pPr>
              <w:pStyle w:val="Heading3"/>
              <w:rPr>
                <w:del w:id="5858" w:author="Sayali Dev" w:date="2018-02-19T16:26:00Z"/>
              </w:rPr>
              <w:pPrChange w:id="5859" w:author="Sayali Dev" w:date="2018-02-19T16:26:00Z">
                <w:pPr/>
              </w:pPrChange>
            </w:pPr>
            <w:del w:id="5860" w:author="Sayali Dev" w:date="2018-02-19T16:26:00Z">
              <w:r w:rsidDel="00D93393">
                <w:delText xml:space="preserve">Type “GB” or “US” to indicate the country locale for the </w:delText>
              </w:r>
              <w:r w:rsidRPr="00A649FD" w:rsidDel="00D93393">
                <w:delText>user you type in the Des</w:delText>
              </w:r>
              <w:r w:rsidDel="00D93393">
                <w:delText xml:space="preserve">itination Site User field below. </w:delText>
              </w:r>
            </w:del>
          </w:p>
          <w:p w14:paraId="697000DD" w14:textId="26BF5880" w:rsidR="00753D6D" w:rsidDel="00D93393" w:rsidRDefault="00753D6D">
            <w:pPr>
              <w:pStyle w:val="Heading3"/>
              <w:rPr>
                <w:del w:id="5861" w:author="Sayali Dev" w:date="2018-02-19T16:26:00Z"/>
              </w:rPr>
              <w:pPrChange w:id="5862" w:author="Sayali Dev" w:date="2018-02-19T16:26:00Z">
                <w:pPr/>
              </w:pPrChange>
            </w:pPr>
            <w:del w:id="5863" w:author="Sayali Dev" w:date="2018-02-19T16:26:00Z">
              <w:r w:rsidRPr="009753DD" w:rsidDel="00D93393">
                <w:rPr>
                  <w:b w:val="0"/>
                </w:rPr>
                <w:delText>Note:</w:delText>
              </w:r>
              <w:r w:rsidDel="00D93393">
                <w:delText xml:space="preserve"> Locale is based on the option shown on the </w:delText>
              </w:r>
              <w:r w:rsidDel="00D93393">
                <w:rPr>
                  <w:b w:val="0"/>
                </w:rPr>
                <w:delText xml:space="preserve">Geography </w:delText>
              </w:r>
              <w:r w:rsidDel="00D93393">
                <w:delText xml:space="preserve">tab of the </w:delText>
              </w:r>
              <w:r w:rsidRPr="009753DD" w:rsidDel="00D93393">
                <w:rPr>
                  <w:b w:val="0"/>
                </w:rPr>
                <w:delText>IAMS Address Book</w:delText>
              </w:r>
              <w:r w:rsidDel="00D93393">
                <w:delText xml:space="preserve"> </w:delText>
              </w:r>
              <w:r w:rsidRPr="00F53EE4" w:rsidDel="00D93393">
                <w:delText>for th</w:delText>
              </w:r>
              <w:r w:rsidDel="00D93393">
                <w:delText>at</w:delText>
              </w:r>
              <w:r w:rsidRPr="00F53EE4" w:rsidDel="00D93393">
                <w:delText xml:space="preserve"> </w:delText>
              </w:r>
              <w:r w:rsidDel="00D93393">
                <w:delText>user.</w:delText>
              </w:r>
            </w:del>
          </w:p>
        </w:tc>
      </w:tr>
      <w:tr w:rsidR="00753D6D" w:rsidDel="00D93393" w14:paraId="08FD2B81" w14:textId="72E0CEB9" w:rsidTr="00753D6D">
        <w:trPr>
          <w:cantSplit/>
          <w:trHeight w:val="288"/>
          <w:del w:id="5864" w:author="Sayali Dev" w:date="2018-02-19T16:26:00Z"/>
        </w:trPr>
        <w:tc>
          <w:tcPr>
            <w:tcW w:w="2610" w:type="dxa"/>
          </w:tcPr>
          <w:p w14:paraId="4975D36A" w14:textId="261284CC" w:rsidR="00753D6D" w:rsidRPr="005A0359" w:rsidDel="00D93393" w:rsidRDefault="00753D6D">
            <w:pPr>
              <w:pStyle w:val="Heading3"/>
              <w:rPr>
                <w:del w:id="5865" w:author="Sayali Dev" w:date="2018-02-19T16:26:00Z"/>
                <w:color w:val="FF0000"/>
              </w:rPr>
              <w:pPrChange w:id="5866" w:author="Sayali Dev" w:date="2018-02-19T16:26:00Z">
                <w:pPr/>
              </w:pPrChange>
            </w:pPr>
            <w:del w:id="5867" w:author="Sayali Dev" w:date="2018-02-19T16:26:00Z">
              <w:r w:rsidRPr="00414C1A" w:rsidDel="00D93393">
                <w:rPr>
                  <w:b w:val="0"/>
                </w:rPr>
                <w:delText>Time Zone</w:delText>
              </w:r>
              <w:r w:rsidDel="00D93393">
                <w:rPr>
                  <w:b w:val="0"/>
                  <w:color w:val="FF0000"/>
                </w:rPr>
                <w:delText>*</w:delText>
              </w:r>
            </w:del>
          </w:p>
        </w:tc>
        <w:tc>
          <w:tcPr>
            <w:tcW w:w="7200" w:type="dxa"/>
            <w:vAlign w:val="center"/>
          </w:tcPr>
          <w:p w14:paraId="483C5D5A" w14:textId="694B5C58" w:rsidR="00753D6D" w:rsidDel="00D93393" w:rsidRDefault="00753D6D">
            <w:pPr>
              <w:pStyle w:val="Heading3"/>
              <w:rPr>
                <w:del w:id="5868" w:author="Sayali Dev" w:date="2018-02-19T16:26:00Z"/>
              </w:rPr>
              <w:pPrChange w:id="5869" w:author="Sayali Dev" w:date="2018-02-19T16:26:00Z">
                <w:pPr/>
              </w:pPrChange>
            </w:pPr>
            <w:del w:id="5870" w:author="Sayali Dev" w:date="2018-02-19T16:26:00Z">
              <w:r w:rsidDel="00D93393">
                <w:delText xml:space="preserve">Type the appropriate time zone for the </w:delText>
              </w:r>
              <w:r w:rsidRPr="00206D1D" w:rsidDel="00D93393">
                <w:delText>user you type in the Des</w:delText>
              </w:r>
              <w:r w:rsidDel="00D93393">
                <w:delText>itination Site User field below.</w:delText>
              </w:r>
            </w:del>
          </w:p>
          <w:p w14:paraId="4ED62959" w14:textId="748A2600" w:rsidR="00753D6D" w:rsidDel="00D93393" w:rsidRDefault="00753D6D">
            <w:pPr>
              <w:pStyle w:val="Heading3"/>
              <w:rPr>
                <w:del w:id="5871" w:author="Sayali Dev" w:date="2018-02-19T16:26:00Z"/>
              </w:rPr>
              <w:pPrChange w:id="5872" w:author="Sayali Dev" w:date="2018-02-19T16:26:00Z">
                <w:pPr/>
              </w:pPrChange>
            </w:pPr>
            <w:del w:id="5873" w:author="Sayali Dev" w:date="2018-02-19T16:26:00Z">
              <w:r w:rsidRPr="009753DD" w:rsidDel="00D93393">
                <w:rPr>
                  <w:b w:val="0"/>
                </w:rPr>
                <w:delText>Note:</w:delText>
              </w:r>
              <w:r w:rsidDel="00D93393">
                <w:delText xml:space="preserve"> Time zone is based on the option shown on the </w:delText>
              </w:r>
              <w:r w:rsidDel="00D93393">
                <w:rPr>
                  <w:b w:val="0"/>
                </w:rPr>
                <w:delText>Geography</w:delText>
              </w:r>
              <w:r w:rsidDel="00D93393">
                <w:delText xml:space="preserve"> tab of the </w:delText>
              </w:r>
              <w:r w:rsidRPr="009753DD" w:rsidDel="00D93393">
                <w:rPr>
                  <w:b w:val="0"/>
                </w:rPr>
                <w:delText>IAMS Address Book</w:delText>
              </w:r>
              <w:r w:rsidDel="00D93393">
                <w:delText xml:space="preserve"> for that</w:delText>
              </w:r>
              <w:r w:rsidRPr="00F53EE4" w:rsidDel="00D93393">
                <w:delText xml:space="preserve"> user</w:delText>
              </w:r>
              <w:r w:rsidDel="00D93393">
                <w:delText>.</w:delText>
              </w:r>
            </w:del>
          </w:p>
        </w:tc>
      </w:tr>
      <w:tr w:rsidR="00753D6D" w:rsidDel="00D93393" w14:paraId="5D34DF73" w14:textId="6BEF27F4" w:rsidTr="00753D6D">
        <w:trPr>
          <w:cantSplit/>
          <w:trHeight w:val="288"/>
          <w:del w:id="5874" w:author="Sayali Dev" w:date="2018-02-19T16:26:00Z"/>
        </w:trPr>
        <w:tc>
          <w:tcPr>
            <w:tcW w:w="2610" w:type="dxa"/>
          </w:tcPr>
          <w:p w14:paraId="737AA41D" w14:textId="0E2BC7B1" w:rsidR="00753D6D" w:rsidRPr="005A0359" w:rsidDel="00D93393" w:rsidRDefault="00753D6D">
            <w:pPr>
              <w:pStyle w:val="Heading3"/>
              <w:rPr>
                <w:del w:id="5875" w:author="Sayali Dev" w:date="2018-02-19T16:26:00Z"/>
                <w:color w:val="FF0000"/>
              </w:rPr>
              <w:pPrChange w:id="5876" w:author="Sayali Dev" w:date="2018-02-19T16:26:00Z">
                <w:pPr/>
              </w:pPrChange>
            </w:pPr>
            <w:commentRangeStart w:id="5877"/>
            <w:del w:id="5878" w:author="Sayali Dev" w:date="2018-02-19T16:26:00Z">
              <w:r w:rsidRPr="00414C1A" w:rsidDel="00D93393">
                <w:rPr>
                  <w:b w:val="0"/>
                </w:rPr>
                <w:delText>Upload Type</w:delText>
              </w:r>
              <w:r w:rsidDel="00D93393">
                <w:rPr>
                  <w:b w:val="0"/>
                  <w:color w:val="FF0000"/>
                </w:rPr>
                <w:delText>*</w:delText>
              </w:r>
            </w:del>
          </w:p>
        </w:tc>
        <w:tc>
          <w:tcPr>
            <w:tcW w:w="7200" w:type="dxa"/>
            <w:vAlign w:val="center"/>
          </w:tcPr>
          <w:p w14:paraId="42F6EBD7" w14:textId="359ADE6F" w:rsidR="00753D6D" w:rsidDel="00D93393" w:rsidRDefault="00753D6D">
            <w:pPr>
              <w:pStyle w:val="Heading3"/>
              <w:rPr>
                <w:del w:id="5879" w:author="Sayali Dev" w:date="2018-02-19T16:26:00Z"/>
              </w:rPr>
              <w:pPrChange w:id="5880" w:author="Sayali Dev" w:date="2018-02-19T16:26:00Z">
                <w:pPr/>
              </w:pPrChange>
            </w:pPr>
            <w:del w:id="5881" w:author="Sayali Dev" w:date="2018-02-19T16:26:00Z">
              <w:r w:rsidDel="00D93393">
                <w:delText xml:space="preserve">Indicate the type of upload performed with this template. </w:delText>
              </w:r>
            </w:del>
          </w:p>
          <w:p w14:paraId="15C261F6" w14:textId="4E59F3EA" w:rsidR="00753D6D" w:rsidDel="00D93393" w:rsidRDefault="00753D6D">
            <w:pPr>
              <w:pStyle w:val="Heading3"/>
              <w:rPr>
                <w:del w:id="5882" w:author="Sayali Dev" w:date="2018-02-19T16:26:00Z"/>
              </w:rPr>
              <w:pPrChange w:id="5883" w:author="Sayali Dev" w:date="2018-02-19T16:26:00Z">
                <w:pPr/>
              </w:pPrChange>
            </w:pPr>
            <w:del w:id="5884" w:author="Sayali Dev" w:date="2018-02-19T16:26:00Z">
              <w:r w:rsidRPr="007E1326" w:rsidDel="00D93393">
                <w:rPr>
                  <w:b w:val="0"/>
                </w:rPr>
                <w:delText>Note</w:delText>
              </w:r>
              <w:r w:rsidDel="00D93393">
                <w:delText>: “Donor Creation” is the default and it should not be changed.</w:delText>
              </w:r>
              <w:commentRangeEnd w:id="5877"/>
              <w:r w:rsidDel="00D93393">
                <w:rPr>
                  <w:rStyle w:val="CommentReference"/>
                </w:rPr>
                <w:commentReference w:id="5877"/>
              </w:r>
            </w:del>
          </w:p>
        </w:tc>
      </w:tr>
      <w:tr w:rsidR="00753D6D" w:rsidDel="00D93393" w14:paraId="73E7F7C1" w14:textId="5B058FAA" w:rsidTr="00753D6D">
        <w:trPr>
          <w:cantSplit/>
          <w:trHeight w:val="288"/>
          <w:del w:id="5885" w:author="Sayali Dev" w:date="2018-02-19T16:26:00Z"/>
        </w:trPr>
        <w:tc>
          <w:tcPr>
            <w:tcW w:w="2610" w:type="dxa"/>
          </w:tcPr>
          <w:p w14:paraId="506D2AC0" w14:textId="5F5221D0" w:rsidR="00753D6D" w:rsidRPr="005A0359" w:rsidDel="00D93393" w:rsidRDefault="00753D6D">
            <w:pPr>
              <w:pStyle w:val="Heading3"/>
              <w:rPr>
                <w:del w:id="5886" w:author="Sayali Dev" w:date="2018-02-19T16:26:00Z"/>
                <w:color w:val="FF0000"/>
              </w:rPr>
              <w:pPrChange w:id="5887" w:author="Sayali Dev" w:date="2018-02-19T16:26:00Z">
                <w:pPr/>
              </w:pPrChange>
            </w:pPr>
            <w:del w:id="5888" w:author="Sayali Dev" w:date="2018-02-19T16:26:00Z">
              <w:r w:rsidRPr="00400FBA" w:rsidDel="00D93393">
                <w:rPr>
                  <w:b w:val="0"/>
                </w:rPr>
                <w:delText>Destination Site Name</w:delText>
              </w:r>
              <w:r w:rsidDel="00D93393">
                <w:rPr>
                  <w:b w:val="0"/>
                  <w:color w:val="FF0000"/>
                </w:rPr>
                <w:delText>*</w:delText>
              </w:r>
            </w:del>
          </w:p>
        </w:tc>
        <w:tc>
          <w:tcPr>
            <w:tcW w:w="7200" w:type="dxa"/>
            <w:vAlign w:val="center"/>
          </w:tcPr>
          <w:p w14:paraId="070DD7C7" w14:textId="233C390B" w:rsidR="00753D6D" w:rsidDel="00D93393" w:rsidRDefault="00753D6D">
            <w:pPr>
              <w:pStyle w:val="Heading3"/>
              <w:rPr>
                <w:del w:id="5889" w:author="Sayali Dev" w:date="2018-02-19T16:26:00Z"/>
              </w:rPr>
              <w:pPrChange w:id="5890" w:author="Sayali Dev" w:date="2018-02-19T16:26:00Z">
                <w:pPr/>
              </w:pPrChange>
            </w:pPr>
            <w:del w:id="5891" w:author="Sayali Dev" w:date="2018-02-19T16:26:00Z">
              <w:r w:rsidDel="00D93393">
                <w:delText>Type the n</w:delText>
              </w:r>
              <w:r w:rsidRPr="002B6465" w:rsidDel="00D93393">
                <w:delText xml:space="preserve">ame of the </w:delText>
              </w:r>
              <w:r w:rsidDel="00D93393">
                <w:delText>collection site to which the subject should be associated</w:delText>
              </w:r>
              <w:r w:rsidRPr="002B6465" w:rsidDel="00D93393">
                <w:delText>.</w:delText>
              </w:r>
              <w:r w:rsidDel="00D93393">
                <w:delText xml:space="preserve"> </w:delText>
              </w:r>
            </w:del>
          </w:p>
          <w:p w14:paraId="391BA078" w14:textId="22741991" w:rsidR="00753D6D" w:rsidDel="00D93393" w:rsidRDefault="00753D6D">
            <w:pPr>
              <w:pStyle w:val="Heading3"/>
              <w:rPr>
                <w:del w:id="5892" w:author="Sayali Dev" w:date="2018-02-19T16:26:00Z"/>
              </w:rPr>
              <w:pPrChange w:id="5893" w:author="Sayali Dev" w:date="2018-02-19T16:26:00Z">
                <w:pPr/>
              </w:pPrChange>
            </w:pPr>
            <w:del w:id="5894" w:author="Sayali Dev" w:date="2018-02-19T16:26:00Z">
              <w:r w:rsidRPr="00D856F2" w:rsidDel="00D93393">
                <w:rPr>
                  <w:b w:val="0"/>
                </w:rPr>
                <w:delText>Note:</w:delText>
              </w:r>
              <w:r w:rsidDel="00D93393">
                <w:delText xml:space="preserve"> </w:delText>
              </w:r>
              <w:r w:rsidRPr="00D94FF2" w:rsidDel="00D93393">
                <w:delText xml:space="preserve">Site must be active in </w:delText>
              </w:r>
              <w:r w:rsidRPr="00D94FF2" w:rsidDel="00D93393">
                <w:rPr>
                  <w:b w:val="0"/>
                </w:rPr>
                <w:delText>IAMS Address Book</w:delText>
              </w:r>
              <w:r w:rsidRPr="00D94FF2" w:rsidDel="00D93393">
                <w:delText xml:space="preserve"> and Collection must be published with this site assigned in </w:delText>
              </w:r>
              <w:r w:rsidRPr="00D94FF2" w:rsidDel="00D93393">
                <w:rPr>
                  <w:b w:val="0"/>
                </w:rPr>
                <w:delText>RPMS</w:delText>
              </w:r>
              <w:r w:rsidRPr="00D94FF2" w:rsidDel="00D93393">
                <w:delText>.</w:delText>
              </w:r>
            </w:del>
          </w:p>
        </w:tc>
      </w:tr>
      <w:tr w:rsidR="00753D6D" w:rsidDel="00D93393" w14:paraId="363154ED" w14:textId="5A5CED36" w:rsidTr="00753D6D">
        <w:trPr>
          <w:cantSplit/>
          <w:trHeight w:val="288"/>
          <w:del w:id="5895" w:author="Sayali Dev" w:date="2018-02-19T16:26:00Z"/>
        </w:trPr>
        <w:tc>
          <w:tcPr>
            <w:tcW w:w="2610" w:type="dxa"/>
          </w:tcPr>
          <w:p w14:paraId="251890FD" w14:textId="7FAC9538" w:rsidR="00753D6D" w:rsidRPr="005A0359" w:rsidDel="00D93393" w:rsidRDefault="00753D6D">
            <w:pPr>
              <w:pStyle w:val="Heading3"/>
              <w:rPr>
                <w:del w:id="5896" w:author="Sayali Dev" w:date="2018-02-19T16:26:00Z"/>
                <w:color w:val="FF0000"/>
              </w:rPr>
              <w:pPrChange w:id="5897" w:author="Sayali Dev" w:date="2018-02-19T16:26:00Z">
                <w:pPr/>
              </w:pPrChange>
            </w:pPr>
            <w:del w:id="5898" w:author="Sayali Dev" w:date="2018-02-19T16:26:00Z">
              <w:r w:rsidRPr="00400FBA" w:rsidDel="00D93393">
                <w:rPr>
                  <w:b w:val="0"/>
                </w:rPr>
                <w:delText>Destination Site Username</w:delText>
              </w:r>
              <w:r w:rsidDel="00D93393">
                <w:rPr>
                  <w:b w:val="0"/>
                  <w:color w:val="FF0000"/>
                </w:rPr>
                <w:delText>*</w:delText>
              </w:r>
            </w:del>
          </w:p>
        </w:tc>
        <w:tc>
          <w:tcPr>
            <w:tcW w:w="7200" w:type="dxa"/>
            <w:vAlign w:val="center"/>
          </w:tcPr>
          <w:p w14:paraId="3A7F06B6" w14:textId="1DD6F40A" w:rsidR="00753D6D" w:rsidDel="00D93393" w:rsidRDefault="00753D6D">
            <w:pPr>
              <w:pStyle w:val="Heading3"/>
              <w:rPr>
                <w:del w:id="5899" w:author="Sayali Dev" w:date="2018-02-19T16:26:00Z"/>
              </w:rPr>
              <w:pPrChange w:id="5900" w:author="Sayali Dev" w:date="2018-02-19T16:26:00Z">
                <w:pPr/>
              </w:pPrChange>
            </w:pPr>
            <w:del w:id="5901" w:author="Sayali Dev" w:date="2018-02-19T16:26:00Z">
              <w:r w:rsidDel="00D93393">
                <w:delText>Type a valid Destination Site user login ID.</w:delText>
              </w:r>
              <w:r w:rsidRPr="00D856F2" w:rsidDel="00D93393">
                <w:rPr>
                  <w:b w:val="0"/>
                </w:rPr>
                <w:delText xml:space="preserve"> </w:delText>
              </w:r>
              <w:r w:rsidDel="00D93393">
                <w:rPr>
                  <w:b w:val="0"/>
                </w:rPr>
                <w:br/>
              </w:r>
              <w:r w:rsidRPr="00D856F2" w:rsidDel="00D93393">
                <w:rPr>
                  <w:b w:val="0"/>
                </w:rPr>
                <w:delText>Note:</w:delText>
              </w:r>
              <w:r w:rsidDel="00D93393">
                <w:delText xml:space="preserve"> User must be active in </w:delText>
              </w:r>
              <w:r w:rsidRPr="00D856F2" w:rsidDel="00D93393">
                <w:rPr>
                  <w:b w:val="0"/>
                </w:rPr>
                <w:delText>IAMS Address Book</w:delText>
              </w:r>
              <w:r w:rsidDel="00D93393">
                <w:delText xml:space="preserve"> and assigned to a published collection in </w:delText>
              </w:r>
              <w:r w:rsidRPr="00D856F2" w:rsidDel="00D93393">
                <w:rPr>
                  <w:b w:val="0"/>
                </w:rPr>
                <w:delText>RPMS</w:delText>
              </w:r>
              <w:r w:rsidDel="00D93393">
                <w:delText>.</w:delText>
              </w:r>
            </w:del>
          </w:p>
        </w:tc>
      </w:tr>
      <w:tr w:rsidR="00753D6D" w:rsidDel="00D93393" w14:paraId="59B34C3E" w14:textId="015B28F9" w:rsidTr="00753D6D">
        <w:trPr>
          <w:cantSplit/>
          <w:trHeight w:val="288"/>
          <w:del w:id="5902" w:author="Sayali Dev" w:date="2018-02-19T16:26:00Z"/>
        </w:trPr>
        <w:tc>
          <w:tcPr>
            <w:tcW w:w="2610" w:type="dxa"/>
          </w:tcPr>
          <w:p w14:paraId="1D93D5A7" w14:textId="0B0FBAF7" w:rsidR="00753D6D" w:rsidRPr="006E63AD" w:rsidDel="00D93393" w:rsidRDefault="00753D6D">
            <w:pPr>
              <w:pStyle w:val="Heading3"/>
              <w:rPr>
                <w:del w:id="5903" w:author="Sayali Dev" w:date="2018-02-19T16:26:00Z"/>
                <w:color w:val="FF0000"/>
              </w:rPr>
              <w:pPrChange w:id="5904" w:author="Sayali Dev" w:date="2018-02-19T16:26:00Z">
                <w:pPr/>
              </w:pPrChange>
            </w:pPr>
            <w:commentRangeStart w:id="5905"/>
            <w:del w:id="5906" w:author="Sayali Dev" w:date="2018-02-19T16:26:00Z">
              <w:r w:rsidDel="00D93393">
                <w:rPr>
                  <w:b w:val="0"/>
                </w:rPr>
                <w:delText>Number of Donors</w:delText>
              </w:r>
              <w:r w:rsidDel="00D93393">
                <w:rPr>
                  <w:b w:val="0"/>
                  <w:color w:val="FF0000"/>
                </w:rPr>
                <w:delText>*</w:delText>
              </w:r>
            </w:del>
          </w:p>
        </w:tc>
        <w:tc>
          <w:tcPr>
            <w:tcW w:w="7200" w:type="dxa"/>
            <w:vAlign w:val="center"/>
          </w:tcPr>
          <w:p w14:paraId="4B781B12" w14:textId="4BEDEAF2" w:rsidR="00753D6D" w:rsidDel="00D93393" w:rsidRDefault="00753D6D">
            <w:pPr>
              <w:pStyle w:val="Heading3"/>
              <w:rPr>
                <w:del w:id="5907" w:author="Sayali Dev" w:date="2018-02-19T16:26:00Z"/>
              </w:rPr>
              <w:pPrChange w:id="5908" w:author="Sayali Dev" w:date="2018-02-19T16:26:00Z">
                <w:pPr/>
              </w:pPrChange>
            </w:pPr>
            <w:del w:id="5909" w:author="Sayali Dev" w:date="2018-02-19T16:26:00Z">
              <w:r w:rsidRPr="006E63AD" w:rsidDel="00D93393">
                <w:delText>T</w:delText>
              </w:r>
              <w:r w:rsidDel="00D93393">
                <w:delText>ype t</w:delText>
              </w:r>
              <w:r w:rsidRPr="006E63AD" w:rsidDel="00D93393">
                <w:delText>he number of donors that should be added for the specified collection site.</w:delText>
              </w:r>
              <w:commentRangeEnd w:id="5905"/>
              <w:r w:rsidDel="00D93393">
                <w:rPr>
                  <w:rStyle w:val="CommentReference"/>
                </w:rPr>
                <w:commentReference w:id="5905"/>
              </w:r>
            </w:del>
          </w:p>
        </w:tc>
      </w:tr>
      <w:tr w:rsidR="00753D6D" w:rsidDel="00D93393" w14:paraId="78CD8388" w14:textId="339989CB" w:rsidTr="00753D6D">
        <w:trPr>
          <w:cantSplit/>
          <w:trHeight w:val="288"/>
          <w:del w:id="5910" w:author="Sayali Dev" w:date="2018-02-19T16:26:00Z"/>
        </w:trPr>
        <w:tc>
          <w:tcPr>
            <w:tcW w:w="2610" w:type="dxa"/>
          </w:tcPr>
          <w:p w14:paraId="4E80C409" w14:textId="5B8136CF" w:rsidR="00753D6D" w:rsidRPr="006E63AD" w:rsidDel="00D93393" w:rsidRDefault="00753D6D">
            <w:pPr>
              <w:pStyle w:val="Heading3"/>
              <w:rPr>
                <w:del w:id="5911" w:author="Sayali Dev" w:date="2018-02-19T16:26:00Z"/>
                <w:color w:val="FF0000"/>
              </w:rPr>
              <w:pPrChange w:id="5912" w:author="Sayali Dev" w:date="2018-02-19T16:26:00Z">
                <w:pPr/>
              </w:pPrChange>
            </w:pPr>
            <w:del w:id="5913" w:author="Sayali Dev" w:date="2018-02-19T16:26:00Z">
              <w:r w:rsidDel="00D93393">
                <w:rPr>
                  <w:b w:val="0"/>
                </w:rPr>
                <w:delText>Collection Code</w:delText>
              </w:r>
              <w:r w:rsidDel="00D93393">
                <w:rPr>
                  <w:b w:val="0"/>
                  <w:color w:val="FF0000"/>
                </w:rPr>
                <w:delText>*</w:delText>
              </w:r>
            </w:del>
          </w:p>
        </w:tc>
        <w:tc>
          <w:tcPr>
            <w:tcW w:w="7200" w:type="dxa"/>
            <w:vAlign w:val="center"/>
          </w:tcPr>
          <w:p w14:paraId="3CED5B1F" w14:textId="3130AE40" w:rsidR="00753D6D" w:rsidDel="00D93393" w:rsidRDefault="00753D6D">
            <w:pPr>
              <w:pStyle w:val="Heading3"/>
              <w:rPr>
                <w:del w:id="5914" w:author="Sayali Dev" w:date="2018-02-19T16:26:00Z"/>
              </w:rPr>
              <w:pPrChange w:id="5915" w:author="Sayali Dev" w:date="2018-02-19T16:26:00Z">
                <w:pPr/>
              </w:pPrChange>
            </w:pPr>
            <w:del w:id="5916" w:author="Sayali Dev" w:date="2018-02-19T16:26:00Z">
              <w:r w:rsidDel="00D93393">
                <w:delText xml:space="preserve">Type the </w:delText>
              </w:r>
              <w:r w:rsidRPr="00EF069F" w:rsidDel="00D93393">
                <w:delText xml:space="preserve">Collection </w:delText>
              </w:r>
              <w:r w:rsidDel="00D93393">
                <w:delText>C</w:delText>
              </w:r>
              <w:r w:rsidRPr="00EF069F" w:rsidDel="00D93393">
                <w:delText xml:space="preserve">ode of the collection to which the specified </w:delText>
              </w:r>
              <w:r w:rsidDel="00D93393">
                <w:delText>subject(s)</w:delText>
              </w:r>
              <w:r w:rsidRPr="00EF069F" w:rsidDel="00D93393">
                <w:delText xml:space="preserve"> should be enrolled.  </w:delText>
              </w:r>
            </w:del>
          </w:p>
        </w:tc>
      </w:tr>
    </w:tbl>
    <w:p w14:paraId="7F3BFF59" w14:textId="24480199" w:rsidR="00753D6D" w:rsidDel="00D93393" w:rsidRDefault="00753D6D">
      <w:pPr>
        <w:pStyle w:val="Heading3"/>
        <w:rPr>
          <w:del w:id="5917" w:author="Sayali Dev" w:date="2018-02-19T16:26:00Z"/>
        </w:rPr>
        <w:pPrChange w:id="5918" w:author="Sayali Dev" w:date="2018-02-19T16:26:00Z">
          <w:pPr>
            <w:ind w:left="720"/>
          </w:pPr>
        </w:pPrChange>
      </w:pPr>
    </w:p>
    <w:p w14:paraId="3BBFFEC8" w14:textId="221EF6FE" w:rsidR="00753D6D" w:rsidDel="00D93393" w:rsidRDefault="00753D6D">
      <w:pPr>
        <w:pStyle w:val="Heading3"/>
        <w:rPr>
          <w:del w:id="5919" w:author="Sayali Dev" w:date="2018-02-19T16:26:00Z"/>
        </w:rPr>
        <w:pPrChange w:id="5920" w:author="Sayali Dev" w:date="2018-02-19T16:26:00Z">
          <w:pPr>
            <w:numPr>
              <w:numId w:val="273"/>
            </w:numPr>
            <w:ind w:left="720" w:hanging="360"/>
          </w:pPr>
        </w:pPrChange>
      </w:pPr>
      <w:del w:id="5921" w:author="Sayali Dev" w:date="2018-01-31T17:54:00Z">
        <w:r w:rsidDel="009A119E">
          <w:delText>Log on</w:delText>
        </w:r>
      </w:del>
      <w:del w:id="5922" w:author="Sayali Dev" w:date="2018-02-19T16:26:00Z">
        <w:r w:rsidDel="00D93393">
          <w:delText xml:space="preserve"> to the application using your </w:delText>
        </w:r>
      </w:del>
      <w:del w:id="5923" w:author="Sayali Dev" w:date="2018-01-31T17:55:00Z">
        <w:r w:rsidDel="00A62626">
          <w:delText>logon</w:delText>
        </w:r>
      </w:del>
      <w:del w:id="5924" w:author="Sayali Dev" w:date="2018-02-19T16:26:00Z">
        <w:r w:rsidDel="00D93393">
          <w:delText xml:space="preserve"> credentials. </w:delText>
        </w:r>
      </w:del>
    </w:p>
    <w:p w14:paraId="4F9E0576" w14:textId="18F62E91" w:rsidR="00753D6D" w:rsidDel="00D93393" w:rsidRDefault="00753D6D">
      <w:pPr>
        <w:pStyle w:val="Heading3"/>
        <w:rPr>
          <w:del w:id="5925" w:author="Sayali Dev" w:date="2018-02-19T16:26:00Z"/>
        </w:rPr>
        <w:pPrChange w:id="5926" w:author="Sayali Dev" w:date="2018-02-19T16:26:00Z">
          <w:pPr>
            <w:ind w:left="720"/>
          </w:pPr>
        </w:pPrChange>
      </w:pPr>
      <w:del w:id="5927" w:author="Sayali Dev" w:date="2018-02-19T16:26:00Z">
        <w:r w:rsidDel="00D93393">
          <w:delText xml:space="preserve">The CIRRASPEC home page appears. </w:delText>
        </w:r>
      </w:del>
    </w:p>
    <w:p w14:paraId="7C4472A7" w14:textId="37651E4F" w:rsidR="00753D6D" w:rsidDel="00D93393" w:rsidRDefault="00753D6D">
      <w:pPr>
        <w:pStyle w:val="Heading3"/>
        <w:rPr>
          <w:del w:id="5928" w:author="Sayali Dev" w:date="2018-02-19T16:26:00Z"/>
        </w:rPr>
        <w:pPrChange w:id="5929" w:author="Sayali Dev" w:date="2018-02-19T16:26:00Z">
          <w:pPr>
            <w:ind w:left="720"/>
          </w:pPr>
        </w:pPrChange>
      </w:pPr>
    </w:p>
    <w:p w14:paraId="68EF7B5C" w14:textId="56E4AE68" w:rsidR="00753D6D" w:rsidDel="00D93393" w:rsidRDefault="00753D6D">
      <w:pPr>
        <w:pStyle w:val="Heading3"/>
        <w:rPr>
          <w:del w:id="5930" w:author="Sayali Dev" w:date="2018-02-19T16:26:00Z"/>
        </w:rPr>
        <w:pPrChange w:id="5931" w:author="Sayali Dev" w:date="2018-02-19T16:26:00Z">
          <w:pPr>
            <w:numPr>
              <w:numId w:val="273"/>
            </w:numPr>
            <w:ind w:left="720" w:hanging="360"/>
          </w:pPr>
        </w:pPrChange>
      </w:pPr>
      <w:del w:id="5932" w:author="Sayali Dev" w:date="2018-02-19T16:26:00Z">
        <w:r w:rsidDel="00D93393">
          <w:delText xml:space="preserve">Point to the arrow of the </w:delText>
        </w:r>
        <w:r w:rsidRPr="00584C3D" w:rsidDel="00D93393">
          <w:rPr>
            <w:b w:val="0"/>
          </w:rPr>
          <w:delText>IAMS</w:delText>
        </w:r>
        <w:r w:rsidDel="00D93393">
          <w:delText xml:space="preserve"> tab, and then click </w:delText>
        </w:r>
        <w:r w:rsidDel="00D93393">
          <w:rPr>
            <w:b w:val="0"/>
          </w:rPr>
          <w:delText>Import Data</w:delText>
        </w:r>
        <w:r w:rsidDel="00D93393">
          <w:delText>.</w:delText>
        </w:r>
      </w:del>
    </w:p>
    <w:p w14:paraId="465C5AA7" w14:textId="796864B8" w:rsidR="00753D6D" w:rsidDel="00D93393" w:rsidRDefault="00753D6D">
      <w:pPr>
        <w:pStyle w:val="Heading3"/>
        <w:rPr>
          <w:del w:id="5933" w:author="Sayali Dev" w:date="2018-02-19T16:26:00Z"/>
        </w:rPr>
        <w:pPrChange w:id="5934" w:author="Sayali Dev" w:date="2018-02-19T16:26:00Z">
          <w:pPr>
            <w:ind w:left="720"/>
          </w:pPr>
        </w:pPrChange>
      </w:pPr>
      <w:del w:id="5935" w:author="Sayali Dev" w:date="2018-02-19T16:26:00Z">
        <w:r w:rsidDel="00D93393">
          <w:delText xml:space="preserve">The </w:delText>
        </w:r>
        <w:r w:rsidRPr="00C60AA1" w:rsidDel="00D93393">
          <w:rPr>
            <w:b w:val="0"/>
          </w:rPr>
          <w:delText>Import Data</w:delText>
        </w:r>
        <w:r w:rsidDel="00D93393">
          <w:delText xml:space="preserve"> page appears.</w:delText>
        </w:r>
      </w:del>
    </w:p>
    <w:p w14:paraId="600E9787" w14:textId="34ECD6A3" w:rsidR="00753D6D" w:rsidDel="00D93393" w:rsidRDefault="00753D6D">
      <w:pPr>
        <w:pStyle w:val="Heading3"/>
        <w:rPr>
          <w:del w:id="5936" w:author="Sayali Dev" w:date="2018-02-19T16:26:00Z"/>
          <w:noProof/>
        </w:rPr>
        <w:pPrChange w:id="5937" w:author="Sayali Dev" w:date="2018-02-19T16:26:00Z">
          <w:pPr/>
        </w:pPrChange>
      </w:pPr>
    </w:p>
    <w:p w14:paraId="2AD7EE3C" w14:textId="12213B3E" w:rsidR="00753D6D" w:rsidDel="00D93393" w:rsidRDefault="00753D6D">
      <w:pPr>
        <w:pStyle w:val="Heading3"/>
        <w:rPr>
          <w:del w:id="5938" w:author="Sayali Dev" w:date="2018-02-19T16:26:00Z"/>
        </w:rPr>
        <w:pPrChange w:id="5939" w:author="Sayali Dev" w:date="2018-02-19T16:26:00Z">
          <w:pPr>
            <w:ind w:left="720"/>
          </w:pPr>
        </w:pPrChange>
      </w:pPr>
      <w:del w:id="5940" w:author="Sayali Dev" w:date="2018-02-19T16:26:00Z">
        <w:r w:rsidDel="00D93393">
          <w:rPr>
            <w:b w:val="0"/>
            <w:noProof/>
          </w:rPr>
          <w:drawing>
            <wp:inline distT="0" distB="0" distL="0" distR="0" wp14:anchorId="0AA8D7E8" wp14:editId="0A6F8400">
              <wp:extent cx="6417310" cy="3017520"/>
              <wp:effectExtent l="19050" t="19050" r="21590" b="11430"/>
              <wp:docPr id="9233" name="Picture 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417310" cy="3017520"/>
                      </a:xfrm>
                      <a:prstGeom prst="rect">
                        <a:avLst/>
                      </a:prstGeom>
                      <a:noFill/>
                      <a:ln w="3175">
                        <a:solidFill>
                          <a:schemeClr val="tx1"/>
                        </a:solidFill>
                      </a:ln>
                    </pic:spPr>
                  </pic:pic>
                </a:graphicData>
              </a:graphic>
            </wp:inline>
          </w:drawing>
        </w:r>
      </w:del>
    </w:p>
    <w:p w14:paraId="38DB459F" w14:textId="1910D62A" w:rsidR="00753D6D" w:rsidDel="00D93393" w:rsidRDefault="00753D6D">
      <w:pPr>
        <w:pStyle w:val="Heading3"/>
        <w:rPr>
          <w:del w:id="5941" w:author="Sayali Dev" w:date="2018-02-19T16:26:00Z"/>
        </w:rPr>
        <w:pPrChange w:id="5942" w:author="Sayali Dev" w:date="2018-02-19T16:26:00Z">
          <w:pPr>
            <w:pStyle w:val="Figure"/>
            <w:tabs>
              <w:tab w:val="clear" w:pos="1710"/>
            </w:tabs>
            <w:ind w:left="2070" w:hanging="1350"/>
          </w:pPr>
        </w:pPrChange>
      </w:pPr>
      <w:del w:id="5943" w:author="Sayali Dev" w:date="2018-02-19T16:26:00Z">
        <w:r w:rsidRPr="009C3249" w:rsidDel="00D93393">
          <w:delText>Import</w:delText>
        </w:r>
        <w:r w:rsidDel="00D93393">
          <w:delText xml:space="preserve"> Data page</w:delText>
        </w:r>
      </w:del>
    </w:p>
    <w:p w14:paraId="4F0AA5B9" w14:textId="35F4D683" w:rsidR="00753D6D" w:rsidDel="00D93393" w:rsidRDefault="00753D6D">
      <w:pPr>
        <w:pStyle w:val="Heading3"/>
        <w:rPr>
          <w:del w:id="5944" w:author="Sayali Dev" w:date="2018-02-19T16:26:00Z"/>
        </w:rPr>
        <w:pPrChange w:id="5945" w:author="Sayali Dev" w:date="2018-02-19T16:26:00Z">
          <w:pPr/>
        </w:pPrChange>
      </w:pPr>
    </w:p>
    <w:p w14:paraId="6684968D" w14:textId="0CD61D7C" w:rsidR="00753D6D" w:rsidRPr="001241E1" w:rsidDel="00D93393" w:rsidRDefault="00753D6D">
      <w:pPr>
        <w:pStyle w:val="Heading3"/>
        <w:rPr>
          <w:del w:id="5946" w:author="Sayali Dev" w:date="2018-02-19T16:26:00Z"/>
        </w:rPr>
        <w:pPrChange w:id="5947" w:author="Sayali Dev" w:date="2018-02-19T16:26:00Z">
          <w:pPr/>
        </w:pPrChange>
      </w:pPr>
    </w:p>
    <w:p w14:paraId="07909217" w14:textId="0BA06BBE" w:rsidR="00753D6D" w:rsidDel="00D93393" w:rsidRDefault="00753D6D">
      <w:pPr>
        <w:pStyle w:val="Heading3"/>
        <w:rPr>
          <w:del w:id="5948" w:author="Sayali Dev" w:date="2018-02-19T16:26:00Z"/>
        </w:rPr>
        <w:pPrChange w:id="5949" w:author="Sayali Dev" w:date="2018-02-19T16:26:00Z">
          <w:pPr>
            <w:numPr>
              <w:numId w:val="273"/>
            </w:numPr>
            <w:ind w:left="720" w:hanging="360"/>
          </w:pPr>
        </w:pPrChange>
      </w:pPr>
      <w:del w:id="5950" w:author="Sayali Dev" w:date="2018-02-19T16:26:00Z">
        <w:r w:rsidDel="00D93393">
          <w:delText xml:space="preserve">In the </w:delText>
        </w:r>
        <w:r w:rsidRPr="007B3839" w:rsidDel="00D93393">
          <w:rPr>
            <w:b w:val="0"/>
          </w:rPr>
          <w:delText>Upload Type</w:delText>
        </w:r>
        <w:r w:rsidDel="00D93393">
          <w:delText xml:space="preserve"> list, click </w:delText>
        </w:r>
        <w:r w:rsidDel="00D93393">
          <w:rPr>
            <w:b w:val="0"/>
          </w:rPr>
          <w:delText>Create Subjects</w:delText>
        </w:r>
        <w:r w:rsidDel="00D93393">
          <w:delText>.</w:delText>
        </w:r>
      </w:del>
    </w:p>
    <w:p w14:paraId="5041414A" w14:textId="24520A61" w:rsidR="00753D6D" w:rsidDel="00D93393" w:rsidRDefault="00753D6D">
      <w:pPr>
        <w:pStyle w:val="Heading3"/>
        <w:rPr>
          <w:del w:id="5951" w:author="Sayali Dev" w:date="2018-02-19T16:26:00Z"/>
        </w:rPr>
        <w:pPrChange w:id="5952" w:author="Sayali Dev" w:date="2018-02-19T16:26:00Z">
          <w:pPr>
            <w:ind w:left="720"/>
          </w:pPr>
        </w:pPrChange>
      </w:pPr>
    </w:p>
    <w:p w14:paraId="727291EA" w14:textId="521E2AE7" w:rsidR="00753D6D" w:rsidDel="00D93393" w:rsidRDefault="00753D6D">
      <w:pPr>
        <w:pStyle w:val="Heading3"/>
        <w:rPr>
          <w:del w:id="5953" w:author="Sayali Dev" w:date="2018-02-19T16:26:00Z"/>
        </w:rPr>
        <w:pPrChange w:id="5954" w:author="Sayali Dev" w:date="2018-02-19T16:26:00Z">
          <w:pPr>
            <w:numPr>
              <w:numId w:val="273"/>
            </w:numPr>
            <w:ind w:left="720" w:hanging="360"/>
          </w:pPr>
        </w:pPrChange>
      </w:pPr>
      <w:del w:id="5955" w:author="Sayali Dev" w:date="2018-02-19T16:26:00Z">
        <w:r w:rsidDel="00D93393">
          <w:delText xml:space="preserve">Click </w:delText>
        </w:r>
        <w:r w:rsidRPr="00A65C15" w:rsidDel="00D93393">
          <w:rPr>
            <w:b w:val="0"/>
          </w:rPr>
          <w:delText>Browse</w:delText>
        </w:r>
        <w:r w:rsidDel="00D93393">
          <w:delText xml:space="preserve"> below the </w:delText>
        </w:r>
        <w:r w:rsidRPr="00A65C15" w:rsidDel="00D93393">
          <w:rPr>
            <w:b w:val="0"/>
          </w:rPr>
          <w:delText>File Location</w:delText>
        </w:r>
        <w:r w:rsidDel="00D93393">
          <w:delText xml:space="preserve"> field, and then select the </w:delText>
        </w:r>
        <w:r w:rsidRPr="00F75C27" w:rsidDel="00D93393">
          <w:rPr>
            <w:rPrChange w:id="5956" w:author="Sayali Dev" w:date="2018-02-19T11:54:00Z">
              <w:rPr/>
            </w:rPrChange>
          </w:rPr>
          <w:delText>C</w:delText>
        </w:r>
        <w:r w:rsidRPr="00F75C27" w:rsidDel="00D93393">
          <w:rPr>
            <w:b w:val="0"/>
            <w:rPrChange w:id="5957" w:author="Sayali Dev" w:date="2018-02-19T11:54:00Z">
              <w:rPr>
                <w:b/>
              </w:rPr>
            </w:rPrChange>
          </w:rPr>
          <w:delText>re</w:delText>
        </w:r>
        <w:r w:rsidDel="00D93393">
          <w:rPr>
            <w:b w:val="0"/>
          </w:rPr>
          <w:delText>ate Subjects</w:delText>
        </w:r>
        <w:r w:rsidDel="00D93393">
          <w:delText xml:space="preserve"> template spreadsheet that you want to upload. </w:delText>
        </w:r>
      </w:del>
    </w:p>
    <w:p w14:paraId="3054BCA3" w14:textId="0F87356F" w:rsidR="00753D6D" w:rsidDel="00D93393" w:rsidRDefault="00753D6D">
      <w:pPr>
        <w:pStyle w:val="Heading3"/>
        <w:rPr>
          <w:del w:id="5958" w:author="Sayali Dev" w:date="2018-02-19T16:26:00Z"/>
        </w:rPr>
        <w:pPrChange w:id="5959" w:author="Sayali Dev" w:date="2018-02-19T16:26:00Z">
          <w:pPr>
            <w:ind w:left="720"/>
          </w:pPr>
        </w:pPrChange>
      </w:pPr>
      <w:del w:id="5960" w:author="Sayali Dev" w:date="2018-02-19T16:26:00Z">
        <w:r w:rsidDel="00D93393">
          <w:delText>The path of the template that you select appears on the</w:delText>
        </w:r>
        <w:r w:rsidRPr="006A2DCF" w:rsidDel="00D93393">
          <w:delText xml:space="preserve"> right side of the </w:delText>
        </w:r>
        <w:r w:rsidRPr="006A2DCF" w:rsidDel="00D93393">
          <w:rPr>
            <w:b w:val="0"/>
          </w:rPr>
          <w:delText>Browse</w:delText>
        </w:r>
        <w:r w:rsidRPr="006A2DCF" w:rsidDel="00D93393">
          <w:delText xml:space="preserve"> button</w:delText>
        </w:r>
        <w:r w:rsidDel="00D93393">
          <w:delText xml:space="preserve">. </w:delText>
        </w:r>
      </w:del>
    </w:p>
    <w:p w14:paraId="3DD59228" w14:textId="51199992" w:rsidR="00753D6D" w:rsidDel="00D93393" w:rsidRDefault="00753D6D">
      <w:pPr>
        <w:pStyle w:val="Heading3"/>
        <w:rPr>
          <w:del w:id="5961" w:author="Sayali Dev" w:date="2018-02-19T16:26:00Z"/>
        </w:rPr>
        <w:pPrChange w:id="5962" w:author="Sayali Dev" w:date="2018-02-19T16:26:00Z">
          <w:pPr>
            <w:ind w:left="720"/>
          </w:pPr>
        </w:pPrChange>
      </w:pPr>
    </w:p>
    <w:p w14:paraId="4554D34F" w14:textId="4A7BED1B" w:rsidR="00753D6D" w:rsidDel="00D93393" w:rsidRDefault="00753D6D">
      <w:pPr>
        <w:pStyle w:val="Heading3"/>
        <w:rPr>
          <w:del w:id="5963" w:author="Sayali Dev" w:date="2018-02-19T16:26:00Z"/>
        </w:rPr>
        <w:pPrChange w:id="5964" w:author="Sayali Dev" w:date="2018-02-19T16:26:00Z">
          <w:pPr>
            <w:numPr>
              <w:numId w:val="273"/>
            </w:numPr>
            <w:ind w:left="720" w:hanging="360"/>
          </w:pPr>
        </w:pPrChange>
      </w:pPr>
      <w:del w:id="5965" w:author="Sayali Dev" w:date="2018-02-19T16:26:00Z">
        <w:r w:rsidDel="00D93393">
          <w:delText xml:space="preserve">Click </w:delText>
        </w:r>
        <w:r w:rsidRPr="00A65C15" w:rsidDel="00D93393">
          <w:rPr>
            <w:b w:val="0"/>
          </w:rPr>
          <w:delText>UPLOAD</w:delText>
        </w:r>
        <w:r w:rsidDel="00D93393">
          <w:delText xml:space="preserve">. </w:delText>
        </w:r>
      </w:del>
    </w:p>
    <w:p w14:paraId="623B622D" w14:textId="7B56CD60" w:rsidR="00753D6D" w:rsidDel="00D93393" w:rsidRDefault="00753D6D">
      <w:pPr>
        <w:pStyle w:val="Heading3"/>
        <w:rPr>
          <w:del w:id="5966" w:author="Sayali Dev" w:date="2018-02-19T16:26:00Z"/>
        </w:rPr>
        <w:pPrChange w:id="5967" w:author="Sayali Dev" w:date="2018-02-19T16:26:00Z">
          <w:pPr>
            <w:tabs>
              <w:tab w:val="left" w:pos="720"/>
            </w:tabs>
            <w:ind w:left="720"/>
          </w:pPr>
        </w:pPrChange>
      </w:pPr>
      <w:del w:id="5968" w:author="Sayali Dev" w:date="2018-02-19T16:26:00Z">
        <w:r w:rsidDel="00D93393">
          <w:delText xml:space="preserve">The spreadsheet is uploaded. The </w:delText>
        </w:r>
        <w:r w:rsidRPr="009E46B4" w:rsidDel="00D93393">
          <w:rPr>
            <w:b w:val="0"/>
          </w:rPr>
          <w:delText>Import Data</w:delText>
        </w:r>
        <w:r w:rsidDel="00D93393">
          <w:delText xml:space="preserve"> page displays a confirmation and summary of the upload. </w:delText>
        </w:r>
        <w:r w:rsidDel="00D93393">
          <w:br/>
        </w:r>
      </w:del>
    </w:p>
    <w:p w14:paraId="1B324871" w14:textId="4C11C9DF" w:rsidR="00753D6D" w:rsidRPr="00DD1AF2" w:rsidDel="00D93393" w:rsidRDefault="00753D6D">
      <w:pPr>
        <w:pStyle w:val="Heading3"/>
        <w:rPr>
          <w:del w:id="5969" w:author="Sayali Dev" w:date="2018-02-19T16:26:00Z"/>
        </w:rPr>
        <w:pPrChange w:id="5970" w:author="Sayali Dev" w:date="2018-02-19T16:26:00Z">
          <w:pPr>
            <w:tabs>
              <w:tab w:val="left" w:pos="720"/>
            </w:tabs>
            <w:ind w:left="720"/>
          </w:pPr>
        </w:pPrChange>
      </w:pPr>
      <w:del w:id="5971" w:author="Sayali Dev" w:date="2018-02-19T16:26:00Z">
        <w:r w:rsidRPr="00DD1AF2" w:rsidDel="00D93393">
          <w:rPr>
            <w:b w:val="0"/>
          </w:rPr>
          <w:delText>Note:</w:delText>
        </w:r>
      </w:del>
    </w:p>
    <w:p w14:paraId="7311E6B2" w14:textId="187042BC" w:rsidR="00753D6D" w:rsidDel="00D93393" w:rsidRDefault="00753D6D">
      <w:pPr>
        <w:pStyle w:val="Heading3"/>
        <w:rPr>
          <w:del w:id="5972" w:author="Sayali Dev" w:date="2018-02-19T16:26:00Z"/>
          <w:rFonts w:eastAsia="Calibri"/>
        </w:rPr>
        <w:pPrChange w:id="5973" w:author="Sayali Dev" w:date="2018-02-19T16:26:00Z">
          <w:pPr>
            <w:numPr>
              <w:numId w:val="259"/>
            </w:numPr>
            <w:ind w:left="1440" w:hanging="360"/>
          </w:pPr>
        </w:pPrChange>
      </w:pPr>
      <w:del w:id="5974" w:author="Sayali Dev" w:date="2018-02-19T16:26:00Z">
        <w:r w:rsidRPr="006649D2" w:rsidDel="00D93393">
          <w:rPr>
            <w:rFonts w:eastAsia="Calibri"/>
          </w:rPr>
          <w:delText xml:space="preserve">The </w:delText>
        </w:r>
        <w:r w:rsidDel="00D93393">
          <w:rPr>
            <w:rFonts w:eastAsia="Calibri"/>
          </w:rPr>
          <w:delText>subjects</w:delText>
        </w:r>
        <w:r w:rsidRPr="006649D2" w:rsidDel="00D93393">
          <w:rPr>
            <w:rFonts w:eastAsia="Calibri"/>
          </w:rPr>
          <w:delText xml:space="preserve"> </w:delText>
        </w:r>
        <w:r w:rsidDel="00D93393">
          <w:rPr>
            <w:rFonts w:eastAsia="Calibri"/>
          </w:rPr>
          <w:delText>are</w:delText>
        </w:r>
        <w:r w:rsidRPr="006649D2" w:rsidDel="00D93393">
          <w:rPr>
            <w:rFonts w:eastAsia="Calibri"/>
          </w:rPr>
          <w:delText xml:space="preserve"> added </w:delText>
        </w:r>
        <w:r w:rsidRPr="00F30039" w:rsidDel="00D93393">
          <w:rPr>
            <w:rFonts w:eastAsia="Calibri"/>
          </w:rPr>
          <w:delText xml:space="preserve">with a Subject Status of “Enrolled”. </w:delText>
        </w:r>
        <w:r w:rsidDel="00D93393">
          <w:rPr>
            <w:rFonts w:eastAsia="Calibri"/>
          </w:rPr>
          <w:br/>
        </w:r>
      </w:del>
    </w:p>
    <w:p w14:paraId="10CC3E17" w14:textId="574B5209" w:rsidR="00753D6D" w:rsidDel="00D93393" w:rsidRDefault="00753D6D">
      <w:pPr>
        <w:pStyle w:val="Heading3"/>
        <w:rPr>
          <w:del w:id="5975" w:author="Sayali Dev" w:date="2018-02-19T16:26:00Z"/>
          <w:rFonts w:eastAsia="Calibri"/>
        </w:rPr>
        <w:pPrChange w:id="5976" w:author="Sayali Dev" w:date="2018-02-19T16:26:00Z">
          <w:pPr>
            <w:numPr>
              <w:numId w:val="259"/>
            </w:numPr>
            <w:ind w:left="1440" w:hanging="360"/>
          </w:pPr>
        </w:pPrChange>
      </w:pPr>
      <w:del w:id="5977" w:author="Sayali Dev" w:date="2018-02-19T16:26:00Z">
        <w:r w:rsidDel="00D93393">
          <w:rPr>
            <w:rFonts w:eastAsia="Calibri"/>
          </w:rPr>
          <w:delText>S</w:delText>
        </w:r>
        <w:r w:rsidRPr="00F30039" w:rsidDel="00D93393">
          <w:rPr>
            <w:rFonts w:eastAsia="Calibri"/>
          </w:rPr>
          <w:delText>ubject information is accessible via</w:delText>
        </w:r>
        <w:r w:rsidDel="00D93393">
          <w:rPr>
            <w:rFonts w:eastAsia="Calibri"/>
          </w:rPr>
          <w:delText xml:space="preserve"> the</w:delText>
        </w:r>
        <w:r w:rsidRPr="00F30039" w:rsidDel="00D93393">
          <w:rPr>
            <w:rFonts w:eastAsia="Calibri"/>
          </w:rPr>
          <w:delText xml:space="preserve"> </w:delText>
        </w:r>
        <w:r w:rsidRPr="00F30039" w:rsidDel="00D93393">
          <w:rPr>
            <w:rFonts w:eastAsia="Calibri"/>
            <w:b w:val="0"/>
          </w:rPr>
          <w:delText>CIMS</w:delText>
        </w:r>
        <w:r w:rsidDel="00D93393">
          <w:rPr>
            <w:rFonts w:eastAsia="Calibri"/>
            <w:b w:val="0"/>
          </w:rPr>
          <w:delText xml:space="preserve"> </w:delText>
        </w:r>
        <w:r w:rsidRPr="00F30039" w:rsidDel="00D93393">
          <w:rPr>
            <w:rFonts w:eastAsia="Calibri"/>
            <w:b w:val="0"/>
          </w:rPr>
          <w:delText>&gt;</w:delText>
        </w:r>
        <w:r w:rsidDel="00D93393">
          <w:rPr>
            <w:rFonts w:eastAsia="Calibri"/>
            <w:b w:val="0"/>
          </w:rPr>
          <w:delText xml:space="preserve"> </w:delText>
        </w:r>
        <w:r w:rsidRPr="00F30039" w:rsidDel="00D93393">
          <w:rPr>
            <w:rFonts w:eastAsia="Calibri"/>
            <w:b w:val="0"/>
          </w:rPr>
          <w:delText>Subject Centric View</w:delText>
        </w:r>
        <w:r w:rsidDel="00D93393">
          <w:rPr>
            <w:rFonts w:eastAsia="Calibri"/>
          </w:rPr>
          <w:delText xml:space="preserve"> module.</w:delText>
        </w:r>
      </w:del>
    </w:p>
    <w:p w14:paraId="0676C2EA" w14:textId="7F970D4A" w:rsidR="00753D6D" w:rsidDel="00D93393" w:rsidRDefault="00753D6D">
      <w:pPr>
        <w:pStyle w:val="Heading3"/>
        <w:rPr>
          <w:del w:id="5978" w:author="Sayali Dev" w:date="2018-02-19T16:26:00Z"/>
          <w:rFonts w:eastAsia="Calibri"/>
        </w:rPr>
        <w:pPrChange w:id="5979" w:author="Sayali Dev" w:date="2018-02-19T16:26:00Z">
          <w:pPr>
            <w:ind w:left="1440"/>
          </w:pPr>
        </w:pPrChange>
      </w:pPr>
    </w:p>
    <w:p w14:paraId="15203439" w14:textId="60E5D0E8" w:rsidR="00753D6D" w:rsidRDefault="00753D6D">
      <w:pPr>
        <w:pStyle w:val="Heading3"/>
      </w:pPr>
      <w:del w:id="5980" w:author="Sayali Dev" w:date="2018-02-19T16:26:00Z">
        <w:r w:rsidDel="00D93393">
          <w:rPr>
            <w:rFonts w:eastAsia="Calibri"/>
          </w:rPr>
          <w:br w:type="page"/>
        </w:r>
      </w:del>
      <w:bookmarkStart w:id="5981" w:name="_Toc452394254"/>
      <w:bookmarkStart w:id="5982" w:name="_Toc507164390"/>
      <w:r>
        <w:t>Uploading a Forms spre</w:t>
      </w:r>
      <w:commentRangeStart w:id="5983"/>
      <w:r>
        <w:t>adsheet</w:t>
      </w:r>
      <w:bookmarkEnd w:id="5981"/>
      <w:commentRangeEnd w:id="5983"/>
      <w:r w:rsidR="00D93393">
        <w:rPr>
          <w:rStyle w:val="CommentReference"/>
          <w:rFonts w:ascii="Arial" w:hAnsi="Arial" w:cs="Arial"/>
          <w:b w:val="0"/>
          <w:lang w:val="en-US" w:eastAsia="en-US"/>
        </w:rPr>
        <w:commentReference w:id="5983"/>
      </w:r>
      <w:bookmarkEnd w:id="5982"/>
    </w:p>
    <w:p w14:paraId="0F801E71" w14:textId="77777777" w:rsidR="00753D6D" w:rsidRPr="00071D70" w:rsidRDefault="00753D6D" w:rsidP="00753D6D"/>
    <w:p w14:paraId="411C7D36" w14:textId="2F119CF8" w:rsidR="00753D6D" w:rsidRDefault="00753D6D" w:rsidP="00753D6D">
      <w:r>
        <w:t>To upload a forms data template:</w:t>
      </w:r>
      <w:r>
        <w:br/>
      </w:r>
      <w:del w:id="5984" w:author="Sayali Dev" w:date="2018-02-19T16:26:00Z">
        <w:r w:rsidRPr="00DD1B89" w:rsidDel="009D158B">
          <w:rPr>
            <w:b/>
          </w:rPr>
          <w:delText>Note:</w:delText>
        </w:r>
        <w:r w:rsidRPr="00DD1B89" w:rsidDel="009D158B">
          <w:delText xml:space="preserve"> Only an aut</w:delText>
        </w:r>
        <w:r w:rsidDel="009D158B">
          <w:delText>h</w:delText>
        </w:r>
        <w:r w:rsidRPr="00DD1B89" w:rsidDel="009D158B">
          <w:delText xml:space="preserve">orized Biobank user can upload a </w:delText>
        </w:r>
        <w:r w:rsidDel="009D158B">
          <w:delText>forms spreadsheet</w:delText>
        </w:r>
        <w:r w:rsidRPr="00DD1B89" w:rsidDel="009D158B">
          <w:delText>.</w:delText>
        </w:r>
      </w:del>
    </w:p>
    <w:p w14:paraId="7CFC683D" w14:textId="77777777" w:rsidR="00753D6D" w:rsidRDefault="00753D6D" w:rsidP="00753D6D"/>
    <w:p w14:paraId="7A37F460" w14:textId="77777777" w:rsidR="00753D6D" w:rsidRDefault="00753D6D" w:rsidP="00C9791D">
      <w:pPr>
        <w:numPr>
          <w:ilvl w:val="0"/>
          <w:numId w:val="278"/>
        </w:numPr>
        <w:ind w:right="540"/>
      </w:pPr>
      <w:r>
        <w:t xml:space="preserve">Prepare the </w:t>
      </w:r>
      <w:r w:rsidRPr="00330271">
        <w:rPr>
          <w:b/>
        </w:rPr>
        <w:t>Forms</w:t>
      </w:r>
      <w:r>
        <w:t xml:space="preserve"> upload spreadsheet for the form data you want to upload. </w:t>
      </w:r>
      <w:r>
        <w:br/>
      </w:r>
      <w:r w:rsidRPr="009C3249">
        <w:rPr>
          <w:b/>
        </w:rPr>
        <w:t>Note:</w:t>
      </w:r>
      <w:r>
        <w:t xml:space="preserve"> </w:t>
      </w:r>
    </w:p>
    <w:p w14:paraId="4FA70FC5" w14:textId="25FF8858" w:rsidR="00753D6D" w:rsidDel="009D158B" w:rsidRDefault="00753D6D" w:rsidP="00C9791D">
      <w:pPr>
        <w:numPr>
          <w:ilvl w:val="0"/>
          <w:numId w:val="251"/>
        </w:numPr>
        <w:ind w:right="540"/>
        <w:rPr>
          <w:del w:id="5985" w:author="Sayali Dev" w:date="2018-02-19T16:26:00Z"/>
        </w:rPr>
      </w:pPr>
      <w:del w:id="5986" w:author="Sayali Dev" w:date="2018-02-19T16:26:00Z">
        <w:r w:rsidDel="009D158B">
          <w:delText xml:space="preserve">You can obtain a copy of the template spreadsheet by contacting the System Administrator or sending an email request to </w:delText>
        </w:r>
        <w:r w:rsidR="00A154A8" w:rsidDel="009D158B">
          <w:fldChar w:fldCharType="begin"/>
        </w:r>
        <w:r w:rsidR="00A154A8" w:rsidDel="009D158B">
          <w:delInstrText xml:space="preserve"> HYPERLINK "mailto:Bio4Dhelp@tgen.org" </w:delInstrText>
        </w:r>
        <w:r w:rsidR="00A154A8" w:rsidDel="009D158B">
          <w:fldChar w:fldCharType="separate"/>
        </w:r>
        <w:r w:rsidDel="009D158B">
          <w:rPr>
            <w:rStyle w:val="Hyperlink"/>
          </w:rPr>
          <w:delText>cirraspec@tgen.org</w:delText>
        </w:r>
        <w:r w:rsidR="00A154A8" w:rsidDel="009D158B">
          <w:rPr>
            <w:rStyle w:val="Hyperlink"/>
          </w:rPr>
          <w:fldChar w:fldCharType="end"/>
        </w:r>
        <w:r w:rsidDel="009D158B">
          <w:delText xml:space="preserve">. </w:delText>
        </w:r>
      </w:del>
    </w:p>
    <w:p w14:paraId="5714CD02" w14:textId="45E1454B" w:rsidR="00753D6D" w:rsidDel="009D158B" w:rsidRDefault="00753D6D" w:rsidP="00C9791D">
      <w:pPr>
        <w:numPr>
          <w:ilvl w:val="0"/>
          <w:numId w:val="251"/>
        </w:numPr>
        <w:ind w:right="540"/>
        <w:rPr>
          <w:del w:id="5987" w:author="Sayali Dev" w:date="2018-02-19T16:26:00Z"/>
        </w:rPr>
      </w:pPr>
      <w:del w:id="5988" w:author="Sayali Dev" w:date="2018-02-19T16:26:00Z">
        <w:r w:rsidRPr="00DD1B89" w:rsidDel="009D158B">
          <w:delText>Template must be saved as an Excel Workbook with .xlsx extension.</w:delText>
        </w:r>
      </w:del>
    </w:p>
    <w:p w14:paraId="5409BAC3" w14:textId="77777777" w:rsidR="00753D6D" w:rsidRDefault="00753D6D" w:rsidP="00C9791D">
      <w:pPr>
        <w:numPr>
          <w:ilvl w:val="0"/>
          <w:numId w:val="251"/>
        </w:numPr>
        <w:ind w:right="540"/>
      </w:pPr>
      <w:r>
        <w:t>This template cannot be currently used to upload PHI data.</w:t>
      </w:r>
      <w:r w:rsidRPr="00DD1B89">
        <w:t xml:space="preserve"> </w:t>
      </w:r>
    </w:p>
    <w:p w14:paraId="144EC068" w14:textId="77777777" w:rsidR="00753D6D" w:rsidRDefault="00753D6D" w:rsidP="00753D6D">
      <w:pPr>
        <w:ind w:right="540"/>
      </w:pPr>
    </w:p>
    <w:p w14:paraId="2C380909" w14:textId="77777777" w:rsidR="00753D6D" w:rsidRDefault="00753D6D" w:rsidP="00753D6D">
      <w:pPr>
        <w:ind w:left="720" w:right="540"/>
      </w:pPr>
      <w:r>
        <w:t xml:space="preserve">The following table lists each field and its description. </w:t>
      </w:r>
    </w:p>
    <w:p w14:paraId="7CBF5B08" w14:textId="77777777" w:rsidR="00753D6D" w:rsidRDefault="00753D6D" w:rsidP="00753D6D">
      <w:pPr>
        <w:ind w:left="720" w:right="540"/>
      </w:pPr>
      <w:r w:rsidRPr="001241E1">
        <w:rPr>
          <w:b/>
        </w:rPr>
        <w:t>Note:</w:t>
      </w:r>
      <w:r w:rsidRPr="001241E1">
        <w:t xml:space="preserve"> </w:t>
      </w:r>
    </w:p>
    <w:p w14:paraId="54144E05" w14:textId="77777777" w:rsidR="00753D6D" w:rsidRDefault="00753D6D" w:rsidP="00C9791D">
      <w:pPr>
        <w:numPr>
          <w:ilvl w:val="0"/>
          <w:numId w:val="244"/>
        </w:numPr>
        <w:ind w:left="1440" w:right="540"/>
      </w:pPr>
      <w:r w:rsidRPr="001241E1">
        <w:t xml:space="preserve">Fields that are marked </w:t>
      </w:r>
      <w:r w:rsidRPr="0007791A">
        <w:t>with the red asterisk (*)</w:t>
      </w:r>
      <w:r>
        <w:t xml:space="preserve"> </w:t>
      </w:r>
      <w:r w:rsidRPr="001241E1">
        <w:t>are mandatory.</w:t>
      </w:r>
    </w:p>
    <w:p w14:paraId="2A02096F" w14:textId="77777777" w:rsidR="00753D6D" w:rsidRDefault="00753D6D" w:rsidP="00C9791D">
      <w:pPr>
        <w:numPr>
          <w:ilvl w:val="0"/>
          <w:numId w:val="244"/>
        </w:numPr>
        <w:ind w:left="1440" w:right="540"/>
      </w:pPr>
      <w:r>
        <w:t>You can use any of the standard excel tools to complete this spreadsheet. For example, the first value in a column can be copied to additional rows and numbers can be incremented using the standard excel “select &amp; drag” feature.</w:t>
      </w:r>
    </w:p>
    <w:p w14:paraId="2B30A537" w14:textId="77777777" w:rsidR="00753D6D" w:rsidRDefault="00753D6D" w:rsidP="00C9791D">
      <w:pPr>
        <w:numPr>
          <w:ilvl w:val="0"/>
          <w:numId w:val="250"/>
        </w:numPr>
        <w:tabs>
          <w:tab w:val="left" w:pos="1440"/>
        </w:tabs>
        <w:ind w:left="1440"/>
      </w:pPr>
      <w:r>
        <w:t xml:space="preserve">You can access user information in </w:t>
      </w:r>
      <w:r w:rsidRPr="00D856F2">
        <w:rPr>
          <w:b/>
        </w:rPr>
        <w:t>IAMS Address Book</w:t>
      </w:r>
      <w:r>
        <w:t xml:space="preserve">. </w:t>
      </w:r>
    </w:p>
    <w:p w14:paraId="043F0A2C" w14:textId="77777777" w:rsidR="00753D6D" w:rsidRPr="001241E1" w:rsidRDefault="00753D6D" w:rsidP="00C9791D">
      <w:pPr>
        <w:numPr>
          <w:ilvl w:val="0"/>
          <w:numId w:val="244"/>
        </w:numPr>
        <w:ind w:left="1440" w:right="540"/>
      </w:pPr>
      <w:r>
        <w:t xml:space="preserve">You can access Collection information in the </w:t>
      </w:r>
      <w:r w:rsidRPr="00D856F2">
        <w:rPr>
          <w:b/>
        </w:rPr>
        <w:t>RPMS Configuration</w:t>
      </w:r>
      <w:r>
        <w:t xml:space="preserve"> module.</w:t>
      </w:r>
    </w:p>
    <w:p w14:paraId="0175EFA3" w14:textId="77777777" w:rsidR="00753D6D" w:rsidRPr="00972304" w:rsidRDefault="00753D6D" w:rsidP="00753D6D">
      <w:pPr>
        <w:tabs>
          <w:tab w:val="left" w:pos="6960"/>
        </w:tabs>
      </w:pPr>
      <w:r>
        <w:tab/>
      </w:r>
    </w:p>
    <w:p w14:paraId="2476F5CA" w14:textId="3C7F6E8C" w:rsidR="00753D6D" w:rsidRDefault="00753D6D" w:rsidP="00753D6D">
      <w:pPr>
        <w:pStyle w:val="Caption"/>
        <w:ind w:left="720"/>
      </w:pPr>
      <w:r>
        <w:t xml:space="preserve">Table </w:t>
      </w:r>
      <w:r w:rsidR="00653CE2">
        <w:fldChar w:fldCharType="begin"/>
      </w:r>
      <w:r w:rsidR="00653CE2">
        <w:instrText xml:space="preserve"> SEQ Figure \* ARABIC </w:instrText>
      </w:r>
      <w:r w:rsidR="00653CE2">
        <w:fldChar w:fldCharType="separate"/>
      </w:r>
      <w:ins w:id="5989" w:author="Sayali Dev" w:date="2018-02-02T13:47:00Z">
        <w:r w:rsidR="00EB76E3">
          <w:rPr>
            <w:noProof/>
          </w:rPr>
          <w:t>72</w:t>
        </w:r>
      </w:ins>
      <w:del w:id="5990" w:author="Sayali Dev" w:date="2018-02-02T13:47:00Z">
        <w:r w:rsidDel="00EB76E3">
          <w:rPr>
            <w:noProof/>
          </w:rPr>
          <w:delText>37</w:delText>
        </w:r>
      </w:del>
      <w:r w:rsidR="00653CE2">
        <w:rPr>
          <w:noProof/>
        </w:rPr>
        <w:fldChar w:fldCharType="end"/>
      </w:r>
      <w:r>
        <w:t>: Completing the Forms spreadsheet</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0"/>
        <w:gridCol w:w="7200"/>
      </w:tblGrid>
      <w:tr w:rsidR="00753D6D" w:rsidRPr="007A152E" w14:paraId="7FD747E2" w14:textId="77777777" w:rsidTr="00753D6D">
        <w:trPr>
          <w:cantSplit/>
          <w:trHeight w:val="288"/>
          <w:tblHeader/>
        </w:trPr>
        <w:tc>
          <w:tcPr>
            <w:tcW w:w="2610" w:type="dxa"/>
            <w:shd w:val="clear" w:color="auto" w:fill="BFBFBF"/>
            <w:vAlign w:val="center"/>
          </w:tcPr>
          <w:p w14:paraId="02C01B5B" w14:textId="77777777" w:rsidR="00753D6D" w:rsidRPr="007A152E" w:rsidRDefault="00753D6D" w:rsidP="00753D6D">
            <w:pPr>
              <w:rPr>
                <w:b/>
              </w:rPr>
            </w:pPr>
            <w:r>
              <w:rPr>
                <w:b/>
              </w:rPr>
              <w:t>Field</w:t>
            </w:r>
          </w:p>
        </w:tc>
        <w:tc>
          <w:tcPr>
            <w:tcW w:w="7200" w:type="dxa"/>
            <w:shd w:val="clear" w:color="auto" w:fill="BFBFBF"/>
            <w:vAlign w:val="center"/>
          </w:tcPr>
          <w:p w14:paraId="1EE6304A" w14:textId="77777777" w:rsidR="00753D6D" w:rsidRPr="007A152E" w:rsidRDefault="00753D6D" w:rsidP="00753D6D">
            <w:pPr>
              <w:rPr>
                <w:b/>
              </w:rPr>
            </w:pPr>
            <w:r w:rsidRPr="007A152E">
              <w:rPr>
                <w:b/>
              </w:rPr>
              <w:t>Description</w:t>
            </w:r>
          </w:p>
        </w:tc>
      </w:tr>
      <w:tr w:rsidR="00753D6D" w14:paraId="368E385E" w14:textId="77777777" w:rsidTr="00753D6D">
        <w:trPr>
          <w:cantSplit/>
          <w:trHeight w:val="288"/>
        </w:trPr>
        <w:tc>
          <w:tcPr>
            <w:tcW w:w="2610" w:type="dxa"/>
          </w:tcPr>
          <w:p w14:paraId="00ED9CC2" w14:textId="77777777" w:rsidR="00753D6D" w:rsidRPr="005A0359" w:rsidRDefault="00753D6D" w:rsidP="00753D6D">
            <w:pPr>
              <w:rPr>
                <w:b/>
                <w:color w:val="FF0000"/>
              </w:rPr>
            </w:pPr>
            <w:r w:rsidRPr="00414C1A">
              <w:rPr>
                <w:b/>
              </w:rPr>
              <w:t>Language</w:t>
            </w:r>
            <w:r>
              <w:rPr>
                <w:b/>
                <w:color w:val="FF0000"/>
              </w:rPr>
              <w:t>*</w:t>
            </w:r>
          </w:p>
        </w:tc>
        <w:tc>
          <w:tcPr>
            <w:tcW w:w="7200" w:type="dxa"/>
            <w:vAlign w:val="center"/>
          </w:tcPr>
          <w:p w14:paraId="36A36CB5" w14:textId="77777777" w:rsidR="00753D6D" w:rsidRDefault="00753D6D" w:rsidP="00753D6D">
            <w:r>
              <w:t>Type “en” to indicate the preferred language is English.</w:t>
            </w:r>
            <w:r>
              <w:br/>
            </w:r>
            <w:r w:rsidRPr="009753DD">
              <w:rPr>
                <w:b/>
              </w:rPr>
              <w:t>Note:</w:t>
            </w:r>
            <w:r>
              <w:t xml:space="preserve"> Language is based on the option shown on the </w:t>
            </w:r>
            <w:r w:rsidRPr="009753DD">
              <w:rPr>
                <w:b/>
              </w:rPr>
              <w:t>Communication</w:t>
            </w:r>
            <w:r>
              <w:t xml:space="preserve"> tab of the </w:t>
            </w:r>
            <w:r w:rsidRPr="009753DD">
              <w:rPr>
                <w:b/>
              </w:rPr>
              <w:t>IAMS Address Book</w:t>
            </w:r>
            <w:r>
              <w:t xml:space="preserve"> </w:t>
            </w:r>
            <w:r w:rsidRPr="00F53EE4">
              <w:t>for the user you type in the Desitination Site User field below</w:t>
            </w:r>
            <w:r>
              <w:t>.</w:t>
            </w:r>
          </w:p>
        </w:tc>
      </w:tr>
      <w:tr w:rsidR="00753D6D" w14:paraId="0ED94779" w14:textId="77777777" w:rsidTr="00753D6D">
        <w:trPr>
          <w:cantSplit/>
          <w:trHeight w:val="288"/>
        </w:trPr>
        <w:tc>
          <w:tcPr>
            <w:tcW w:w="2610" w:type="dxa"/>
          </w:tcPr>
          <w:p w14:paraId="09154093" w14:textId="77777777" w:rsidR="00753D6D" w:rsidRPr="005A0359" w:rsidRDefault="00753D6D" w:rsidP="00753D6D">
            <w:pPr>
              <w:rPr>
                <w:b/>
                <w:color w:val="FF0000"/>
              </w:rPr>
            </w:pPr>
            <w:r w:rsidRPr="00414C1A">
              <w:rPr>
                <w:b/>
              </w:rPr>
              <w:t>Locale</w:t>
            </w:r>
            <w:r>
              <w:rPr>
                <w:b/>
                <w:color w:val="FF0000"/>
              </w:rPr>
              <w:t>*</w:t>
            </w:r>
          </w:p>
        </w:tc>
        <w:tc>
          <w:tcPr>
            <w:tcW w:w="7200" w:type="dxa"/>
            <w:vAlign w:val="center"/>
          </w:tcPr>
          <w:p w14:paraId="0F5AF363" w14:textId="77777777" w:rsidR="00753D6D" w:rsidRDefault="00753D6D" w:rsidP="00753D6D">
            <w:r>
              <w:t xml:space="preserve">Type “GB” or “US” to indicate the country locale for the </w:t>
            </w:r>
            <w:r w:rsidRPr="00A649FD">
              <w:t>user you type in the Des</w:t>
            </w:r>
            <w:r>
              <w:t xml:space="preserve">itination Site User field below. </w:t>
            </w:r>
          </w:p>
          <w:p w14:paraId="2F37E858" w14:textId="77777777" w:rsidR="00753D6D" w:rsidRDefault="00753D6D" w:rsidP="00753D6D">
            <w:r w:rsidRPr="009753DD">
              <w:rPr>
                <w:b/>
              </w:rPr>
              <w:t>Note:</w:t>
            </w:r>
            <w:r>
              <w:t xml:space="preserve"> Locale is based on the option shown on the </w:t>
            </w:r>
            <w:r>
              <w:rPr>
                <w:b/>
              </w:rPr>
              <w:t xml:space="preserve">Geography </w:t>
            </w:r>
            <w:r>
              <w:t xml:space="preserve">tab of the </w:t>
            </w:r>
            <w:r w:rsidRPr="009753DD">
              <w:rPr>
                <w:b/>
              </w:rPr>
              <w:t>IAMS Address Book</w:t>
            </w:r>
            <w:r>
              <w:t xml:space="preserve"> </w:t>
            </w:r>
            <w:r w:rsidRPr="00F53EE4">
              <w:t>for th</w:t>
            </w:r>
            <w:r>
              <w:t>at</w:t>
            </w:r>
            <w:r w:rsidRPr="00F53EE4">
              <w:t xml:space="preserve"> </w:t>
            </w:r>
            <w:r>
              <w:t>user.</w:t>
            </w:r>
          </w:p>
        </w:tc>
      </w:tr>
      <w:tr w:rsidR="00753D6D" w14:paraId="265648C6" w14:textId="77777777" w:rsidTr="00753D6D">
        <w:trPr>
          <w:cantSplit/>
          <w:trHeight w:val="288"/>
        </w:trPr>
        <w:tc>
          <w:tcPr>
            <w:tcW w:w="2610" w:type="dxa"/>
          </w:tcPr>
          <w:p w14:paraId="409795B8" w14:textId="77777777" w:rsidR="00753D6D" w:rsidRPr="005A0359" w:rsidRDefault="00753D6D" w:rsidP="00753D6D">
            <w:pPr>
              <w:rPr>
                <w:b/>
                <w:color w:val="FF0000"/>
              </w:rPr>
            </w:pPr>
            <w:r w:rsidRPr="00414C1A">
              <w:rPr>
                <w:b/>
              </w:rPr>
              <w:t>Time Zone</w:t>
            </w:r>
            <w:r>
              <w:rPr>
                <w:b/>
                <w:color w:val="FF0000"/>
              </w:rPr>
              <w:t>*</w:t>
            </w:r>
          </w:p>
        </w:tc>
        <w:tc>
          <w:tcPr>
            <w:tcW w:w="7200" w:type="dxa"/>
            <w:vAlign w:val="center"/>
          </w:tcPr>
          <w:p w14:paraId="1257867E" w14:textId="77777777" w:rsidR="00753D6D" w:rsidRDefault="00753D6D" w:rsidP="00753D6D">
            <w:r>
              <w:t xml:space="preserve">Type the appropriate time zone for the </w:t>
            </w:r>
            <w:r w:rsidRPr="00206D1D">
              <w:t>user you type in the Des</w:t>
            </w:r>
            <w:r>
              <w:t>itination Site User field below.</w:t>
            </w:r>
          </w:p>
          <w:p w14:paraId="42CF50A9" w14:textId="77777777" w:rsidR="00753D6D" w:rsidRDefault="00753D6D" w:rsidP="00753D6D">
            <w:r w:rsidRPr="009753DD">
              <w:rPr>
                <w:b/>
              </w:rPr>
              <w:t>Note:</w:t>
            </w:r>
            <w:r>
              <w:t xml:space="preserve"> Time zone is based on the option shown on the </w:t>
            </w:r>
            <w:r>
              <w:rPr>
                <w:b/>
              </w:rPr>
              <w:t>Geography</w:t>
            </w:r>
            <w:r>
              <w:t xml:space="preserve"> tab of the </w:t>
            </w:r>
            <w:r w:rsidRPr="009753DD">
              <w:rPr>
                <w:b/>
              </w:rPr>
              <w:t>IAMS Address Book</w:t>
            </w:r>
            <w:r>
              <w:t xml:space="preserve"> for that</w:t>
            </w:r>
            <w:r w:rsidRPr="00F53EE4">
              <w:t xml:space="preserve"> user</w:t>
            </w:r>
            <w:r>
              <w:t>.</w:t>
            </w:r>
          </w:p>
        </w:tc>
      </w:tr>
      <w:tr w:rsidR="00753D6D" w14:paraId="01A0FF83" w14:textId="77777777" w:rsidTr="00753D6D">
        <w:trPr>
          <w:cantSplit/>
          <w:trHeight w:val="288"/>
        </w:trPr>
        <w:tc>
          <w:tcPr>
            <w:tcW w:w="2610" w:type="dxa"/>
          </w:tcPr>
          <w:p w14:paraId="5732A48D" w14:textId="77777777" w:rsidR="00753D6D" w:rsidRPr="005A0359" w:rsidRDefault="00753D6D" w:rsidP="00753D6D">
            <w:pPr>
              <w:rPr>
                <w:b/>
                <w:color w:val="FF0000"/>
              </w:rPr>
            </w:pPr>
            <w:r w:rsidRPr="00414C1A">
              <w:rPr>
                <w:b/>
              </w:rPr>
              <w:t>Upload Type</w:t>
            </w:r>
            <w:r>
              <w:rPr>
                <w:b/>
                <w:color w:val="FF0000"/>
              </w:rPr>
              <w:t>*</w:t>
            </w:r>
          </w:p>
        </w:tc>
        <w:tc>
          <w:tcPr>
            <w:tcW w:w="7200" w:type="dxa"/>
            <w:vAlign w:val="center"/>
          </w:tcPr>
          <w:p w14:paraId="4CDFA025" w14:textId="77777777" w:rsidR="00753D6D" w:rsidRDefault="00753D6D" w:rsidP="00753D6D">
            <w:r>
              <w:t xml:space="preserve">Indicate the type of upload performed with this template. </w:t>
            </w:r>
          </w:p>
          <w:p w14:paraId="3A0F8D00" w14:textId="77777777" w:rsidR="00753D6D" w:rsidRDefault="00753D6D" w:rsidP="00753D6D">
            <w:r w:rsidRPr="007E1326">
              <w:rPr>
                <w:b/>
              </w:rPr>
              <w:t>Note</w:t>
            </w:r>
            <w:r>
              <w:t>: “Dyna Form” is the default and it should not be changed.</w:t>
            </w:r>
          </w:p>
        </w:tc>
      </w:tr>
      <w:tr w:rsidR="00753D6D" w14:paraId="7D56C8FC" w14:textId="77777777" w:rsidTr="00753D6D">
        <w:trPr>
          <w:cantSplit/>
          <w:trHeight w:val="288"/>
        </w:trPr>
        <w:tc>
          <w:tcPr>
            <w:tcW w:w="2610" w:type="dxa"/>
          </w:tcPr>
          <w:p w14:paraId="1876F525" w14:textId="77777777" w:rsidR="00753D6D" w:rsidRPr="005A0359" w:rsidRDefault="00753D6D" w:rsidP="00753D6D">
            <w:pPr>
              <w:rPr>
                <w:b/>
                <w:color w:val="FF0000"/>
              </w:rPr>
            </w:pPr>
            <w:r w:rsidRPr="00ED7858">
              <w:rPr>
                <w:b/>
              </w:rPr>
              <w:t>Form Type</w:t>
            </w:r>
            <w:r w:rsidRPr="00ED7858">
              <w:t xml:space="preserve"> </w:t>
            </w:r>
            <w:r w:rsidRPr="00ED7858">
              <w:rPr>
                <w:b/>
              </w:rPr>
              <w:t>Name</w:t>
            </w:r>
            <w:r w:rsidRPr="004E3DA8">
              <w:rPr>
                <w:b/>
                <w:color w:val="FF0000"/>
              </w:rPr>
              <w:t>*</w:t>
            </w:r>
          </w:p>
        </w:tc>
        <w:tc>
          <w:tcPr>
            <w:tcW w:w="7200" w:type="dxa"/>
            <w:vAlign w:val="center"/>
          </w:tcPr>
          <w:p w14:paraId="26A75AE5" w14:textId="77777777" w:rsidR="00753D6D" w:rsidRDefault="00753D6D" w:rsidP="00753D6D">
            <w:r>
              <w:t>Type the name of the form associated with this upload.</w:t>
            </w:r>
          </w:p>
        </w:tc>
      </w:tr>
      <w:tr w:rsidR="00753D6D" w14:paraId="00EC4E54" w14:textId="77777777" w:rsidTr="00753D6D">
        <w:trPr>
          <w:cantSplit/>
          <w:trHeight w:val="288"/>
        </w:trPr>
        <w:tc>
          <w:tcPr>
            <w:tcW w:w="2610" w:type="dxa"/>
            <w:tcBorders>
              <w:top w:val="single" w:sz="4" w:space="0" w:color="000000"/>
              <w:left w:val="single" w:sz="4" w:space="0" w:color="000000"/>
              <w:bottom w:val="single" w:sz="4" w:space="0" w:color="000000"/>
              <w:right w:val="single" w:sz="4" w:space="0" w:color="000000"/>
            </w:tcBorders>
          </w:tcPr>
          <w:p w14:paraId="0569602D" w14:textId="77777777" w:rsidR="00753D6D" w:rsidRPr="005A0359" w:rsidRDefault="00753D6D" w:rsidP="00753D6D">
            <w:pPr>
              <w:rPr>
                <w:b/>
                <w:color w:val="FF0000"/>
              </w:rPr>
            </w:pPr>
            <w:r w:rsidRPr="00ED7858">
              <w:rPr>
                <w:b/>
              </w:rPr>
              <w:t>Form Section Name</w:t>
            </w:r>
            <w:r>
              <w:rPr>
                <w:b/>
                <w:color w:val="FF0000"/>
              </w:rPr>
              <w:t>*</w:t>
            </w:r>
          </w:p>
        </w:tc>
        <w:tc>
          <w:tcPr>
            <w:tcW w:w="7200" w:type="dxa"/>
            <w:tcBorders>
              <w:top w:val="single" w:sz="4" w:space="0" w:color="000000"/>
              <w:left w:val="single" w:sz="4" w:space="0" w:color="000000"/>
              <w:bottom w:val="single" w:sz="4" w:space="0" w:color="000000"/>
              <w:right w:val="single" w:sz="4" w:space="0" w:color="000000"/>
            </w:tcBorders>
            <w:vAlign w:val="center"/>
          </w:tcPr>
          <w:p w14:paraId="369B5A84" w14:textId="77777777" w:rsidR="00753D6D" w:rsidRDefault="00753D6D" w:rsidP="00753D6D">
            <w:r>
              <w:t>Type the section name of the form associated with this upload.</w:t>
            </w:r>
          </w:p>
        </w:tc>
      </w:tr>
      <w:tr w:rsidR="00753D6D" w14:paraId="1FCFA343" w14:textId="77777777" w:rsidTr="00753D6D">
        <w:trPr>
          <w:cantSplit/>
          <w:trHeight w:val="288"/>
        </w:trPr>
        <w:tc>
          <w:tcPr>
            <w:tcW w:w="2610" w:type="dxa"/>
            <w:tcBorders>
              <w:top w:val="single" w:sz="4" w:space="0" w:color="000000"/>
              <w:left w:val="single" w:sz="4" w:space="0" w:color="000000"/>
              <w:bottom w:val="single" w:sz="4" w:space="0" w:color="000000"/>
              <w:right w:val="single" w:sz="4" w:space="0" w:color="000000"/>
            </w:tcBorders>
          </w:tcPr>
          <w:p w14:paraId="04858DDD" w14:textId="77777777" w:rsidR="00753D6D" w:rsidRPr="005A0359" w:rsidRDefault="00753D6D" w:rsidP="00753D6D">
            <w:pPr>
              <w:rPr>
                <w:b/>
                <w:color w:val="FF0000"/>
              </w:rPr>
            </w:pPr>
            <w:r w:rsidRPr="00ED7858">
              <w:rPr>
                <w:b/>
              </w:rPr>
              <w:t>Form Section Version</w:t>
            </w:r>
            <w:r>
              <w:rPr>
                <w:b/>
                <w:color w:val="FF0000"/>
              </w:rPr>
              <w:t>*</w:t>
            </w:r>
          </w:p>
        </w:tc>
        <w:tc>
          <w:tcPr>
            <w:tcW w:w="7200" w:type="dxa"/>
            <w:tcBorders>
              <w:top w:val="single" w:sz="4" w:space="0" w:color="000000"/>
              <w:left w:val="single" w:sz="4" w:space="0" w:color="000000"/>
              <w:bottom w:val="single" w:sz="4" w:space="0" w:color="000000"/>
              <w:right w:val="single" w:sz="4" w:space="0" w:color="000000"/>
            </w:tcBorders>
            <w:vAlign w:val="center"/>
          </w:tcPr>
          <w:p w14:paraId="12A0043F" w14:textId="77777777" w:rsidR="00753D6D" w:rsidRDefault="00753D6D" w:rsidP="00753D6D">
            <w:r>
              <w:t>Type the version number of the section of the form associated with this upload.</w:t>
            </w:r>
          </w:p>
        </w:tc>
      </w:tr>
      <w:tr w:rsidR="00753D6D" w14:paraId="537ACC7E" w14:textId="77777777" w:rsidTr="00753D6D">
        <w:trPr>
          <w:cantSplit/>
          <w:trHeight w:val="288"/>
        </w:trPr>
        <w:tc>
          <w:tcPr>
            <w:tcW w:w="2610" w:type="dxa"/>
          </w:tcPr>
          <w:p w14:paraId="7BB708A6" w14:textId="77777777" w:rsidR="00753D6D" w:rsidRPr="005A0359" w:rsidRDefault="00753D6D" w:rsidP="00753D6D">
            <w:pPr>
              <w:rPr>
                <w:b/>
                <w:color w:val="FF0000"/>
              </w:rPr>
            </w:pPr>
            <w:r w:rsidRPr="00400FBA">
              <w:rPr>
                <w:b/>
              </w:rPr>
              <w:t>Destination Site Username</w:t>
            </w:r>
            <w:r>
              <w:rPr>
                <w:b/>
                <w:color w:val="FF0000"/>
              </w:rPr>
              <w:t>*</w:t>
            </w:r>
          </w:p>
        </w:tc>
        <w:tc>
          <w:tcPr>
            <w:tcW w:w="7200" w:type="dxa"/>
            <w:vAlign w:val="center"/>
          </w:tcPr>
          <w:p w14:paraId="2BFD6EF3" w14:textId="77777777" w:rsidR="009B7449" w:rsidRDefault="00753D6D" w:rsidP="00753D6D">
            <w:pPr>
              <w:rPr>
                <w:ins w:id="5991" w:author="Sayali Dev" w:date="2018-02-19T16:32:00Z"/>
              </w:rPr>
            </w:pPr>
            <w:r>
              <w:t>Type the user login</w:t>
            </w:r>
            <w:ins w:id="5992" w:author="Sayali Dev" w:date="2018-02-19T16:32:00Z">
              <w:r w:rsidR="009B7449">
                <w:t xml:space="preserve"> username</w:t>
              </w:r>
            </w:ins>
            <w:del w:id="5993" w:author="Sayali Dev" w:date="2018-02-19T16:32:00Z">
              <w:r w:rsidDel="009B7449">
                <w:delText xml:space="preserve"> ID</w:delText>
              </w:r>
            </w:del>
            <w:r>
              <w:t xml:space="preserve"> of the person performing the form upload .</w:t>
            </w:r>
            <w:del w:id="5994" w:author="Sayali Dev" w:date="2018-02-19T16:32:00Z">
              <w:r w:rsidRPr="00D856F2" w:rsidDel="009B7449">
                <w:rPr>
                  <w:b/>
                </w:rPr>
                <w:delText xml:space="preserve"> </w:delText>
              </w:r>
              <w:r w:rsidDel="009B7449">
                <w:rPr>
                  <w:b/>
                </w:rPr>
                <w:br/>
              </w:r>
            </w:del>
            <w:r w:rsidRPr="00D856F2">
              <w:rPr>
                <w:b/>
              </w:rPr>
              <w:t>Note:</w:t>
            </w:r>
            <w:r>
              <w:t xml:space="preserve"> </w:t>
            </w:r>
          </w:p>
          <w:p w14:paraId="37D3CD61" w14:textId="3E465A27" w:rsidR="00753D6D" w:rsidRDefault="00753D6D" w:rsidP="00753D6D">
            <w:r>
              <w:t xml:space="preserve">User must be active in </w:t>
            </w:r>
            <w:r w:rsidRPr="00D856F2">
              <w:rPr>
                <w:b/>
              </w:rPr>
              <w:t>IAMS Address Book</w:t>
            </w:r>
            <w:r>
              <w:t xml:space="preserve"> and assigned to a published collection in </w:t>
            </w:r>
            <w:r w:rsidRPr="00D856F2">
              <w:rPr>
                <w:b/>
              </w:rPr>
              <w:t>RPMS</w:t>
            </w:r>
            <w:r>
              <w:t>.</w:t>
            </w:r>
          </w:p>
        </w:tc>
      </w:tr>
      <w:tr w:rsidR="00753D6D" w14:paraId="19FDFDD1" w14:textId="77777777" w:rsidTr="00753D6D">
        <w:trPr>
          <w:cantSplit/>
          <w:trHeight w:val="288"/>
        </w:trPr>
        <w:tc>
          <w:tcPr>
            <w:tcW w:w="9810" w:type="dxa"/>
            <w:gridSpan w:val="2"/>
            <w:tcBorders>
              <w:top w:val="single" w:sz="4" w:space="0" w:color="000000"/>
              <w:left w:val="single" w:sz="4" w:space="0" w:color="000000"/>
              <w:bottom w:val="single" w:sz="4" w:space="0" w:color="000000"/>
              <w:right w:val="single" w:sz="4" w:space="0" w:color="000000"/>
            </w:tcBorders>
          </w:tcPr>
          <w:p w14:paraId="2903D7D7" w14:textId="77777777" w:rsidR="00753D6D" w:rsidRPr="00027CCB" w:rsidRDefault="00753D6D" w:rsidP="00753D6D">
            <w:pPr>
              <w:rPr>
                <w:b/>
              </w:rPr>
            </w:pPr>
            <w:r w:rsidRPr="00027CCB">
              <w:rPr>
                <w:b/>
              </w:rPr>
              <w:t>Sample Collection Forms</w:t>
            </w:r>
          </w:p>
          <w:p w14:paraId="137C1352" w14:textId="77777777" w:rsidR="00753D6D" w:rsidRDefault="00753D6D" w:rsidP="00753D6D">
            <w:r>
              <w:t xml:space="preserve"> </w:t>
            </w:r>
          </w:p>
        </w:tc>
      </w:tr>
      <w:tr w:rsidR="00753D6D" w14:paraId="6B2AA612" w14:textId="77777777" w:rsidTr="00753D6D">
        <w:trPr>
          <w:cantSplit/>
          <w:trHeight w:val="288"/>
        </w:trPr>
        <w:tc>
          <w:tcPr>
            <w:tcW w:w="2610" w:type="dxa"/>
            <w:tcBorders>
              <w:top w:val="single" w:sz="4" w:space="0" w:color="000000"/>
              <w:left w:val="single" w:sz="4" w:space="0" w:color="000000"/>
              <w:bottom w:val="single" w:sz="4" w:space="0" w:color="000000"/>
              <w:right w:val="single" w:sz="4" w:space="0" w:color="000000"/>
            </w:tcBorders>
          </w:tcPr>
          <w:p w14:paraId="3FFF0A46" w14:textId="77777777" w:rsidR="00753D6D" w:rsidRPr="00027CCB" w:rsidRDefault="00753D6D" w:rsidP="00753D6D">
            <w:pPr>
              <w:rPr>
                <w:b/>
              </w:rPr>
            </w:pPr>
            <w:commentRangeStart w:id="5995"/>
            <w:r>
              <w:rPr>
                <w:b/>
              </w:rPr>
              <w:t>Donor Identifier</w:t>
            </w:r>
            <w:r w:rsidRPr="00005723">
              <w:rPr>
                <w:b/>
                <w:color w:val="FF0000"/>
              </w:rPr>
              <w:t>*</w:t>
            </w:r>
          </w:p>
        </w:tc>
        <w:tc>
          <w:tcPr>
            <w:tcW w:w="7200" w:type="dxa"/>
            <w:tcBorders>
              <w:top w:val="single" w:sz="4" w:space="0" w:color="000000"/>
              <w:left w:val="single" w:sz="4" w:space="0" w:color="000000"/>
              <w:bottom w:val="single" w:sz="4" w:space="0" w:color="000000"/>
              <w:right w:val="single" w:sz="4" w:space="0" w:color="000000"/>
            </w:tcBorders>
            <w:vAlign w:val="center"/>
          </w:tcPr>
          <w:p w14:paraId="363A06FB" w14:textId="77777777" w:rsidR="00753D6D" w:rsidRDefault="00753D6D" w:rsidP="00753D6D">
            <w:r>
              <w:t xml:space="preserve">Type the identifier of the donor subject for which this form is being completed. </w:t>
            </w:r>
            <w:commentRangeEnd w:id="5995"/>
            <w:r>
              <w:rPr>
                <w:rStyle w:val="CommentReference"/>
              </w:rPr>
              <w:commentReference w:id="5995"/>
            </w:r>
          </w:p>
        </w:tc>
      </w:tr>
      <w:tr w:rsidR="00753D6D" w14:paraId="390D878F" w14:textId="77777777" w:rsidTr="00753D6D">
        <w:trPr>
          <w:cantSplit/>
          <w:trHeight w:val="288"/>
        </w:trPr>
        <w:tc>
          <w:tcPr>
            <w:tcW w:w="2610" w:type="dxa"/>
            <w:tcBorders>
              <w:top w:val="single" w:sz="4" w:space="0" w:color="000000"/>
              <w:left w:val="single" w:sz="4" w:space="0" w:color="000000"/>
              <w:bottom w:val="single" w:sz="4" w:space="0" w:color="000000"/>
              <w:right w:val="single" w:sz="4" w:space="0" w:color="000000"/>
            </w:tcBorders>
          </w:tcPr>
          <w:p w14:paraId="5E31E70A" w14:textId="77777777" w:rsidR="00753D6D" w:rsidRPr="00027CCB" w:rsidRDefault="00753D6D" w:rsidP="00753D6D">
            <w:pPr>
              <w:rPr>
                <w:b/>
              </w:rPr>
            </w:pPr>
            <w:r>
              <w:rPr>
                <w:b/>
              </w:rPr>
              <w:t>Kit Identifier</w:t>
            </w:r>
            <w:r w:rsidRPr="00005723">
              <w:rPr>
                <w:b/>
                <w:color w:val="FF0000"/>
              </w:rPr>
              <w:t>*</w:t>
            </w:r>
          </w:p>
        </w:tc>
        <w:tc>
          <w:tcPr>
            <w:tcW w:w="7200" w:type="dxa"/>
            <w:tcBorders>
              <w:top w:val="single" w:sz="4" w:space="0" w:color="000000"/>
              <w:left w:val="single" w:sz="4" w:space="0" w:color="000000"/>
              <w:bottom w:val="single" w:sz="4" w:space="0" w:color="000000"/>
              <w:right w:val="single" w:sz="4" w:space="0" w:color="000000"/>
            </w:tcBorders>
            <w:vAlign w:val="center"/>
          </w:tcPr>
          <w:p w14:paraId="3B79570E" w14:textId="77777777" w:rsidR="00753D6D" w:rsidRDefault="00753D6D" w:rsidP="00753D6D">
            <w:r>
              <w:t xml:space="preserve">Type the identifier of the kit to which this form is associated. </w:t>
            </w:r>
          </w:p>
        </w:tc>
      </w:tr>
      <w:tr w:rsidR="00753D6D" w14:paraId="3D442E5E" w14:textId="77777777" w:rsidTr="00753D6D">
        <w:trPr>
          <w:cantSplit/>
          <w:trHeight w:val="288"/>
        </w:trPr>
        <w:tc>
          <w:tcPr>
            <w:tcW w:w="2610" w:type="dxa"/>
            <w:tcBorders>
              <w:top w:val="single" w:sz="4" w:space="0" w:color="000000"/>
              <w:left w:val="single" w:sz="4" w:space="0" w:color="000000"/>
              <w:bottom w:val="single" w:sz="4" w:space="0" w:color="000000"/>
              <w:right w:val="single" w:sz="4" w:space="0" w:color="000000"/>
            </w:tcBorders>
          </w:tcPr>
          <w:p w14:paraId="571639C3" w14:textId="77777777" w:rsidR="00753D6D" w:rsidRPr="007B159B" w:rsidRDefault="00753D6D" w:rsidP="00753D6D">
            <w:pPr>
              <w:rPr>
                <w:b/>
                <w:color w:val="FF0000"/>
              </w:rPr>
            </w:pPr>
            <w:r>
              <w:rPr>
                <w:b/>
              </w:rPr>
              <w:lastRenderedPageBreak/>
              <w:t>Form Specific Attributes</w:t>
            </w:r>
            <w:r>
              <w:rPr>
                <w:b/>
                <w:color w:val="FF0000"/>
              </w:rPr>
              <w:t>*</w:t>
            </w:r>
          </w:p>
        </w:tc>
        <w:tc>
          <w:tcPr>
            <w:tcW w:w="7200" w:type="dxa"/>
            <w:tcBorders>
              <w:top w:val="single" w:sz="4" w:space="0" w:color="000000"/>
              <w:left w:val="single" w:sz="4" w:space="0" w:color="000000"/>
              <w:bottom w:val="single" w:sz="4" w:space="0" w:color="000000"/>
              <w:right w:val="single" w:sz="4" w:space="0" w:color="000000"/>
            </w:tcBorders>
            <w:vAlign w:val="center"/>
          </w:tcPr>
          <w:p w14:paraId="0AB2CC41" w14:textId="77777777" w:rsidR="00753D6D" w:rsidRDefault="00753D6D" w:rsidP="00753D6D">
            <w:r>
              <w:t xml:space="preserve">Type (or select) the appropriate value for each of the form attribute fields on the template. </w:t>
            </w:r>
          </w:p>
          <w:p w14:paraId="085287FF" w14:textId="77777777" w:rsidR="00753D6D" w:rsidRDefault="00753D6D" w:rsidP="00753D6D">
            <w:r w:rsidRPr="002150F5">
              <w:rPr>
                <w:b/>
              </w:rPr>
              <w:t>Note:</w:t>
            </w:r>
            <w:r>
              <w:t xml:space="preserve"> Since the collection forms are client defined, the form attribute fields vary and are provided by the System Administrator based on the Collection for which the form is used. </w:t>
            </w:r>
          </w:p>
          <w:p w14:paraId="613805D2" w14:textId="77777777" w:rsidR="00753D6D" w:rsidRDefault="00753D6D" w:rsidP="00753D6D">
            <w:r>
              <w:t>This template cannot be currently used to upload PHI data.</w:t>
            </w:r>
          </w:p>
        </w:tc>
      </w:tr>
      <w:tr w:rsidR="00753D6D" w14:paraId="32DDB1BC" w14:textId="77777777" w:rsidTr="00753D6D">
        <w:trPr>
          <w:cantSplit/>
          <w:trHeight w:val="288"/>
        </w:trPr>
        <w:tc>
          <w:tcPr>
            <w:tcW w:w="9810" w:type="dxa"/>
            <w:gridSpan w:val="2"/>
            <w:tcBorders>
              <w:top w:val="single" w:sz="4" w:space="0" w:color="000000"/>
              <w:left w:val="single" w:sz="4" w:space="0" w:color="000000"/>
              <w:bottom w:val="single" w:sz="4" w:space="0" w:color="000000"/>
              <w:right w:val="single" w:sz="4" w:space="0" w:color="000000"/>
            </w:tcBorders>
          </w:tcPr>
          <w:p w14:paraId="7BB3A742" w14:textId="77777777" w:rsidR="00753D6D" w:rsidRPr="00027CCB" w:rsidRDefault="00753D6D" w:rsidP="00753D6D">
            <w:pPr>
              <w:rPr>
                <w:b/>
              </w:rPr>
            </w:pPr>
            <w:r>
              <w:rPr>
                <w:b/>
              </w:rPr>
              <w:t>Sample Processing Forms</w:t>
            </w:r>
          </w:p>
          <w:p w14:paraId="36248A62" w14:textId="77777777" w:rsidR="00753D6D" w:rsidRDefault="00753D6D" w:rsidP="00753D6D">
            <w:r>
              <w:t xml:space="preserve"> </w:t>
            </w:r>
          </w:p>
        </w:tc>
      </w:tr>
      <w:tr w:rsidR="00753D6D" w14:paraId="42B147D1" w14:textId="77777777" w:rsidTr="00753D6D">
        <w:trPr>
          <w:cantSplit/>
          <w:trHeight w:val="288"/>
        </w:trPr>
        <w:tc>
          <w:tcPr>
            <w:tcW w:w="2610" w:type="dxa"/>
            <w:tcBorders>
              <w:top w:val="single" w:sz="4" w:space="0" w:color="000000"/>
              <w:left w:val="single" w:sz="4" w:space="0" w:color="000000"/>
              <w:bottom w:val="single" w:sz="4" w:space="0" w:color="000000"/>
              <w:right w:val="single" w:sz="4" w:space="0" w:color="000000"/>
            </w:tcBorders>
          </w:tcPr>
          <w:p w14:paraId="7DF854DB" w14:textId="77777777" w:rsidR="00753D6D" w:rsidRPr="00963D9C" w:rsidRDefault="00753D6D" w:rsidP="00753D6D">
            <w:pPr>
              <w:rPr>
                <w:b/>
              </w:rPr>
            </w:pPr>
            <w:r w:rsidRPr="00400FBA">
              <w:rPr>
                <w:b/>
              </w:rPr>
              <w:t>Destination Site Name</w:t>
            </w:r>
            <w:r w:rsidRPr="00005723">
              <w:rPr>
                <w:b/>
                <w:color w:val="FF0000"/>
              </w:rPr>
              <w:t>*</w:t>
            </w:r>
          </w:p>
        </w:tc>
        <w:tc>
          <w:tcPr>
            <w:tcW w:w="7200" w:type="dxa"/>
            <w:tcBorders>
              <w:top w:val="single" w:sz="4" w:space="0" w:color="000000"/>
              <w:left w:val="single" w:sz="4" w:space="0" w:color="000000"/>
              <w:bottom w:val="single" w:sz="4" w:space="0" w:color="000000"/>
              <w:right w:val="single" w:sz="4" w:space="0" w:color="000000"/>
            </w:tcBorders>
            <w:vAlign w:val="center"/>
          </w:tcPr>
          <w:p w14:paraId="3ADC546A" w14:textId="77777777" w:rsidR="00753D6D" w:rsidRDefault="00753D6D" w:rsidP="00753D6D">
            <w:r>
              <w:t>For LIMS workflow processing forms, type the name of the site where the sample processing was performed</w:t>
            </w:r>
            <w:r w:rsidRPr="002B6465">
              <w:t>.</w:t>
            </w:r>
            <w:r>
              <w:t xml:space="preserve"> </w:t>
            </w:r>
          </w:p>
          <w:p w14:paraId="319F2DEA" w14:textId="77777777" w:rsidR="00753D6D" w:rsidRDefault="00753D6D" w:rsidP="00753D6D">
            <w:r w:rsidRPr="00B72477">
              <w:rPr>
                <w:b/>
              </w:rPr>
              <w:t>Note:</w:t>
            </w:r>
            <w:r>
              <w:t xml:space="preserve"> This field displays only for LIMS sample processing forms. </w:t>
            </w:r>
            <w:r w:rsidRPr="00D94FF2">
              <w:t xml:space="preserve">Site must be active in </w:t>
            </w:r>
            <w:r w:rsidRPr="00B72477">
              <w:rPr>
                <w:b/>
              </w:rPr>
              <w:t>IAMS Address Book</w:t>
            </w:r>
            <w:r w:rsidRPr="00D94FF2">
              <w:t xml:space="preserve"> and Collection must be published with this site assigned in </w:t>
            </w:r>
            <w:r w:rsidRPr="00B72477">
              <w:rPr>
                <w:b/>
              </w:rPr>
              <w:t>RPMS</w:t>
            </w:r>
            <w:r w:rsidRPr="00D94FF2">
              <w:t>.</w:t>
            </w:r>
          </w:p>
        </w:tc>
      </w:tr>
      <w:tr w:rsidR="00753D6D" w14:paraId="674CB195" w14:textId="77777777" w:rsidTr="00753D6D">
        <w:trPr>
          <w:cantSplit/>
          <w:trHeight w:val="288"/>
        </w:trPr>
        <w:tc>
          <w:tcPr>
            <w:tcW w:w="2610" w:type="dxa"/>
            <w:tcBorders>
              <w:top w:val="single" w:sz="4" w:space="0" w:color="000000"/>
              <w:left w:val="single" w:sz="4" w:space="0" w:color="000000"/>
              <w:bottom w:val="single" w:sz="4" w:space="0" w:color="000000"/>
              <w:right w:val="single" w:sz="4" w:space="0" w:color="000000"/>
            </w:tcBorders>
          </w:tcPr>
          <w:p w14:paraId="261D06A7" w14:textId="77777777" w:rsidR="00753D6D" w:rsidRPr="00027CCB" w:rsidRDefault="00753D6D" w:rsidP="00753D6D">
            <w:pPr>
              <w:rPr>
                <w:b/>
              </w:rPr>
            </w:pPr>
            <w:r>
              <w:rPr>
                <w:b/>
              </w:rPr>
              <w:t>Sample Identifier</w:t>
            </w:r>
            <w:r w:rsidRPr="00005723">
              <w:rPr>
                <w:b/>
                <w:color w:val="FF0000"/>
              </w:rPr>
              <w:t xml:space="preserve">* </w:t>
            </w:r>
          </w:p>
        </w:tc>
        <w:tc>
          <w:tcPr>
            <w:tcW w:w="7200" w:type="dxa"/>
            <w:tcBorders>
              <w:top w:val="single" w:sz="4" w:space="0" w:color="000000"/>
              <w:left w:val="single" w:sz="4" w:space="0" w:color="000000"/>
              <w:bottom w:val="single" w:sz="4" w:space="0" w:color="000000"/>
              <w:right w:val="single" w:sz="4" w:space="0" w:color="000000"/>
            </w:tcBorders>
            <w:vAlign w:val="center"/>
          </w:tcPr>
          <w:p w14:paraId="4294F375" w14:textId="77777777" w:rsidR="00753D6D" w:rsidRDefault="00753D6D" w:rsidP="00753D6D">
            <w:r w:rsidRPr="002150F5">
              <w:t xml:space="preserve">Type the identifier of the </w:t>
            </w:r>
            <w:r>
              <w:t>biospecimen</w:t>
            </w:r>
            <w:r w:rsidRPr="002150F5">
              <w:t xml:space="preserve"> for which this form is being completed.</w:t>
            </w:r>
          </w:p>
        </w:tc>
      </w:tr>
      <w:tr w:rsidR="00753D6D" w14:paraId="5D4BC09F" w14:textId="77777777" w:rsidTr="00753D6D">
        <w:trPr>
          <w:cantSplit/>
          <w:trHeight w:val="288"/>
        </w:trPr>
        <w:tc>
          <w:tcPr>
            <w:tcW w:w="2610" w:type="dxa"/>
          </w:tcPr>
          <w:p w14:paraId="0445986B" w14:textId="77777777" w:rsidR="00753D6D" w:rsidRPr="006E63AD" w:rsidRDefault="00753D6D" w:rsidP="00753D6D">
            <w:pPr>
              <w:rPr>
                <w:b/>
                <w:color w:val="FF0000"/>
              </w:rPr>
            </w:pPr>
            <w:r>
              <w:rPr>
                <w:b/>
              </w:rPr>
              <w:t>Workflow Name</w:t>
            </w:r>
            <w:r w:rsidRPr="00005723">
              <w:rPr>
                <w:b/>
                <w:color w:val="FF0000"/>
              </w:rPr>
              <w:t>*</w:t>
            </w:r>
          </w:p>
        </w:tc>
        <w:tc>
          <w:tcPr>
            <w:tcW w:w="7200" w:type="dxa"/>
            <w:vAlign w:val="center"/>
          </w:tcPr>
          <w:p w14:paraId="7CF4FAF0" w14:textId="77777777" w:rsidR="00753D6D" w:rsidRDefault="00753D6D" w:rsidP="00753D6D">
            <w:r>
              <w:t xml:space="preserve">Type name of the workflow for which this form is being completed. </w:t>
            </w:r>
          </w:p>
        </w:tc>
      </w:tr>
      <w:tr w:rsidR="00753D6D" w14:paraId="20E7F145" w14:textId="77777777" w:rsidTr="00753D6D">
        <w:trPr>
          <w:cantSplit/>
          <w:trHeight w:val="288"/>
        </w:trPr>
        <w:tc>
          <w:tcPr>
            <w:tcW w:w="2610" w:type="dxa"/>
          </w:tcPr>
          <w:p w14:paraId="3E298248" w14:textId="77777777" w:rsidR="00753D6D" w:rsidRPr="006E63AD" w:rsidRDefault="00753D6D" w:rsidP="00753D6D">
            <w:pPr>
              <w:rPr>
                <w:b/>
                <w:color w:val="FF0000"/>
              </w:rPr>
            </w:pPr>
            <w:r w:rsidRPr="00027CCB">
              <w:rPr>
                <w:b/>
              </w:rPr>
              <w:t>Form Specific Attributes</w:t>
            </w:r>
            <w:r>
              <w:rPr>
                <w:b/>
                <w:color w:val="FF0000"/>
              </w:rPr>
              <w:t>*</w:t>
            </w:r>
            <w:r>
              <w:rPr>
                <w:b/>
              </w:rPr>
              <w:t xml:space="preserve"> </w:t>
            </w:r>
          </w:p>
        </w:tc>
        <w:tc>
          <w:tcPr>
            <w:tcW w:w="7200" w:type="dxa"/>
            <w:vAlign w:val="center"/>
          </w:tcPr>
          <w:p w14:paraId="5977DAEC" w14:textId="77777777" w:rsidR="00753D6D" w:rsidRDefault="00753D6D" w:rsidP="00753D6D">
            <w:pPr>
              <w:rPr>
                <w:b/>
              </w:rPr>
            </w:pPr>
            <w:r>
              <w:t>Type (or select) he appropriate value</w:t>
            </w:r>
            <w:r w:rsidRPr="002150F5">
              <w:t xml:space="preserve"> for each of the form attribute fields on the template</w:t>
            </w:r>
            <w:r w:rsidRPr="002150F5">
              <w:rPr>
                <w:b/>
              </w:rPr>
              <w:t xml:space="preserve">. </w:t>
            </w:r>
          </w:p>
          <w:p w14:paraId="6616769C" w14:textId="3E4053AD" w:rsidR="00753D6D" w:rsidRDefault="00753D6D" w:rsidP="00753D6D">
            <w:r w:rsidRPr="002150F5">
              <w:rPr>
                <w:b/>
              </w:rPr>
              <w:t>Note:</w:t>
            </w:r>
            <w:r w:rsidRPr="002150F5">
              <w:t xml:space="preserve"> Since the </w:t>
            </w:r>
            <w:r>
              <w:t>samp</w:t>
            </w:r>
            <w:ins w:id="5996" w:author="Sayali Dev" w:date="2018-02-19T16:34:00Z">
              <w:r w:rsidR="009B7449">
                <w:t>le</w:t>
              </w:r>
            </w:ins>
            <w:del w:id="5997" w:author="Sayali Dev" w:date="2018-02-19T16:34:00Z">
              <w:r w:rsidDel="009B7449">
                <w:delText>el</w:delText>
              </w:r>
            </w:del>
            <w:r>
              <w:t xml:space="preserve"> </w:t>
            </w:r>
            <w:ins w:id="5998" w:author="Sayali Dev" w:date="2018-02-19T16:34:00Z">
              <w:r w:rsidR="009B7449">
                <w:t>p</w:t>
              </w:r>
            </w:ins>
            <w:del w:id="5999" w:author="Sayali Dev" w:date="2018-02-19T16:34:00Z">
              <w:r w:rsidDel="009B7449">
                <w:delText>o</w:delText>
              </w:r>
            </w:del>
            <w:r>
              <w:t>rocessing</w:t>
            </w:r>
            <w:r w:rsidRPr="002150F5">
              <w:t xml:space="preserve"> forms are client defined, the form attribute fields vary and are provided by the System Administrator based on the Collection for which the f</w:t>
            </w:r>
            <w:del w:id="6000" w:author="Sayali Dev" w:date="2018-02-19T16:34:00Z">
              <w:r w:rsidRPr="002150F5" w:rsidDel="007A7887">
                <w:delText>r</w:delText>
              </w:r>
            </w:del>
            <w:r w:rsidRPr="002150F5">
              <w:t>o</w:t>
            </w:r>
            <w:ins w:id="6001" w:author="Sayali Dev" w:date="2018-02-19T16:34:00Z">
              <w:r w:rsidR="007A7887">
                <w:t>r</w:t>
              </w:r>
            </w:ins>
            <w:r w:rsidRPr="002150F5">
              <w:t>m is used.</w:t>
            </w:r>
          </w:p>
          <w:p w14:paraId="06D12793" w14:textId="77777777" w:rsidR="00753D6D" w:rsidRDefault="00753D6D" w:rsidP="00753D6D">
            <w:r>
              <w:t xml:space="preserve">This template cannot be currently used to upload PHI </w:t>
            </w:r>
            <w:commentRangeStart w:id="6002"/>
            <w:r>
              <w:t>data</w:t>
            </w:r>
            <w:commentRangeEnd w:id="6002"/>
            <w:r w:rsidR="007A7887">
              <w:rPr>
                <w:rStyle w:val="CommentReference"/>
              </w:rPr>
              <w:commentReference w:id="6002"/>
            </w:r>
            <w:r>
              <w:t>.</w:t>
            </w:r>
          </w:p>
        </w:tc>
      </w:tr>
    </w:tbl>
    <w:p w14:paraId="7D1FA6C0" w14:textId="77777777" w:rsidR="00753D6D" w:rsidRDefault="00753D6D" w:rsidP="00753D6D">
      <w:pPr>
        <w:pStyle w:val="Heading2"/>
        <w:rPr>
          <w:rFonts w:ascii="Arial" w:hAnsi="Arial"/>
          <w:sz w:val="22"/>
        </w:rPr>
      </w:pPr>
    </w:p>
    <w:p w14:paraId="424D06EA" w14:textId="0DA1EC81" w:rsidR="00753D6D" w:rsidRDefault="00753D6D" w:rsidP="00C9791D">
      <w:pPr>
        <w:numPr>
          <w:ilvl w:val="0"/>
          <w:numId w:val="280"/>
        </w:numPr>
      </w:pPr>
      <w:del w:id="6003" w:author="Sayali Dev" w:date="2018-01-31T17:54:00Z">
        <w:r w:rsidDel="009A119E">
          <w:delText>Log on</w:delText>
        </w:r>
      </w:del>
      <w:ins w:id="6004" w:author="Sayali Dev" w:date="2018-01-31T17:54:00Z">
        <w:r w:rsidR="009A119E">
          <w:t>Log in</w:t>
        </w:r>
      </w:ins>
      <w:r>
        <w:t xml:space="preserve"> to the application using your </w:t>
      </w:r>
      <w:del w:id="6005" w:author="Sayali Dev" w:date="2018-01-31T17:55:00Z">
        <w:r w:rsidDel="00A62626">
          <w:delText>logon</w:delText>
        </w:r>
      </w:del>
      <w:ins w:id="6006" w:author="Sayali Dev" w:date="2018-01-31T17:55:00Z">
        <w:r w:rsidR="00A62626">
          <w:t>log in</w:t>
        </w:r>
      </w:ins>
      <w:r>
        <w:t xml:space="preserve"> credentials. </w:t>
      </w:r>
    </w:p>
    <w:p w14:paraId="200F1FE4" w14:textId="77777777" w:rsidR="00753D6D" w:rsidRDefault="00753D6D" w:rsidP="00753D6D">
      <w:pPr>
        <w:ind w:left="720"/>
      </w:pPr>
      <w:r>
        <w:t xml:space="preserve">The CIRRASPEC home page appears. </w:t>
      </w:r>
    </w:p>
    <w:p w14:paraId="7F474258" w14:textId="77777777" w:rsidR="00753D6D" w:rsidRDefault="00753D6D" w:rsidP="00753D6D">
      <w:pPr>
        <w:ind w:left="720"/>
      </w:pPr>
    </w:p>
    <w:p w14:paraId="6BC925F9" w14:textId="77777777" w:rsidR="00753D6D" w:rsidRDefault="00753D6D" w:rsidP="00C9791D">
      <w:pPr>
        <w:numPr>
          <w:ilvl w:val="0"/>
          <w:numId w:val="280"/>
        </w:numPr>
      </w:pPr>
      <w:r>
        <w:t xml:space="preserve">Point to the arrow of the </w:t>
      </w:r>
      <w:r w:rsidRPr="00584C3D">
        <w:rPr>
          <w:b/>
        </w:rPr>
        <w:t>IAMS</w:t>
      </w:r>
      <w:r>
        <w:t xml:space="preserve"> tab, and then click </w:t>
      </w:r>
      <w:r>
        <w:rPr>
          <w:b/>
        </w:rPr>
        <w:t>Import Data</w:t>
      </w:r>
      <w:r>
        <w:t>.</w:t>
      </w:r>
    </w:p>
    <w:p w14:paraId="1EC2B2FA" w14:textId="77777777" w:rsidR="00753D6D" w:rsidRDefault="00753D6D" w:rsidP="00753D6D">
      <w:pPr>
        <w:ind w:left="720"/>
      </w:pPr>
      <w:r>
        <w:t xml:space="preserve">The </w:t>
      </w:r>
      <w:r w:rsidRPr="00C60AA1">
        <w:rPr>
          <w:b/>
        </w:rPr>
        <w:t>Import Data</w:t>
      </w:r>
      <w:r>
        <w:t xml:space="preserve"> page appears.</w:t>
      </w:r>
    </w:p>
    <w:p w14:paraId="2E58DB7E" w14:textId="77777777" w:rsidR="00753D6D" w:rsidRDefault="00753D6D" w:rsidP="00753D6D">
      <w:pPr>
        <w:rPr>
          <w:noProof/>
        </w:rPr>
      </w:pPr>
    </w:p>
    <w:p w14:paraId="21E92CDE" w14:textId="77777777" w:rsidR="00753D6D" w:rsidRDefault="00753D6D" w:rsidP="00753D6D">
      <w:pPr>
        <w:ind w:left="720"/>
      </w:pPr>
      <w:r>
        <w:rPr>
          <w:noProof/>
        </w:rPr>
        <w:drawing>
          <wp:inline distT="0" distB="0" distL="0" distR="0" wp14:anchorId="7327A79F" wp14:editId="535684BC">
            <wp:extent cx="6400800" cy="3017520"/>
            <wp:effectExtent l="19050" t="19050" r="19050" b="11430"/>
            <wp:docPr id="9234" name="Picture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400800" cy="3017520"/>
                    </a:xfrm>
                    <a:prstGeom prst="rect">
                      <a:avLst/>
                    </a:prstGeom>
                    <a:noFill/>
                    <a:ln w="3175">
                      <a:solidFill>
                        <a:schemeClr val="tx1"/>
                      </a:solidFill>
                    </a:ln>
                  </pic:spPr>
                </pic:pic>
              </a:graphicData>
            </a:graphic>
          </wp:inline>
        </w:drawing>
      </w:r>
    </w:p>
    <w:p w14:paraId="096B0E0E" w14:textId="77777777" w:rsidR="00753D6D" w:rsidRDefault="00753D6D" w:rsidP="00753D6D">
      <w:pPr>
        <w:pStyle w:val="Figure"/>
        <w:tabs>
          <w:tab w:val="clear" w:pos="1710"/>
        </w:tabs>
        <w:ind w:left="2070" w:hanging="1350"/>
      </w:pPr>
      <w:r w:rsidRPr="009C3249">
        <w:t>Import</w:t>
      </w:r>
      <w:r>
        <w:t xml:space="preserve"> Data page</w:t>
      </w:r>
    </w:p>
    <w:p w14:paraId="6B06D48C" w14:textId="77777777" w:rsidR="00753D6D" w:rsidRDefault="00753D6D" w:rsidP="00753D6D"/>
    <w:p w14:paraId="0014F82C" w14:textId="77777777" w:rsidR="00753D6D" w:rsidRPr="001241E1" w:rsidRDefault="00753D6D" w:rsidP="00753D6D"/>
    <w:p w14:paraId="3F816675" w14:textId="77777777" w:rsidR="00753D6D" w:rsidRDefault="00753D6D" w:rsidP="00C9791D">
      <w:pPr>
        <w:numPr>
          <w:ilvl w:val="0"/>
          <w:numId w:val="280"/>
        </w:numPr>
      </w:pPr>
      <w:r>
        <w:t xml:space="preserve">In the </w:t>
      </w:r>
      <w:r w:rsidRPr="007B3839">
        <w:rPr>
          <w:b/>
        </w:rPr>
        <w:t>Upload Type</w:t>
      </w:r>
      <w:r>
        <w:t xml:space="preserve"> list, click </w:t>
      </w:r>
      <w:r>
        <w:rPr>
          <w:b/>
        </w:rPr>
        <w:t>Form</w:t>
      </w:r>
      <w:r>
        <w:t>.</w:t>
      </w:r>
    </w:p>
    <w:p w14:paraId="6244725E" w14:textId="77777777" w:rsidR="00753D6D" w:rsidRDefault="00753D6D" w:rsidP="00753D6D">
      <w:pPr>
        <w:ind w:left="720"/>
      </w:pPr>
    </w:p>
    <w:p w14:paraId="76E45BC8" w14:textId="77777777" w:rsidR="00753D6D" w:rsidRDefault="00753D6D" w:rsidP="00C9791D">
      <w:pPr>
        <w:numPr>
          <w:ilvl w:val="0"/>
          <w:numId w:val="280"/>
        </w:numPr>
      </w:pPr>
      <w:r>
        <w:t xml:space="preserve">Click </w:t>
      </w:r>
      <w:r w:rsidRPr="00A65C15">
        <w:rPr>
          <w:b/>
        </w:rPr>
        <w:t>Browse</w:t>
      </w:r>
      <w:r>
        <w:t xml:space="preserve"> below the </w:t>
      </w:r>
      <w:r w:rsidRPr="00A65C15">
        <w:rPr>
          <w:b/>
        </w:rPr>
        <w:t>File Location</w:t>
      </w:r>
      <w:r>
        <w:t xml:space="preserve"> field, and then select the </w:t>
      </w:r>
      <w:r w:rsidRPr="00F562E1">
        <w:rPr>
          <w:b/>
          <w:rPrChange w:id="6007" w:author="Sayali Dev" w:date="2018-02-19T16:48:00Z">
            <w:rPr/>
          </w:rPrChange>
        </w:rPr>
        <w:t>F</w:t>
      </w:r>
      <w:r w:rsidRPr="00F562E1">
        <w:rPr>
          <w:b/>
        </w:rPr>
        <w:t>or</w:t>
      </w:r>
      <w:r w:rsidRPr="00F47C43">
        <w:rPr>
          <w:b/>
        </w:rPr>
        <w:t>m</w:t>
      </w:r>
      <w:r>
        <w:rPr>
          <w:b/>
        </w:rPr>
        <w:t>s</w:t>
      </w:r>
      <w:r>
        <w:t xml:space="preserve"> template spreadsheet that you want to upload. </w:t>
      </w:r>
    </w:p>
    <w:p w14:paraId="31A20D7B" w14:textId="77777777" w:rsidR="00753D6D" w:rsidRDefault="00753D6D" w:rsidP="00753D6D">
      <w:pPr>
        <w:ind w:left="720"/>
      </w:pPr>
      <w:r>
        <w:t xml:space="preserve">The path of the template that you select appears on the right side of the </w:t>
      </w:r>
      <w:r w:rsidRPr="00860DEB">
        <w:rPr>
          <w:b/>
        </w:rPr>
        <w:t>Browse</w:t>
      </w:r>
      <w:r>
        <w:t xml:space="preserve"> button. </w:t>
      </w:r>
    </w:p>
    <w:p w14:paraId="30EBEB0C" w14:textId="77777777" w:rsidR="00753D6D" w:rsidRDefault="00753D6D" w:rsidP="00753D6D">
      <w:pPr>
        <w:ind w:left="720"/>
      </w:pPr>
    </w:p>
    <w:p w14:paraId="65A4EA26" w14:textId="77777777" w:rsidR="00753D6D" w:rsidRDefault="00753D6D" w:rsidP="00C9791D">
      <w:pPr>
        <w:numPr>
          <w:ilvl w:val="0"/>
          <w:numId w:val="280"/>
        </w:numPr>
      </w:pPr>
      <w:r>
        <w:t xml:space="preserve">Click </w:t>
      </w:r>
      <w:r w:rsidRPr="00A65C15">
        <w:rPr>
          <w:b/>
        </w:rPr>
        <w:t>UPLOAD</w:t>
      </w:r>
      <w:r>
        <w:t xml:space="preserve">. </w:t>
      </w:r>
    </w:p>
    <w:p w14:paraId="02B795E4" w14:textId="77777777" w:rsidR="00753D6D" w:rsidRDefault="00753D6D" w:rsidP="00753D6D">
      <w:pPr>
        <w:tabs>
          <w:tab w:val="left" w:pos="720"/>
        </w:tabs>
        <w:ind w:left="720"/>
      </w:pPr>
      <w:r>
        <w:t xml:space="preserve">The form data is uploaded. The </w:t>
      </w:r>
      <w:r w:rsidRPr="009E46B4">
        <w:rPr>
          <w:b/>
        </w:rPr>
        <w:t>Import Data</w:t>
      </w:r>
      <w:r>
        <w:t xml:space="preserve"> page displays a confirmation and summary of the upload. </w:t>
      </w:r>
      <w:r>
        <w:br/>
      </w:r>
    </w:p>
    <w:p w14:paraId="57FDF663" w14:textId="77777777" w:rsidR="00753D6D" w:rsidRPr="00DD1AF2" w:rsidRDefault="00753D6D" w:rsidP="00753D6D">
      <w:pPr>
        <w:tabs>
          <w:tab w:val="left" w:pos="720"/>
        </w:tabs>
        <w:ind w:left="720"/>
        <w:rPr>
          <w:b/>
        </w:rPr>
      </w:pPr>
      <w:r w:rsidRPr="00DD1AF2">
        <w:rPr>
          <w:b/>
        </w:rPr>
        <w:t>Note:</w:t>
      </w:r>
    </w:p>
    <w:p w14:paraId="5E56CDB0" w14:textId="558C3364" w:rsidR="006B3390" w:rsidRDefault="00753D6D" w:rsidP="00C9791D">
      <w:pPr>
        <w:numPr>
          <w:ilvl w:val="0"/>
          <w:numId w:val="277"/>
        </w:numPr>
        <w:ind w:left="1440"/>
        <w:rPr>
          <w:ins w:id="6008" w:author="Sayali Dev" w:date="2018-02-20T12:44:00Z"/>
        </w:rPr>
      </w:pPr>
      <w:r>
        <w:t xml:space="preserve">The form associated with the specified subject, </w:t>
      </w:r>
      <w:commentRangeStart w:id="6009"/>
      <w:r>
        <w:t xml:space="preserve">kit or LIMS workflow </w:t>
      </w:r>
      <w:commentRangeEnd w:id="6009"/>
      <w:r w:rsidR="00C40388">
        <w:rPr>
          <w:rStyle w:val="CommentReference"/>
        </w:rPr>
        <w:commentReference w:id="6009"/>
      </w:r>
      <w:r>
        <w:t xml:space="preserve">is completed with the information from the template. </w:t>
      </w:r>
    </w:p>
    <w:p w14:paraId="7E9C6F4C" w14:textId="77777777" w:rsidR="00837864" w:rsidRDefault="00837864">
      <w:pPr>
        <w:ind w:left="1440"/>
        <w:rPr>
          <w:ins w:id="6010" w:author="Sayali Dev" w:date="2018-02-19T16:53:00Z"/>
        </w:rPr>
        <w:pPrChange w:id="6011" w:author="Sayali Dev" w:date="2018-02-20T12:44:00Z">
          <w:pPr>
            <w:numPr>
              <w:numId w:val="277"/>
            </w:numPr>
            <w:ind w:left="1440" w:hanging="360"/>
          </w:pPr>
        </w:pPrChange>
      </w:pPr>
    </w:p>
    <w:p w14:paraId="4BF4E1FB" w14:textId="53D57A56" w:rsidR="00837864" w:rsidRDefault="00753D6D">
      <w:pPr>
        <w:numPr>
          <w:ilvl w:val="0"/>
          <w:numId w:val="277"/>
        </w:numPr>
        <w:ind w:left="1440"/>
        <w:rPr>
          <w:ins w:id="6012" w:author="Sayali Dev" w:date="2018-02-20T12:44:00Z"/>
        </w:rPr>
      </w:pPr>
      <w:del w:id="6013" w:author="Sayali Dev" w:date="2018-02-20T12:43:00Z">
        <w:r w:rsidDel="006C4F43">
          <w:delText xml:space="preserve">The </w:delText>
        </w:r>
      </w:del>
      <w:del w:id="6014" w:author="Sayali Dev" w:date="2018-02-20T12:42:00Z">
        <w:r w:rsidDel="006C4F43">
          <w:delText xml:space="preserve">form </w:delText>
        </w:r>
        <w:commentRangeStart w:id="6015"/>
        <w:r w:rsidDel="006C4F43">
          <w:delText>status is set to “Data Entry Completed”.</w:delText>
        </w:r>
        <w:commentRangeEnd w:id="6015"/>
        <w:r w:rsidR="006B3390" w:rsidDel="006C4F43">
          <w:rPr>
            <w:rStyle w:val="CommentReference"/>
          </w:rPr>
          <w:commentReference w:id="6015"/>
        </w:r>
      </w:del>
      <w:ins w:id="6016" w:author="Sayali Dev" w:date="2018-02-20T12:43:00Z">
        <w:r w:rsidR="006C4F43">
          <w:t xml:space="preserve">The </w:t>
        </w:r>
      </w:ins>
      <w:ins w:id="6017" w:author="Sayali Dev" w:date="2018-02-20T12:42:00Z">
        <w:r w:rsidR="006C4F43">
          <w:t xml:space="preserve">form </w:t>
        </w:r>
      </w:ins>
      <w:ins w:id="6018" w:author="Sayali Dev" w:date="2018-02-20T12:41:00Z">
        <w:r w:rsidR="000F2D9E">
          <w:t>Status is set to “Data Entry Started”</w:t>
        </w:r>
        <w:r w:rsidR="00837864">
          <w:t xml:space="preserve"> if few fields data is uploaded. If all fields data is uploaded</w:t>
        </w:r>
      </w:ins>
    </w:p>
    <w:p w14:paraId="44E21466" w14:textId="11E3A5E2" w:rsidR="00753D6D" w:rsidRDefault="00753D6D">
      <w:pPr>
        <w:ind w:left="1440"/>
        <w:pPrChange w:id="6019" w:author="Sayali Dev" w:date="2018-02-20T12:44:00Z">
          <w:pPr>
            <w:numPr>
              <w:numId w:val="277"/>
            </w:numPr>
            <w:ind w:left="1440" w:hanging="360"/>
          </w:pPr>
        </w:pPrChange>
      </w:pPr>
      <w:del w:id="6020" w:author="Sayali Dev" w:date="2018-02-20T12:44:00Z">
        <w:r w:rsidDel="00837864">
          <w:br/>
        </w:r>
      </w:del>
    </w:p>
    <w:p w14:paraId="6E46BE2F" w14:textId="77777777" w:rsidR="009B7449" w:rsidRDefault="00753D6D" w:rsidP="00C9791D">
      <w:pPr>
        <w:numPr>
          <w:ilvl w:val="0"/>
          <w:numId w:val="277"/>
        </w:numPr>
        <w:ind w:left="1440"/>
        <w:rPr>
          <w:ins w:id="6021" w:author="Sayali Dev" w:date="2018-02-19T16:33:00Z"/>
        </w:rPr>
      </w:pPr>
      <w:r>
        <w:t xml:space="preserve">The completed form is immediately available for viewing and approving. </w:t>
      </w:r>
    </w:p>
    <w:p w14:paraId="427EDE14" w14:textId="64E63331" w:rsidR="009B7449" w:rsidRPr="009B7449" w:rsidRDefault="00753D6D">
      <w:pPr>
        <w:ind w:left="1440"/>
        <w:rPr>
          <w:ins w:id="6022" w:author="Sayali Dev" w:date="2018-02-19T16:33:00Z"/>
          <w:rPrChange w:id="6023" w:author="Sayali Dev" w:date="2018-02-19T16:33:00Z">
            <w:rPr>
              <w:ins w:id="6024" w:author="Sayali Dev" w:date="2018-02-19T16:33:00Z"/>
              <w:b/>
            </w:rPr>
          </w:rPrChange>
        </w:rPr>
        <w:pPrChange w:id="6025" w:author="Sayali Dev" w:date="2018-02-19T16:33:00Z">
          <w:pPr>
            <w:numPr>
              <w:numId w:val="277"/>
            </w:numPr>
            <w:ind w:left="1440" w:hanging="360"/>
          </w:pPr>
        </w:pPrChange>
      </w:pPr>
      <w:r>
        <w:t xml:space="preserve">Consent and Collection forms are accessible via the </w:t>
      </w:r>
      <w:r w:rsidRPr="00430153">
        <w:rPr>
          <w:b/>
        </w:rPr>
        <w:t>CIMS</w:t>
      </w:r>
      <w:r>
        <w:rPr>
          <w:b/>
        </w:rPr>
        <w:t xml:space="preserve"> </w:t>
      </w:r>
      <w:r w:rsidRPr="00430153">
        <w:rPr>
          <w:b/>
        </w:rPr>
        <w:t>&gt;</w:t>
      </w:r>
      <w:r>
        <w:rPr>
          <w:b/>
        </w:rPr>
        <w:t xml:space="preserve"> </w:t>
      </w:r>
      <w:r w:rsidRPr="00430153">
        <w:rPr>
          <w:b/>
        </w:rPr>
        <w:t>Subject Centric</w:t>
      </w:r>
      <w:r>
        <w:t xml:space="preserve"> </w:t>
      </w:r>
      <w:r w:rsidRPr="00430153">
        <w:rPr>
          <w:b/>
        </w:rPr>
        <w:t>View</w:t>
      </w:r>
      <w:r>
        <w:rPr>
          <w:b/>
        </w:rPr>
        <w:t xml:space="preserve">. </w:t>
      </w:r>
    </w:p>
    <w:p w14:paraId="30357522" w14:textId="3F33D4FE" w:rsidR="00753D6D" w:rsidRDefault="00753D6D">
      <w:pPr>
        <w:ind w:left="1440"/>
        <w:pPrChange w:id="6026" w:author="Sayali Dev" w:date="2018-02-19T16:33:00Z">
          <w:pPr>
            <w:numPr>
              <w:numId w:val="277"/>
            </w:numPr>
            <w:ind w:left="1440" w:hanging="360"/>
          </w:pPr>
        </w:pPrChange>
      </w:pPr>
      <w:r w:rsidRPr="002A1E41">
        <w:t>Sam</w:t>
      </w:r>
      <w:r w:rsidRPr="00A053CD">
        <w:t>ple Processng forms are access</w:t>
      </w:r>
      <w:r>
        <w:t>ible</w:t>
      </w:r>
      <w:r w:rsidRPr="002A1E41">
        <w:t xml:space="preserve"> via the</w:t>
      </w:r>
      <w:r>
        <w:rPr>
          <w:b/>
        </w:rPr>
        <w:t xml:space="preserve"> </w:t>
      </w:r>
      <w:r>
        <w:t xml:space="preserve"> </w:t>
      </w:r>
      <w:r w:rsidRPr="00430153">
        <w:rPr>
          <w:b/>
        </w:rPr>
        <w:t>LIMS</w:t>
      </w:r>
      <w:r>
        <w:rPr>
          <w:b/>
        </w:rPr>
        <w:t xml:space="preserve"> </w:t>
      </w:r>
      <w:r w:rsidRPr="00430153">
        <w:rPr>
          <w:b/>
        </w:rPr>
        <w:t>&gt;</w:t>
      </w:r>
      <w:r>
        <w:rPr>
          <w:b/>
        </w:rPr>
        <w:t xml:space="preserve"> </w:t>
      </w:r>
      <w:r w:rsidRPr="00430153">
        <w:rPr>
          <w:b/>
        </w:rPr>
        <w:t>Workflows</w:t>
      </w:r>
      <w:r>
        <w:t xml:space="preserve"> modules.</w:t>
      </w:r>
    </w:p>
    <w:p w14:paraId="0DDB584B" w14:textId="77777777" w:rsidR="00753D6D" w:rsidRDefault="00753D6D" w:rsidP="00753D6D">
      <w:pPr>
        <w:ind w:left="1440"/>
      </w:pPr>
    </w:p>
    <w:p w14:paraId="32D6FEE7" w14:textId="77777777" w:rsidR="00753D6D" w:rsidRDefault="00753D6D" w:rsidP="00753D6D">
      <w:pPr>
        <w:pStyle w:val="Heading3"/>
      </w:pPr>
      <w:r>
        <w:br w:type="page"/>
      </w:r>
      <w:bookmarkStart w:id="6027" w:name="_Toc452394255"/>
      <w:bookmarkStart w:id="6028" w:name="_Toc507164391"/>
      <w:r>
        <w:lastRenderedPageBreak/>
        <w:t>Uploading a LIMS Workflow spreadsheet</w:t>
      </w:r>
      <w:bookmarkEnd w:id="6027"/>
      <w:bookmarkEnd w:id="6028"/>
    </w:p>
    <w:p w14:paraId="7CFDAC98" w14:textId="77777777" w:rsidR="00753D6D" w:rsidRDefault="00753D6D" w:rsidP="00753D6D"/>
    <w:p w14:paraId="2AD34AC4" w14:textId="0E6533E6" w:rsidR="00753D6D" w:rsidRDefault="00753D6D" w:rsidP="00753D6D">
      <w:r>
        <w:t>To upload a LIMS sample processing workflow template:</w:t>
      </w:r>
      <w:del w:id="6029" w:author="Sayali Dev" w:date="2018-02-19T11:59:00Z">
        <w:r w:rsidDel="00AB03DC">
          <w:br/>
        </w:r>
        <w:r w:rsidRPr="00DD1B89" w:rsidDel="00AB03DC">
          <w:rPr>
            <w:b/>
          </w:rPr>
          <w:delText>Note:</w:delText>
        </w:r>
        <w:r w:rsidRPr="00DD1B89" w:rsidDel="00AB03DC">
          <w:delText xml:space="preserve"> Only an aut</w:delText>
        </w:r>
        <w:r w:rsidDel="00AB03DC">
          <w:delText>h</w:delText>
        </w:r>
        <w:r w:rsidRPr="00DD1B89" w:rsidDel="00AB03DC">
          <w:delText xml:space="preserve">orized Biobank user can upload a </w:delText>
        </w:r>
        <w:r w:rsidDel="00AB03DC">
          <w:delText>LIMS workflow spreadsheet</w:delText>
        </w:r>
        <w:r w:rsidRPr="00DD1B89" w:rsidDel="00AB03DC">
          <w:delText>.</w:delText>
        </w:r>
      </w:del>
    </w:p>
    <w:p w14:paraId="06E80B50" w14:textId="77777777" w:rsidR="00753D6D" w:rsidRDefault="00753D6D" w:rsidP="00753D6D"/>
    <w:p w14:paraId="0F06A1D4" w14:textId="77777777" w:rsidR="00753D6D" w:rsidRDefault="00753D6D" w:rsidP="00C9791D">
      <w:pPr>
        <w:numPr>
          <w:ilvl w:val="0"/>
          <w:numId w:val="281"/>
        </w:numPr>
        <w:ind w:right="540"/>
      </w:pPr>
      <w:r>
        <w:t xml:space="preserve">Prepare the </w:t>
      </w:r>
      <w:r w:rsidRPr="008464C8">
        <w:rPr>
          <w:b/>
        </w:rPr>
        <w:t>LIMS Workflow Upload</w:t>
      </w:r>
      <w:r>
        <w:t xml:space="preserve"> spreadsheet for the sample processing workflow you want to upload. </w:t>
      </w:r>
      <w:del w:id="6030" w:author="Sayali Dev" w:date="2018-02-19T17:38:00Z">
        <w:r w:rsidDel="00B97E7E">
          <w:br/>
        </w:r>
        <w:r w:rsidRPr="009C3249" w:rsidDel="00B97E7E">
          <w:rPr>
            <w:b/>
          </w:rPr>
          <w:delText>Note:</w:delText>
        </w:r>
        <w:r w:rsidDel="00B97E7E">
          <w:delText xml:space="preserve"> </w:delText>
        </w:r>
      </w:del>
    </w:p>
    <w:p w14:paraId="0C7B0A7A" w14:textId="08A4BCB1" w:rsidR="00753D6D" w:rsidDel="00B97E7E" w:rsidRDefault="00753D6D" w:rsidP="00C9791D">
      <w:pPr>
        <w:numPr>
          <w:ilvl w:val="0"/>
          <w:numId w:val="251"/>
        </w:numPr>
        <w:ind w:right="540"/>
        <w:rPr>
          <w:del w:id="6031" w:author="Sayali Dev" w:date="2018-02-19T17:38:00Z"/>
        </w:rPr>
      </w:pPr>
      <w:del w:id="6032" w:author="Sayali Dev" w:date="2018-02-19T17:38:00Z">
        <w:r w:rsidDel="00B97E7E">
          <w:delText xml:space="preserve">You can obtain a copy of the template spreadsheet by contacting the System Administrator or sending an email request to </w:delText>
        </w:r>
        <w:r w:rsidR="00A154A8" w:rsidDel="00B97E7E">
          <w:fldChar w:fldCharType="begin"/>
        </w:r>
        <w:r w:rsidR="00A154A8" w:rsidDel="00B97E7E">
          <w:delInstrText xml:space="preserve"> HYPERLINK "mailto:Bio4Dhelp@tgen.org" </w:delInstrText>
        </w:r>
        <w:r w:rsidR="00A154A8" w:rsidDel="00B97E7E">
          <w:fldChar w:fldCharType="separate"/>
        </w:r>
        <w:r w:rsidDel="00B97E7E">
          <w:rPr>
            <w:rStyle w:val="Hyperlink"/>
          </w:rPr>
          <w:delText>cirraspec@tgen.org</w:delText>
        </w:r>
        <w:r w:rsidR="00A154A8" w:rsidDel="00B97E7E">
          <w:rPr>
            <w:rStyle w:val="Hyperlink"/>
          </w:rPr>
          <w:fldChar w:fldCharType="end"/>
        </w:r>
        <w:r w:rsidDel="00B97E7E">
          <w:delText xml:space="preserve">. </w:delText>
        </w:r>
      </w:del>
    </w:p>
    <w:p w14:paraId="674D903B" w14:textId="763C2DF3" w:rsidR="00753D6D" w:rsidDel="00B97E7E" w:rsidRDefault="00753D6D" w:rsidP="00C9791D">
      <w:pPr>
        <w:numPr>
          <w:ilvl w:val="0"/>
          <w:numId w:val="251"/>
        </w:numPr>
        <w:ind w:right="540"/>
        <w:rPr>
          <w:del w:id="6033" w:author="Sayali Dev" w:date="2018-02-19T17:38:00Z"/>
        </w:rPr>
      </w:pPr>
      <w:del w:id="6034" w:author="Sayali Dev" w:date="2018-02-19T17:38:00Z">
        <w:r w:rsidRPr="00DD1B89" w:rsidDel="00B97E7E">
          <w:delText>Template must be saved as an Excel Workbook with .xlsx extension.</w:delText>
        </w:r>
      </w:del>
      <w:del w:id="6035" w:author="Sayali Dev" w:date="2018-02-19T11:59:00Z">
        <w:r w:rsidRPr="00DD1B89" w:rsidDel="00AB03DC">
          <w:delText xml:space="preserve"> </w:delText>
        </w:r>
      </w:del>
    </w:p>
    <w:p w14:paraId="25A32431" w14:textId="77777777" w:rsidR="00753D6D" w:rsidRDefault="00753D6D" w:rsidP="00753D6D">
      <w:pPr>
        <w:ind w:right="540"/>
      </w:pPr>
    </w:p>
    <w:p w14:paraId="7EB02FD5" w14:textId="77777777" w:rsidR="00753D6D" w:rsidRDefault="00753D6D" w:rsidP="00753D6D">
      <w:pPr>
        <w:ind w:left="720" w:right="540"/>
      </w:pPr>
      <w:r>
        <w:t xml:space="preserve">The following table lists each field and its description. </w:t>
      </w:r>
    </w:p>
    <w:p w14:paraId="4827FBE2" w14:textId="77777777" w:rsidR="00753D6D" w:rsidRDefault="00753D6D" w:rsidP="00753D6D">
      <w:pPr>
        <w:ind w:left="720" w:right="540"/>
      </w:pPr>
      <w:r w:rsidRPr="001241E1">
        <w:rPr>
          <w:b/>
        </w:rPr>
        <w:t>Note:</w:t>
      </w:r>
      <w:r w:rsidRPr="001241E1">
        <w:t xml:space="preserve"> </w:t>
      </w:r>
    </w:p>
    <w:p w14:paraId="40F6F088" w14:textId="77777777" w:rsidR="00753D6D" w:rsidRDefault="00753D6D" w:rsidP="00C9791D">
      <w:pPr>
        <w:numPr>
          <w:ilvl w:val="0"/>
          <w:numId w:val="244"/>
        </w:numPr>
        <w:ind w:left="1440" w:right="540"/>
      </w:pPr>
      <w:r w:rsidRPr="001241E1">
        <w:t xml:space="preserve">Fields that are marked </w:t>
      </w:r>
      <w:r w:rsidRPr="0007791A">
        <w:t>with the red asterisk (*)</w:t>
      </w:r>
      <w:r>
        <w:t xml:space="preserve"> </w:t>
      </w:r>
      <w:r w:rsidRPr="001241E1">
        <w:t>are mandatory.</w:t>
      </w:r>
    </w:p>
    <w:p w14:paraId="5C766CAB" w14:textId="77777777" w:rsidR="00753D6D" w:rsidRDefault="00753D6D" w:rsidP="00C9791D">
      <w:pPr>
        <w:numPr>
          <w:ilvl w:val="0"/>
          <w:numId w:val="244"/>
        </w:numPr>
        <w:ind w:left="1440" w:right="540"/>
      </w:pPr>
      <w:r>
        <w:t>You can use any of the standard excel tools to complete this spreadsheet. For example, the first value in a column can be copied to additional rows and numbers can be incremented using the standard excel “select &amp; drag” feature.</w:t>
      </w:r>
    </w:p>
    <w:p w14:paraId="4633BF1A" w14:textId="77777777" w:rsidR="00753D6D" w:rsidRDefault="00753D6D" w:rsidP="00C9791D">
      <w:pPr>
        <w:numPr>
          <w:ilvl w:val="0"/>
          <w:numId w:val="250"/>
        </w:numPr>
        <w:tabs>
          <w:tab w:val="left" w:pos="1440"/>
        </w:tabs>
        <w:ind w:left="1440"/>
      </w:pPr>
      <w:r>
        <w:t xml:space="preserve">You can access user information in </w:t>
      </w:r>
      <w:r w:rsidRPr="00D856F2">
        <w:rPr>
          <w:b/>
        </w:rPr>
        <w:t>IAMS Address Book</w:t>
      </w:r>
      <w:r>
        <w:t xml:space="preserve">. </w:t>
      </w:r>
    </w:p>
    <w:p w14:paraId="4A372043" w14:textId="77777777" w:rsidR="00753D6D" w:rsidRPr="001241E1" w:rsidRDefault="00753D6D" w:rsidP="00C9791D">
      <w:pPr>
        <w:numPr>
          <w:ilvl w:val="0"/>
          <w:numId w:val="244"/>
        </w:numPr>
        <w:ind w:left="1440" w:right="540"/>
      </w:pPr>
      <w:r>
        <w:t xml:space="preserve">You can access Collection information in the </w:t>
      </w:r>
      <w:r w:rsidRPr="00D856F2">
        <w:rPr>
          <w:b/>
        </w:rPr>
        <w:t>RPMS Configuration</w:t>
      </w:r>
      <w:r>
        <w:t xml:space="preserve"> module.</w:t>
      </w:r>
    </w:p>
    <w:p w14:paraId="3FDD7FAF" w14:textId="77777777" w:rsidR="00753D6D" w:rsidRPr="00972304" w:rsidRDefault="00753D6D" w:rsidP="00753D6D">
      <w:pPr>
        <w:tabs>
          <w:tab w:val="left" w:pos="6960"/>
        </w:tabs>
      </w:pPr>
      <w:r>
        <w:tab/>
      </w:r>
    </w:p>
    <w:p w14:paraId="2F783225" w14:textId="3C026AD3" w:rsidR="00753D6D" w:rsidRDefault="00753D6D" w:rsidP="00753D6D">
      <w:pPr>
        <w:pStyle w:val="Caption"/>
        <w:ind w:left="720"/>
      </w:pPr>
      <w:r>
        <w:t xml:space="preserve">Table </w:t>
      </w:r>
      <w:r w:rsidR="00653CE2">
        <w:fldChar w:fldCharType="begin"/>
      </w:r>
      <w:r w:rsidR="00653CE2">
        <w:instrText xml:space="preserve"> SEQ Figure \* ARABIC </w:instrText>
      </w:r>
      <w:r w:rsidR="00653CE2">
        <w:fldChar w:fldCharType="separate"/>
      </w:r>
      <w:ins w:id="6036" w:author="Sayali Dev" w:date="2018-02-02T13:47:00Z">
        <w:r w:rsidR="00EB76E3">
          <w:rPr>
            <w:noProof/>
          </w:rPr>
          <w:t>73</w:t>
        </w:r>
      </w:ins>
      <w:del w:id="6037" w:author="Sayali Dev" w:date="2018-02-02T13:47:00Z">
        <w:r w:rsidDel="00EB76E3">
          <w:rPr>
            <w:noProof/>
          </w:rPr>
          <w:delText>37</w:delText>
        </w:r>
      </w:del>
      <w:r w:rsidR="00653CE2">
        <w:rPr>
          <w:noProof/>
        </w:rPr>
        <w:fldChar w:fldCharType="end"/>
      </w:r>
      <w:r>
        <w:t>: Completing the LIMS Workflow Upload spreadsheet</w:t>
      </w:r>
    </w:p>
    <w:tbl>
      <w:tblPr>
        <w:tblW w:w="10147" w:type="dxa"/>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6038" w:author="Sayali Dev" w:date="2018-02-19T18:15:00Z">
          <w:tblPr>
            <w:tblW w:w="9810" w:type="dxa"/>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610"/>
        <w:gridCol w:w="7537"/>
        <w:tblGridChange w:id="6039">
          <w:tblGrid>
            <w:gridCol w:w="2610"/>
            <w:gridCol w:w="7200"/>
          </w:tblGrid>
        </w:tblGridChange>
      </w:tblGrid>
      <w:tr w:rsidR="00753D6D" w:rsidRPr="007A152E" w14:paraId="4369401D" w14:textId="77777777" w:rsidTr="009D4A2E">
        <w:trPr>
          <w:cantSplit/>
          <w:trHeight w:val="288"/>
          <w:tblHeader/>
          <w:trPrChange w:id="6040" w:author="Sayali Dev" w:date="2018-02-19T18:15:00Z">
            <w:trPr>
              <w:cantSplit/>
              <w:trHeight w:val="288"/>
              <w:tblHeader/>
            </w:trPr>
          </w:trPrChange>
        </w:trPr>
        <w:tc>
          <w:tcPr>
            <w:tcW w:w="2610" w:type="dxa"/>
            <w:shd w:val="clear" w:color="auto" w:fill="BFBFBF"/>
            <w:vAlign w:val="center"/>
            <w:tcPrChange w:id="6041" w:author="Sayali Dev" w:date="2018-02-19T18:15:00Z">
              <w:tcPr>
                <w:tcW w:w="2610" w:type="dxa"/>
                <w:shd w:val="clear" w:color="auto" w:fill="BFBFBF"/>
                <w:vAlign w:val="center"/>
              </w:tcPr>
            </w:tcPrChange>
          </w:tcPr>
          <w:p w14:paraId="3128798D" w14:textId="77777777" w:rsidR="00753D6D" w:rsidRPr="007A152E" w:rsidRDefault="00753D6D" w:rsidP="00753D6D">
            <w:pPr>
              <w:rPr>
                <w:b/>
              </w:rPr>
            </w:pPr>
            <w:r>
              <w:rPr>
                <w:b/>
              </w:rPr>
              <w:t>Field</w:t>
            </w:r>
          </w:p>
        </w:tc>
        <w:tc>
          <w:tcPr>
            <w:tcW w:w="7537" w:type="dxa"/>
            <w:shd w:val="clear" w:color="auto" w:fill="BFBFBF"/>
            <w:vAlign w:val="center"/>
            <w:tcPrChange w:id="6042" w:author="Sayali Dev" w:date="2018-02-19T18:15:00Z">
              <w:tcPr>
                <w:tcW w:w="7200" w:type="dxa"/>
                <w:shd w:val="clear" w:color="auto" w:fill="BFBFBF"/>
                <w:vAlign w:val="center"/>
              </w:tcPr>
            </w:tcPrChange>
          </w:tcPr>
          <w:p w14:paraId="78CBF454" w14:textId="77777777" w:rsidR="00753D6D" w:rsidRPr="007A152E" w:rsidRDefault="00753D6D" w:rsidP="00753D6D">
            <w:pPr>
              <w:rPr>
                <w:b/>
              </w:rPr>
            </w:pPr>
            <w:r w:rsidRPr="007A152E">
              <w:rPr>
                <w:b/>
              </w:rPr>
              <w:t>Description</w:t>
            </w:r>
          </w:p>
        </w:tc>
      </w:tr>
      <w:tr w:rsidR="00753D6D" w14:paraId="3E8019AF" w14:textId="77777777" w:rsidTr="009D4A2E">
        <w:trPr>
          <w:cantSplit/>
          <w:trHeight w:val="288"/>
          <w:trPrChange w:id="6043" w:author="Sayali Dev" w:date="2018-02-19T18:15:00Z">
            <w:trPr>
              <w:cantSplit/>
              <w:trHeight w:val="288"/>
            </w:trPr>
          </w:trPrChange>
        </w:trPr>
        <w:tc>
          <w:tcPr>
            <w:tcW w:w="2610" w:type="dxa"/>
            <w:tcPrChange w:id="6044" w:author="Sayali Dev" w:date="2018-02-19T18:15:00Z">
              <w:tcPr>
                <w:tcW w:w="2610" w:type="dxa"/>
              </w:tcPr>
            </w:tcPrChange>
          </w:tcPr>
          <w:p w14:paraId="37CD6D48" w14:textId="77777777" w:rsidR="00753D6D" w:rsidRPr="005A0359" w:rsidRDefault="00753D6D" w:rsidP="00753D6D">
            <w:pPr>
              <w:rPr>
                <w:b/>
                <w:color w:val="FF0000"/>
              </w:rPr>
            </w:pPr>
            <w:r w:rsidRPr="00414C1A">
              <w:rPr>
                <w:b/>
              </w:rPr>
              <w:t>Language</w:t>
            </w:r>
            <w:r>
              <w:rPr>
                <w:b/>
                <w:color w:val="FF0000"/>
              </w:rPr>
              <w:t>*</w:t>
            </w:r>
          </w:p>
        </w:tc>
        <w:tc>
          <w:tcPr>
            <w:tcW w:w="7537" w:type="dxa"/>
            <w:vAlign w:val="center"/>
            <w:tcPrChange w:id="6045" w:author="Sayali Dev" w:date="2018-02-19T18:15:00Z">
              <w:tcPr>
                <w:tcW w:w="7200" w:type="dxa"/>
                <w:vAlign w:val="center"/>
              </w:tcPr>
            </w:tcPrChange>
          </w:tcPr>
          <w:p w14:paraId="5EE62757" w14:textId="77777777" w:rsidR="00753D6D" w:rsidRDefault="00753D6D" w:rsidP="00753D6D">
            <w:r>
              <w:t>Type “en” to indicate the preferred language is English.</w:t>
            </w:r>
            <w:r>
              <w:br/>
            </w:r>
            <w:r w:rsidRPr="009753DD">
              <w:rPr>
                <w:b/>
              </w:rPr>
              <w:t>Note:</w:t>
            </w:r>
            <w:r>
              <w:t xml:space="preserve"> Language is based on the option shown on the </w:t>
            </w:r>
            <w:r w:rsidRPr="009753DD">
              <w:rPr>
                <w:b/>
              </w:rPr>
              <w:t>Communication</w:t>
            </w:r>
            <w:r>
              <w:t xml:space="preserve"> tab of the </w:t>
            </w:r>
            <w:r w:rsidRPr="009753DD">
              <w:rPr>
                <w:b/>
              </w:rPr>
              <w:t>IAMS Address Book</w:t>
            </w:r>
            <w:r>
              <w:t xml:space="preserve"> </w:t>
            </w:r>
            <w:r w:rsidRPr="00F53EE4">
              <w:t>for the user you type in the Desitination Site User field below</w:t>
            </w:r>
            <w:r>
              <w:t>.</w:t>
            </w:r>
          </w:p>
        </w:tc>
      </w:tr>
      <w:tr w:rsidR="00753D6D" w14:paraId="462E291E" w14:textId="77777777" w:rsidTr="009D4A2E">
        <w:trPr>
          <w:cantSplit/>
          <w:trHeight w:val="288"/>
          <w:trPrChange w:id="6046" w:author="Sayali Dev" w:date="2018-02-19T18:15:00Z">
            <w:trPr>
              <w:cantSplit/>
              <w:trHeight w:val="288"/>
            </w:trPr>
          </w:trPrChange>
        </w:trPr>
        <w:tc>
          <w:tcPr>
            <w:tcW w:w="2610" w:type="dxa"/>
            <w:tcPrChange w:id="6047" w:author="Sayali Dev" w:date="2018-02-19T18:15:00Z">
              <w:tcPr>
                <w:tcW w:w="2610" w:type="dxa"/>
              </w:tcPr>
            </w:tcPrChange>
          </w:tcPr>
          <w:p w14:paraId="536629B0" w14:textId="77777777" w:rsidR="00753D6D" w:rsidRPr="005A0359" w:rsidRDefault="00753D6D" w:rsidP="00753D6D">
            <w:pPr>
              <w:rPr>
                <w:b/>
                <w:color w:val="FF0000"/>
              </w:rPr>
            </w:pPr>
            <w:r w:rsidRPr="00414C1A">
              <w:rPr>
                <w:b/>
              </w:rPr>
              <w:t>Locale</w:t>
            </w:r>
            <w:r>
              <w:rPr>
                <w:b/>
                <w:color w:val="FF0000"/>
              </w:rPr>
              <w:t>*</w:t>
            </w:r>
          </w:p>
        </w:tc>
        <w:tc>
          <w:tcPr>
            <w:tcW w:w="7537" w:type="dxa"/>
            <w:vAlign w:val="center"/>
            <w:tcPrChange w:id="6048" w:author="Sayali Dev" w:date="2018-02-19T18:15:00Z">
              <w:tcPr>
                <w:tcW w:w="7200" w:type="dxa"/>
                <w:vAlign w:val="center"/>
              </w:tcPr>
            </w:tcPrChange>
          </w:tcPr>
          <w:p w14:paraId="115A19FC" w14:textId="77777777" w:rsidR="00753D6D" w:rsidRDefault="00753D6D" w:rsidP="00753D6D">
            <w:r>
              <w:t xml:space="preserve">Type “GB” or “US” to indicate the country locale for the </w:t>
            </w:r>
            <w:r w:rsidRPr="00A649FD">
              <w:t>user you type in the Des</w:t>
            </w:r>
            <w:r>
              <w:t xml:space="preserve">itination Site User field below. </w:t>
            </w:r>
          </w:p>
          <w:p w14:paraId="48A3923E" w14:textId="77777777" w:rsidR="00753D6D" w:rsidRDefault="00753D6D" w:rsidP="00753D6D">
            <w:r w:rsidRPr="009753DD">
              <w:rPr>
                <w:b/>
              </w:rPr>
              <w:t>Note:</w:t>
            </w:r>
            <w:r>
              <w:t xml:space="preserve"> Locale is based on the option shown on the </w:t>
            </w:r>
            <w:r>
              <w:rPr>
                <w:b/>
              </w:rPr>
              <w:t xml:space="preserve">Geography </w:t>
            </w:r>
            <w:r>
              <w:t xml:space="preserve">tab of the </w:t>
            </w:r>
            <w:r w:rsidRPr="009753DD">
              <w:rPr>
                <w:b/>
              </w:rPr>
              <w:t>IAMS Address Book</w:t>
            </w:r>
            <w:r>
              <w:t xml:space="preserve"> </w:t>
            </w:r>
            <w:r w:rsidRPr="00F53EE4">
              <w:t>for th</w:t>
            </w:r>
            <w:r>
              <w:t>at</w:t>
            </w:r>
            <w:r w:rsidRPr="00F53EE4">
              <w:t xml:space="preserve"> </w:t>
            </w:r>
            <w:r>
              <w:t>user.</w:t>
            </w:r>
          </w:p>
        </w:tc>
      </w:tr>
      <w:tr w:rsidR="00753D6D" w14:paraId="62D78FAA" w14:textId="77777777" w:rsidTr="009D4A2E">
        <w:trPr>
          <w:cantSplit/>
          <w:trHeight w:val="288"/>
          <w:trPrChange w:id="6049" w:author="Sayali Dev" w:date="2018-02-19T18:15:00Z">
            <w:trPr>
              <w:cantSplit/>
              <w:trHeight w:val="288"/>
            </w:trPr>
          </w:trPrChange>
        </w:trPr>
        <w:tc>
          <w:tcPr>
            <w:tcW w:w="2610" w:type="dxa"/>
            <w:tcPrChange w:id="6050" w:author="Sayali Dev" w:date="2018-02-19T18:15:00Z">
              <w:tcPr>
                <w:tcW w:w="2610" w:type="dxa"/>
              </w:tcPr>
            </w:tcPrChange>
          </w:tcPr>
          <w:p w14:paraId="73EC4082" w14:textId="77777777" w:rsidR="00753D6D" w:rsidRPr="005A0359" w:rsidRDefault="00753D6D" w:rsidP="00753D6D">
            <w:pPr>
              <w:rPr>
                <w:b/>
                <w:color w:val="FF0000"/>
              </w:rPr>
            </w:pPr>
            <w:r w:rsidRPr="00414C1A">
              <w:rPr>
                <w:b/>
              </w:rPr>
              <w:t>Time Zone</w:t>
            </w:r>
            <w:r>
              <w:rPr>
                <w:b/>
                <w:color w:val="FF0000"/>
              </w:rPr>
              <w:t>*</w:t>
            </w:r>
          </w:p>
        </w:tc>
        <w:tc>
          <w:tcPr>
            <w:tcW w:w="7537" w:type="dxa"/>
            <w:vAlign w:val="center"/>
            <w:tcPrChange w:id="6051" w:author="Sayali Dev" w:date="2018-02-19T18:15:00Z">
              <w:tcPr>
                <w:tcW w:w="7200" w:type="dxa"/>
                <w:vAlign w:val="center"/>
              </w:tcPr>
            </w:tcPrChange>
          </w:tcPr>
          <w:p w14:paraId="4973A88C" w14:textId="77777777" w:rsidR="00753D6D" w:rsidRDefault="00753D6D" w:rsidP="00753D6D">
            <w:r>
              <w:t xml:space="preserve">Type the appropriate time zone for the </w:t>
            </w:r>
            <w:r w:rsidRPr="00206D1D">
              <w:t>user you type in the Des</w:t>
            </w:r>
            <w:r>
              <w:t>itination Site User field below.</w:t>
            </w:r>
          </w:p>
          <w:p w14:paraId="7515DD4B" w14:textId="77777777" w:rsidR="00753D6D" w:rsidRDefault="00753D6D" w:rsidP="00753D6D">
            <w:r w:rsidRPr="009753DD">
              <w:rPr>
                <w:b/>
              </w:rPr>
              <w:t>Note:</w:t>
            </w:r>
            <w:r>
              <w:t xml:space="preserve"> Time zone is based on the option shown on the </w:t>
            </w:r>
            <w:r>
              <w:rPr>
                <w:b/>
              </w:rPr>
              <w:t>Geography</w:t>
            </w:r>
            <w:r>
              <w:t xml:space="preserve"> tab of the </w:t>
            </w:r>
            <w:r w:rsidRPr="009753DD">
              <w:rPr>
                <w:b/>
              </w:rPr>
              <w:t>IAMS Address Book</w:t>
            </w:r>
            <w:r>
              <w:t xml:space="preserve"> for that</w:t>
            </w:r>
            <w:r w:rsidRPr="00F53EE4">
              <w:t xml:space="preserve"> user</w:t>
            </w:r>
            <w:r>
              <w:t>.</w:t>
            </w:r>
          </w:p>
        </w:tc>
      </w:tr>
      <w:tr w:rsidR="00753D6D" w14:paraId="4C6D1092" w14:textId="77777777" w:rsidTr="009D4A2E">
        <w:trPr>
          <w:cantSplit/>
          <w:trHeight w:val="288"/>
          <w:trPrChange w:id="6052" w:author="Sayali Dev" w:date="2018-02-19T18:15:00Z">
            <w:trPr>
              <w:cantSplit/>
              <w:trHeight w:val="288"/>
            </w:trPr>
          </w:trPrChange>
        </w:trPr>
        <w:tc>
          <w:tcPr>
            <w:tcW w:w="2610" w:type="dxa"/>
            <w:tcPrChange w:id="6053" w:author="Sayali Dev" w:date="2018-02-19T18:15:00Z">
              <w:tcPr>
                <w:tcW w:w="2610" w:type="dxa"/>
              </w:tcPr>
            </w:tcPrChange>
          </w:tcPr>
          <w:p w14:paraId="02AF4BB2" w14:textId="77777777" w:rsidR="00753D6D" w:rsidRPr="005A0359" w:rsidRDefault="00753D6D" w:rsidP="00753D6D">
            <w:pPr>
              <w:rPr>
                <w:b/>
                <w:color w:val="FF0000"/>
              </w:rPr>
            </w:pPr>
            <w:r w:rsidRPr="00414C1A">
              <w:rPr>
                <w:b/>
              </w:rPr>
              <w:t>Upload Type</w:t>
            </w:r>
            <w:r>
              <w:rPr>
                <w:b/>
                <w:color w:val="FF0000"/>
              </w:rPr>
              <w:t>*</w:t>
            </w:r>
          </w:p>
        </w:tc>
        <w:tc>
          <w:tcPr>
            <w:tcW w:w="7537" w:type="dxa"/>
            <w:vAlign w:val="center"/>
            <w:tcPrChange w:id="6054" w:author="Sayali Dev" w:date="2018-02-19T18:15:00Z">
              <w:tcPr>
                <w:tcW w:w="7200" w:type="dxa"/>
                <w:vAlign w:val="center"/>
              </w:tcPr>
            </w:tcPrChange>
          </w:tcPr>
          <w:p w14:paraId="689370DF" w14:textId="77777777" w:rsidR="00C11CAA" w:rsidRDefault="00753D6D" w:rsidP="00753D6D">
            <w:pPr>
              <w:rPr>
                <w:ins w:id="6055" w:author="Sayali Dev" w:date="2018-02-19T17:47:00Z"/>
              </w:rPr>
            </w:pPr>
            <w:r>
              <w:t xml:space="preserve">Indicate the type of upload performed with this template. </w:t>
            </w:r>
          </w:p>
          <w:p w14:paraId="19F7A476" w14:textId="4E45D89A" w:rsidR="00753D6D" w:rsidRDefault="00753D6D" w:rsidP="00753D6D">
            <w:r w:rsidRPr="007E1326">
              <w:rPr>
                <w:b/>
              </w:rPr>
              <w:t>Note</w:t>
            </w:r>
            <w:r>
              <w:t>: “LIMS Workflow” is the default and it should not be changed.</w:t>
            </w:r>
          </w:p>
        </w:tc>
      </w:tr>
      <w:tr w:rsidR="00753D6D" w14:paraId="17D175F1" w14:textId="77777777" w:rsidTr="009D4A2E">
        <w:trPr>
          <w:cantSplit/>
          <w:trHeight w:val="288"/>
          <w:trPrChange w:id="6056" w:author="Sayali Dev" w:date="2018-02-19T18:15:00Z">
            <w:trPr>
              <w:cantSplit/>
              <w:trHeight w:val="288"/>
            </w:trPr>
          </w:trPrChange>
        </w:trPr>
        <w:tc>
          <w:tcPr>
            <w:tcW w:w="2610" w:type="dxa"/>
            <w:tcPrChange w:id="6057" w:author="Sayali Dev" w:date="2018-02-19T18:15:00Z">
              <w:tcPr>
                <w:tcW w:w="2610" w:type="dxa"/>
              </w:tcPr>
            </w:tcPrChange>
          </w:tcPr>
          <w:p w14:paraId="0F218962" w14:textId="77777777" w:rsidR="00753D6D" w:rsidRPr="00414C1A" w:rsidRDefault="00753D6D" w:rsidP="00753D6D">
            <w:pPr>
              <w:rPr>
                <w:b/>
              </w:rPr>
            </w:pPr>
            <w:r>
              <w:rPr>
                <w:b/>
              </w:rPr>
              <w:t>Workflow Process Type</w:t>
            </w:r>
            <w:r w:rsidRPr="002D637F">
              <w:rPr>
                <w:b/>
                <w:color w:val="FF0000"/>
              </w:rPr>
              <w:t>*</w:t>
            </w:r>
          </w:p>
        </w:tc>
        <w:tc>
          <w:tcPr>
            <w:tcW w:w="7537" w:type="dxa"/>
            <w:vAlign w:val="center"/>
            <w:tcPrChange w:id="6058" w:author="Sayali Dev" w:date="2018-02-19T18:15:00Z">
              <w:tcPr>
                <w:tcW w:w="7200" w:type="dxa"/>
                <w:vAlign w:val="center"/>
              </w:tcPr>
            </w:tcPrChange>
          </w:tcPr>
          <w:p w14:paraId="14A02E00" w14:textId="7F26D04B" w:rsidR="00753D6D" w:rsidRDefault="00753D6D" w:rsidP="00753D6D">
            <w:r>
              <w:t>Type the sample processing type for each workflow in the upload:</w:t>
            </w:r>
            <w:r>
              <w:br/>
              <w:t>- Aliquot</w:t>
            </w:r>
            <w:r>
              <w:br/>
              <w:t>- Derivativ</w:t>
            </w:r>
            <w:ins w:id="6059" w:author="Sayali Dev" w:date="2018-02-19T17:43:00Z">
              <w:r w:rsidR="00EB61F1">
                <w:t>e</w:t>
              </w:r>
            </w:ins>
            <w:r>
              <w:br/>
              <w:t>- Pooling</w:t>
            </w:r>
          </w:p>
          <w:p w14:paraId="60116EB8" w14:textId="77777777" w:rsidR="00753D6D" w:rsidRDefault="00753D6D" w:rsidP="00753D6D">
            <w:r>
              <w:t>- Generic Experiment</w:t>
            </w:r>
          </w:p>
        </w:tc>
      </w:tr>
      <w:tr w:rsidR="00753D6D" w14:paraId="3C366521" w14:textId="77777777" w:rsidTr="009D4A2E">
        <w:trPr>
          <w:cantSplit/>
          <w:trHeight w:val="288"/>
          <w:trPrChange w:id="6060" w:author="Sayali Dev" w:date="2018-02-19T18:15:00Z">
            <w:trPr>
              <w:cantSplit/>
              <w:trHeight w:val="288"/>
            </w:trPr>
          </w:trPrChange>
        </w:trPr>
        <w:tc>
          <w:tcPr>
            <w:tcW w:w="2610" w:type="dxa"/>
            <w:tcPrChange w:id="6061" w:author="Sayali Dev" w:date="2018-02-19T18:15:00Z">
              <w:tcPr>
                <w:tcW w:w="2610" w:type="dxa"/>
              </w:tcPr>
            </w:tcPrChange>
          </w:tcPr>
          <w:p w14:paraId="59A66402" w14:textId="77777777" w:rsidR="00753D6D" w:rsidRDefault="00753D6D" w:rsidP="00753D6D">
            <w:pPr>
              <w:rPr>
                <w:b/>
              </w:rPr>
            </w:pPr>
            <w:del w:id="6062" w:author="Sayali Dev" w:date="2018-02-19T17:49:00Z">
              <w:r w:rsidDel="00C11CAA">
                <w:rPr>
                  <w:b/>
                </w:rPr>
                <w:delText xml:space="preserve">Workflow </w:delText>
              </w:r>
            </w:del>
            <w:r>
              <w:rPr>
                <w:b/>
              </w:rPr>
              <w:t>Name</w:t>
            </w:r>
            <w:r w:rsidRPr="002D637F">
              <w:rPr>
                <w:b/>
                <w:color w:val="FF0000"/>
              </w:rPr>
              <w:t>*</w:t>
            </w:r>
          </w:p>
        </w:tc>
        <w:tc>
          <w:tcPr>
            <w:tcW w:w="7537" w:type="dxa"/>
            <w:vAlign w:val="center"/>
            <w:tcPrChange w:id="6063" w:author="Sayali Dev" w:date="2018-02-19T18:15:00Z">
              <w:tcPr>
                <w:tcW w:w="7200" w:type="dxa"/>
                <w:vAlign w:val="center"/>
              </w:tcPr>
            </w:tcPrChange>
          </w:tcPr>
          <w:p w14:paraId="5F57892D" w14:textId="77777777" w:rsidR="00753D6D" w:rsidRDefault="00753D6D" w:rsidP="00753D6D">
            <w:r>
              <w:t>Type a unique name for each workflow in the upload.</w:t>
            </w:r>
          </w:p>
        </w:tc>
      </w:tr>
      <w:tr w:rsidR="00753D6D" w14:paraId="24CDE000" w14:textId="77777777" w:rsidTr="009D4A2E">
        <w:trPr>
          <w:cantSplit/>
          <w:trHeight w:val="288"/>
          <w:trPrChange w:id="6064" w:author="Sayali Dev" w:date="2018-02-19T18:15:00Z">
            <w:trPr>
              <w:cantSplit/>
              <w:trHeight w:val="288"/>
            </w:trPr>
          </w:trPrChange>
        </w:trPr>
        <w:tc>
          <w:tcPr>
            <w:tcW w:w="2610" w:type="dxa"/>
            <w:tcPrChange w:id="6065" w:author="Sayali Dev" w:date="2018-02-19T18:15:00Z">
              <w:tcPr>
                <w:tcW w:w="2610" w:type="dxa"/>
              </w:tcPr>
            </w:tcPrChange>
          </w:tcPr>
          <w:p w14:paraId="0DD27E67" w14:textId="77777777" w:rsidR="00753D6D" w:rsidRDefault="00753D6D" w:rsidP="00753D6D">
            <w:pPr>
              <w:rPr>
                <w:b/>
              </w:rPr>
            </w:pPr>
            <w:r>
              <w:rPr>
                <w:b/>
              </w:rPr>
              <w:t>Start Date</w:t>
            </w:r>
          </w:p>
        </w:tc>
        <w:tc>
          <w:tcPr>
            <w:tcW w:w="7537" w:type="dxa"/>
            <w:vAlign w:val="center"/>
            <w:tcPrChange w:id="6066" w:author="Sayali Dev" w:date="2018-02-19T18:15:00Z">
              <w:tcPr>
                <w:tcW w:w="7200" w:type="dxa"/>
                <w:vAlign w:val="center"/>
              </w:tcPr>
            </w:tcPrChange>
          </w:tcPr>
          <w:p w14:paraId="5F47FFF8" w14:textId="77777777" w:rsidR="00753D6D" w:rsidRDefault="00753D6D" w:rsidP="00753D6D">
            <w:r>
              <w:t xml:space="preserve">Type the processing start date, if applicable. </w:t>
            </w:r>
          </w:p>
          <w:p w14:paraId="6833C307" w14:textId="77777777" w:rsidR="00753D6D" w:rsidRDefault="00753D6D" w:rsidP="00753D6D">
            <w:r w:rsidRPr="003A32A7">
              <w:rPr>
                <w:b/>
              </w:rPr>
              <w:t>Note:</w:t>
            </w:r>
            <w:r>
              <w:t xml:space="preserve"> Valid format is mm/dd/yyyy.</w:t>
            </w:r>
          </w:p>
        </w:tc>
      </w:tr>
      <w:tr w:rsidR="00753D6D" w14:paraId="6DA53C31" w14:textId="77777777" w:rsidTr="009D4A2E">
        <w:trPr>
          <w:cantSplit/>
          <w:trHeight w:val="288"/>
          <w:trPrChange w:id="6067" w:author="Sayali Dev" w:date="2018-02-19T18:15:00Z">
            <w:trPr>
              <w:cantSplit/>
              <w:trHeight w:val="288"/>
            </w:trPr>
          </w:trPrChange>
        </w:trPr>
        <w:tc>
          <w:tcPr>
            <w:tcW w:w="2610" w:type="dxa"/>
            <w:tcPrChange w:id="6068" w:author="Sayali Dev" w:date="2018-02-19T18:15:00Z">
              <w:tcPr>
                <w:tcW w:w="2610" w:type="dxa"/>
              </w:tcPr>
            </w:tcPrChange>
          </w:tcPr>
          <w:p w14:paraId="09172E87" w14:textId="77777777" w:rsidR="00753D6D" w:rsidRDefault="00753D6D" w:rsidP="00753D6D">
            <w:pPr>
              <w:rPr>
                <w:b/>
              </w:rPr>
            </w:pPr>
            <w:r>
              <w:rPr>
                <w:b/>
              </w:rPr>
              <w:t>Start Time</w:t>
            </w:r>
          </w:p>
        </w:tc>
        <w:tc>
          <w:tcPr>
            <w:tcW w:w="7537" w:type="dxa"/>
            <w:vAlign w:val="center"/>
            <w:tcPrChange w:id="6069" w:author="Sayali Dev" w:date="2018-02-19T18:15:00Z">
              <w:tcPr>
                <w:tcW w:w="7200" w:type="dxa"/>
                <w:vAlign w:val="center"/>
              </w:tcPr>
            </w:tcPrChange>
          </w:tcPr>
          <w:p w14:paraId="5960B24E" w14:textId="77777777" w:rsidR="00753D6D" w:rsidRDefault="00753D6D" w:rsidP="00753D6D">
            <w:r>
              <w:t>Type the processing start time, if applicable.</w:t>
            </w:r>
            <w:r>
              <w:br/>
            </w:r>
            <w:r w:rsidRPr="007D5C6D">
              <w:rPr>
                <w:b/>
              </w:rPr>
              <w:t>Note:</w:t>
            </w:r>
            <w:r>
              <w:t xml:space="preserve"> Valid format is </w:t>
            </w:r>
            <w:r w:rsidRPr="003A32A7">
              <w:t xml:space="preserve">hh:mm </w:t>
            </w:r>
            <w:r>
              <w:t xml:space="preserve">- </w:t>
            </w:r>
            <w:r w:rsidRPr="003A32A7">
              <w:t>24 hour</w:t>
            </w:r>
            <w:r>
              <w:t xml:space="preserve"> military time (e.g: 14:30). </w:t>
            </w:r>
          </w:p>
        </w:tc>
      </w:tr>
      <w:tr w:rsidR="00753D6D" w14:paraId="23D550AF" w14:textId="77777777" w:rsidTr="009D4A2E">
        <w:trPr>
          <w:cantSplit/>
          <w:trHeight w:val="288"/>
          <w:trPrChange w:id="6070" w:author="Sayali Dev" w:date="2018-02-19T18:15:00Z">
            <w:trPr>
              <w:cantSplit/>
              <w:trHeight w:val="288"/>
            </w:trPr>
          </w:trPrChange>
        </w:trPr>
        <w:tc>
          <w:tcPr>
            <w:tcW w:w="2610" w:type="dxa"/>
            <w:tcPrChange w:id="6071" w:author="Sayali Dev" w:date="2018-02-19T18:15:00Z">
              <w:tcPr>
                <w:tcW w:w="2610" w:type="dxa"/>
              </w:tcPr>
            </w:tcPrChange>
          </w:tcPr>
          <w:p w14:paraId="7703062E" w14:textId="77777777" w:rsidR="00753D6D" w:rsidRDefault="00753D6D" w:rsidP="00753D6D">
            <w:pPr>
              <w:rPr>
                <w:b/>
              </w:rPr>
            </w:pPr>
            <w:r>
              <w:rPr>
                <w:b/>
              </w:rPr>
              <w:t>End Date</w:t>
            </w:r>
          </w:p>
        </w:tc>
        <w:tc>
          <w:tcPr>
            <w:tcW w:w="7537" w:type="dxa"/>
            <w:vAlign w:val="center"/>
            <w:tcPrChange w:id="6072" w:author="Sayali Dev" w:date="2018-02-19T18:15:00Z">
              <w:tcPr>
                <w:tcW w:w="7200" w:type="dxa"/>
                <w:vAlign w:val="center"/>
              </w:tcPr>
            </w:tcPrChange>
          </w:tcPr>
          <w:p w14:paraId="4A10FF95" w14:textId="77777777" w:rsidR="00753D6D" w:rsidRDefault="00753D6D" w:rsidP="00753D6D">
            <w:r>
              <w:t xml:space="preserve">Type the processing end date, if applicable. </w:t>
            </w:r>
          </w:p>
          <w:p w14:paraId="0929CE20" w14:textId="77777777" w:rsidR="00753D6D" w:rsidRDefault="00753D6D" w:rsidP="00753D6D">
            <w:r w:rsidRPr="003A32A7">
              <w:rPr>
                <w:b/>
              </w:rPr>
              <w:t>Note:</w:t>
            </w:r>
            <w:r>
              <w:t xml:space="preserve"> Valid format is mm/dd/yyyy.</w:t>
            </w:r>
          </w:p>
        </w:tc>
      </w:tr>
      <w:tr w:rsidR="00753D6D" w14:paraId="4FEA9C27" w14:textId="77777777" w:rsidTr="009D4A2E">
        <w:trPr>
          <w:cantSplit/>
          <w:trHeight w:val="288"/>
          <w:trPrChange w:id="6073" w:author="Sayali Dev" w:date="2018-02-19T18:15:00Z">
            <w:trPr>
              <w:cantSplit/>
              <w:trHeight w:val="288"/>
            </w:trPr>
          </w:trPrChange>
        </w:trPr>
        <w:tc>
          <w:tcPr>
            <w:tcW w:w="2610" w:type="dxa"/>
            <w:tcPrChange w:id="6074" w:author="Sayali Dev" w:date="2018-02-19T18:15:00Z">
              <w:tcPr>
                <w:tcW w:w="2610" w:type="dxa"/>
              </w:tcPr>
            </w:tcPrChange>
          </w:tcPr>
          <w:p w14:paraId="4984FFBF" w14:textId="77777777" w:rsidR="00753D6D" w:rsidRDefault="00753D6D" w:rsidP="00753D6D">
            <w:pPr>
              <w:rPr>
                <w:b/>
              </w:rPr>
            </w:pPr>
            <w:r>
              <w:rPr>
                <w:b/>
              </w:rPr>
              <w:t>End Time</w:t>
            </w:r>
          </w:p>
        </w:tc>
        <w:tc>
          <w:tcPr>
            <w:tcW w:w="7537" w:type="dxa"/>
            <w:vAlign w:val="center"/>
            <w:tcPrChange w:id="6075" w:author="Sayali Dev" w:date="2018-02-19T18:15:00Z">
              <w:tcPr>
                <w:tcW w:w="7200" w:type="dxa"/>
                <w:vAlign w:val="center"/>
              </w:tcPr>
            </w:tcPrChange>
          </w:tcPr>
          <w:p w14:paraId="0E5428BE" w14:textId="77777777" w:rsidR="00753D6D" w:rsidRDefault="00753D6D" w:rsidP="00753D6D">
            <w:r>
              <w:t>Type the processing end time, if applicable.</w:t>
            </w:r>
          </w:p>
          <w:p w14:paraId="4DABB925" w14:textId="77777777" w:rsidR="00753D6D" w:rsidRDefault="00753D6D" w:rsidP="00753D6D">
            <w:r w:rsidRPr="007D5C6D">
              <w:rPr>
                <w:b/>
              </w:rPr>
              <w:t>Note:</w:t>
            </w:r>
            <w:r>
              <w:t xml:space="preserve"> Valid format is hh:mm - 24 hour military time (e.g., 14:30).</w:t>
            </w:r>
          </w:p>
        </w:tc>
      </w:tr>
      <w:tr w:rsidR="00753D6D" w14:paraId="15AA0373" w14:textId="77777777" w:rsidTr="009D4A2E">
        <w:trPr>
          <w:cantSplit/>
          <w:trHeight w:val="288"/>
          <w:trPrChange w:id="6076" w:author="Sayali Dev" w:date="2018-02-19T18:15:00Z">
            <w:trPr>
              <w:cantSplit/>
              <w:trHeight w:val="288"/>
            </w:trPr>
          </w:trPrChange>
        </w:trPr>
        <w:tc>
          <w:tcPr>
            <w:tcW w:w="2610" w:type="dxa"/>
            <w:tcPrChange w:id="6077" w:author="Sayali Dev" w:date="2018-02-19T18:15:00Z">
              <w:tcPr>
                <w:tcW w:w="2610" w:type="dxa"/>
              </w:tcPr>
            </w:tcPrChange>
          </w:tcPr>
          <w:p w14:paraId="76756A98" w14:textId="77777777" w:rsidR="00753D6D" w:rsidRDefault="00753D6D" w:rsidP="00753D6D">
            <w:pPr>
              <w:rPr>
                <w:b/>
              </w:rPr>
            </w:pPr>
            <w:r>
              <w:rPr>
                <w:b/>
              </w:rPr>
              <w:t>Process Template</w:t>
            </w:r>
            <w:r w:rsidRPr="002D637F">
              <w:rPr>
                <w:b/>
                <w:color w:val="FF0000"/>
              </w:rPr>
              <w:t>*</w:t>
            </w:r>
          </w:p>
        </w:tc>
        <w:tc>
          <w:tcPr>
            <w:tcW w:w="7537" w:type="dxa"/>
            <w:vAlign w:val="center"/>
            <w:tcPrChange w:id="6078" w:author="Sayali Dev" w:date="2018-02-19T18:15:00Z">
              <w:tcPr>
                <w:tcW w:w="7200" w:type="dxa"/>
                <w:vAlign w:val="center"/>
              </w:tcPr>
            </w:tcPrChange>
          </w:tcPr>
          <w:p w14:paraId="11872EAD" w14:textId="77777777" w:rsidR="00753D6D" w:rsidRDefault="00753D6D" w:rsidP="00753D6D">
            <w:r>
              <w:t xml:space="preserve">Type the name of the processing template associated with each workflow in the upload. </w:t>
            </w:r>
          </w:p>
          <w:p w14:paraId="4CE87B18" w14:textId="77777777" w:rsidR="00C11CAA" w:rsidRDefault="00753D6D" w:rsidP="00753D6D">
            <w:pPr>
              <w:rPr>
                <w:ins w:id="6079" w:author="Sayali Dev" w:date="2018-02-19T17:51:00Z"/>
              </w:rPr>
            </w:pPr>
            <w:r w:rsidRPr="00C425E5">
              <w:rPr>
                <w:b/>
              </w:rPr>
              <w:t>Note:</w:t>
            </w:r>
            <w:r>
              <w:t xml:space="preserve"> </w:t>
            </w:r>
          </w:p>
          <w:p w14:paraId="0A16543B" w14:textId="4E707FED" w:rsidR="00753D6D" w:rsidRDefault="00753D6D" w:rsidP="00753D6D">
            <w:r>
              <w:t xml:space="preserve">Name is based on the Workflow Type and must match the Process Templates menu options shown on the LIMS &gt; Create Workflow screen. </w:t>
            </w:r>
          </w:p>
        </w:tc>
      </w:tr>
      <w:tr w:rsidR="00753D6D" w14:paraId="5B949F20" w14:textId="77777777" w:rsidTr="009D4A2E">
        <w:trPr>
          <w:cantSplit/>
          <w:trHeight w:val="288"/>
          <w:trPrChange w:id="6080" w:author="Sayali Dev" w:date="2018-02-19T18:15:00Z">
            <w:trPr>
              <w:cantSplit/>
              <w:trHeight w:val="288"/>
            </w:trPr>
          </w:trPrChange>
        </w:trPr>
        <w:tc>
          <w:tcPr>
            <w:tcW w:w="2610" w:type="dxa"/>
            <w:tcPrChange w:id="6081" w:author="Sayali Dev" w:date="2018-02-19T18:15:00Z">
              <w:tcPr>
                <w:tcW w:w="2610" w:type="dxa"/>
              </w:tcPr>
            </w:tcPrChange>
          </w:tcPr>
          <w:p w14:paraId="3653061B" w14:textId="77777777" w:rsidR="00753D6D" w:rsidRDefault="00753D6D" w:rsidP="00753D6D">
            <w:pPr>
              <w:rPr>
                <w:b/>
              </w:rPr>
            </w:pPr>
            <w:r>
              <w:rPr>
                <w:b/>
              </w:rPr>
              <w:lastRenderedPageBreak/>
              <w:t>Parent Sample Barcode</w:t>
            </w:r>
            <w:r w:rsidRPr="002D637F">
              <w:rPr>
                <w:b/>
                <w:color w:val="FF0000"/>
              </w:rPr>
              <w:t>*</w:t>
            </w:r>
          </w:p>
        </w:tc>
        <w:tc>
          <w:tcPr>
            <w:tcW w:w="7537" w:type="dxa"/>
            <w:vAlign w:val="center"/>
            <w:tcPrChange w:id="6082" w:author="Sayali Dev" w:date="2018-02-19T18:15:00Z">
              <w:tcPr>
                <w:tcW w:w="7200" w:type="dxa"/>
                <w:vAlign w:val="center"/>
              </w:tcPr>
            </w:tcPrChange>
          </w:tcPr>
          <w:p w14:paraId="66D029F7" w14:textId="77777777" w:rsidR="00753D6D" w:rsidRDefault="00936BAD" w:rsidP="00753D6D">
            <w:pPr>
              <w:rPr>
                <w:ins w:id="6083" w:author="Sayali Dev" w:date="2018-02-19T18:05:00Z"/>
              </w:rPr>
            </w:pPr>
            <w:ins w:id="6084" w:author="Sayali Dev" w:date="2018-02-19T18:05:00Z">
              <w:r>
                <w:t>Type Parent Specimen barcode.</w:t>
              </w:r>
            </w:ins>
          </w:p>
          <w:p w14:paraId="2A1DFD8C" w14:textId="614F4E4B" w:rsidR="00936BAD" w:rsidRDefault="00936BAD" w:rsidP="00753D6D">
            <w:ins w:id="6085" w:author="Sayali Dev" w:date="2018-02-19T18:05:00Z">
              <w:r>
                <w:t>Enter multiple comma separated barcodes for pooling</w:t>
              </w:r>
              <w:r w:rsidR="000D14B5">
                <w:t xml:space="preserve"> process type.</w:t>
              </w:r>
            </w:ins>
          </w:p>
        </w:tc>
      </w:tr>
      <w:tr w:rsidR="00753D6D" w14:paraId="5131F571" w14:textId="77777777" w:rsidTr="009D4A2E">
        <w:trPr>
          <w:cantSplit/>
          <w:trHeight w:val="288"/>
          <w:trPrChange w:id="6086" w:author="Sayali Dev" w:date="2018-02-19T18:15:00Z">
            <w:trPr>
              <w:cantSplit/>
              <w:trHeight w:val="288"/>
            </w:trPr>
          </w:trPrChange>
        </w:trPr>
        <w:tc>
          <w:tcPr>
            <w:tcW w:w="2610" w:type="dxa"/>
            <w:tcPrChange w:id="6087" w:author="Sayali Dev" w:date="2018-02-19T18:15:00Z">
              <w:tcPr>
                <w:tcW w:w="2610" w:type="dxa"/>
              </w:tcPr>
            </w:tcPrChange>
          </w:tcPr>
          <w:p w14:paraId="6FA98276" w14:textId="77777777" w:rsidR="00753D6D" w:rsidRDefault="00753D6D" w:rsidP="00753D6D">
            <w:pPr>
              <w:rPr>
                <w:b/>
              </w:rPr>
            </w:pPr>
            <w:r>
              <w:rPr>
                <w:b/>
              </w:rPr>
              <w:t>Parent Sample Consumed Quantity</w:t>
            </w:r>
            <w:r w:rsidRPr="002D637F">
              <w:rPr>
                <w:b/>
                <w:color w:val="FF0000"/>
              </w:rPr>
              <w:t>*</w:t>
            </w:r>
          </w:p>
        </w:tc>
        <w:tc>
          <w:tcPr>
            <w:tcW w:w="7537" w:type="dxa"/>
            <w:vAlign w:val="center"/>
            <w:tcPrChange w:id="6088" w:author="Sayali Dev" w:date="2018-02-19T18:15:00Z">
              <w:tcPr>
                <w:tcW w:w="7200" w:type="dxa"/>
                <w:vAlign w:val="center"/>
              </w:tcPr>
            </w:tcPrChange>
          </w:tcPr>
          <w:p w14:paraId="4EB71540" w14:textId="3CA7ED80" w:rsidR="003F3FBD" w:rsidRDefault="003F3FBD" w:rsidP="003F3FBD">
            <w:pPr>
              <w:rPr>
                <w:ins w:id="6089" w:author="Sayali Dev" w:date="2018-02-19T18:07:00Z"/>
              </w:rPr>
            </w:pPr>
            <w:ins w:id="6090" w:author="Sayali Dev" w:date="2018-02-19T18:08:00Z">
              <w:r>
                <w:t>Type q</w:t>
              </w:r>
            </w:ins>
            <w:ins w:id="6091" w:author="Sayali Dev" w:date="2018-02-19T18:07:00Z">
              <w:r>
                <w:t>uantity of each biospecimen consumed.</w:t>
              </w:r>
            </w:ins>
          </w:p>
          <w:p w14:paraId="54FEE206" w14:textId="7BE46BDC" w:rsidR="00753D6D" w:rsidRDefault="003F3FBD" w:rsidP="003F3FBD">
            <w:ins w:id="6092" w:author="Sayali Dev" w:date="2018-02-19T18:08:00Z">
              <w:r>
                <w:t>If multiple biospecimens enter a comma separated list of quantities equal to number of samples.</w:t>
              </w:r>
            </w:ins>
          </w:p>
        </w:tc>
      </w:tr>
      <w:tr w:rsidR="00753D6D" w14:paraId="03B40FEA" w14:textId="77777777" w:rsidTr="009D4A2E">
        <w:trPr>
          <w:cantSplit/>
          <w:trHeight w:val="288"/>
          <w:trPrChange w:id="6093" w:author="Sayali Dev" w:date="2018-02-19T18:15:00Z">
            <w:trPr>
              <w:cantSplit/>
              <w:trHeight w:val="288"/>
            </w:trPr>
          </w:trPrChange>
        </w:trPr>
        <w:tc>
          <w:tcPr>
            <w:tcW w:w="2610" w:type="dxa"/>
            <w:tcPrChange w:id="6094" w:author="Sayali Dev" w:date="2018-02-19T18:15:00Z">
              <w:tcPr>
                <w:tcW w:w="2610" w:type="dxa"/>
              </w:tcPr>
            </w:tcPrChange>
          </w:tcPr>
          <w:p w14:paraId="04A1D429" w14:textId="77777777" w:rsidR="00753D6D" w:rsidRDefault="00753D6D" w:rsidP="00753D6D">
            <w:pPr>
              <w:rPr>
                <w:b/>
              </w:rPr>
            </w:pPr>
            <w:r>
              <w:rPr>
                <w:b/>
              </w:rPr>
              <w:t>Parent Sample Consumed Quantity Unit</w:t>
            </w:r>
            <w:r w:rsidRPr="002D637F">
              <w:rPr>
                <w:b/>
                <w:color w:val="FF0000"/>
              </w:rPr>
              <w:t>*</w:t>
            </w:r>
          </w:p>
        </w:tc>
        <w:tc>
          <w:tcPr>
            <w:tcW w:w="7537" w:type="dxa"/>
            <w:vAlign w:val="center"/>
            <w:tcPrChange w:id="6095" w:author="Sayali Dev" w:date="2018-02-19T18:15:00Z">
              <w:tcPr>
                <w:tcW w:w="7200" w:type="dxa"/>
                <w:vAlign w:val="center"/>
              </w:tcPr>
            </w:tcPrChange>
          </w:tcPr>
          <w:p w14:paraId="0B89A4AD" w14:textId="77777777" w:rsidR="003F3FBD" w:rsidRDefault="003F3FBD" w:rsidP="003F3FBD">
            <w:pPr>
              <w:rPr>
                <w:ins w:id="6096" w:author="Sayali Dev" w:date="2018-02-19T18:07:00Z"/>
              </w:rPr>
            </w:pPr>
            <w:ins w:id="6097" w:author="Sayali Dev" w:date="2018-02-19T18:07:00Z">
              <w:r>
                <w:t>To indicate the unit of measure for the initial quantity of each biospecimen:</w:t>
              </w:r>
            </w:ins>
          </w:p>
          <w:p w14:paraId="3A7F4A6E" w14:textId="77777777" w:rsidR="003F3FBD" w:rsidRDefault="003F3FBD" w:rsidP="003F3FBD">
            <w:pPr>
              <w:numPr>
                <w:ilvl w:val="0"/>
                <w:numId w:val="245"/>
              </w:numPr>
              <w:rPr>
                <w:ins w:id="6098" w:author="Sayali Dev" w:date="2018-02-19T18:07:00Z"/>
              </w:rPr>
            </w:pPr>
            <w:ins w:id="6099" w:author="Sayali Dev" w:date="2018-02-19T18:07:00Z">
              <w:r>
                <w:t xml:space="preserve">Click this field, and then click on the arrow to display a list of options. </w:t>
              </w:r>
            </w:ins>
          </w:p>
          <w:p w14:paraId="40571FAC" w14:textId="77777777" w:rsidR="003F3FBD" w:rsidRDefault="003F3FBD" w:rsidP="003F3FBD">
            <w:pPr>
              <w:numPr>
                <w:ilvl w:val="0"/>
                <w:numId w:val="244"/>
              </w:numPr>
              <w:rPr>
                <w:ins w:id="6100" w:author="Sayali Dev" w:date="2018-02-19T18:07:00Z"/>
              </w:rPr>
            </w:pPr>
            <w:ins w:id="6101" w:author="Sayali Dev" w:date="2018-02-19T18:07:00Z">
              <w:r>
                <w:t>Click the appropriate unit.</w:t>
              </w:r>
            </w:ins>
          </w:p>
          <w:p w14:paraId="4F54CFC8" w14:textId="6966EEC9" w:rsidR="00753D6D" w:rsidRDefault="003F3FBD" w:rsidP="003F3FBD">
            <w:ins w:id="6102" w:author="Sayali Dev" w:date="2018-02-19T18:07:00Z">
              <w:r w:rsidRPr="00F57724">
                <w:rPr>
                  <w:b/>
                </w:rPr>
                <w:t>Note:</w:t>
              </w:r>
              <w:r>
                <w:t xml:space="preserve"> This field is required if you entered an amount in </w:t>
              </w:r>
              <w:r w:rsidRPr="00F57724">
                <w:rPr>
                  <w:b/>
                </w:rPr>
                <w:t>Quantity</w:t>
              </w:r>
              <w:r>
                <w:rPr>
                  <w:b/>
                </w:rPr>
                <w:t xml:space="preserve"> </w:t>
              </w:r>
              <w:r w:rsidRPr="00CA7CA8">
                <w:t>field.</w:t>
              </w:r>
            </w:ins>
          </w:p>
        </w:tc>
      </w:tr>
      <w:tr w:rsidR="003F3FBD" w14:paraId="659643AB" w14:textId="77777777" w:rsidTr="009D4A2E">
        <w:trPr>
          <w:cantSplit/>
          <w:trHeight w:val="288"/>
          <w:ins w:id="6103" w:author="Sayali Dev" w:date="2018-02-19T18:09:00Z"/>
          <w:trPrChange w:id="6104" w:author="Sayali Dev" w:date="2018-02-19T18:15:00Z">
            <w:trPr>
              <w:cantSplit/>
              <w:trHeight w:val="288"/>
            </w:trPr>
          </w:trPrChange>
        </w:trPr>
        <w:tc>
          <w:tcPr>
            <w:tcW w:w="2610" w:type="dxa"/>
            <w:tcPrChange w:id="6105" w:author="Sayali Dev" w:date="2018-02-19T18:15:00Z">
              <w:tcPr>
                <w:tcW w:w="2610" w:type="dxa"/>
              </w:tcPr>
            </w:tcPrChange>
          </w:tcPr>
          <w:p w14:paraId="3DF62C7E" w14:textId="6BEE4538" w:rsidR="003F3FBD" w:rsidRDefault="003F3FBD" w:rsidP="00753D6D">
            <w:pPr>
              <w:rPr>
                <w:ins w:id="6106" w:author="Sayali Dev" w:date="2018-02-19T18:09:00Z"/>
                <w:b/>
              </w:rPr>
            </w:pPr>
            <w:ins w:id="6107" w:author="Sayali Dev" w:date="2018-02-19T18:09:00Z">
              <w:r w:rsidRPr="003F3FBD">
                <w:rPr>
                  <w:b/>
                </w:rPr>
                <w:t>Parent Sample Depleted</w:t>
              </w:r>
            </w:ins>
            <w:ins w:id="6108" w:author="Sayali Dev" w:date="2018-02-19T18:12:00Z">
              <w:r w:rsidR="008C5092" w:rsidRPr="002D637F">
                <w:rPr>
                  <w:b/>
                  <w:color w:val="FF0000"/>
                </w:rPr>
                <w:t>*</w:t>
              </w:r>
            </w:ins>
          </w:p>
        </w:tc>
        <w:tc>
          <w:tcPr>
            <w:tcW w:w="7537" w:type="dxa"/>
            <w:vAlign w:val="center"/>
            <w:tcPrChange w:id="6109" w:author="Sayali Dev" w:date="2018-02-19T18:15:00Z">
              <w:tcPr>
                <w:tcW w:w="7200" w:type="dxa"/>
                <w:vAlign w:val="center"/>
              </w:tcPr>
            </w:tcPrChange>
          </w:tcPr>
          <w:p w14:paraId="7E9FF6EE" w14:textId="77777777" w:rsidR="003F3FBD" w:rsidRDefault="003F3FBD" w:rsidP="003F3FBD">
            <w:pPr>
              <w:rPr>
                <w:ins w:id="6110" w:author="Sayali Dev" w:date="2018-02-19T18:09:00Z"/>
              </w:rPr>
            </w:pPr>
            <w:ins w:id="6111" w:author="Sayali Dev" w:date="2018-02-19T18:09:00Z">
              <w:r>
                <w:t>Type</w:t>
              </w:r>
              <w:r w:rsidRPr="003F3FBD">
                <w:t xml:space="preserve"> Yes or No. </w:t>
              </w:r>
            </w:ins>
          </w:p>
          <w:p w14:paraId="2815C0E8" w14:textId="15C1B61B" w:rsidR="003F3FBD" w:rsidRDefault="003F3FBD" w:rsidP="003F3FBD">
            <w:pPr>
              <w:rPr>
                <w:ins w:id="6112" w:author="Sayali Dev" w:date="2018-02-19T18:09:00Z"/>
              </w:rPr>
            </w:pPr>
            <w:ins w:id="6113" w:author="Sayali Dev" w:date="2018-02-19T18:09:00Z">
              <w:r w:rsidRPr="003F3FBD">
                <w:rPr>
                  <w:b/>
                  <w:rPrChange w:id="6114" w:author="Sayali Dev" w:date="2018-02-19T18:09:00Z">
                    <w:rPr/>
                  </w:rPrChange>
                </w:rPr>
                <w:t>Note</w:t>
              </w:r>
              <w:r>
                <w:t xml:space="preserve">: </w:t>
              </w:r>
              <w:r w:rsidRPr="003F3FBD">
                <w:t>Defaults to No if left blank</w:t>
              </w:r>
            </w:ins>
          </w:p>
        </w:tc>
      </w:tr>
      <w:tr w:rsidR="00753D6D" w14:paraId="53191B44" w14:textId="77777777" w:rsidTr="009D4A2E">
        <w:trPr>
          <w:cantSplit/>
          <w:trHeight w:val="288"/>
          <w:trPrChange w:id="6115" w:author="Sayali Dev" w:date="2018-02-19T18:15:00Z">
            <w:trPr>
              <w:cantSplit/>
              <w:trHeight w:val="288"/>
            </w:trPr>
          </w:trPrChange>
        </w:trPr>
        <w:tc>
          <w:tcPr>
            <w:tcW w:w="2610" w:type="dxa"/>
            <w:tcPrChange w:id="6116" w:author="Sayali Dev" w:date="2018-02-19T18:15:00Z">
              <w:tcPr>
                <w:tcW w:w="2610" w:type="dxa"/>
              </w:tcPr>
            </w:tcPrChange>
          </w:tcPr>
          <w:p w14:paraId="2DD338D5" w14:textId="77777777" w:rsidR="00753D6D" w:rsidRDefault="00753D6D" w:rsidP="00753D6D">
            <w:pPr>
              <w:rPr>
                <w:b/>
              </w:rPr>
            </w:pPr>
            <w:r>
              <w:rPr>
                <w:b/>
              </w:rPr>
              <w:t>Unique Child Barcode ID</w:t>
            </w:r>
            <w:r w:rsidRPr="002D637F">
              <w:rPr>
                <w:b/>
                <w:color w:val="FF0000"/>
              </w:rPr>
              <w:t>*</w:t>
            </w:r>
          </w:p>
        </w:tc>
        <w:tc>
          <w:tcPr>
            <w:tcW w:w="7537" w:type="dxa"/>
            <w:vAlign w:val="center"/>
            <w:tcPrChange w:id="6117" w:author="Sayali Dev" w:date="2018-02-19T18:15:00Z">
              <w:tcPr>
                <w:tcW w:w="7200" w:type="dxa"/>
                <w:vAlign w:val="center"/>
              </w:tcPr>
            </w:tcPrChange>
          </w:tcPr>
          <w:p w14:paraId="1B381F65" w14:textId="0C14DBE5" w:rsidR="00753D6D" w:rsidRDefault="008C5092" w:rsidP="00753D6D">
            <w:ins w:id="6118" w:author="Sayali Dev" w:date="2018-02-19T18:10:00Z">
              <w:r>
                <w:t xml:space="preserve">Enter child barcode </w:t>
              </w:r>
            </w:ins>
          </w:p>
        </w:tc>
      </w:tr>
      <w:tr w:rsidR="00753D6D" w14:paraId="301E171E" w14:textId="77777777" w:rsidTr="009D4A2E">
        <w:trPr>
          <w:cantSplit/>
          <w:trHeight w:val="288"/>
          <w:trPrChange w:id="6119" w:author="Sayali Dev" w:date="2018-02-19T18:15:00Z">
            <w:trPr>
              <w:cantSplit/>
              <w:trHeight w:val="288"/>
            </w:trPr>
          </w:trPrChange>
        </w:trPr>
        <w:tc>
          <w:tcPr>
            <w:tcW w:w="2610" w:type="dxa"/>
            <w:tcPrChange w:id="6120" w:author="Sayali Dev" w:date="2018-02-19T18:15:00Z">
              <w:tcPr>
                <w:tcW w:w="2610" w:type="dxa"/>
              </w:tcPr>
            </w:tcPrChange>
          </w:tcPr>
          <w:p w14:paraId="0537D4AD" w14:textId="77777777" w:rsidR="00753D6D" w:rsidRDefault="00753D6D" w:rsidP="00753D6D">
            <w:pPr>
              <w:rPr>
                <w:b/>
              </w:rPr>
            </w:pPr>
            <w:r>
              <w:rPr>
                <w:b/>
              </w:rPr>
              <w:t>Child Sample Quantity</w:t>
            </w:r>
            <w:r w:rsidRPr="002D637F">
              <w:rPr>
                <w:b/>
                <w:color w:val="FF0000"/>
              </w:rPr>
              <w:t>*</w:t>
            </w:r>
          </w:p>
        </w:tc>
        <w:tc>
          <w:tcPr>
            <w:tcW w:w="7537" w:type="dxa"/>
            <w:vAlign w:val="center"/>
            <w:tcPrChange w:id="6121" w:author="Sayali Dev" w:date="2018-02-19T18:15:00Z">
              <w:tcPr>
                <w:tcW w:w="7200" w:type="dxa"/>
                <w:vAlign w:val="center"/>
              </w:tcPr>
            </w:tcPrChange>
          </w:tcPr>
          <w:p w14:paraId="3488556F" w14:textId="77777777" w:rsidR="00753D6D" w:rsidRDefault="009D4A2E" w:rsidP="00753D6D">
            <w:pPr>
              <w:rPr>
                <w:ins w:id="6122" w:author="Sayali Dev" w:date="2018-02-19T18:18:00Z"/>
              </w:rPr>
            </w:pPr>
            <w:ins w:id="6123" w:author="Sayali Dev" w:date="2018-02-19T18:18:00Z">
              <w:r>
                <w:t xml:space="preserve">Type Quantity of each child sample required. </w:t>
              </w:r>
            </w:ins>
          </w:p>
          <w:p w14:paraId="49E6A393" w14:textId="1140A5F6" w:rsidR="009D4A2E" w:rsidRDefault="009D4A2E" w:rsidP="00753D6D">
            <w:ins w:id="6124" w:author="Sayali Dev" w:date="2018-02-19T18:18:00Z">
              <w:r>
                <w:t>If single number is entered same quantity for each sample will be considered</w:t>
              </w:r>
            </w:ins>
          </w:p>
        </w:tc>
      </w:tr>
      <w:tr w:rsidR="009D4A2E" w14:paraId="7B5571C4" w14:textId="77777777" w:rsidTr="009D4A2E">
        <w:trPr>
          <w:cantSplit/>
          <w:trHeight w:val="288"/>
          <w:trPrChange w:id="6125" w:author="Sayali Dev" w:date="2018-02-19T18:15:00Z">
            <w:trPr>
              <w:cantSplit/>
              <w:trHeight w:val="288"/>
            </w:trPr>
          </w:trPrChange>
        </w:trPr>
        <w:tc>
          <w:tcPr>
            <w:tcW w:w="2610" w:type="dxa"/>
            <w:tcPrChange w:id="6126" w:author="Sayali Dev" w:date="2018-02-19T18:15:00Z">
              <w:tcPr>
                <w:tcW w:w="2610" w:type="dxa"/>
              </w:tcPr>
            </w:tcPrChange>
          </w:tcPr>
          <w:p w14:paraId="0D69B623" w14:textId="77777777" w:rsidR="009D4A2E" w:rsidRDefault="009D4A2E" w:rsidP="009D4A2E">
            <w:pPr>
              <w:rPr>
                <w:b/>
              </w:rPr>
            </w:pPr>
            <w:r w:rsidRPr="00D600D6">
              <w:rPr>
                <w:b/>
              </w:rPr>
              <w:t>Child Sample Quantity</w:t>
            </w:r>
            <w:r>
              <w:rPr>
                <w:b/>
              </w:rPr>
              <w:t xml:space="preserve"> Unit</w:t>
            </w:r>
            <w:r w:rsidRPr="002D637F">
              <w:rPr>
                <w:b/>
                <w:color w:val="FF0000"/>
              </w:rPr>
              <w:t>*</w:t>
            </w:r>
          </w:p>
        </w:tc>
        <w:tc>
          <w:tcPr>
            <w:tcW w:w="7537" w:type="dxa"/>
            <w:vAlign w:val="center"/>
            <w:tcPrChange w:id="6127" w:author="Sayali Dev" w:date="2018-02-19T18:15:00Z">
              <w:tcPr>
                <w:tcW w:w="7200" w:type="dxa"/>
                <w:vAlign w:val="center"/>
              </w:tcPr>
            </w:tcPrChange>
          </w:tcPr>
          <w:p w14:paraId="0721EBFB" w14:textId="1D9B5130" w:rsidR="009D4A2E" w:rsidRDefault="009D4A2E" w:rsidP="009D4A2E">
            <w:pPr>
              <w:rPr>
                <w:ins w:id="6128" w:author="Sayali Dev" w:date="2018-02-19T18:19:00Z"/>
              </w:rPr>
            </w:pPr>
            <w:ins w:id="6129" w:author="Sayali Dev" w:date="2018-02-19T18:19:00Z">
              <w:r>
                <w:t>To indicate the unit of measure for the child sample quantity of each biospecimen:</w:t>
              </w:r>
            </w:ins>
          </w:p>
          <w:p w14:paraId="3B66B1FC" w14:textId="77777777" w:rsidR="009D4A2E" w:rsidRDefault="009D4A2E" w:rsidP="009D4A2E">
            <w:pPr>
              <w:numPr>
                <w:ilvl w:val="0"/>
                <w:numId w:val="245"/>
              </w:numPr>
              <w:rPr>
                <w:ins w:id="6130" w:author="Sayali Dev" w:date="2018-02-19T18:19:00Z"/>
              </w:rPr>
            </w:pPr>
            <w:ins w:id="6131" w:author="Sayali Dev" w:date="2018-02-19T18:19:00Z">
              <w:r>
                <w:t xml:space="preserve">Click this field, and then click on the arrow to display a list of options. </w:t>
              </w:r>
            </w:ins>
          </w:p>
          <w:p w14:paraId="6DC6D40E" w14:textId="77777777" w:rsidR="009D4A2E" w:rsidRDefault="009D4A2E" w:rsidP="009D4A2E">
            <w:pPr>
              <w:numPr>
                <w:ilvl w:val="0"/>
                <w:numId w:val="244"/>
              </w:numPr>
              <w:rPr>
                <w:ins w:id="6132" w:author="Sayali Dev" w:date="2018-02-19T18:19:00Z"/>
              </w:rPr>
            </w:pPr>
            <w:ins w:id="6133" w:author="Sayali Dev" w:date="2018-02-19T18:19:00Z">
              <w:r>
                <w:t>Click the appropriate unit.</w:t>
              </w:r>
            </w:ins>
          </w:p>
          <w:p w14:paraId="2B7D2732" w14:textId="300910DE" w:rsidR="009D4A2E" w:rsidRDefault="009D4A2E" w:rsidP="009D4A2E">
            <w:ins w:id="6134" w:author="Sayali Dev" w:date="2018-02-19T18:19:00Z">
              <w:r w:rsidRPr="00F57724">
                <w:rPr>
                  <w:b/>
                </w:rPr>
                <w:t>Note:</w:t>
              </w:r>
              <w:r>
                <w:t xml:space="preserve"> This field is required if you entered an amount in </w:t>
              </w:r>
              <w:r>
                <w:rPr>
                  <w:b/>
                </w:rPr>
                <w:t xml:space="preserve">Child Sample Quantity </w:t>
              </w:r>
              <w:r w:rsidRPr="00CA7CA8">
                <w:t>field.</w:t>
              </w:r>
            </w:ins>
          </w:p>
        </w:tc>
      </w:tr>
      <w:tr w:rsidR="009B11C4" w14:paraId="1C7483FC" w14:textId="77777777" w:rsidTr="009D4A2E">
        <w:trPr>
          <w:cantSplit/>
          <w:trHeight w:val="288"/>
          <w:trPrChange w:id="6135" w:author="Sayali Dev" w:date="2018-02-19T18:15:00Z">
            <w:trPr>
              <w:cantSplit/>
              <w:trHeight w:val="288"/>
            </w:trPr>
          </w:trPrChange>
        </w:trPr>
        <w:tc>
          <w:tcPr>
            <w:tcW w:w="2610" w:type="dxa"/>
            <w:tcPrChange w:id="6136" w:author="Sayali Dev" w:date="2018-02-19T18:15:00Z">
              <w:tcPr>
                <w:tcW w:w="2610" w:type="dxa"/>
              </w:tcPr>
            </w:tcPrChange>
          </w:tcPr>
          <w:p w14:paraId="17FA6CC8" w14:textId="77777777" w:rsidR="009B11C4" w:rsidRPr="00D600D6" w:rsidRDefault="009B11C4" w:rsidP="009B11C4">
            <w:pPr>
              <w:rPr>
                <w:b/>
              </w:rPr>
            </w:pPr>
            <w:r>
              <w:rPr>
                <w:b/>
              </w:rPr>
              <w:t>Child Specimen Type</w:t>
            </w:r>
            <w:r w:rsidRPr="002D637F">
              <w:rPr>
                <w:b/>
                <w:color w:val="FF0000"/>
              </w:rPr>
              <w:t>*</w:t>
            </w:r>
          </w:p>
        </w:tc>
        <w:tc>
          <w:tcPr>
            <w:tcW w:w="7537" w:type="dxa"/>
            <w:vAlign w:val="center"/>
            <w:tcPrChange w:id="6137" w:author="Sayali Dev" w:date="2018-02-19T18:15:00Z">
              <w:tcPr>
                <w:tcW w:w="7200" w:type="dxa"/>
                <w:vAlign w:val="center"/>
              </w:tcPr>
            </w:tcPrChange>
          </w:tcPr>
          <w:p w14:paraId="6703BC26" w14:textId="00E07D36" w:rsidR="009B11C4" w:rsidRDefault="009B11C4" w:rsidP="009B11C4">
            <w:pPr>
              <w:rPr>
                <w:ins w:id="6138" w:author="Sayali Dev" w:date="2018-02-19T18:21:00Z"/>
              </w:rPr>
            </w:pPr>
            <w:ins w:id="6139" w:author="Sayali Dev" w:date="2018-02-19T18:21:00Z">
              <w:r>
                <w:t>To indicate the specimen type for child specimens:</w:t>
              </w:r>
            </w:ins>
          </w:p>
          <w:p w14:paraId="1555E0CA" w14:textId="77777777" w:rsidR="009B11C4" w:rsidRDefault="009B11C4">
            <w:pPr>
              <w:numPr>
                <w:ilvl w:val="0"/>
                <w:numId w:val="383"/>
              </w:numPr>
              <w:rPr>
                <w:ins w:id="6140" w:author="Sayali Dev" w:date="2018-02-19T18:21:00Z"/>
              </w:rPr>
              <w:pPrChange w:id="6141" w:author="Sayali Dev" w:date="2018-02-19T18:22:00Z">
                <w:pPr>
                  <w:numPr>
                    <w:numId w:val="265"/>
                  </w:numPr>
                  <w:ind w:left="432" w:hanging="360"/>
                </w:pPr>
              </w:pPrChange>
            </w:pPr>
            <w:ins w:id="6142" w:author="Sayali Dev" w:date="2018-02-19T18:21:00Z">
              <w:r>
                <w:t>Click this field, and then click on the arrow to display a list of options.</w:t>
              </w:r>
            </w:ins>
          </w:p>
          <w:p w14:paraId="5E1AB186" w14:textId="77777777" w:rsidR="009B11C4" w:rsidRDefault="009B11C4">
            <w:pPr>
              <w:numPr>
                <w:ilvl w:val="0"/>
                <w:numId w:val="383"/>
              </w:numPr>
              <w:rPr>
                <w:ins w:id="6143" w:author="Sayali Dev" w:date="2018-02-19T18:24:00Z"/>
              </w:rPr>
              <w:pPrChange w:id="6144" w:author="Sayali Dev" w:date="2018-02-19T18:22:00Z">
                <w:pPr/>
              </w:pPrChange>
            </w:pPr>
            <w:ins w:id="6145" w:author="Sayali Dev" w:date="2018-02-19T18:21:00Z">
              <w:r>
                <w:t>Click the appropriate type.</w:t>
              </w:r>
            </w:ins>
          </w:p>
          <w:p w14:paraId="0D0E4DC3" w14:textId="77777777" w:rsidR="009B11C4" w:rsidRDefault="009B11C4">
            <w:pPr>
              <w:rPr>
                <w:ins w:id="6146" w:author="Sayali Dev" w:date="2018-02-19T18:24:00Z"/>
                <w:b/>
              </w:rPr>
            </w:pPr>
            <w:ins w:id="6147" w:author="Sayali Dev" w:date="2018-02-19T18:24:00Z">
              <w:r w:rsidRPr="009B11C4">
                <w:rPr>
                  <w:b/>
                  <w:rPrChange w:id="6148" w:author="Sayali Dev" w:date="2018-02-19T18:24:00Z">
                    <w:rPr/>
                  </w:rPrChange>
                </w:rPr>
                <w:t>Note:</w:t>
              </w:r>
            </w:ins>
          </w:p>
          <w:p w14:paraId="7D2C02CE" w14:textId="1CA888D8" w:rsidR="009B11C4" w:rsidRPr="009B11C4" w:rsidRDefault="009B11C4">
            <w:pPr>
              <w:rPr>
                <w:b/>
                <w:rPrChange w:id="6149" w:author="Sayali Dev" w:date="2018-02-19T18:24:00Z">
                  <w:rPr/>
                </w:rPrChange>
              </w:rPr>
            </w:pPr>
            <w:ins w:id="6150" w:author="Sayali Dev" w:date="2018-02-19T18:24:00Z">
              <w:r>
                <w:t xml:space="preserve">This field is only used (and is required)  </w:t>
              </w:r>
              <w:r w:rsidRPr="009B11C4">
                <w:t xml:space="preserve">for </w:t>
              </w:r>
              <w:r w:rsidR="00924A8D">
                <w:rPr>
                  <w:b/>
                </w:rPr>
                <w:t>Workflow Process Type</w:t>
              </w:r>
              <w:r w:rsidR="00924A8D" w:rsidRPr="00924A8D">
                <w:rPr>
                  <w:b/>
                  <w:color w:val="000000" w:themeColor="text1"/>
                  <w:rPrChange w:id="6151" w:author="Sayali Dev" w:date="2018-02-19T18:24:00Z">
                    <w:rPr>
                      <w:b/>
                      <w:color w:val="FF0000"/>
                    </w:rPr>
                  </w:rPrChange>
                </w:rPr>
                <w:t>s</w:t>
              </w:r>
              <w:r w:rsidRPr="009B11C4">
                <w:t xml:space="preserve"> : Derivative, Generic Experiment</w:t>
              </w:r>
            </w:ins>
          </w:p>
        </w:tc>
      </w:tr>
      <w:tr w:rsidR="009B11C4" w14:paraId="550AD399" w14:textId="77777777" w:rsidTr="009D4A2E">
        <w:trPr>
          <w:cantSplit/>
          <w:trHeight w:val="288"/>
          <w:trPrChange w:id="6152" w:author="Sayali Dev" w:date="2018-02-19T18:15:00Z">
            <w:trPr>
              <w:cantSplit/>
              <w:trHeight w:val="288"/>
            </w:trPr>
          </w:trPrChange>
        </w:trPr>
        <w:tc>
          <w:tcPr>
            <w:tcW w:w="2610" w:type="dxa"/>
            <w:tcPrChange w:id="6153" w:author="Sayali Dev" w:date="2018-02-19T18:15:00Z">
              <w:tcPr>
                <w:tcW w:w="2610" w:type="dxa"/>
              </w:tcPr>
            </w:tcPrChange>
          </w:tcPr>
          <w:p w14:paraId="3CF82ACC" w14:textId="77777777" w:rsidR="009B11C4" w:rsidRDefault="009B11C4" w:rsidP="009B11C4">
            <w:pPr>
              <w:rPr>
                <w:b/>
              </w:rPr>
            </w:pPr>
            <w:r>
              <w:rPr>
                <w:b/>
              </w:rPr>
              <w:t>Child Sample Type</w:t>
            </w:r>
            <w:r w:rsidRPr="002D637F">
              <w:rPr>
                <w:b/>
                <w:color w:val="FF0000"/>
              </w:rPr>
              <w:t>*</w:t>
            </w:r>
          </w:p>
        </w:tc>
        <w:tc>
          <w:tcPr>
            <w:tcW w:w="7537" w:type="dxa"/>
            <w:vAlign w:val="center"/>
            <w:tcPrChange w:id="6154" w:author="Sayali Dev" w:date="2018-02-19T18:15:00Z">
              <w:tcPr>
                <w:tcW w:w="7200" w:type="dxa"/>
                <w:vAlign w:val="center"/>
              </w:tcPr>
            </w:tcPrChange>
          </w:tcPr>
          <w:p w14:paraId="5CB0928F" w14:textId="77777777" w:rsidR="009B11C4" w:rsidRDefault="009B11C4" w:rsidP="009B11C4">
            <w:pPr>
              <w:rPr>
                <w:ins w:id="6155" w:author="Sayali Dev" w:date="2018-02-19T18:21:00Z"/>
              </w:rPr>
            </w:pPr>
            <w:ins w:id="6156" w:author="Sayali Dev" w:date="2018-02-19T18:21:00Z">
              <w:r>
                <w:t>To indicate the sample type for a new kit item or a new non kit item:</w:t>
              </w:r>
            </w:ins>
          </w:p>
          <w:p w14:paraId="7CF3626B" w14:textId="77777777" w:rsidR="009B11C4" w:rsidRDefault="009B11C4">
            <w:pPr>
              <w:numPr>
                <w:ilvl w:val="0"/>
                <w:numId w:val="384"/>
              </w:numPr>
              <w:rPr>
                <w:ins w:id="6157" w:author="Sayali Dev" w:date="2018-02-19T18:21:00Z"/>
              </w:rPr>
              <w:pPrChange w:id="6158" w:author="Sayali Dev" w:date="2018-02-19T18:22:00Z">
                <w:pPr>
                  <w:numPr>
                    <w:numId w:val="266"/>
                  </w:numPr>
                  <w:ind w:left="432" w:hanging="360"/>
                </w:pPr>
              </w:pPrChange>
            </w:pPr>
            <w:ins w:id="6159" w:author="Sayali Dev" w:date="2018-02-19T18:21:00Z">
              <w:r>
                <w:t>Click this field, and then click on the arrow to display a list of options.</w:t>
              </w:r>
            </w:ins>
          </w:p>
          <w:p w14:paraId="2013A759" w14:textId="77777777" w:rsidR="009B11C4" w:rsidRDefault="009B11C4">
            <w:pPr>
              <w:numPr>
                <w:ilvl w:val="0"/>
                <w:numId w:val="384"/>
              </w:numPr>
              <w:rPr>
                <w:ins w:id="6160" w:author="Sayali Dev" w:date="2018-02-19T18:21:00Z"/>
              </w:rPr>
              <w:pPrChange w:id="6161" w:author="Sayali Dev" w:date="2018-02-19T18:22:00Z">
                <w:pPr>
                  <w:numPr>
                    <w:numId w:val="266"/>
                  </w:numPr>
                  <w:ind w:left="432" w:hanging="360"/>
                </w:pPr>
              </w:pPrChange>
            </w:pPr>
            <w:ins w:id="6162" w:author="Sayali Dev" w:date="2018-02-19T18:21:00Z">
              <w:r>
                <w:t xml:space="preserve">Click the appropriate type. </w:t>
              </w:r>
            </w:ins>
          </w:p>
          <w:p w14:paraId="2D07BA34" w14:textId="77777777" w:rsidR="009B11C4" w:rsidRDefault="009B11C4" w:rsidP="009B11C4">
            <w:pPr>
              <w:rPr>
                <w:ins w:id="6163" w:author="Sayali Dev" w:date="2018-02-19T18:21:00Z"/>
              </w:rPr>
            </w:pPr>
            <w:ins w:id="6164" w:author="Sayali Dev" w:date="2018-02-19T18:21:00Z">
              <w:r w:rsidRPr="00D856F2">
                <w:rPr>
                  <w:b/>
                </w:rPr>
                <w:t>Note:</w:t>
              </w:r>
              <w:r>
                <w:t xml:space="preserve"> </w:t>
              </w:r>
            </w:ins>
          </w:p>
          <w:p w14:paraId="722757F1" w14:textId="77777777" w:rsidR="009B11C4" w:rsidRDefault="009B11C4">
            <w:pPr>
              <w:rPr>
                <w:ins w:id="6165" w:author="Sayali Dev" w:date="2018-02-19T18:25:00Z"/>
              </w:rPr>
            </w:pPr>
            <w:ins w:id="6166" w:author="Sayali Dev" w:date="2018-02-19T18:21:00Z">
              <w:r>
                <w:t>This field is o</w:t>
              </w:r>
              <w:r w:rsidR="00924A8D">
                <w:t xml:space="preserve">nly used (and is required) for </w:t>
              </w:r>
            </w:ins>
            <w:ins w:id="6167" w:author="Sayali Dev" w:date="2018-02-19T18:24:00Z">
              <w:r w:rsidR="00924A8D">
                <w:rPr>
                  <w:b/>
                </w:rPr>
                <w:t>Workflow Process Type</w:t>
              </w:r>
              <w:r w:rsidR="00924A8D" w:rsidRPr="00191CAC">
                <w:rPr>
                  <w:b/>
                  <w:color w:val="000000" w:themeColor="text1"/>
                </w:rPr>
                <w:t>s</w:t>
              </w:r>
              <w:r w:rsidR="00924A8D" w:rsidRPr="009B11C4">
                <w:t xml:space="preserve"> :</w:t>
              </w:r>
            </w:ins>
          </w:p>
          <w:p w14:paraId="178E9C31" w14:textId="3C59F077" w:rsidR="00924A8D" w:rsidRDefault="00924A8D">
            <w:ins w:id="6168" w:author="Sayali Dev" w:date="2018-02-19T18:25:00Z">
              <w:r w:rsidRPr="009B11C4">
                <w:t>Derivative, Generic Experiment</w:t>
              </w:r>
            </w:ins>
          </w:p>
        </w:tc>
      </w:tr>
      <w:tr w:rsidR="009B11C4" w14:paraId="20C5B4A3" w14:textId="77777777" w:rsidTr="009D4A2E">
        <w:trPr>
          <w:cantSplit/>
          <w:trHeight w:val="288"/>
          <w:trPrChange w:id="6169" w:author="Sayali Dev" w:date="2018-02-19T18:15:00Z">
            <w:trPr>
              <w:cantSplit/>
              <w:trHeight w:val="288"/>
            </w:trPr>
          </w:trPrChange>
        </w:trPr>
        <w:tc>
          <w:tcPr>
            <w:tcW w:w="2610" w:type="dxa"/>
            <w:tcPrChange w:id="6170" w:author="Sayali Dev" w:date="2018-02-19T18:15:00Z">
              <w:tcPr>
                <w:tcW w:w="2610" w:type="dxa"/>
              </w:tcPr>
            </w:tcPrChange>
          </w:tcPr>
          <w:p w14:paraId="1B647F95" w14:textId="77777777" w:rsidR="009B11C4" w:rsidRDefault="009B11C4" w:rsidP="009B11C4">
            <w:pPr>
              <w:rPr>
                <w:b/>
              </w:rPr>
            </w:pPr>
            <w:r>
              <w:rPr>
                <w:b/>
              </w:rPr>
              <w:t>Container Type</w:t>
            </w:r>
            <w:r w:rsidRPr="002D637F">
              <w:rPr>
                <w:b/>
                <w:color w:val="FF0000"/>
              </w:rPr>
              <w:t>*</w:t>
            </w:r>
          </w:p>
        </w:tc>
        <w:tc>
          <w:tcPr>
            <w:tcW w:w="7537" w:type="dxa"/>
            <w:vAlign w:val="center"/>
            <w:tcPrChange w:id="6171" w:author="Sayali Dev" w:date="2018-02-19T18:15:00Z">
              <w:tcPr>
                <w:tcW w:w="7200" w:type="dxa"/>
                <w:vAlign w:val="center"/>
              </w:tcPr>
            </w:tcPrChange>
          </w:tcPr>
          <w:p w14:paraId="569D1E87" w14:textId="77777777" w:rsidR="009B11C4" w:rsidRDefault="009B11C4" w:rsidP="009B11C4">
            <w:pPr>
              <w:rPr>
                <w:ins w:id="6172" w:author="Sayali Dev" w:date="2018-02-19T18:21:00Z"/>
              </w:rPr>
            </w:pPr>
            <w:ins w:id="6173" w:author="Sayali Dev" w:date="2018-02-19T18:21:00Z">
              <w:r>
                <w:t>To indicate the container type for a new kit item or a new non kit item:</w:t>
              </w:r>
            </w:ins>
          </w:p>
          <w:p w14:paraId="64A90A3E" w14:textId="77777777" w:rsidR="009B11C4" w:rsidRDefault="009B11C4">
            <w:pPr>
              <w:numPr>
                <w:ilvl w:val="0"/>
                <w:numId w:val="385"/>
              </w:numPr>
              <w:rPr>
                <w:ins w:id="6174" w:author="Sayali Dev" w:date="2018-02-19T18:21:00Z"/>
              </w:rPr>
              <w:pPrChange w:id="6175" w:author="Sayali Dev" w:date="2018-02-19T18:22:00Z">
                <w:pPr>
                  <w:numPr>
                    <w:numId w:val="267"/>
                  </w:numPr>
                  <w:ind w:left="432" w:hanging="360"/>
                </w:pPr>
              </w:pPrChange>
            </w:pPr>
            <w:ins w:id="6176" w:author="Sayali Dev" w:date="2018-02-19T18:21:00Z">
              <w:r>
                <w:t>Click this field, and then click on the arrow to display a list of options.</w:t>
              </w:r>
            </w:ins>
          </w:p>
          <w:p w14:paraId="43FAC743" w14:textId="77777777" w:rsidR="009B11C4" w:rsidRDefault="009B11C4">
            <w:pPr>
              <w:numPr>
                <w:ilvl w:val="0"/>
                <w:numId w:val="385"/>
              </w:numPr>
              <w:rPr>
                <w:ins w:id="6177" w:author="Sayali Dev" w:date="2018-02-19T18:21:00Z"/>
              </w:rPr>
              <w:pPrChange w:id="6178" w:author="Sayali Dev" w:date="2018-02-19T18:22:00Z">
                <w:pPr>
                  <w:numPr>
                    <w:numId w:val="267"/>
                  </w:numPr>
                  <w:ind w:left="432" w:hanging="360"/>
                </w:pPr>
              </w:pPrChange>
            </w:pPr>
            <w:ins w:id="6179" w:author="Sayali Dev" w:date="2018-02-19T18:21:00Z">
              <w:r>
                <w:t>Click the appropriate type.</w:t>
              </w:r>
            </w:ins>
          </w:p>
          <w:p w14:paraId="06BB2DE9" w14:textId="77777777" w:rsidR="009B11C4" w:rsidRDefault="009B11C4" w:rsidP="009B11C4">
            <w:pPr>
              <w:rPr>
                <w:ins w:id="6180" w:author="Sayali Dev" w:date="2018-02-19T18:21:00Z"/>
              </w:rPr>
            </w:pPr>
            <w:ins w:id="6181" w:author="Sayali Dev" w:date="2018-02-19T18:21:00Z">
              <w:r w:rsidRPr="00CF5D3C">
                <w:rPr>
                  <w:b/>
                </w:rPr>
                <w:t>Note</w:t>
              </w:r>
              <w:r>
                <w:t xml:space="preserve">: </w:t>
              </w:r>
            </w:ins>
          </w:p>
          <w:p w14:paraId="695428F7" w14:textId="77777777" w:rsidR="00924A8D" w:rsidRDefault="00924A8D" w:rsidP="00924A8D">
            <w:pPr>
              <w:rPr>
                <w:ins w:id="6182" w:author="Sayali Dev" w:date="2018-02-19T18:25:00Z"/>
              </w:rPr>
            </w:pPr>
            <w:ins w:id="6183" w:author="Sayali Dev" w:date="2018-02-19T18:25:00Z">
              <w:r>
                <w:t xml:space="preserve">This field is only used (and is required) for </w:t>
              </w:r>
              <w:r>
                <w:rPr>
                  <w:b/>
                </w:rPr>
                <w:t>Workflow Process Type</w:t>
              </w:r>
              <w:r w:rsidRPr="00191CAC">
                <w:rPr>
                  <w:b/>
                  <w:color w:val="000000" w:themeColor="text1"/>
                </w:rPr>
                <w:t>s</w:t>
              </w:r>
              <w:r w:rsidRPr="009B11C4">
                <w:t xml:space="preserve"> :</w:t>
              </w:r>
            </w:ins>
          </w:p>
          <w:p w14:paraId="797F394A" w14:textId="5CB4698A" w:rsidR="009B11C4" w:rsidRDefault="00924A8D">
            <w:ins w:id="6184" w:author="Sayali Dev" w:date="2018-02-19T18:25:00Z">
              <w:r w:rsidRPr="009B11C4">
                <w:t>Derivative, Generic Experiment</w:t>
              </w:r>
            </w:ins>
          </w:p>
        </w:tc>
      </w:tr>
      <w:tr w:rsidR="009B11C4" w14:paraId="13DC2C59" w14:textId="77777777" w:rsidTr="009D4A2E">
        <w:trPr>
          <w:cantSplit/>
          <w:trHeight w:val="288"/>
          <w:trPrChange w:id="6185" w:author="Sayali Dev" w:date="2018-02-19T18:15:00Z">
            <w:trPr>
              <w:cantSplit/>
              <w:trHeight w:val="288"/>
            </w:trPr>
          </w:trPrChange>
        </w:trPr>
        <w:tc>
          <w:tcPr>
            <w:tcW w:w="2610" w:type="dxa"/>
            <w:tcPrChange w:id="6186" w:author="Sayali Dev" w:date="2018-02-19T18:15:00Z">
              <w:tcPr>
                <w:tcW w:w="2610" w:type="dxa"/>
              </w:tcPr>
            </w:tcPrChange>
          </w:tcPr>
          <w:p w14:paraId="5BAF824B" w14:textId="77777777" w:rsidR="009B11C4" w:rsidRDefault="009B11C4" w:rsidP="009B11C4">
            <w:pPr>
              <w:rPr>
                <w:b/>
              </w:rPr>
            </w:pPr>
            <w:r>
              <w:rPr>
                <w:b/>
              </w:rPr>
              <w:t>Source Site Username</w:t>
            </w:r>
            <w:r w:rsidRPr="002D637F">
              <w:rPr>
                <w:b/>
                <w:color w:val="FF0000"/>
              </w:rPr>
              <w:t>*</w:t>
            </w:r>
          </w:p>
        </w:tc>
        <w:tc>
          <w:tcPr>
            <w:tcW w:w="7537" w:type="dxa"/>
            <w:vAlign w:val="center"/>
            <w:tcPrChange w:id="6187" w:author="Sayali Dev" w:date="2018-02-19T18:15:00Z">
              <w:tcPr>
                <w:tcW w:w="7200" w:type="dxa"/>
                <w:vAlign w:val="center"/>
              </w:tcPr>
            </w:tcPrChange>
          </w:tcPr>
          <w:p w14:paraId="7726501C" w14:textId="330F3AD6" w:rsidR="009B11C4" w:rsidRDefault="009B11C4" w:rsidP="009B11C4">
            <w:ins w:id="6188" w:author="Sayali Dev" w:date="2018-02-19T18:03:00Z">
              <w:r>
                <w:t xml:space="preserve">Type the </w:t>
              </w:r>
              <w:r w:rsidRPr="006145F4">
                <w:t>Username of person undertaking the process</w:t>
              </w:r>
            </w:ins>
          </w:p>
        </w:tc>
      </w:tr>
      <w:tr w:rsidR="009B11C4" w14:paraId="2717D5C1" w14:textId="77777777" w:rsidTr="009D4A2E">
        <w:trPr>
          <w:cantSplit/>
          <w:trHeight w:val="288"/>
          <w:trPrChange w:id="6189" w:author="Sayali Dev" w:date="2018-02-19T18:15:00Z">
            <w:trPr>
              <w:cantSplit/>
              <w:trHeight w:val="288"/>
            </w:trPr>
          </w:trPrChange>
        </w:trPr>
        <w:tc>
          <w:tcPr>
            <w:tcW w:w="2610" w:type="dxa"/>
            <w:tcPrChange w:id="6190" w:author="Sayali Dev" w:date="2018-02-19T18:15:00Z">
              <w:tcPr>
                <w:tcW w:w="2610" w:type="dxa"/>
              </w:tcPr>
            </w:tcPrChange>
          </w:tcPr>
          <w:p w14:paraId="009E14A6" w14:textId="77777777" w:rsidR="009B11C4" w:rsidRDefault="009B11C4" w:rsidP="009B11C4">
            <w:pPr>
              <w:rPr>
                <w:b/>
              </w:rPr>
            </w:pPr>
            <w:r>
              <w:rPr>
                <w:b/>
              </w:rPr>
              <w:t>Source Site Name</w:t>
            </w:r>
            <w:r w:rsidRPr="002D637F">
              <w:rPr>
                <w:b/>
                <w:color w:val="FF0000"/>
              </w:rPr>
              <w:t>*</w:t>
            </w:r>
          </w:p>
        </w:tc>
        <w:tc>
          <w:tcPr>
            <w:tcW w:w="7537" w:type="dxa"/>
            <w:vAlign w:val="center"/>
            <w:tcPrChange w:id="6191" w:author="Sayali Dev" w:date="2018-02-19T18:15:00Z">
              <w:tcPr>
                <w:tcW w:w="7200" w:type="dxa"/>
                <w:vAlign w:val="center"/>
              </w:tcPr>
            </w:tcPrChange>
          </w:tcPr>
          <w:p w14:paraId="4B8ACE44" w14:textId="707FDFF2" w:rsidR="009B11C4" w:rsidRDefault="009B11C4">
            <w:ins w:id="6192" w:author="Sayali Dev" w:date="2018-02-19T18:03:00Z">
              <w:r>
                <w:t xml:space="preserve">Type the site where process will be or was carried out </w:t>
              </w:r>
            </w:ins>
          </w:p>
        </w:tc>
      </w:tr>
      <w:tr w:rsidR="009B11C4" w14:paraId="64CA6263" w14:textId="77777777" w:rsidTr="009D4A2E">
        <w:trPr>
          <w:cantSplit/>
          <w:trHeight w:val="288"/>
          <w:trPrChange w:id="6193" w:author="Sayali Dev" w:date="2018-02-19T18:15:00Z">
            <w:trPr>
              <w:cantSplit/>
              <w:trHeight w:val="288"/>
            </w:trPr>
          </w:trPrChange>
        </w:trPr>
        <w:tc>
          <w:tcPr>
            <w:tcW w:w="2610" w:type="dxa"/>
            <w:tcPrChange w:id="6194" w:author="Sayali Dev" w:date="2018-02-19T18:15:00Z">
              <w:tcPr>
                <w:tcW w:w="2610" w:type="dxa"/>
              </w:tcPr>
            </w:tcPrChange>
          </w:tcPr>
          <w:p w14:paraId="58702441" w14:textId="451ADC21" w:rsidR="009B11C4" w:rsidRDefault="009B11C4" w:rsidP="009B11C4">
            <w:pPr>
              <w:rPr>
                <w:b/>
              </w:rPr>
            </w:pPr>
            <w:r>
              <w:rPr>
                <w:b/>
              </w:rPr>
              <w:t>Comment</w:t>
            </w:r>
            <w:ins w:id="6195" w:author="Sayali Dev" w:date="2018-02-19T17:52:00Z">
              <w:r>
                <w:rPr>
                  <w:b/>
                </w:rPr>
                <w:t>s</w:t>
              </w:r>
            </w:ins>
          </w:p>
        </w:tc>
        <w:tc>
          <w:tcPr>
            <w:tcW w:w="7537" w:type="dxa"/>
            <w:vAlign w:val="center"/>
            <w:tcPrChange w:id="6196" w:author="Sayali Dev" w:date="2018-02-19T18:15:00Z">
              <w:tcPr>
                <w:tcW w:w="7200" w:type="dxa"/>
                <w:vAlign w:val="center"/>
              </w:tcPr>
            </w:tcPrChange>
          </w:tcPr>
          <w:p w14:paraId="612BB4F7" w14:textId="3D8927A2" w:rsidR="009B11C4" w:rsidRDefault="009B11C4" w:rsidP="009B11C4">
            <w:ins w:id="6197" w:author="Sayali Dev" w:date="2018-02-19T17:52:00Z">
              <w:r>
                <w:t>Type your comments regarding this upload, if applicable</w:t>
              </w:r>
            </w:ins>
          </w:p>
        </w:tc>
      </w:tr>
    </w:tbl>
    <w:p w14:paraId="1FB7F7D3" w14:textId="77777777" w:rsidR="002A0C6F" w:rsidRDefault="002A0C6F">
      <w:pPr>
        <w:pStyle w:val="ListParagraph"/>
        <w:rPr>
          <w:ins w:id="6198" w:author="Sayali Dev" w:date="2018-02-19T17:57:00Z"/>
        </w:rPr>
        <w:pPrChange w:id="6199" w:author="Sayali Dev" w:date="2018-02-19T17:57:00Z">
          <w:pPr>
            <w:numPr>
              <w:numId w:val="280"/>
            </w:numPr>
            <w:ind w:left="720" w:hanging="360"/>
          </w:pPr>
        </w:pPrChange>
      </w:pPr>
    </w:p>
    <w:p w14:paraId="0B9922AA" w14:textId="548FD825" w:rsidR="002A0C6F" w:rsidRDefault="002A0C6F">
      <w:pPr>
        <w:pStyle w:val="ListParagraph"/>
        <w:numPr>
          <w:ilvl w:val="0"/>
          <w:numId w:val="281"/>
        </w:numPr>
        <w:rPr>
          <w:ins w:id="6200" w:author="Sayali Dev" w:date="2018-02-19T17:57:00Z"/>
        </w:rPr>
        <w:pPrChange w:id="6201" w:author="Sayali Dev" w:date="2018-02-19T17:57:00Z">
          <w:pPr>
            <w:numPr>
              <w:numId w:val="280"/>
            </w:numPr>
            <w:ind w:left="720" w:hanging="360"/>
          </w:pPr>
        </w:pPrChange>
      </w:pPr>
      <w:ins w:id="6202" w:author="Sayali Dev" w:date="2018-02-19T17:57:00Z">
        <w:r>
          <w:lastRenderedPageBreak/>
          <w:t xml:space="preserve">Log in to the application using your log in credentials. </w:t>
        </w:r>
      </w:ins>
    </w:p>
    <w:p w14:paraId="0CD38956" w14:textId="77777777" w:rsidR="002A0C6F" w:rsidRDefault="002A0C6F" w:rsidP="002A0C6F">
      <w:pPr>
        <w:ind w:left="720"/>
        <w:rPr>
          <w:ins w:id="6203" w:author="Sayali Dev" w:date="2018-02-19T17:57:00Z"/>
        </w:rPr>
      </w:pPr>
      <w:ins w:id="6204" w:author="Sayali Dev" w:date="2018-02-19T17:57:00Z">
        <w:r>
          <w:t xml:space="preserve">The CIRRASPEC home page appears. </w:t>
        </w:r>
      </w:ins>
    </w:p>
    <w:p w14:paraId="2A4856D9" w14:textId="77777777" w:rsidR="002A0C6F" w:rsidRDefault="002A0C6F" w:rsidP="002A0C6F">
      <w:pPr>
        <w:ind w:left="720"/>
        <w:rPr>
          <w:ins w:id="6205" w:author="Sayali Dev" w:date="2018-02-19T17:57:00Z"/>
        </w:rPr>
      </w:pPr>
    </w:p>
    <w:p w14:paraId="34389BEC" w14:textId="77777777" w:rsidR="002A0C6F" w:rsidRDefault="002A0C6F">
      <w:pPr>
        <w:numPr>
          <w:ilvl w:val="0"/>
          <w:numId w:val="281"/>
        </w:numPr>
        <w:rPr>
          <w:ins w:id="6206" w:author="Sayali Dev" w:date="2018-02-19T17:57:00Z"/>
        </w:rPr>
        <w:pPrChange w:id="6207" w:author="Sayali Dev" w:date="2018-02-19T17:57:00Z">
          <w:pPr>
            <w:numPr>
              <w:numId w:val="280"/>
            </w:numPr>
            <w:ind w:left="720" w:hanging="360"/>
          </w:pPr>
        </w:pPrChange>
      </w:pPr>
      <w:ins w:id="6208" w:author="Sayali Dev" w:date="2018-02-19T17:57:00Z">
        <w:r>
          <w:t xml:space="preserve">Point to the arrow of the </w:t>
        </w:r>
        <w:r w:rsidRPr="00584C3D">
          <w:rPr>
            <w:b/>
          </w:rPr>
          <w:t>IAMS</w:t>
        </w:r>
        <w:r>
          <w:t xml:space="preserve"> tab, and then click </w:t>
        </w:r>
        <w:r>
          <w:rPr>
            <w:b/>
          </w:rPr>
          <w:t>Import Data</w:t>
        </w:r>
        <w:r>
          <w:t>.</w:t>
        </w:r>
      </w:ins>
    </w:p>
    <w:p w14:paraId="7AC28572" w14:textId="77777777" w:rsidR="002A0C6F" w:rsidRDefault="002A0C6F" w:rsidP="002A0C6F">
      <w:pPr>
        <w:ind w:left="720"/>
        <w:rPr>
          <w:ins w:id="6209" w:author="Sayali Dev" w:date="2018-02-19T17:57:00Z"/>
        </w:rPr>
      </w:pPr>
      <w:ins w:id="6210" w:author="Sayali Dev" w:date="2018-02-19T17:57:00Z">
        <w:r>
          <w:t xml:space="preserve">The </w:t>
        </w:r>
        <w:r w:rsidRPr="00C60AA1">
          <w:rPr>
            <w:b/>
          </w:rPr>
          <w:t>Import Data</w:t>
        </w:r>
        <w:r>
          <w:t xml:space="preserve"> page appears.</w:t>
        </w:r>
      </w:ins>
    </w:p>
    <w:p w14:paraId="13866904" w14:textId="77777777" w:rsidR="002A0C6F" w:rsidRDefault="002A0C6F" w:rsidP="002A0C6F">
      <w:pPr>
        <w:rPr>
          <w:ins w:id="6211" w:author="Sayali Dev" w:date="2018-02-19T17:57:00Z"/>
          <w:noProof/>
        </w:rPr>
      </w:pPr>
    </w:p>
    <w:p w14:paraId="26778902" w14:textId="77777777" w:rsidR="002A0C6F" w:rsidRDefault="002A0C6F" w:rsidP="002A0C6F">
      <w:pPr>
        <w:ind w:left="720"/>
        <w:rPr>
          <w:ins w:id="6212" w:author="Sayali Dev" w:date="2018-02-19T17:57:00Z"/>
        </w:rPr>
      </w:pPr>
      <w:ins w:id="6213" w:author="Sayali Dev" w:date="2018-02-19T17:57:00Z">
        <w:r>
          <w:rPr>
            <w:noProof/>
          </w:rPr>
          <w:drawing>
            <wp:inline distT="0" distB="0" distL="0" distR="0" wp14:anchorId="3E434841" wp14:editId="0437C2B3">
              <wp:extent cx="4465205" cy="2105025"/>
              <wp:effectExtent l="19050" t="19050" r="12065" b="9525"/>
              <wp:docPr id="9600" name="Picture 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468872" cy="2106754"/>
                      </a:xfrm>
                      <a:prstGeom prst="rect">
                        <a:avLst/>
                      </a:prstGeom>
                      <a:noFill/>
                      <a:ln w="3175">
                        <a:solidFill>
                          <a:schemeClr val="tx1"/>
                        </a:solidFill>
                      </a:ln>
                    </pic:spPr>
                  </pic:pic>
                </a:graphicData>
              </a:graphic>
            </wp:inline>
          </w:drawing>
        </w:r>
      </w:ins>
    </w:p>
    <w:p w14:paraId="52CFE14D" w14:textId="77777777" w:rsidR="002A0C6F" w:rsidRDefault="002A0C6F" w:rsidP="002A0C6F">
      <w:pPr>
        <w:pStyle w:val="Figure"/>
        <w:tabs>
          <w:tab w:val="clear" w:pos="1710"/>
        </w:tabs>
        <w:ind w:left="2070" w:hanging="1350"/>
        <w:rPr>
          <w:ins w:id="6214" w:author="Sayali Dev" w:date="2018-02-19T17:57:00Z"/>
        </w:rPr>
      </w:pPr>
      <w:ins w:id="6215" w:author="Sayali Dev" w:date="2018-02-19T17:57:00Z">
        <w:r w:rsidRPr="009C3249">
          <w:t>Import</w:t>
        </w:r>
        <w:r>
          <w:t xml:space="preserve"> Data page</w:t>
        </w:r>
      </w:ins>
    </w:p>
    <w:p w14:paraId="0C031D12" w14:textId="77777777" w:rsidR="002A0C6F" w:rsidRDefault="002A0C6F" w:rsidP="002A0C6F">
      <w:pPr>
        <w:rPr>
          <w:ins w:id="6216" w:author="Sayali Dev" w:date="2018-02-19T17:57:00Z"/>
        </w:rPr>
      </w:pPr>
    </w:p>
    <w:p w14:paraId="6E7EE3B3" w14:textId="77777777" w:rsidR="002A0C6F" w:rsidRPr="001241E1" w:rsidRDefault="002A0C6F" w:rsidP="002A0C6F">
      <w:pPr>
        <w:rPr>
          <w:ins w:id="6217" w:author="Sayali Dev" w:date="2018-02-19T17:57:00Z"/>
        </w:rPr>
      </w:pPr>
    </w:p>
    <w:p w14:paraId="14F231A8" w14:textId="649C0C3F" w:rsidR="002A0C6F" w:rsidRDefault="002A0C6F">
      <w:pPr>
        <w:numPr>
          <w:ilvl w:val="0"/>
          <w:numId w:val="281"/>
        </w:numPr>
        <w:rPr>
          <w:ins w:id="6218" w:author="Sayali Dev" w:date="2018-02-19T17:57:00Z"/>
        </w:rPr>
        <w:pPrChange w:id="6219" w:author="Sayali Dev" w:date="2018-02-19T17:57:00Z">
          <w:pPr>
            <w:numPr>
              <w:numId w:val="280"/>
            </w:numPr>
            <w:ind w:left="720" w:hanging="360"/>
          </w:pPr>
        </w:pPrChange>
      </w:pPr>
      <w:ins w:id="6220" w:author="Sayali Dev" w:date="2018-02-19T17:57:00Z">
        <w:r>
          <w:t xml:space="preserve">In the </w:t>
        </w:r>
        <w:r w:rsidRPr="007B3839">
          <w:rPr>
            <w:b/>
          </w:rPr>
          <w:t>Upload Type</w:t>
        </w:r>
        <w:r>
          <w:t xml:space="preserve"> list, click </w:t>
        </w:r>
      </w:ins>
      <w:ins w:id="6221" w:author="Sayali Dev" w:date="2018-02-19T17:58:00Z">
        <w:r>
          <w:rPr>
            <w:b/>
          </w:rPr>
          <w:t>LIMS Workflow Upload</w:t>
        </w:r>
      </w:ins>
      <w:ins w:id="6222" w:author="Sayali Dev" w:date="2018-02-19T17:57:00Z">
        <w:r>
          <w:t>.</w:t>
        </w:r>
      </w:ins>
    </w:p>
    <w:p w14:paraId="2A67B59A" w14:textId="77777777" w:rsidR="002A0C6F" w:rsidRDefault="002A0C6F" w:rsidP="002A0C6F">
      <w:pPr>
        <w:ind w:left="720"/>
        <w:rPr>
          <w:ins w:id="6223" w:author="Sayali Dev" w:date="2018-02-19T17:57:00Z"/>
        </w:rPr>
      </w:pPr>
    </w:p>
    <w:p w14:paraId="67AE97EE" w14:textId="68F93112" w:rsidR="002A0C6F" w:rsidRDefault="002A0C6F">
      <w:pPr>
        <w:numPr>
          <w:ilvl w:val="0"/>
          <w:numId w:val="281"/>
        </w:numPr>
        <w:rPr>
          <w:ins w:id="6224" w:author="Sayali Dev" w:date="2018-02-19T17:57:00Z"/>
        </w:rPr>
        <w:pPrChange w:id="6225" w:author="Sayali Dev" w:date="2018-02-19T17:57:00Z">
          <w:pPr>
            <w:numPr>
              <w:numId w:val="280"/>
            </w:numPr>
            <w:ind w:left="720" w:hanging="360"/>
          </w:pPr>
        </w:pPrChange>
      </w:pPr>
      <w:ins w:id="6226" w:author="Sayali Dev" w:date="2018-02-19T17:57:00Z">
        <w:r>
          <w:t xml:space="preserve">Click </w:t>
        </w:r>
        <w:r w:rsidRPr="00A65C15">
          <w:rPr>
            <w:b/>
          </w:rPr>
          <w:t>Browse</w:t>
        </w:r>
        <w:r>
          <w:t xml:space="preserve"> below the </w:t>
        </w:r>
        <w:r w:rsidRPr="00A65C15">
          <w:rPr>
            <w:b/>
          </w:rPr>
          <w:t>File Location</w:t>
        </w:r>
        <w:r>
          <w:t xml:space="preserve"> field, and then select the </w:t>
        </w:r>
      </w:ins>
      <w:ins w:id="6227" w:author="Sayali Dev" w:date="2018-02-19T17:58:00Z">
        <w:r>
          <w:rPr>
            <w:b/>
          </w:rPr>
          <w:t xml:space="preserve">LIMS Workflow creator </w:t>
        </w:r>
      </w:ins>
      <w:ins w:id="6228" w:author="Sayali Dev" w:date="2018-02-19T17:57:00Z">
        <w:r>
          <w:t xml:space="preserve">template spreadsheet that you want to upload. </w:t>
        </w:r>
      </w:ins>
    </w:p>
    <w:p w14:paraId="30076E23" w14:textId="35B07C18" w:rsidR="002A0C6F" w:rsidRDefault="002A0C6F" w:rsidP="002A0C6F">
      <w:pPr>
        <w:ind w:left="720"/>
        <w:rPr>
          <w:ins w:id="6229" w:author="Sayali Dev" w:date="2018-02-19T17:58:00Z"/>
        </w:rPr>
      </w:pPr>
      <w:ins w:id="6230" w:author="Sayali Dev" w:date="2018-02-19T17:57:00Z">
        <w:r>
          <w:t xml:space="preserve">The path of the template that you select appears on the right side of the </w:t>
        </w:r>
        <w:r w:rsidRPr="00860DEB">
          <w:rPr>
            <w:b/>
          </w:rPr>
          <w:t>Browse</w:t>
        </w:r>
        <w:r>
          <w:t xml:space="preserve"> button. </w:t>
        </w:r>
      </w:ins>
    </w:p>
    <w:p w14:paraId="48B04779" w14:textId="684AACB0" w:rsidR="002A0C6F" w:rsidRDefault="002A0C6F">
      <w:pPr>
        <w:pStyle w:val="ListParagraph"/>
        <w:numPr>
          <w:ilvl w:val="0"/>
          <w:numId w:val="281"/>
        </w:numPr>
        <w:rPr>
          <w:ins w:id="6231" w:author="Sayali Dev" w:date="2018-02-19T17:57:00Z"/>
        </w:rPr>
        <w:pPrChange w:id="6232" w:author="Sayali Dev" w:date="2018-02-19T18:00:00Z">
          <w:pPr>
            <w:ind w:left="720"/>
          </w:pPr>
        </w:pPrChange>
      </w:pPr>
      <w:ins w:id="6233" w:author="Sayali Dev" w:date="2018-02-19T17:59:00Z">
        <w:r>
          <w:t>Click Upload</w:t>
        </w:r>
      </w:ins>
    </w:p>
    <w:p w14:paraId="432D5711" w14:textId="669C4460" w:rsidR="00753D6D" w:rsidDel="002A0C6F" w:rsidRDefault="002A0C6F">
      <w:pPr>
        <w:spacing w:after="200" w:line="276" w:lineRule="auto"/>
        <w:ind w:left="720"/>
        <w:rPr>
          <w:del w:id="6234" w:author="Sayali Dev" w:date="2018-02-19T17:56:00Z"/>
        </w:rPr>
        <w:pPrChange w:id="6235" w:author="Sayali Dev" w:date="2018-02-19T18:00:00Z">
          <w:pPr>
            <w:numPr>
              <w:numId w:val="255"/>
            </w:numPr>
            <w:spacing w:after="200" w:line="276" w:lineRule="auto"/>
            <w:ind w:left="720" w:hanging="360"/>
          </w:pPr>
        </w:pPrChange>
      </w:pPr>
      <w:ins w:id="6236" w:author="Sayali Dev" w:date="2018-02-19T17:59:00Z">
        <w:r>
          <w:t>LIMS workflow is created in the system.</w:t>
        </w:r>
      </w:ins>
      <w:ins w:id="6237" w:author="Sayali Dev" w:date="2018-02-19T18:00:00Z">
        <w:r>
          <w:t xml:space="preserve"> </w:t>
        </w:r>
      </w:ins>
      <w:ins w:id="6238" w:author="Sayali Dev" w:date="2018-02-19T17:59:00Z">
        <w:r>
          <w:t xml:space="preserve">The </w:t>
        </w:r>
        <w:r w:rsidRPr="009E46B4">
          <w:rPr>
            <w:b/>
          </w:rPr>
          <w:t>Import Data</w:t>
        </w:r>
        <w:r>
          <w:t xml:space="preserve"> page displays a confirmation and summary of the upload.</w:t>
        </w:r>
      </w:ins>
    </w:p>
    <w:p w14:paraId="13F7F463" w14:textId="77777777" w:rsidR="002A0C6F" w:rsidRDefault="002A0C6F">
      <w:pPr>
        <w:spacing w:after="200" w:line="276" w:lineRule="auto"/>
        <w:ind w:left="720"/>
        <w:rPr>
          <w:ins w:id="6239" w:author="Sayali Dev" w:date="2018-02-19T18:00:00Z"/>
        </w:rPr>
        <w:pPrChange w:id="6240" w:author="Sayali Dev" w:date="2018-02-19T18:00:00Z">
          <w:pPr>
            <w:numPr>
              <w:numId w:val="255"/>
            </w:numPr>
            <w:spacing w:after="200" w:line="276" w:lineRule="auto"/>
            <w:ind w:left="720" w:hanging="360"/>
          </w:pPr>
        </w:pPrChange>
      </w:pPr>
    </w:p>
    <w:p w14:paraId="3D71FE9E" w14:textId="027ABCB2" w:rsidR="00753D6D" w:rsidDel="002A0C6F" w:rsidRDefault="002A0C6F">
      <w:pPr>
        <w:pStyle w:val="Heading2"/>
        <w:ind w:left="720"/>
        <w:rPr>
          <w:del w:id="6241" w:author="Sayali Dev" w:date="2018-02-19T17:56:00Z"/>
          <w:rFonts w:ascii="Arial" w:hAnsi="Arial"/>
          <w:sz w:val="22"/>
        </w:rPr>
        <w:pPrChange w:id="6242" w:author="Sayali Dev" w:date="2018-02-19T18:00:00Z">
          <w:pPr>
            <w:pStyle w:val="Heading2"/>
            <w:ind w:left="720" w:firstLine="720"/>
          </w:pPr>
        </w:pPrChange>
      </w:pPr>
      <w:ins w:id="6243" w:author="Sayali Dev" w:date="2018-02-19T18:00:00Z">
        <w:r>
          <w:t>Note:</w:t>
        </w:r>
      </w:ins>
    </w:p>
    <w:p w14:paraId="708E11EC" w14:textId="77777777" w:rsidR="002A0C6F" w:rsidRPr="002A0C6F" w:rsidRDefault="00753D6D">
      <w:pPr>
        <w:spacing w:after="200" w:line="276" w:lineRule="auto"/>
        <w:ind w:left="720"/>
        <w:rPr>
          <w:ins w:id="6244" w:author="Sayali Dev" w:date="2018-02-19T17:56:00Z"/>
          <w:rFonts w:eastAsia="Calibri"/>
          <w:rPrChange w:id="6245" w:author="Sayali Dev" w:date="2018-02-19T17:56:00Z">
            <w:rPr>
              <w:ins w:id="6246" w:author="Sayali Dev" w:date="2018-02-19T17:56:00Z"/>
            </w:rPr>
          </w:rPrChange>
        </w:rPr>
        <w:pPrChange w:id="6247" w:author="Sayali Dev" w:date="2018-02-19T18:00:00Z">
          <w:pPr>
            <w:numPr>
              <w:numId w:val="255"/>
            </w:numPr>
            <w:spacing w:after="200" w:line="276" w:lineRule="auto"/>
            <w:ind w:left="720" w:hanging="360"/>
          </w:pPr>
        </w:pPrChange>
      </w:pPr>
      <w:del w:id="6248" w:author="Sayali Dev" w:date="2018-02-19T17:56:00Z">
        <w:r w:rsidDel="002A0C6F">
          <w:br w:type="page"/>
        </w:r>
      </w:del>
    </w:p>
    <w:p w14:paraId="00855A8A" w14:textId="28481659" w:rsidR="002A0C6F" w:rsidRPr="003F739E" w:rsidRDefault="002A0C6F" w:rsidP="002A0C6F">
      <w:pPr>
        <w:numPr>
          <w:ilvl w:val="0"/>
          <w:numId w:val="255"/>
        </w:numPr>
        <w:spacing w:after="200" w:line="276" w:lineRule="auto"/>
        <w:ind w:left="720"/>
        <w:rPr>
          <w:ins w:id="6249" w:author="Sayali Dev" w:date="2018-02-19T17:56:00Z"/>
          <w:rFonts w:eastAsia="Calibri"/>
        </w:rPr>
      </w:pPr>
      <w:ins w:id="6250" w:author="Sayali Dev" w:date="2018-02-19T17:56:00Z">
        <w:r>
          <w:t xml:space="preserve">The workflow record is added with a status of “Completed”, and the workflow information </w:t>
        </w:r>
        <w:r w:rsidRPr="003F739E">
          <w:rPr>
            <w:rFonts w:eastAsia="Calibri"/>
          </w:rPr>
          <w:t xml:space="preserve">from </w:t>
        </w:r>
        <w:r>
          <w:rPr>
            <w:rFonts w:eastAsia="Calibri"/>
          </w:rPr>
          <w:t xml:space="preserve">the </w:t>
        </w:r>
        <w:r w:rsidRPr="003F739E">
          <w:rPr>
            <w:rFonts w:eastAsia="Calibri"/>
          </w:rPr>
          <w:t xml:space="preserve">template is accessible via </w:t>
        </w:r>
        <w:r w:rsidRPr="00AF79B6">
          <w:rPr>
            <w:rFonts w:eastAsia="Calibri"/>
            <w:b/>
          </w:rPr>
          <w:t>LI</w:t>
        </w:r>
        <w:r>
          <w:rPr>
            <w:rFonts w:eastAsia="Calibri"/>
            <w:b/>
          </w:rPr>
          <w:t>MS &gt; Workflow</w:t>
        </w:r>
        <w:r w:rsidRPr="003F739E">
          <w:rPr>
            <w:rFonts w:eastAsia="Calibri"/>
            <w:b/>
          </w:rPr>
          <w:t xml:space="preserve"> </w:t>
        </w:r>
        <w:r w:rsidRPr="003F739E">
          <w:rPr>
            <w:rFonts w:eastAsia="Calibri"/>
          </w:rPr>
          <w:t xml:space="preserve">module. </w:t>
        </w:r>
      </w:ins>
    </w:p>
    <w:p w14:paraId="16EEFF88" w14:textId="77777777" w:rsidR="002A0C6F" w:rsidRDefault="002A0C6F" w:rsidP="002A0C6F">
      <w:pPr>
        <w:numPr>
          <w:ilvl w:val="0"/>
          <w:numId w:val="274"/>
        </w:numPr>
        <w:rPr>
          <w:ins w:id="6251" w:author="Sayali Dev" w:date="2018-02-19T17:56:00Z"/>
        </w:rPr>
      </w:pPr>
      <w:ins w:id="6252" w:author="Sayali Dev" w:date="2018-02-19T17:56:00Z">
        <w:r>
          <w:t>New “child” biospecimens are created, as specified in the template. The  status of the “parent” and “child” biospecimens is set to “In Inventory”.</w:t>
        </w:r>
        <w:r>
          <w:br/>
        </w:r>
      </w:ins>
    </w:p>
    <w:p w14:paraId="69CDBC01" w14:textId="77777777" w:rsidR="002A0C6F" w:rsidRDefault="002A0C6F" w:rsidP="002A0C6F">
      <w:pPr>
        <w:numPr>
          <w:ilvl w:val="0"/>
          <w:numId w:val="274"/>
        </w:numPr>
        <w:rPr>
          <w:ins w:id="6253" w:author="Sayali Dev" w:date="2018-02-19T17:56:00Z"/>
        </w:rPr>
      </w:pPr>
      <w:ins w:id="6254" w:author="Sayali Dev" w:date="2018-02-19T17:56:00Z">
        <w:r>
          <w:t>Parent and child biospecimens are immediately available for all searches and processing.</w:t>
        </w:r>
        <w:r>
          <w:br/>
        </w:r>
      </w:ins>
    </w:p>
    <w:p w14:paraId="14B24F2A" w14:textId="77777777" w:rsidR="002A0C6F" w:rsidRDefault="002A0C6F" w:rsidP="002A0C6F">
      <w:pPr>
        <w:numPr>
          <w:ilvl w:val="0"/>
          <w:numId w:val="274"/>
        </w:numPr>
        <w:rPr>
          <w:ins w:id="6255" w:author="Sayali Dev" w:date="2018-02-19T17:56:00Z"/>
        </w:rPr>
      </w:pPr>
      <w:ins w:id="6256" w:author="Sayali Dev" w:date="2018-02-19T17:56:00Z">
        <w:r>
          <w:t>Any Sample Processing Forms associated with the workflow can be viewed or modified via the Processing Forms link in the workflow record.</w:t>
        </w:r>
      </w:ins>
    </w:p>
    <w:p w14:paraId="1793C37F" w14:textId="77777777" w:rsidR="002A0C6F" w:rsidRDefault="002A0C6F" w:rsidP="002A0C6F">
      <w:pPr>
        <w:rPr>
          <w:ins w:id="6257" w:author="Sayali Dev" w:date="2018-02-19T17:56:00Z"/>
        </w:rPr>
      </w:pPr>
    </w:p>
    <w:p w14:paraId="12FE0983" w14:textId="749C0FB2" w:rsidR="004C01ED" w:rsidRDefault="004C01ED" w:rsidP="004C01ED">
      <w:pPr>
        <w:pStyle w:val="Heading2"/>
        <w:rPr>
          <w:ins w:id="6258" w:author="Sayali Dev" w:date="2018-02-19T17:56:00Z"/>
        </w:rPr>
      </w:pPr>
    </w:p>
    <w:p w14:paraId="221315E7" w14:textId="24669612" w:rsidR="002A0C6F" w:rsidRDefault="002A0C6F">
      <w:pPr>
        <w:rPr>
          <w:ins w:id="6259" w:author="Sayali Dev" w:date="2018-02-19T17:56:00Z"/>
        </w:rPr>
        <w:pPrChange w:id="6260" w:author="Sayali Dev" w:date="2018-02-19T17:56:00Z">
          <w:pPr>
            <w:pStyle w:val="Heading2"/>
          </w:pPr>
        </w:pPrChange>
      </w:pPr>
    </w:p>
    <w:p w14:paraId="0E980031" w14:textId="1F194ACB" w:rsidR="002A0C6F" w:rsidRDefault="002A0C6F">
      <w:pPr>
        <w:rPr>
          <w:ins w:id="6261" w:author="Sayali Dev" w:date="2018-02-19T17:56:00Z"/>
        </w:rPr>
        <w:pPrChange w:id="6262" w:author="Sayali Dev" w:date="2018-02-19T17:56:00Z">
          <w:pPr>
            <w:pStyle w:val="Heading2"/>
          </w:pPr>
        </w:pPrChange>
      </w:pPr>
    </w:p>
    <w:p w14:paraId="28570293" w14:textId="36C3C48E" w:rsidR="002A0C6F" w:rsidRDefault="002A0C6F">
      <w:pPr>
        <w:rPr>
          <w:ins w:id="6263" w:author="Sayali Dev" w:date="2018-02-19T17:56:00Z"/>
        </w:rPr>
        <w:pPrChange w:id="6264" w:author="Sayali Dev" w:date="2018-02-19T17:56:00Z">
          <w:pPr>
            <w:pStyle w:val="Heading2"/>
          </w:pPr>
        </w:pPrChange>
      </w:pPr>
    </w:p>
    <w:p w14:paraId="0F5845C5" w14:textId="1ACBA711" w:rsidR="002A0C6F" w:rsidRDefault="002A0C6F">
      <w:pPr>
        <w:rPr>
          <w:ins w:id="6265" w:author="Sayali Dev" w:date="2018-02-19T17:56:00Z"/>
        </w:rPr>
        <w:pPrChange w:id="6266" w:author="Sayali Dev" w:date="2018-02-19T17:56:00Z">
          <w:pPr>
            <w:pStyle w:val="Heading2"/>
          </w:pPr>
        </w:pPrChange>
      </w:pPr>
    </w:p>
    <w:p w14:paraId="11D4FDE9" w14:textId="0AA5232C" w:rsidR="002A0C6F" w:rsidRDefault="002A0C6F">
      <w:pPr>
        <w:rPr>
          <w:ins w:id="6267" w:author="Sayali Dev" w:date="2018-02-19T17:56:00Z"/>
        </w:rPr>
        <w:pPrChange w:id="6268" w:author="Sayali Dev" w:date="2018-02-19T17:56:00Z">
          <w:pPr>
            <w:pStyle w:val="Heading2"/>
          </w:pPr>
        </w:pPrChange>
      </w:pPr>
    </w:p>
    <w:p w14:paraId="240DFEA1" w14:textId="7E666EBC" w:rsidR="002A0C6F" w:rsidRPr="002A0C6F" w:rsidRDefault="002A0C6F">
      <w:pPr>
        <w:rPr>
          <w:rPrChange w:id="6269" w:author="Sayali Dev" w:date="2018-02-19T17:56:00Z">
            <w:rPr/>
          </w:rPrChange>
        </w:rPr>
        <w:pPrChange w:id="6270" w:author="Sayali Dev" w:date="2018-02-19T17:56:00Z">
          <w:pPr>
            <w:pStyle w:val="Heading2"/>
          </w:pPr>
        </w:pPrChange>
      </w:pPr>
    </w:p>
    <w:p w14:paraId="614DDEBB" w14:textId="157D45A4" w:rsidR="00DB35F6" w:rsidDel="00C11CAA" w:rsidRDefault="00DB35F6" w:rsidP="00DB35F6">
      <w:pPr>
        <w:pStyle w:val="Heading3"/>
        <w:rPr>
          <w:del w:id="6271" w:author="Sayali Dev" w:date="2018-02-19T17:52:00Z"/>
        </w:rPr>
      </w:pPr>
      <w:bookmarkStart w:id="6272" w:name="_Toc300125779"/>
      <w:bookmarkStart w:id="6273" w:name="_Toc452993648"/>
      <w:del w:id="6274" w:author="Sayali Dev" w:date="2018-02-19T17:52:00Z">
        <w:r w:rsidDel="00C11CAA">
          <w:delText xml:space="preserve">Uploading a File for Worklist </w:delText>
        </w:r>
        <w:bookmarkEnd w:id="6272"/>
        <w:r w:rsidDel="00C11CAA">
          <w:delText>Biospecimens</w:delText>
        </w:r>
        <w:bookmarkEnd w:id="6273"/>
      </w:del>
    </w:p>
    <w:p w14:paraId="0366925D" w14:textId="01E56BB0" w:rsidR="00DB35F6" w:rsidDel="00C11CAA" w:rsidRDefault="00DB35F6" w:rsidP="00DB35F6">
      <w:pPr>
        <w:rPr>
          <w:del w:id="6275" w:author="Sayali Dev" w:date="2018-02-19T17:52:00Z"/>
        </w:rPr>
      </w:pPr>
    </w:p>
    <w:p w14:paraId="1109B8E1" w14:textId="17CDB72E" w:rsidR="00DB35F6" w:rsidDel="00C11CAA" w:rsidRDefault="00DB35F6" w:rsidP="00DB35F6">
      <w:pPr>
        <w:rPr>
          <w:del w:id="6276" w:author="Sayali Dev" w:date="2018-02-19T17:52:00Z"/>
        </w:rPr>
      </w:pPr>
      <w:del w:id="6277" w:author="Sayali Dev" w:date="2018-02-19T17:52:00Z">
        <w:r w:rsidDel="00C11CAA">
          <w:delText>To upload a file for biospecimen</w:delText>
        </w:r>
        <w:r w:rsidRPr="00C25EA9" w:rsidDel="00C11CAA">
          <w:delText>s</w:delText>
        </w:r>
        <w:r w:rsidDel="00C11CAA">
          <w:delText xml:space="preserve"> associated with a worklist:</w:delText>
        </w:r>
      </w:del>
    </w:p>
    <w:p w14:paraId="3D0640F7" w14:textId="49F917C2" w:rsidR="00DB35F6" w:rsidDel="00C11CAA" w:rsidRDefault="00DB35F6" w:rsidP="00DB35F6">
      <w:pPr>
        <w:rPr>
          <w:del w:id="6278" w:author="Sayali Dev" w:date="2018-02-19T17:52:00Z"/>
        </w:rPr>
      </w:pPr>
    </w:p>
    <w:p w14:paraId="33F72A88" w14:textId="4DBE5A23" w:rsidR="00DB35F6" w:rsidDel="00C11CAA" w:rsidRDefault="00DB35F6" w:rsidP="00DB35F6">
      <w:pPr>
        <w:pStyle w:val="BodyText"/>
        <w:numPr>
          <w:ilvl w:val="0"/>
          <w:numId w:val="226"/>
        </w:numPr>
        <w:ind w:right="540"/>
        <w:rPr>
          <w:del w:id="6279" w:author="Sayali Dev" w:date="2018-02-19T17:52:00Z"/>
        </w:rPr>
      </w:pPr>
      <w:del w:id="6280" w:author="Sayali Dev" w:date="2018-01-31T17:54:00Z">
        <w:r w:rsidDel="009A119E">
          <w:delText>Log on</w:delText>
        </w:r>
      </w:del>
      <w:del w:id="6281" w:author="Sayali Dev" w:date="2018-02-19T17:52:00Z">
        <w:r w:rsidDel="00C11CAA">
          <w:delText xml:space="preserve"> to the application using your </w:delText>
        </w:r>
      </w:del>
      <w:del w:id="6282" w:author="Sayali Dev" w:date="2018-01-31T17:55:00Z">
        <w:r w:rsidDel="00A62626">
          <w:delText>logon</w:delText>
        </w:r>
      </w:del>
      <w:del w:id="6283" w:author="Sayali Dev" w:date="2018-02-19T17:52:00Z">
        <w:r w:rsidDel="00C11CAA">
          <w:delText xml:space="preserve"> credentials.</w:delText>
        </w:r>
      </w:del>
    </w:p>
    <w:p w14:paraId="2C278557" w14:textId="00487365" w:rsidR="00DB35F6" w:rsidDel="00C11CAA" w:rsidRDefault="00DB35F6" w:rsidP="00DB35F6">
      <w:pPr>
        <w:pStyle w:val="BodyText"/>
        <w:ind w:left="720" w:right="540"/>
        <w:rPr>
          <w:del w:id="6284" w:author="Sayali Dev" w:date="2018-02-19T17:52:00Z"/>
        </w:rPr>
      </w:pPr>
      <w:del w:id="6285" w:author="Sayali Dev" w:date="2018-02-19T17:52:00Z">
        <w:r w:rsidDel="00C11CAA">
          <w:delText xml:space="preserve">The </w:delText>
        </w:r>
        <w:r w:rsidDel="00C11CAA">
          <w:rPr>
            <w:lang w:val="en-US"/>
          </w:rPr>
          <w:delText>CIRRASPEC</w:delText>
        </w:r>
        <w:r w:rsidDel="00C11CAA">
          <w:delText xml:space="preserve"> home page appears. </w:delText>
        </w:r>
      </w:del>
    </w:p>
    <w:p w14:paraId="03331D98" w14:textId="767F9D17" w:rsidR="00DB35F6" w:rsidDel="00C11CAA" w:rsidRDefault="00DB35F6" w:rsidP="00DB35F6">
      <w:pPr>
        <w:pStyle w:val="BodyText"/>
        <w:ind w:left="720" w:right="540"/>
        <w:rPr>
          <w:del w:id="6286" w:author="Sayali Dev" w:date="2018-02-19T17:52:00Z"/>
        </w:rPr>
      </w:pPr>
    </w:p>
    <w:p w14:paraId="5B031287" w14:textId="3B483E0B" w:rsidR="00DB35F6" w:rsidDel="00C11CAA" w:rsidRDefault="00DB35F6" w:rsidP="00DB35F6">
      <w:pPr>
        <w:pStyle w:val="BodyText"/>
        <w:numPr>
          <w:ilvl w:val="0"/>
          <w:numId w:val="226"/>
        </w:numPr>
        <w:ind w:right="540"/>
        <w:rPr>
          <w:del w:id="6287" w:author="Sayali Dev" w:date="2018-02-19T17:52:00Z"/>
        </w:rPr>
      </w:pPr>
      <w:del w:id="6288" w:author="Sayali Dev" w:date="2018-02-19T17:52:00Z">
        <w:r w:rsidDel="00C11CAA">
          <w:delText xml:space="preserve">Point to the arrow of the </w:delText>
        </w:r>
        <w:r w:rsidRPr="009D26BA" w:rsidDel="00C11CAA">
          <w:rPr>
            <w:b/>
          </w:rPr>
          <w:delText>BMS</w:delText>
        </w:r>
        <w:r w:rsidDel="00C11CAA">
          <w:delText xml:space="preserve"> tab, and then click </w:delText>
        </w:r>
        <w:r w:rsidRPr="009D26BA" w:rsidDel="00C11CAA">
          <w:rPr>
            <w:b/>
          </w:rPr>
          <w:delText>Worklists</w:delText>
        </w:r>
        <w:r w:rsidDel="00C11CAA">
          <w:delText xml:space="preserve">. </w:delText>
        </w:r>
      </w:del>
    </w:p>
    <w:p w14:paraId="1FEABBBC" w14:textId="3481A214" w:rsidR="00DB35F6" w:rsidDel="00C11CAA" w:rsidRDefault="00DB35F6" w:rsidP="00DB35F6">
      <w:pPr>
        <w:pStyle w:val="BodyText"/>
        <w:ind w:left="720" w:right="540"/>
        <w:rPr>
          <w:del w:id="6289" w:author="Sayali Dev" w:date="2018-02-19T17:52:00Z"/>
        </w:rPr>
      </w:pPr>
      <w:del w:id="6290" w:author="Sayali Dev" w:date="2018-02-19T17:52:00Z">
        <w:r w:rsidDel="00C11CAA">
          <w:delText xml:space="preserve">The </w:delText>
        </w:r>
        <w:r w:rsidDel="00C11CAA">
          <w:rPr>
            <w:b/>
            <w:lang w:val="en-US"/>
          </w:rPr>
          <w:delText>W</w:delText>
        </w:r>
        <w:r w:rsidDel="00C11CAA">
          <w:rPr>
            <w:b/>
          </w:rPr>
          <w:delText xml:space="preserve">orklist </w:delText>
        </w:r>
        <w:r w:rsidDel="00C11CAA">
          <w:rPr>
            <w:b/>
            <w:lang w:val="en-US"/>
          </w:rPr>
          <w:delText>S</w:delText>
        </w:r>
        <w:r w:rsidRPr="00F20059" w:rsidDel="00C11CAA">
          <w:rPr>
            <w:b/>
          </w:rPr>
          <w:delText>earch</w:delText>
        </w:r>
        <w:r w:rsidDel="00C11CAA">
          <w:delText xml:space="preserve"> page appears. </w:delText>
        </w:r>
      </w:del>
    </w:p>
    <w:p w14:paraId="0B30DAFD" w14:textId="6C33ABFC" w:rsidR="00DB35F6" w:rsidDel="00C11CAA" w:rsidRDefault="00DB35F6" w:rsidP="00DB35F6">
      <w:pPr>
        <w:pStyle w:val="BodyText"/>
        <w:ind w:left="720" w:right="540"/>
        <w:rPr>
          <w:del w:id="6291" w:author="Sayali Dev" w:date="2018-02-19T17:52:00Z"/>
        </w:rPr>
      </w:pPr>
    </w:p>
    <w:p w14:paraId="6C4DDE85" w14:textId="010EEFBD" w:rsidR="00DB35F6" w:rsidDel="00C11CAA" w:rsidRDefault="00DB35F6" w:rsidP="00DB35F6">
      <w:pPr>
        <w:pStyle w:val="BodyText"/>
        <w:numPr>
          <w:ilvl w:val="0"/>
          <w:numId w:val="226"/>
        </w:numPr>
        <w:ind w:right="720"/>
        <w:rPr>
          <w:del w:id="6292" w:author="Sayali Dev" w:date="2018-02-19T17:52:00Z"/>
        </w:rPr>
      </w:pPr>
      <w:del w:id="6293" w:author="Sayali Dev" w:date="2018-02-19T17:52:00Z">
        <w:r w:rsidDel="00C11CAA">
          <w:delText xml:space="preserve">Click </w:delText>
        </w:r>
        <w:r w:rsidRPr="00163825" w:rsidDel="00C11CAA">
          <w:rPr>
            <w:b/>
          </w:rPr>
          <w:delText>SEARCH</w:delText>
        </w:r>
        <w:r w:rsidDel="00C11CAA">
          <w:delText xml:space="preserve">. </w:delText>
        </w:r>
      </w:del>
    </w:p>
    <w:p w14:paraId="025E8084" w14:textId="7E418704" w:rsidR="00DB35F6" w:rsidDel="00C11CAA" w:rsidRDefault="00DB35F6" w:rsidP="00DB35F6">
      <w:pPr>
        <w:pStyle w:val="BodyText"/>
        <w:ind w:left="720" w:right="720"/>
        <w:rPr>
          <w:del w:id="6294" w:author="Sayali Dev" w:date="2018-02-19T17:52:00Z"/>
        </w:rPr>
      </w:pPr>
      <w:del w:id="6295" w:author="Sayali Dev" w:date="2018-02-19T17:52:00Z">
        <w:r w:rsidDel="00C11CAA">
          <w:delText>The worklist search page displays a list of worklists</w:delText>
        </w:r>
        <w:r w:rsidRPr="00293B3D" w:rsidDel="00C11CAA">
          <w:delText xml:space="preserve"> that are accessib</w:delText>
        </w:r>
        <w:r w:rsidDel="00C11CAA">
          <w:delText xml:space="preserve">le based on your login location. </w:delText>
        </w:r>
      </w:del>
    </w:p>
    <w:p w14:paraId="7E750684" w14:textId="32E597EB" w:rsidR="00DB35F6" w:rsidDel="00C11CAA" w:rsidRDefault="00DB35F6" w:rsidP="00DB35F6">
      <w:pPr>
        <w:pStyle w:val="BodyText"/>
        <w:ind w:left="720" w:right="720"/>
        <w:rPr>
          <w:del w:id="6296" w:author="Sayali Dev" w:date="2018-02-19T17:52:00Z"/>
        </w:rPr>
      </w:pPr>
    </w:p>
    <w:p w14:paraId="6A87E97E" w14:textId="4342726A" w:rsidR="00DB35F6" w:rsidDel="00C11CAA" w:rsidRDefault="00DB35F6" w:rsidP="00DB35F6">
      <w:pPr>
        <w:pStyle w:val="BodyText"/>
        <w:numPr>
          <w:ilvl w:val="0"/>
          <w:numId w:val="226"/>
        </w:numPr>
        <w:ind w:right="720"/>
        <w:rPr>
          <w:del w:id="6297" w:author="Sayali Dev" w:date="2018-02-19T17:52:00Z"/>
        </w:rPr>
      </w:pPr>
      <w:del w:id="6298" w:author="Sayali Dev" w:date="2018-02-19T17:52:00Z">
        <w:r w:rsidDel="00C11CAA">
          <w:delText xml:space="preserve">Click </w:delText>
        </w:r>
        <w:r w:rsidRPr="00AA26F9" w:rsidDel="00C11CAA">
          <w:delText xml:space="preserve">the </w:delText>
        </w:r>
        <w:r w:rsidDel="00C11CAA">
          <w:delText>worklist</w:delText>
        </w:r>
        <w:r w:rsidRPr="00AA26F9" w:rsidDel="00C11CAA">
          <w:delText xml:space="preserve"> </w:delText>
        </w:r>
        <w:r w:rsidDel="00C11CAA">
          <w:delText xml:space="preserve">for which you want to </w:delText>
        </w:r>
        <w:r w:rsidDel="00C11CAA">
          <w:rPr>
            <w:lang w:val="en-US"/>
          </w:rPr>
          <w:delText>a upload file for</w:delText>
        </w:r>
        <w:r w:rsidDel="00C11CAA">
          <w:delText xml:space="preserve"> the biospecimens. </w:delText>
        </w:r>
      </w:del>
    </w:p>
    <w:p w14:paraId="7B157B22" w14:textId="368014AC" w:rsidR="00DB35F6" w:rsidDel="00C11CAA" w:rsidRDefault="00DB35F6" w:rsidP="00DB35F6">
      <w:pPr>
        <w:pStyle w:val="BodyText"/>
        <w:ind w:left="720" w:right="720"/>
        <w:rPr>
          <w:del w:id="6299" w:author="Sayali Dev" w:date="2018-02-19T17:52:00Z"/>
        </w:rPr>
      </w:pPr>
      <w:del w:id="6300" w:author="Sayali Dev" w:date="2018-02-19T17:52:00Z">
        <w:r w:rsidDel="00C11CAA">
          <w:delText>T</w:delText>
        </w:r>
        <w:r w:rsidRPr="00AA26F9" w:rsidDel="00C11CAA">
          <w:delText xml:space="preserve">he </w:delText>
        </w:r>
        <w:r w:rsidRPr="00163825" w:rsidDel="00C11CAA">
          <w:rPr>
            <w:b/>
          </w:rPr>
          <w:delText>View Worklist</w:delText>
        </w:r>
        <w:r w:rsidRPr="00AA26F9" w:rsidDel="00C11CAA">
          <w:delText xml:space="preserve"> </w:delText>
        </w:r>
        <w:r w:rsidDel="00C11CAA">
          <w:delText>page appears</w:delText>
        </w:r>
        <w:r w:rsidRPr="00AA26F9" w:rsidDel="00C11CAA">
          <w:delText>.</w:delText>
        </w:r>
      </w:del>
    </w:p>
    <w:p w14:paraId="0221CAEE" w14:textId="6AA5D57C" w:rsidR="00DB35F6" w:rsidDel="00C11CAA" w:rsidRDefault="00DB35F6" w:rsidP="00DB35F6">
      <w:pPr>
        <w:pStyle w:val="BodyText"/>
        <w:ind w:left="720" w:right="720"/>
        <w:rPr>
          <w:del w:id="6301" w:author="Sayali Dev" w:date="2018-02-19T17:52:00Z"/>
        </w:rPr>
      </w:pPr>
    </w:p>
    <w:p w14:paraId="6572BE70" w14:textId="0D2E8127" w:rsidR="00DB35F6" w:rsidDel="00C11CAA" w:rsidRDefault="00DB35F6" w:rsidP="00DB35F6">
      <w:pPr>
        <w:pStyle w:val="BodyText"/>
        <w:numPr>
          <w:ilvl w:val="0"/>
          <w:numId w:val="226"/>
        </w:numPr>
        <w:ind w:right="720"/>
        <w:rPr>
          <w:del w:id="6302" w:author="Sayali Dev" w:date="2018-02-19T17:52:00Z"/>
        </w:rPr>
      </w:pPr>
      <w:del w:id="6303" w:author="Sayali Dev" w:date="2018-02-19T17:52:00Z">
        <w:r w:rsidDel="00C11CAA">
          <w:delText>To upload a file</w:delText>
        </w:r>
        <w:r w:rsidRPr="00C61EDF" w:rsidDel="00C11CAA">
          <w:rPr>
            <w:lang w:val="en-US"/>
          </w:rPr>
          <w:delText xml:space="preserve"> to a biospecimen</w:delText>
        </w:r>
        <w:r w:rsidDel="00C11CAA">
          <w:delText>:</w:delText>
        </w:r>
      </w:del>
    </w:p>
    <w:p w14:paraId="7E00AE72" w14:textId="4B16B882" w:rsidR="00DB35F6" w:rsidRPr="00A1559D" w:rsidDel="00C11CAA" w:rsidRDefault="00DB35F6" w:rsidP="00DB35F6">
      <w:pPr>
        <w:pStyle w:val="BodyText"/>
        <w:numPr>
          <w:ilvl w:val="0"/>
          <w:numId w:val="209"/>
        </w:numPr>
        <w:ind w:left="1440" w:right="720"/>
        <w:rPr>
          <w:del w:id="6304" w:author="Sayali Dev" w:date="2018-02-19T17:52:00Z"/>
        </w:rPr>
      </w:pPr>
      <w:del w:id="6305" w:author="Sayali Dev" w:date="2018-02-19T17:52:00Z">
        <w:r w:rsidDel="00C11CAA">
          <w:delText xml:space="preserve">Select the checkbox of </w:delText>
        </w:r>
        <w:r w:rsidRPr="00F20059" w:rsidDel="00C11CAA">
          <w:rPr>
            <w:lang w:val="en-US"/>
          </w:rPr>
          <w:delText>each</w:delText>
        </w:r>
        <w:r w:rsidDel="00C11CAA">
          <w:delText xml:space="preserve"> biospecimen for which you want to upload a file.</w:delText>
        </w:r>
        <w:r w:rsidRPr="00F20059" w:rsidDel="00C11CAA">
          <w:rPr>
            <w:lang w:val="en-US"/>
          </w:rPr>
          <w:br/>
        </w:r>
        <w:r w:rsidRPr="00F20059" w:rsidDel="00C11CAA">
          <w:rPr>
            <w:b/>
          </w:rPr>
          <w:delText>Note:</w:delText>
        </w:r>
        <w:r w:rsidDel="00C11CAA">
          <w:delText xml:space="preserve"> To </w:delText>
        </w:r>
        <w:r w:rsidRPr="00F20059" w:rsidDel="00C11CAA">
          <w:rPr>
            <w:lang w:val="en-US"/>
          </w:rPr>
          <w:delText>select</w:delText>
        </w:r>
        <w:r w:rsidDel="00C11CAA">
          <w:delText xml:space="preserve"> all biospecimens, select the checkbox on the gray header. </w:delText>
        </w:r>
        <w:r w:rsidDel="00C11CAA">
          <w:rPr>
            <w:lang w:val="en-US"/>
          </w:rPr>
          <w:br/>
        </w:r>
      </w:del>
    </w:p>
    <w:p w14:paraId="7B31417F" w14:textId="47A03027" w:rsidR="00DB35F6" w:rsidDel="00C11CAA" w:rsidRDefault="00DB35F6" w:rsidP="00DB35F6">
      <w:pPr>
        <w:pStyle w:val="BodyText"/>
        <w:numPr>
          <w:ilvl w:val="0"/>
          <w:numId w:val="209"/>
        </w:numPr>
        <w:ind w:left="1440"/>
        <w:rPr>
          <w:del w:id="6306" w:author="Sayali Dev" w:date="2018-02-19T17:52:00Z"/>
        </w:rPr>
      </w:pPr>
      <w:del w:id="6307" w:author="Sayali Dev" w:date="2018-02-19T17:52:00Z">
        <w:r w:rsidDel="00C11CAA">
          <w:delText xml:space="preserve">In the </w:delText>
        </w:r>
        <w:r w:rsidRPr="005C7585" w:rsidDel="00C11CAA">
          <w:rPr>
            <w:b/>
          </w:rPr>
          <w:delText>Actions</w:delText>
        </w:r>
        <w:r w:rsidDel="00C11CAA">
          <w:delText xml:space="preserve"> list, click </w:delText>
        </w:r>
        <w:r w:rsidRPr="005C7585" w:rsidDel="00C11CAA">
          <w:rPr>
            <w:b/>
          </w:rPr>
          <w:delText>Upload Files</w:delText>
        </w:r>
        <w:r w:rsidRPr="002967A0" w:rsidDel="00C11CAA">
          <w:delText>, and then click</w:delText>
        </w:r>
        <w:r w:rsidRPr="005C7585" w:rsidDel="00C11CAA">
          <w:delText xml:space="preserve"> </w:delText>
        </w:r>
        <w:r w:rsidRPr="005C7585" w:rsidDel="00C11CAA">
          <w:rPr>
            <w:b/>
          </w:rPr>
          <w:delText>INITIATE</w:delText>
        </w:r>
        <w:r w:rsidDel="00C11CAA">
          <w:delText xml:space="preserve">. </w:delText>
        </w:r>
      </w:del>
    </w:p>
    <w:p w14:paraId="2BAAAF88" w14:textId="6608AC0D" w:rsidR="00DB35F6" w:rsidDel="00C11CAA" w:rsidRDefault="00DB35F6" w:rsidP="00DB35F6">
      <w:pPr>
        <w:pStyle w:val="ListParagraph"/>
        <w:ind w:left="1440"/>
        <w:rPr>
          <w:del w:id="6308" w:author="Sayali Dev" w:date="2018-02-19T17:52:00Z"/>
        </w:rPr>
      </w:pPr>
      <w:del w:id="6309" w:author="Sayali Dev" w:date="2018-02-19T17:52:00Z">
        <w:r w:rsidDel="00C11CAA">
          <w:delText xml:space="preserve">The </w:delText>
        </w:r>
        <w:r w:rsidRPr="001A38E9" w:rsidDel="00C11CAA">
          <w:rPr>
            <w:b/>
          </w:rPr>
          <w:delText xml:space="preserve">MANAGE </w:delText>
        </w:r>
        <w:r w:rsidDel="00C11CAA">
          <w:rPr>
            <w:b/>
          </w:rPr>
          <w:delText>ATTACHMENTS</w:delText>
        </w:r>
        <w:r w:rsidDel="00C11CAA">
          <w:delText xml:space="preserve"> window appears and displays the identifiers of the biospecimens that you selected. </w:delText>
        </w:r>
      </w:del>
    </w:p>
    <w:p w14:paraId="4E1CBAC3" w14:textId="75BD6867" w:rsidR="00DB35F6" w:rsidDel="00C11CAA" w:rsidRDefault="00DB35F6" w:rsidP="00DB35F6">
      <w:pPr>
        <w:pStyle w:val="BodyText"/>
        <w:ind w:left="720" w:right="720"/>
        <w:rPr>
          <w:del w:id="6310" w:author="Sayali Dev" w:date="2018-02-19T17:52:00Z"/>
        </w:rPr>
      </w:pPr>
    </w:p>
    <w:p w14:paraId="3F35BA2F" w14:textId="0C5AA18C" w:rsidR="00DB35F6" w:rsidDel="00C11CAA" w:rsidRDefault="00DB35F6" w:rsidP="00DB35F6">
      <w:pPr>
        <w:pStyle w:val="Caption"/>
        <w:ind w:left="720" w:firstLine="720"/>
        <w:rPr>
          <w:del w:id="6311" w:author="Sayali Dev" w:date="2018-02-19T17:52:00Z"/>
        </w:rPr>
      </w:pPr>
      <w:del w:id="6312" w:author="Sayali Dev" w:date="2018-02-19T17:52:00Z">
        <w:r w:rsidDel="00C11CAA">
          <w:rPr>
            <w:b w:val="0"/>
            <w:bCs w:val="0"/>
            <w:noProof/>
          </w:rPr>
          <w:drawing>
            <wp:inline distT="0" distB="0" distL="0" distR="0" wp14:anchorId="4D61AE6B" wp14:editId="376D1A96">
              <wp:extent cx="3303068" cy="3815542"/>
              <wp:effectExtent l="19050" t="19050" r="12065" b="139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313969" cy="3828135"/>
                      </a:xfrm>
                      <a:prstGeom prst="rect">
                        <a:avLst/>
                      </a:prstGeom>
                      <a:noFill/>
                      <a:ln w="3175">
                        <a:solidFill>
                          <a:schemeClr val="tx1"/>
                        </a:solidFill>
                      </a:ln>
                    </pic:spPr>
                  </pic:pic>
                </a:graphicData>
              </a:graphic>
            </wp:inline>
          </w:drawing>
        </w:r>
      </w:del>
    </w:p>
    <w:p w14:paraId="0B3473C5" w14:textId="2FE8BFD0" w:rsidR="00DB35F6" w:rsidDel="00C11CAA" w:rsidRDefault="00DB35F6" w:rsidP="00DB35F6">
      <w:pPr>
        <w:pStyle w:val="Figure"/>
        <w:tabs>
          <w:tab w:val="clear" w:pos="1710"/>
          <w:tab w:val="num" w:pos="1800"/>
          <w:tab w:val="num" w:pos="2430"/>
        </w:tabs>
        <w:ind w:left="1800" w:hanging="432"/>
        <w:rPr>
          <w:del w:id="6313" w:author="Sayali Dev" w:date="2018-02-19T17:52:00Z"/>
        </w:rPr>
      </w:pPr>
      <w:del w:id="6314" w:author="Sayali Dev" w:date="2018-02-19T17:52:00Z">
        <w:r w:rsidDel="00C11CAA">
          <w:delText>Manage Attachments window</w:delText>
        </w:r>
      </w:del>
    </w:p>
    <w:p w14:paraId="764A061C" w14:textId="0F136A21" w:rsidR="00DB35F6" w:rsidDel="00C11CAA" w:rsidRDefault="00DB35F6" w:rsidP="00DB35F6">
      <w:pPr>
        <w:pStyle w:val="BodyText"/>
        <w:ind w:right="720"/>
        <w:rPr>
          <w:del w:id="6315" w:author="Sayali Dev" w:date="2018-02-19T17:52:00Z"/>
        </w:rPr>
      </w:pPr>
      <w:del w:id="6316" w:author="Sayali Dev" w:date="2018-02-19T17:52:00Z">
        <w:r w:rsidDel="00C11CAA">
          <w:br w:type="page"/>
        </w:r>
      </w:del>
    </w:p>
    <w:p w14:paraId="10D94D32" w14:textId="77DEF246" w:rsidR="00DB35F6" w:rsidDel="00C11CAA" w:rsidRDefault="00DB35F6" w:rsidP="00DB35F6">
      <w:pPr>
        <w:pStyle w:val="BodyText"/>
        <w:numPr>
          <w:ilvl w:val="0"/>
          <w:numId w:val="226"/>
        </w:numPr>
        <w:ind w:right="720"/>
        <w:rPr>
          <w:del w:id="6317" w:author="Sayali Dev" w:date="2018-02-19T17:52:00Z"/>
        </w:rPr>
      </w:pPr>
      <w:del w:id="6318" w:author="Sayali Dev" w:date="2018-02-19T17:52:00Z">
        <w:r w:rsidDel="00C11CAA">
          <w:delText xml:space="preserve">Enter appropriate information in each field. </w:delText>
        </w:r>
        <w:r w:rsidDel="00C11CAA">
          <w:rPr>
            <w:lang w:val="en-US"/>
          </w:rPr>
          <w:delText>F</w:delText>
        </w:r>
        <w:r w:rsidDel="00C11CAA">
          <w:delText xml:space="preserve">ollowing table lists each field and its description. </w:delText>
        </w:r>
      </w:del>
    </w:p>
    <w:p w14:paraId="7B7335BA" w14:textId="0F4384A5" w:rsidR="00DB35F6" w:rsidDel="00C11CAA" w:rsidRDefault="00DB35F6" w:rsidP="00DB35F6">
      <w:pPr>
        <w:pStyle w:val="BodyText"/>
        <w:ind w:left="720" w:right="270"/>
        <w:rPr>
          <w:del w:id="6319" w:author="Sayali Dev" w:date="2018-02-19T17:52:00Z"/>
        </w:rPr>
      </w:pPr>
      <w:del w:id="6320" w:author="Sayali Dev" w:date="2018-02-19T17:52:00Z">
        <w:r w:rsidRPr="006744E4" w:rsidDel="00C11CAA">
          <w:rPr>
            <w:b/>
          </w:rPr>
          <w:delText>Note:</w:delText>
        </w:r>
        <w:r w:rsidDel="00C11CAA">
          <w:rPr>
            <w:b/>
          </w:rPr>
          <w:delText xml:space="preserve"> </w:delText>
        </w:r>
        <w:r w:rsidRPr="006744E4" w:rsidDel="00C11CAA">
          <w:delText>Fields that are marked with the red asterisk (</w:delText>
        </w:r>
        <w:r w:rsidRPr="006744E4" w:rsidDel="00C11CAA">
          <w:rPr>
            <w:color w:val="FF0000"/>
          </w:rPr>
          <w:delText>*</w:delText>
        </w:r>
        <w:r w:rsidRPr="006744E4" w:rsidDel="00C11CAA">
          <w:delText>) are mandatory.</w:delText>
        </w:r>
      </w:del>
    </w:p>
    <w:p w14:paraId="0DE1141D" w14:textId="2C44670A" w:rsidR="00DB35F6" w:rsidDel="00C11CAA" w:rsidRDefault="00DB35F6" w:rsidP="00DB35F6">
      <w:pPr>
        <w:pStyle w:val="Caption"/>
        <w:ind w:firstLine="720"/>
        <w:rPr>
          <w:del w:id="6321" w:author="Sayali Dev" w:date="2018-02-19T17:52:00Z"/>
        </w:rPr>
      </w:pPr>
    </w:p>
    <w:p w14:paraId="0ECD539C" w14:textId="6DA8A3A0" w:rsidR="00DB35F6" w:rsidDel="00C11CAA" w:rsidRDefault="00DB35F6" w:rsidP="00DB35F6">
      <w:pPr>
        <w:pStyle w:val="Caption"/>
        <w:ind w:firstLine="720"/>
        <w:rPr>
          <w:del w:id="6322" w:author="Sayali Dev" w:date="2018-02-19T17:52:00Z"/>
        </w:rPr>
      </w:pPr>
      <w:del w:id="6323" w:author="Sayali Dev" w:date="2018-02-19T17:52:00Z">
        <w:r w:rsidDel="00C11CAA">
          <w:delText xml:space="preserve">Table </w:delText>
        </w:r>
        <w:r w:rsidR="00E81E3E" w:rsidDel="00C11CAA">
          <w:rPr>
            <w:b w:val="0"/>
            <w:bCs w:val="0"/>
          </w:rPr>
          <w:fldChar w:fldCharType="begin"/>
        </w:r>
        <w:r w:rsidR="00E81E3E" w:rsidDel="00C11CAA">
          <w:delInstrText xml:space="preserve"> SEQ Figure \* ARABIC </w:delInstrText>
        </w:r>
        <w:r w:rsidR="00E81E3E" w:rsidDel="00C11CAA">
          <w:rPr>
            <w:b w:val="0"/>
            <w:bCs w:val="0"/>
          </w:rPr>
          <w:fldChar w:fldCharType="separate"/>
        </w:r>
      </w:del>
      <w:del w:id="6324" w:author="Sayali Dev" w:date="2018-02-02T13:47:00Z">
        <w:r w:rsidDel="00EB76E3">
          <w:rPr>
            <w:noProof/>
          </w:rPr>
          <w:delText>52</w:delText>
        </w:r>
      </w:del>
      <w:del w:id="6325" w:author="Sayali Dev" w:date="2018-02-19T17:52:00Z">
        <w:r w:rsidR="00E81E3E" w:rsidDel="00C11CAA">
          <w:rPr>
            <w:b w:val="0"/>
            <w:bCs w:val="0"/>
            <w:noProof/>
          </w:rPr>
          <w:fldChar w:fldCharType="end"/>
        </w:r>
        <w:r w:rsidDel="00C11CAA">
          <w:delText xml:space="preserve">: Uploading files for worklist biospecimens </w:delText>
        </w:r>
      </w:del>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0"/>
        <w:gridCol w:w="6660"/>
      </w:tblGrid>
      <w:tr w:rsidR="00DB35F6" w:rsidRPr="007A152E" w:rsidDel="00C11CAA" w14:paraId="3B7A2D78" w14:textId="6BF0A75B" w:rsidTr="006A2EF3">
        <w:trPr>
          <w:cantSplit/>
          <w:trHeight w:val="288"/>
          <w:tblHeader/>
          <w:del w:id="6326" w:author="Sayali Dev" w:date="2018-02-19T17:52:00Z"/>
        </w:trPr>
        <w:tc>
          <w:tcPr>
            <w:tcW w:w="3150" w:type="dxa"/>
            <w:shd w:val="clear" w:color="auto" w:fill="BFBFBF"/>
            <w:vAlign w:val="center"/>
          </w:tcPr>
          <w:p w14:paraId="760D4E8D" w14:textId="2C042E06" w:rsidR="00DB35F6" w:rsidRPr="007A152E" w:rsidDel="00C11CAA" w:rsidRDefault="00DB35F6" w:rsidP="006A2EF3">
            <w:pPr>
              <w:rPr>
                <w:del w:id="6327" w:author="Sayali Dev" w:date="2018-02-19T17:52:00Z"/>
                <w:b/>
              </w:rPr>
            </w:pPr>
            <w:del w:id="6328" w:author="Sayali Dev" w:date="2018-02-19T17:52:00Z">
              <w:r w:rsidDel="00C11CAA">
                <w:rPr>
                  <w:b/>
                </w:rPr>
                <w:delText>Field</w:delText>
              </w:r>
            </w:del>
          </w:p>
        </w:tc>
        <w:tc>
          <w:tcPr>
            <w:tcW w:w="6660" w:type="dxa"/>
            <w:shd w:val="clear" w:color="auto" w:fill="BFBFBF"/>
            <w:vAlign w:val="center"/>
          </w:tcPr>
          <w:p w14:paraId="778B70FA" w14:textId="376655A7" w:rsidR="00DB35F6" w:rsidRPr="007A152E" w:rsidDel="00C11CAA" w:rsidRDefault="00DB35F6" w:rsidP="006A2EF3">
            <w:pPr>
              <w:rPr>
                <w:del w:id="6329" w:author="Sayali Dev" w:date="2018-02-19T17:52:00Z"/>
                <w:b/>
              </w:rPr>
            </w:pPr>
            <w:del w:id="6330" w:author="Sayali Dev" w:date="2018-02-19T17:52:00Z">
              <w:r w:rsidRPr="007A152E" w:rsidDel="00C11CAA">
                <w:rPr>
                  <w:b/>
                </w:rPr>
                <w:delText>Description</w:delText>
              </w:r>
            </w:del>
          </w:p>
        </w:tc>
      </w:tr>
      <w:tr w:rsidR="00DB35F6" w:rsidDel="00C11CAA" w14:paraId="69E80A0B" w14:textId="23FE65F2" w:rsidTr="006A2EF3">
        <w:trPr>
          <w:cantSplit/>
          <w:trHeight w:val="288"/>
          <w:del w:id="6331" w:author="Sayali Dev" w:date="2018-02-19T17:52:00Z"/>
        </w:trPr>
        <w:tc>
          <w:tcPr>
            <w:tcW w:w="3150" w:type="dxa"/>
            <w:vAlign w:val="center"/>
          </w:tcPr>
          <w:p w14:paraId="592F17CE" w14:textId="68B91A2D" w:rsidR="00DB35F6" w:rsidRPr="007A152E" w:rsidDel="00C11CAA" w:rsidRDefault="00DB35F6" w:rsidP="006A2EF3">
            <w:pPr>
              <w:rPr>
                <w:del w:id="6332" w:author="Sayali Dev" w:date="2018-02-19T17:52:00Z"/>
                <w:b/>
              </w:rPr>
            </w:pPr>
            <w:del w:id="6333" w:author="Sayali Dev" w:date="2018-02-19T17:52:00Z">
              <w:r w:rsidDel="00C11CAA">
                <w:rPr>
                  <w:b/>
                </w:rPr>
                <w:delText>File Description</w:delText>
              </w:r>
            </w:del>
          </w:p>
        </w:tc>
        <w:tc>
          <w:tcPr>
            <w:tcW w:w="6660" w:type="dxa"/>
            <w:vAlign w:val="center"/>
          </w:tcPr>
          <w:p w14:paraId="7EB1110D" w14:textId="202E1C3F" w:rsidR="00DB35F6" w:rsidDel="00C11CAA" w:rsidRDefault="00DB35F6" w:rsidP="006A2EF3">
            <w:pPr>
              <w:rPr>
                <w:del w:id="6334" w:author="Sayali Dev" w:date="2018-02-19T17:52:00Z"/>
              </w:rPr>
            </w:pPr>
            <w:del w:id="6335" w:author="Sayali Dev" w:date="2018-02-19T17:52:00Z">
              <w:r w:rsidDel="00C11CAA">
                <w:delText>Type a description of the file, if applicable.</w:delText>
              </w:r>
            </w:del>
          </w:p>
        </w:tc>
      </w:tr>
      <w:tr w:rsidR="00DB35F6" w:rsidDel="00C11CAA" w14:paraId="5838F1E9" w14:textId="1058560D" w:rsidTr="006A2EF3">
        <w:trPr>
          <w:cantSplit/>
          <w:trHeight w:val="288"/>
          <w:del w:id="6336" w:author="Sayali Dev" w:date="2018-02-19T17:52:00Z"/>
        </w:trPr>
        <w:tc>
          <w:tcPr>
            <w:tcW w:w="3150" w:type="dxa"/>
            <w:vAlign w:val="center"/>
          </w:tcPr>
          <w:p w14:paraId="05D63E9D" w14:textId="076EAFE4" w:rsidR="00DB35F6" w:rsidRPr="00ED62DF" w:rsidDel="00C11CAA" w:rsidRDefault="00DB35F6" w:rsidP="006A2EF3">
            <w:pPr>
              <w:rPr>
                <w:del w:id="6337" w:author="Sayali Dev" w:date="2018-02-19T17:52:00Z"/>
                <w:b/>
              </w:rPr>
            </w:pPr>
            <w:del w:id="6338" w:author="Sayali Dev" w:date="2018-02-19T17:52:00Z">
              <w:r w:rsidDel="00C11CAA">
                <w:rPr>
                  <w:b/>
                </w:rPr>
                <w:delText>Created By</w:delText>
              </w:r>
              <w:r w:rsidRPr="006744E4" w:rsidDel="00C11CAA">
                <w:rPr>
                  <w:color w:val="FF0000"/>
                </w:rPr>
                <w:delText>*</w:delText>
              </w:r>
            </w:del>
          </w:p>
        </w:tc>
        <w:tc>
          <w:tcPr>
            <w:tcW w:w="6660" w:type="dxa"/>
            <w:vAlign w:val="center"/>
          </w:tcPr>
          <w:p w14:paraId="072CAEC2" w14:textId="3C5E7FC4" w:rsidR="00DB35F6" w:rsidDel="00C11CAA" w:rsidRDefault="00DB35F6" w:rsidP="006A2EF3">
            <w:pPr>
              <w:rPr>
                <w:del w:id="6339" w:author="Sayali Dev" w:date="2018-02-19T17:52:00Z"/>
              </w:rPr>
            </w:pPr>
            <w:del w:id="6340" w:author="Sayali Dev" w:date="2018-02-19T17:52:00Z">
              <w:r w:rsidDel="00C11CAA">
                <w:delText>Type the name of the person who created the file.</w:delText>
              </w:r>
            </w:del>
          </w:p>
        </w:tc>
      </w:tr>
      <w:tr w:rsidR="00DB35F6" w:rsidDel="00C11CAA" w14:paraId="744ACC31" w14:textId="45B56A74" w:rsidTr="006A2EF3">
        <w:trPr>
          <w:cantSplit/>
          <w:trHeight w:val="288"/>
          <w:del w:id="6341" w:author="Sayali Dev" w:date="2018-02-19T17:52:00Z"/>
        </w:trPr>
        <w:tc>
          <w:tcPr>
            <w:tcW w:w="3150" w:type="dxa"/>
            <w:vAlign w:val="center"/>
          </w:tcPr>
          <w:p w14:paraId="1BA562A5" w14:textId="09078F99" w:rsidR="00DB35F6" w:rsidDel="00C11CAA" w:rsidRDefault="00DB35F6" w:rsidP="006A2EF3">
            <w:pPr>
              <w:rPr>
                <w:del w:id="6342" w:author="Sayali Dev" w:date="2018-02-19T17:52:00Z"/>
                <w:b/>
              </w:rPr>
            </w:pPr>
            <w:del w:id="6343" w:author="Sayali Dev" w:date="2018-02-19T17:52:00Z">
              <w:r w:rsidDel="00C11CAA">
                <w:rPr>
                  <w:b/>
                </w:rPr>
                <w:delText>Date Created</w:delText>
              </w:r>
              <w:r w:rsidRPr="006744E4" w:rsidDel="00C11CAA">
                <w:rPr>
                  <w:color w:val="FF0000"/>
                </w:rPr>
                <w:delText>*</w:delText>
              </w:r>
            </w:del>
          </w:p>
        </w:tc>
        <w:tc>
          <w:tcPr>
            <w:tcW w:w="6660" w:type="dxa"/>
            <w:vAlign w:val="center"/>
          </w:tcPr>
          <w:p w14:paraId="32C6161B" w14:textId="34A1FEB6" w:rsidR="00DB35F6" w:rsidDel="00C11CAA" w:rsidRDefault="00DB35F6" w:rsidP="006A2EF3">
            <w:pPr>
              <w:rPr>
                <w:del w:id="6344" w:author="Sayali Dev" w:date="2018-02-19T17:52:00Z"/>
              </w:rPr>
            </w:pPr>
            <w:del w:id="6345" w:author="Sayali Dev" w:date="2018-02-19T17:52:00Z">
              <w:r w:rsidDel="00C11CAA">
                <w:delText xml:space="preserve">Click the date icon </w:delText>
              </w:r>
              <w:r w:rsidDel="00C11CAA">
                <w:rPr>
                  <w:noProof/>
                </w:rPr>
                <w:drawing>
                  <wp:inline distT="0" distB="0" distL="0" distR="0" wp14:anchorId="6FA1AC8E" wp14:editId="2865A90A">
                    <wp:extent cx="191135" cy="191135"/>
                    <wp:effectExtent l="0" t="0" r="0" b="0"/>
                    <wp:docPr id="184" name="Picture 184" descr="dat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date ico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Del="00C11CAA">
                <w:delText xml:space="preserve">, and then click the date when the file was created. </w:delText>
              </w:r>
            </w:del>
          </w:p>
        </w:tc>
      </w:tr>
      <w:tr w:rsidR="00DB35F6" w:rsidDel="00C11CAA" w14:paraId="533D8A10" w14:textId="2B274D61" w:rsidTr="006A2EF3">
        <w:trPr>
          <w:cantSplit/>
          <w:trHeight w:val="288"/>
          <w:del w:id="6346" w:author="Sayali Dev" w:date="2018-02-19T17:52:00Z"/>
        </w:trPr>
        <w:tc>
          <w:tcPr>
            <w:tcW w:w="3150" w:type="dxa"/>
            <w:vAlign w:val="center"/>
          </w:tcPr>
          <w:p w14:paraId="74887174" w14:textId="35316D8D" w:rsidR="00DB35F6" w:rsidDel="00C11CAA" w:rsidRDefault="00DB35F6" w:rsidP="006A2EF3">
            <w:pPr>
              <w:rPr>
                <w:del w:id="6347" w:author="Sayali Dev" w:date="2018-02-19T17:52:00Z"/>
                <w:b/>
              </w:rPr>
            </w:pPr>
            <w:del w:id="6348" w:author="Sayali Dev" w:date="2018-02-19T17:52:00Z">
              <w:r w:rsidDel="00C11CAA">
                <w:rPr>
                  <w:b/>
                </w:rPr>
                <w:delText>File Location</w:delText>
              </w:r>
              <w:r w:rsidRPr="006744E4" w:rsidDel="00C11CAA">
                <w:rPr>
                  <w:color w:val="FF0000"/>
                </w:rPr>
                <w:delText>*</w:delText>
              </w:r>
            </w:del>
          </w:p>
        </w:tc>
        <w:tc>
          <w:tcPr>
            <w:tcW w:w="6660" w:type="dxa"/>
            <w:vAlign w:val="center"/>
          </w:tcPr>
          <w:p w14:paraId="31756082" w14:textId="6A871670" w:rsidR="00DB35F6" w:rsidDel="00C11CAA" w:rsidRDefault="00DB35F6" w:rsidP="006A2EF3">
            <w:pPr>
              <w:rPr>
                <w:del w:id="6349" w:author="Sayali Dev" w:date="2018-02-19T17:52:00Z"/>
              </w:rPr>
            </w:pPr>
            <w:del w:id="6350" w:author="Sayali Dev" w:date="2018-02-19T17:52:00Z">
              <w:r w:rsidDel="00C11CAA">
                <w:delText xml:space="preserve">1. Click </w:delText>
              </w:r>
              <w:r w:rsidRPr="004271AE" w:rsidDel="00C11CAA">
                <w:rPr>
                  <w:b/>
                </w:rPr>
                <w:delText>Browse</w:delText>
              </w:r>
              <w:r w:rsidDel="00C11CAA">
                <w:delText xml:space="preserve">, and then select the file that you want to upload. </w:delText>
              </w:r>
            </w:del>
          </w:p>
          <w:p w14:paraId="7F042E52" w14:textId="3A0581D4" w:rsidR="00DB35F6" w:rsidDel="00C11CAA" w:rsidRDefault="00DB35F6" w:rsidP="006A2EF3">
            <w:pPr>
              <w:rPr>
                <w:del w:id="6351" w:author="Sayali Dev" w:date="2018-02-19T17:52:00Z"/>
              </w:rPr>
            </w:pPr>
            <w:del w:id="6352" w:author="Sayali Dev" w:date="2018-02-19T17:52:00Z">
              <w:r w:rsidDel="00C11CAA">
                <w:delText xml:space="preserve">2. Click </w:delText>
              </w:r>
              <w:r w:rsidRPr="004271AE" w:rsidDel="00C11CAA">
                <w:rPr>
                  <w:b/>
                </w:rPr>
                <w:delText>Open</w:delText>
              </w:r>
              <w:r w:rsidDel="00C11CAA">
                <w:delText>.</w:delText>
              </w:r>
            </w:del>
          </w:p>
          <w:p w14:paraId="5E71EA7C" w14:textId="3AE2D58D" w:rsidR="00DB35F6" w:rsidDel="00C11CAA" w:rsidRDefault="00DB35F6" w:rsidP="006A2EF3">
            <w:pPr>
              <w:ind w:left="252"/>
              <w:rPr>
                <w:del w:id="6353" w:author="Sayali Dev" w:date="2018-02-19T17:52:00Z"/>
              </w:rPr>
            </w:pPr>
            <w:del w:id="6354" w:author="Sayali Dev" w:date="2018-02-19T17:52:00Z">
              <w:r w:rsidDel="00C11CAA">
                <w:delText xml:space="preserve">The file name appears in a progress bar box below the </w:delText>
              </w:r>
              <w:r w:rsidRPr="00BC3A95" w:rsidDel="00C11CAA">
                <w:rPr>
                  <w:b/>
                </w:rPr>
                <w:delText>File Location</w:delText>
              </w:r>
              <w:r w:rsidDel="00C11CAA">
                <w:delText xml:space="preserve"> box.</w:delText>
              </w:r>
            </w:del>
          </w:p>
        </w:tc>
      </w:tr>
    </w:tbl>
    <w:p w14:paraId="5D539434" w14:textId="7F7CBAF5" w:rsidR="00010D4F" w:rsidRPr="00010D4F" w:rsidRDefault="00010D4F">
      <w:pPr>
        <w:pStyle w:val="Heading1"/>
        <w:rPr>
          <w:ins w:id="6355" w:author="Sayali Dev" w:date="2018-02-23T11:32:00Z"/>
          <w:rPrChange w:id="6356" w:author="Sayali Dev" w:date="2018-02-23T11:33:00Z">
            <w:rPr>
              <w:ins w:id="6357" w:author="Sayali Dev" w:date="2018-02-23T11:32:00Z"/>
            </w:rPr>
          </w:rPrChange>
        </w:rPr>
        <w:pPrChange w:id="6358" w:author="Sayali Dev" w:date="2018-02-23T16:33:00Z">
          <w:pPr/>
        </w:pPrChange>
      </w:pPr>
      <w:bookmarkStart w:id="6359" w:name="_Toc507164392"/>
      <w:ins w:id="6360" w:author="Sayali Dev" w:date="2018-02-23T11:32:00Z">
        <w:r>
          <w:rPr>
            <w:lang w:val="en-US"/>
          </w:rPr>
          <w:lastRenderedPageBreak/>
          <w:t>Reports</w:t>
        </w:r>
        <w:bookmarkEnd w:id="6359"/>
      </w:ins>
    </w:p>
    <w:p w14:paraId="1505662C" w14:textId="77777777" w:rsidR="00147E5C" w:rsidRDefault="00010D4F">
      <w:pPr>
        <w:ind w:right="540"/>
        <w:rPr>
          <w:ins w:id="6361" w:author="Sayali Dev" w:date="2018-02-23T18:26:00Z"/>
        </w:rPr>
        <w:pPrChange w:id="6362" w:author="Sayali Dev" w:date="2018-02-23T11:33:00Z">
          <w:pPr/>
        </w:pPrChange>
      </w:pPr>
      <w:ins w:id="6363" w:author="Sayali Dev" w:date="2018-02-23T11:32:00Z">
        <w:r>
          <w:t xml:space="preserve">Allows you to view reports </w:t>
        </w:r>
      </w:ins>
      <w:ins w:id="6364" w:author="Sayali Dev" w:date="2018-02-23T11:33:00Z">
        <w:r>
          <w:t>as per you requirements and download them for further use.</w:t>
        </w:r>
      </w:ins>
    </w:p>
    <w:p w14:paraId="65AF470F" w14:textId="3EBBD655" w:rsidR="00A60B06" w:rsidRDefault="00147E5C">
      <w:pPr>
        <w:ind w:right="540"/>
        <w:rPr>
          <w:ins w:id="6365" w:author="Sayali Dev" w:date="2018-02-23T16:33:00Z"/>
        </w:rPr>
        <w:pPrChange w:id="6366" w:author="Sayali Dev" w:date="2018-02-23T11:33:00Z">
          <w:pPr/>
        </w:pPrChange>
      </w:pPr>
      <w:ins w:id="6367" w:author="Sayali Dev" w:date="2018-02-23T18:26:00Z">
        <w:r>
          <w:t>You can use FF Browser with adobe flash plugin enabled to view reports.</w:t>
        </w:r>
      </w:ins>
    </w:p>
    <w:p w14:paraId="16C6F217" w14:textId="77777777" w:rsidR="00F05B60" w:rsidRDefault="00F05B60">
      <w:pPr>
        <w:ind w:right="540"/>
        <w:rPr>
          <w:ins w:id="6368" w:author="Sayali Dev" w:date="2018-02-23T11:41:00Z"/>
        </w:rPr>
        <w:pPrChange w:id="6369" w:author="Sayali Dev" w:date="2018-02-23T11:33:00Z">
          <w:pPr/>
        </w:pPrChange>
      </w:pPr>
    </w:p>
    <w:p w14:paraId="751BAEC9" w14:textId="7EBFA82E" w:rsidR="00010D4F" w:rsidRDefault="00330FE2">
      <w:pPr>
        <w:pStyle w:val="Heading3"/>
        <w:rPr>
          <w:ins w:id="6370" w:author="Sayali Dev" w:date="2018-02-23T16:32:00Z"/>
        </w:rPr>
        <w:pPrChange w:id="6371" w:author="Sayali Dev" w:date="2018-02-23T16:32:00Z">
          <w:pPr/>
        </w:pPrChange>
      </w:pPr>
      <w:bookmarkStart w:id="6372" w:name="_Toc507164393"/>
      <w:ins w:id="6373" w:author="Sayali Dev" w:date="2018-02-23T11:41:00Z">
        <w:r>
          <w:t>Viewing Reports</w:t>
        </w:r>
      </w:ins>
      <w:ins w:id="6374" w:author="Sayali Dev" w:date="2018-02-23T11:48:00Z">
        <w:r w:rsidR="00B70C9F">
          <w:rPr>
            <w:lang w:val="en-US"/>
          </w:rPr>
          <w:t xml:space="preserve"> Page</w:t>
        </w:r>
      </w:ins>
      <w:bookmarkEnd w:id="6372"/>
    </w:p>
    <w:p w14:paraId="19A3F742" w14:textId="77777777" w:rsidR="00112287" w:rsidRPr="00112287" w:rsidRDefault="00112287">
      <w:pPr>
        <w:rPr>
          <w:ins w:id="6375" w:author="Sayali Dev" w:date="2018-02-23T11:44:00Z"/>
          <w:lang w:eastAsia="x-none"/>
          <w:rPrChange w:id="6376" w:author="Sayali Dev" w:date="2018-02-23T16:32:00Z">
            <w:rPr>
              <w:ins w:id="6377" w:author="Sayali Dev" w:date="2018-02-23T11:44:00Z"/>
            </w:rPr>
          </w:rPrChange>
        </w:rPr>
      </w:pPr>
    </w:p>
    <w:p w14:paraId="0CF69CD0" w14:textId="3505B4A0" w:rsidR="00330FE2" w:rsidRDefault="00330FE2">
      <w:pPr>
        <w:ind w:right="540"/>
        <w:rPr>
          <w:ins w:id="6378" w:author="Sayali Dev" w:date="2018-02-23T11:44:00Z"/>
        </w:rPr>
        <w:pPrChange w:id="6379" w:author="Sayali Dev" w:date="2018-02-23T11:33:00Z">
          <w:pPr/>
        </w:pPrChange>
      </w:pPr>
      <w:ins w:id="6380" w:author="Sayali Dev" w:date="2018-02-23T11:44:00Z">
        <w:r>
          <w:t>To access reports:</w:t>
        </w:r>
      </w:ins>
    </w:p>
    <w:p w14:paraId="36EF412E" w14:textId="7486BAC8" w:rsidR="00330FE2" w:rsidRDefault="00330FE2">
      <w:pPr>
        <w:rPr>
          <w:ins w:id="6381" w:author="Sayali Dev" w:date="2018-02-23T11:44:00Z"/>
        </w:rPr>
      </w:pPr>
    </w:p>
    <w:p w14:paraId="16E13465" w14:textId="2435283D" w:rsidR="00B70C9F" w:rsidRDefault="00B70C9F">
      <w:pPr>
        <w:pStyle w:val="ListParagraph"/>
        <w:numPr>
          <w:ilvl w:val="2"/>
          <w:numId w:val="100"/>
        </w:numPr>
        <w:tabs>
          <w:tab w:val="clear" w:pos="2160"/>
          <w:tab w:val="num" w:pos="720"/>
        </w:tabs>
        <w:ind w:left="0"/>
        <w:rPr>
          <w:ins w:id="6382" w:author="Sayali Dev" w:date="2018-02-23T11:44:00Z"/>
        </w:rPr>
        <w:pPrChange w:id="6383" w:author="Sayali Dev" w:date="2018-02-23T11:46:00Z">
          <w:pPr>
            <w:numPr>
              <w:numId w:val="100"/>
            </w:numPr>
            <w:tabs>
              <w:tab w:val="num" w:pos="720"/>
            </w:tabs>
            <w:ind w:right="540"/>
          </w:pPr>
        </w:pPrChange>
      </w:pPr>
      <w:ins w:id="6384" w:author="Sayali Dev" w:date="2018-02-23T11:44:00Z">
        <w:r>
          <w:t>Log in to Cirraspec using your credentials.</w:t>
        </w:r>
      </w:ins>
    </w:p>
    <w:p w14:paraId="22D8E108" w14:textId="7484EC18" w:rsidR="00B70C9F" w:rsidRDefault="00B70C9F">
      <w:pPr>
        <w:ind w:firstLine="720"/>
        <w:rPr>
          <w:ins w:id="6385" w:author="Sayali Dev" w:date="2018-02-23T11:44:00Z"/>
        </w:rPr>
        <w:pPrChange w:id="6386" w:author="Sayali Dev" w:date="2018-02-23T11:46:00Z">
          <w:pPr>
            <w:numPr>
              <w:numId w:val="100"/>
            </w:numPr>
            <w:tabs>
              <w:tab w:val="num" w:pos="720"/>
            </w:tabs>
            <w:ind w:right="540"/>
          </w:pPr>
        </w:pPrChange>
      </w:pPr>
      <w:ins w:id="6387" w:author="Sayali Dev" w:date="2018-02-23T11:44:00Z">
        <w:r>
          <w:t>The CIRRASPEC home page appears.</w:t>
        </w:r>
      </w:ins>
    </w:p>
    <w:p w14:paraId="58A3D13E" w14:textId="77777777" w:rsidR="00B70C9F" w:rsidRDefault="00B70C9F">
      <w:pPr>
        <w:rPr>
          <w:ins w:id="6388" w:author="Sayali Dev" w:date="2018-02-23T11:44:00Z"/>
        </w:rPr>
        <w:pPrChange w:id="6389" w:author="Sayali Dev" w:date="2018-02-23T11:46:00Z">
          <w:pPr>
            <w:ind w:left="720" w:right="540"/>
          </w:pPr>
        </w:pPrChange>
      </w:pPr>
    </w:p>
    <w:p w14:paraId="55C9E0FE" w14:textId="77777777" w:rsidR="00B70C9F" w:rsidRDefault="00B70C9F">
      <w:pPr>
        <w:pStyle w:val="ListParagraph"/>
        <w:numPr>
          <w:ilvl w:val="2"/>
          <w:numId w:val="100"/>
        </w:numPr>
        <w:tabs>
          <w:tab w:val="clear" w:pos="2160"/>
          <w:tab w:val="num" w:pos="720"/>
        </w:tabs>
        <w:ind w:left="0"/>
        <w:rPr>
          <w:ins w:id="6390" w:author="Sayali Dev" w:date="2018-02-23T11:44:00Z"/>
        </w:rPr>
        <w:pPrChange w:id="6391" w:author="Sayali Dev" w:date="2018-02-23T11:46:00Z">
          <w:pPr>
            <w:numPr>
              <w:numId w:val="100"/>
            </w:numPr>
            <w:tabs>
              <w:tab w:val="num" w:pos="720"/>
            </w:tabs>
            <w:ind w:right="540"/>
          </w:pPr>
        </w:pPrChange>
      </w:pPr>
      <w:ins w:id="6392" w:author="Sayali Dev" w:date="2018-02-23T11:44:00Z">
        <w:r>
          <w:t xml:space="preserve">Point to the arrow of the </w:t>
        </w:r>
        <w:r w:rsidRPr="00B70C9F">
          <w:rPr>
            <w:b/>
            <w:rPrChange w:id="6393" w:author="Sayali Dev" w:date="2018-02-23T11:46:00Z">
              <w:rPr/>
            </w:rPrChange>
          </w:rPr>
          <w:t>Reports</w:t>
        </w:r>
        <w:r>
          <w:t xml:space="preserve"> tab, and then c</w:t>
        </w:r>
        <w:r w:rsidRPr="00585562">
          <w:t xml:space="preserve">lick </w:t>
        </w:r>
      </w:ins>
      <w:ins w:id="6394" w:author="Sayali Dev" w:date="2018-02-23T11:46:00Z">
        <w:r w:rsidRPr="00B70C9F">
          <w:rPr>
            <w:b/>
            <w:rPrChange w:id="6395" w:author="Sayali Dev" w:date="2018-02-23T11:46:00Z">
              <w:rPr/>
            </w:rPrChange>
          </w:rPr>
          <w:t>Reports</w:t>
        </w:r>
      </w:ins>
      <w:ins w:id="6396" w:author="Sayali Dev" w:date="2018-02-23T11:44:00Z">
        <w:r>
          <w:t>.</w:t>
        </w:r>
      </w:ins>
    </w:p>
    <w:p w14:paraId="6FB88CE1" w14:textId="58C040C3" w:rsidR="00330FE2" w:rsidRDefault="00B70C9F">
      <w:pPr>
        <w:pStyle w:val="ListParagraph"/>
        <w:rPr>
          <w:ins w:id="6397" w:author="Sayali Dev" w:date="2018-02-23T11:33:00Z"/>
        </w:rPr>
        <w:pPrChange w:id="6398" w:author="Sayali Dev" w:date="2018-02-23T11:47:00Z">
          <w:pPr/>
        </w:pPrChange>
      </w:pPr>
      <w:ins w:id="6399" w:author="Sayali Dev" w:date="2018-02-23T11:44:00Z">
        <w:r w:rsidRPr="00585562">
          <w:t xml:space="preserve">The </w:t>
        </w:r>
        <w:r w:rsidRPr="00B70C9F">
          <w:rPr>
            <w:b/>
            <w:rPrChange w:id="6400" w:author="Sayali Dev" w:date="2018-02-23T11:47:00Z">
              <w:rPr/>
            </w:rPrChange>
          </w:rPr>
          <w:t>Reports</w:t>
        </w:r>
        <w:r w:rsidRPr="00585562">
          <w:t xml:space="preserve"> </w:t>
        </w:r>
        <w:r>
          <w:t>page appears.</w:t>
        </w:r>
      </w:ins>
    </w:p>
    <w:p w14:paraId="372C22C4" w14:textId="4F8C0578" w:rsidR="00010D4F" w:rsidRDefault="00A60B06">
      <w:pPr>
        <w:ind w:right="540"/>
        <w:rPr>
          <w:ins w:id="6401" w:author="Sayali Dev" w:date="2018-02-23T12:00:00Z"/>
        </w:rPr>
        <w:pPrChange w:id="6402" w:author="Sayali Dev" w:date="2018-02-23T11:33:00Z">
          <w:pPr/>
        </w:pPrChange>
      </w:pPr>
      <w:ins w:id="6403" w:author="Sayali Dev" w:date="2018-02-23T11:34:00Z">
        <w:r>
          <w:rPr>
            <w:noProof/>
          </w:rPr>
          <w:drawing>
            <wp:inline distT="0" distB="0" distL="0" distR="0" wp14:anchorId="5268DFDC" wp14:editId="7BF0EA70">
              <wp:extent cx="6172200" cy="2543810"/>
              <wp:effectExtent l="0" t="0" r="0" b="8890"/>
              <wp:docPr id="9601" name="Picture 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t="9295" r="1978" b="6297"/>
                      <a:stretch/>
                    </pic:blipFill>
                    <pic:spPr bwMode="auto">
                      <a:xfrm>
                        <a:off x="0" y="0"/>
                        <a:ext cx="6178196" cy="2546281"/>
                      </a:xfrm>
                      <a:prstGeom prst="rect">
                        <a:avLst/>
                      </a:prstGeom>
                      <a:ln>
                        <a:noFill/>
                      </a:ln>
                      <a:extLst>
                        <a:ext uri="{53640926-AAD7-44D8-BBD7-CCE9431645EC}">
                          <a14:shadowObscured xmlns:a14="http://schemas.microsoft.com/office/drawing/2010/main"/>
                        </a:ext>
                      </a:extLst>
                    </pic:spPr>
                  </pic:pic>
                </a:graphicData>
              </a:graphic>
            </wp:inline>
          </w:drawing>
        </w:r>
      </w:ins>
    </w:p>
    <w:p w14:paraId="551E67D0" w14:textId="7E0164F7" w:rsidR="0086514D" w:rsidRDefault="0086514D">
      <w:pPr>
        <w:ind w:right="540"/>
        <w:rPr>
          <w:ins w:id="6404" w:author="Sayali Dev" w:date="2018-02-23T12:00:00Z"/>
        </w:rPr>
        <w:pPrChange w:id="6405" w:author="Sayali Dev" w:date="2018-02-23T11:33:00Z">
          <w:pPr/>
        </w:pPrChange>
      </w:pPr>
    </w:p>
    <w:p w14:paraId="168B57B6" w14:textId="467F97DF" w:rsidR="0086514D" w:rsidRDefault="0086514D">
      <w:pPr>
        <w:ind w:right="540"/>
        <w:rPr>
          <w:ins w:id="6406" w:author="Sayali Dev" w:date="2018-02-23T12:00:00Z"/>
        </w:rPr>
        <w:pPrChange w:id="6407" w:author="Sayali Dev" w:date="2018-02-23T11:33:00Z">
          <w:pPr/>
        </w:pPrChange>
      </w:pPr>
      <w:ins w:id="6408" w:author="Sayali Dev" w:date="2018-02-23T12:00:00Z">
        <w:r>
          <w:t xml:space="preserve">On this page, you can view </w:t>
        </w:r>
      </w:ins>
      <w:ins w:id="6409" w:author="Sayali Dev" w:date="2018-02-23T15:36:00Z">
        <w:r w:rsidR="003D197B">
          <w:t>reports as below</w:t>
        </w:r>
      </w:ins>
      <w:ins w:id="6410" w:author="Sayali Dev" w:date="2018-02-23T15:37:00Z">
        <w:r w:rsidR="003D197B">
          <w:t xml:space="preserve"> and also </w:t>
        </w:r>
      </w:ins>
      <w:ins w:id="6411" w:author="Sayali Dev" w:date="2018-02-23T15:35:00Z">
        <w:r w:rsidR="003D197B">
          <w:t>generate custom</w:t>
        </w:r>
      </w:ins>
      <w:ins w:id="6412" w:author="Sayali Dev" w:date="2018-02-23T12:00:00Z">
        <w:r>
          <w:t xml:space="preserve"> reports:</w:t>
        </w:r>
      </w:ins>
    </w:p>
    <w:p w14:paraId="245F27CC" w14:textId="1D93C677" w:rsidR="0086514D" w:rsidRDefault="0086514D">
      <w:pPr>
        <w:ind w:right="540"/>
        <w:rPr>
          <w:ins w:id="6413" w:author="Sayali Dev" w:date="2018-02-23T12:00:00Z"/>
        </w:rPr>
        <w:pPrChange w:id="6414" w:author="Sayali Dev" w:date="2018-02-23T11:33:00Z">
          <w:pPr/>
        </w:pPrChange>
      </w:pPr>
    </w:p>
    <w:p w14:paraId="4931829F" w14:textId="783F2B2E" w:rsidR="0086514D" w:rsidRPr="008E06F2" w:rsidRDefault="0086514D">
      <w:pPr>
        <w:pStyle w:val="ListParagraph"/>
        <w:numPr>
          <w:ilvl w:val="2"/>
          <w:numId w:val="393"/>
        </w:numPr>
        <w:ind w:left="360" w:right="540"/>
        <w:rPr>
          <w:ins w:id="6415" w:author="Sayali Dev" w:date="2018-02-23T12:02:00Z"/>
          <w:b/>
          <w:rPrChange w:id="6416" w:author="Sayali Dev" w:date="2018-02-23T12:09:00Z">
            <w:rPr>
              <w:ins w:id="6417" w:author="Sayali Dev" w:date="2018-02-23T12:02:00Z"/>
            </w:rPr>
          </w:rPrChange>
        </w:rPr>
        <w:pPrChange w:id="6418" w:author="Sayali Dev" w:date="2018-02-23T12:02:00Z">
          <w:pPr/>
        </w:pPrChange>
      </w:pPr>
      <w:ins w:id="6419" w:author="Sayali Dev" w:date="2018-02-23T12:00:00Z">
        <w:r w:rsidRPr="008E06F2">
          <w:rPr>
            <w:b/>
            <w:rPrChange w:id="6420" w:author="Sayali Dev" w:date="2018-02-23T12:09:00Z">
              <w:rPr/>
            </w:rPrChange>
          </w:rPr>
          <w:t>Dashboard</w:t>
        </w:r>
      </w:ins>
    </w:p>
    <w:p w14:paraId="07810085" w14:textId="77777777" w:rsidR="0086514D" w:rsidRDefault="0086514D">
      <w:pPr>
        <w:pStyle w:val="ListParagraph"/>
        <w:ind w:left="360" w:right="540"/>
        <w:rPr>
          <w:ins w:id="6421" w:author="Sayali Dev" w:date="2018-02-23T12:03:00Z"/>
        </w:rPr>
        <w:pPrChange w:id="6422" w:author="Sayali Dev" w:date="2018-02-23T12:03:00Z">
          <w:pPr/>
        </w:pPrChange>
      </w:pPr>
      <w:ins w:id="6423" w:author="Sayali Dev" w:date="2018-02-23T12:03:00Z">
        <w:r>
          <w:t xml:space="preserve">Summarized graphs for Inventory, Shipment, Kits are displayed on Dashboard. </w:t>
        </w:r>
      </w:ins>
    </w:p>
    <w:p w14:paraId="668839F3" w14:textId="47E63729" w:rsidR="0086514D" w:rsidRDefault="0086514D">
      <w:pPr>
        <w:pStyle w:val="ListParagraph"/>
        <w:ind w:left="360" w:right="540"/>
        <w:rPr>
          <w:ins w:id="6424" w:author="Sayali Dev" w:date="2018-02-23T12:03:00Z"/>
        </w:rPr>
        <w:pPrChange w:id="6425" w:author="Sayali Dev" w:date="2018-02-23T12:03:00Z">
          <w:pPr/>
        </w:pPrChange>
      </w:pPr>
      <w:ins w:id="6426" w:author="Sayali Dev" w:date="2018-02-23T12:03:00Z">
        <w:r>
          <w:t xml:space="preserve">For more information see </w:t>
        </w:r>
      </w:ins>
      <w:ins w:id="6427" w:author="Sayali Dev" w:date="2018-02-23T17:38:00Z">
        <w:r w:rsidR="0021774D" w:rsidRPr="0021774D">
          <w:rPr>
            <w:b/>
            <w:rPrChange w:id="6428" w:author="Sayali Dev" w:date="2018-02-23T17:40:00Z">
              <w:rPr/>
            </w:rPrChange>
          </w:rPr>
          <w:fldChar w:fldCharType="begin"/>
        </w:r>
        <w:r w:rsidR="0021774D" w:rsidRPr="0021774D">
          <w:rPr>
            <w:b/>
            <w:rPrChange w:id="6429" w:author="Sayali Dev" w:date="2018-02-23T17:40:00Z">
              <w:rPr/>
            </w:rPrChange>
          </w:rPr>
          <w:instrText xml:space="preserve"> HYPERLINK  \l "_View_Dashboard" </w:instrText>
        </w:r>
        <w:r w:rsidR="0021774D" w:rsidRPr="0021774D">
          <w:rPr>
            <w:b/>
            <w:rPrChange w:id="6430" w:author="Sayali Dev" w:date="2018-02-23T17:40:00Z">
              <w:rPr/>
            </w:rPrChange>
          </w:rPr>
          <w:fldChar w:fldCharType="separate"/>
        </w:r>
        <w:r w:rsidRPr="0021774D">
          <w:rPr>
            <w:rStyle w:val="Hyperlink"/>
            <w:b/>
            <w:rPrChange w:id="6431" w:author="Sayali Dev" w:date="2018-02-23T17:40:00Z">
              <w:rPr>
                <w:rStyle w:val="Hyperlink"/>
              </w:rPr>
            </w:rPrChange>
          </w:rPr>
          <w:t>View Dashboard</w:t>
        </w:r>
        <w:r w:rsidR="0021774D" w:rsidRPr="0021774D">
          <w:rPr>
            <w:b/>
            <w:rPrChange w:id="6432" w:author="Sayali Dev" w:date="2018-02-23T17:40:00Z">
              <w:rPr/>
            </w:rPrChange>
          </w:rPr>
          <w:fldChar w:fldCharType="end"/>
        </w:r>
      </w:ins>
      <w:ins w:id="6433" w:author="Sayali Dev" w:date="2018-02-23T15:40:00Z">
        <w:r w:rsidR="008B7062">
          <w:t>.</w:t>
        </w:r>
      </w:ins>
    </w:p>
    <w:p w14:paraId="683FD747" w14:textId="77777777" w:rsidR="0086514D" w:rsidRDefault="0086514D">
      <w:pPr>
        <w:pStyle w:val="ListParagraph"/>
        <w:ind w:left="360" w:right="540"/>
        <w:rPr>
          <w:ins w:id="6434" w:author="Sayali Dev" w:date="2018-02-23T12:03:00Z"/>
        </w:rPr>
        <w:pPrChange w:id="6435" w:author="Sayali Dev" w:date="2018-02-23T12:03:00Z">
          <w:pPr/>
        </w:pPrChange>
      </w:pPr>
    </w:p>
    <w:p w14:paraId="5199C863" w14:textId="03391604" w:rsidR="0086514D" w:rsidRPr="008E06F2" w:rsidRDefault="0086514D">
      <w:pPr>
        <w:pStyle w:val="ListParagraph"/>
        <w:numPr>
          <w:ilvl w:val="2"/>
          <w:numId w:val="393"/>
        </w:numPr>
        <w:ind w:left="360" w:right="540"/>
        <w:rPr>
          <w:ins w:id="6436" w:author="Sayali Dev" w:date="2018-02-23T12:04:00Z"/>
          <w:b/>
          <w:rPrChange w:id="6437" w:author="Sayali Dev" w:date="2018-02-23T12:09:00Z">
            <w:rPr>
              <w:ins w:id="6438" w:author="Sayali Dev" w:date="2018-02-23T12:04:00Z"/>
            </w:rPr>
          </w:rPrChange>
        </w:rPr>
        <w:pPrChange w:id="6439" w:author="Sayali Dev" w:date="2018-02-23T12:02:00Z">
          <w:pPr/>
        </w:pPrChange>
      </w:pPr>
      <w:ins w:id="6440" w:author="Sayali Dev" w:date="2018-02-23T12:00:00Z">
        <w:r w:rsidRPr="008E06F2">
          <w:rPr>
            <w:b/>
            <w:rPrChange w:id="6441" w:author="Sayali Dev" w:date="2018-02-23T12:09:00Z">
              <w:rPr/>
            </w:rPrChange>
          </w:rPr>
          <w:t>Shipment Status</w:t>
        </w:r>
      </w:ins>
    </w:p>
    <w:p w14:paraId="0C3FEF3A" w14:textId="5FA4EAAA" w:rsidR="001C43C1" w:rsidRDefault="00560A53">
      <w:pPr>
        <w:ind w:right="540" w:firstLine="360"/>
        <w:rPr>
          <w:ins w:id="6442" w:author="Sayali Dev" w:date="2018-02-23T15:26:00Z"/>
        </w:rPr>
        <w:pPrChange w:id="6443" w:author="Sayali Dev" w:date="2018-02-23T12:04:00Z">
          <w:pPr>
            <w:pStyle w:val="ListParagraph"/>
            <w:numPr>
              <w:numId w:val="393"/>
            </w:numPr>
            <w:ind w:right="540" w:hanging="360"/>
          </w:pPr>
        </w:pPrChange>
      </w:pPr>
      <w:ins w:id="6444" w:author="Sayali Dev" w:date="2018-02-23T15:26:00Z">
        <w:r>
          <w:t>For each Study, tracks</w:t>
        </w:r>
        <w:r w:rsidR="001C43C1">
          <w:t xml:space="preserve"> Number of Shipments</w:t>
        </w:r>
      </w:ins>
      <w:ins w:id="6445" w:author="Sayali Dev" w:date="2018-02-23T15:30:00Z">
        <w:r>
          <w:t xml:space="preserve"> on every shipment status for each ShipmentType.</w:t>
        </w:r>
      </w:ins>
    </w:p>
    <w:p w14:paraId="76FB48B7" w14:textId="0DF013F2" w:rsidR="0086514D" w:rsidRDefault="0086514D">
      <w:pPr>
        <w:ind w:right="540" w:firstLine="360"/>
        <w:rPr>
          <w:ins w:id="6446" w:author="Sayali Dev" w:date="2018-02-23T12:04:00Z"/>
        </w:rPr>
        <w:pPrChange w:id="6447" w:author="Sayali Dev" w:date="2018-02-23T12:04:00Z">
          <w:pPr>
            <w:pStyle w:val="ListParagraph"/>
            <w:numPr>
              <w:numId w:val="393"/>
            </w:numPr>
            <w:ind w:right="540" w:hanging="360"/>
          </w:pPr>
        </w:pPrChange>
      </w:pPr>
      <w:ins w:id="6448" w:author="Sayali Dev" w:date="2018-02-23T12:04:00Z">
        <w:r>
          <w:t xml:space="preserve">For more information see </w:t>
        </w:r>
      </w:ins>
      <w:ins w:id="6449" w:author="Sayali Dev" w:date="2018-02-23T17:39:00Z">
        <w:r w:rsidR="0021774D" w:rsidRPr="0021774D">
          <w:rPr>
            <w:b/>
            <w:rPrChange w:id="6450" w:author="Sayali Dev" w:date="2018-02-23T17:40:00Z">
              <w:rPr/>
            </w:rPrChange>
          </w:rPr>
          <w:fldChar w:fldCharType="begin"/>
        </w:r>
        <w:r w:rsidR="0021774D" w:rsidRPr="0021774D">
          <w:rPr>
            <w:b/>
            <w:rPrChange w:id="6451" w:author="Sayali Dev" w:date="2018-02-23T17:40:00Z">
              <w:rPr/>
            </w:rPrChange>
          </w:rPr>
          <w:instrText xml:space="preserve"> HYPERLINK  \l "_View_Shipment_Status" </w:instrText>
        </w:r>
        <w:r w:rsidR="0021774D" w:rsidRPr="0021774D">
          <w:rPr>
            <w:b/>
            <w:rPrChange w:id="6452" w:author="Sayali Dev" w:date="2018-02-23T17:40:00Z">
              <w:rPr/>
            </w:rPrChange>
          </w:rPr>
          <w:fldChar w:fldCharType="separate"/>
        </w:r>
        <w:r w:rsidRPr="0021774D">
          <w:rPr>
            <w:rStyle w:val="Hyperlink"/>
            <w:b/>
            <w:rPrChange w:id="6453" w:author="Sayali Dev" w:date="2018-02-23T17:40:00Z">
              <w:rPr>
                <w:rStyle w:val="Hyperlink"/>
              </w:rPr>
            </w:rPrChange>
          </w:rPr>
          <w:t>View Shipment Status</w:t>
        </w:r>
        <w:r w:rsidR="0021774D" w:rsidRPr="0021774D">
          <w:rPr>
            <w:b/>
            <w:rPrChange w:id="6454" w:author="Sayali Dev" w:date="2018-02-23T17:40:00Z">
              <w:rPr/>
            </w:rPrChange>
          </w:rPr>
          <w:fldChar w:fldCharType="end"/>
        </w:r>
      </w:ins>
      <w:ins w:id="6455" w:author="Sayali Dev" w:date="2018-02-23T12:05:00Z">
        <w:r w:rsidRPr="0021774D">
          <w:rPr>
            <w:b/>
            <w:rPrChange w:id="6456" w:author="Sayali Dev" w:date="2018-02-23T17:40:00Z">
              <w:rPr/>
            </w:rPrChange>
          </w:rPr>
          <w:t>.</w:t>
        </w:r>
      </w:ins>
    </w:p>
    <w:p w14:paraId="400E53D8" w14:textId="77777777" w:rsidR="0086514D" w:rsidRDefault="0086514D">
      <w:pPr>
        <w:pStyle w:val="ListParagraph"/>
        <w:ind w:left="360" w:right="540"/>
        <w:rPr>
          <w:ins w:id="6457" w:author="Sayali Dev" w:date="2018-02-23T12:00:00Z"/>
        </w:rPr>
        <w:pPrChange w:id="6458" w:author="Sayali Dev" w:date="2018-02-23T12:04:00Z">
          <w:pPr/>
        </w:pPrChange>
      </w:pPr>
    </w:p>
    <w:p w14:paraId="2498C445" w14:textId="6E5970C8" w:rsidR="0086514D" w:rsidRDefault="0086514D">
      <w:pPr>
        <w:pStyle w:val="ListParagraph"/>
        <w:numPr>
          <w:ilvl w:val="2"/>
          <w:numId w:val="393"/>
        </w:numPr>
        <w:ind w:left="360" w:right="540"/>
        <w:rPr>
          <w:ins w:id="6459" w:author="Sayali Dev" w:date="2018-02-23T15:26:00Z"/>
          <w:b/>
        </w:rPr>
        <w:pPrChange w:id="6460" w:author="Sayali Dev" w:date="2018-02-23T12:02:00Z">
          <w:pPr/>
        </w:pPrChange>
      </w:pPr>
      <w:ins w:id="6461" w:author="Sayali Dev" w:date="2018-02-23T12:01:00Z">
        <w:r w:rsidRPr="008E06F2">
          <w:rPr>
            <w:b/>
            <w:rPrChange w:id="6462" w:author="Sayali Dev" w:date="2018-02-23T12:09:00Z">
              <w:rPr/>
            </w:rPrChange>
          </w:rPr>
          <w:t>Inventory Status</w:t>
        </w:r>
      </w:ins>
    </w:p>
    <w:p w14:paraId="7848965A" w14:textId="381C59DD" w:rsidR="001C43C1" w:rsidRPr="001C43C1" w:rsidRDefault="001C43C1">
      <w:pPr>
        <w:pStyle w:val="ListParagraph"/>
        <w:ind w:left="360" w:right="540"/>
        <w:rPr>
          <w:ins w:id="6463" w:author="Sayali Dev" w:date="2018-02-23T12:04:00Z"/>
        </w:rPr>
        <w:pPrChange w:id="6464" w:author="Sayali Dev" w:date="2018-02-23T15:26:00Z">
          <w:pPr/>
        </w:pPrChange>
      </w:pPr>
      <w:ins w:id="6465" w:author="Sayali Dev" w:date="2018-02-23T15:27:00Z">
        <w:r w:rsidRPr="001C43C1">
          <w:rPr>
            <w:rPrChange w:id="6466" w:author="Sayali Dev" w:date="2018-02-23T15:27:00Z">
              <w:rPr>
                <w:b/>
              </w:rPr>
            </w:rPrChange>
          </w:rPr>
          <w:t xml:space="preserve">For each study, </w:t>
        </w:r>
      </w:ins>
      <w:ins w:id="6467" w:author="Sayali Dev" w:date="2018-02-23T15:26:00Z">
        <w:r w:rsidRPr="001C43C1">
          <w:rPr>
            <w:rPrChange w:id="6468" w:author="Sayali Dev" w:date="2018-02-23T15:27:00Z">
              <w:rPr>
                <w:b/>
              </w:rPr>
            </w:rPrChange>
          </w:rPr>
          <w:t>tracks number of specimen</w:t>
        </w:r>
      </w:ins>
      <w:ins w:id="6469" w:author="Sayali Dev" w:date="2018-02-23T15:29:00Z">
        <w:r w:rsidR="00560A53">
          <w:t>s on every specimen</w:t>
        </w:r>
      </w:ins>
      <w:ins w:id="6470" w:author="Sayali Dev" w:date="2018-02-23T15:26:00Z">
        <w:r w:rsidRPr="001C43C1">
          <w:rPr>
            <w:rPrChange w:id="6471" w:author="Sayali Dev" w:date="2018-02-23T15:27:00Z">
              <w:rPr>
                <w:b/>
              </w:rPr>
            </w:rPrChange>
          </w:rPr>
          <w:t xml:space="preserve"> status </w:t>
        </w:r>
      </w:ins>
      <w:ins w:id="6472" w:author="Sayali Dev" w:date="2018-02-23T15:28:00Z">
        <w:r>
          <w:t>for each specimen type.</w:t>
        </w:r>
      </w:ins>
    </w:p>
    <w:p w14:paraId="78B9D4A8" w14:textId="2B003648" w:rsidR="0086514D" w:rsidRDefault="0086514D">
      <w:pPr>
        <w:ind w:left="360"/>
        <w:rPr>
          <w:ins w:id="6473" w:author="Sayali Dev" w:date="2018-02-23T12:04:00Z"/>
        </w:rPr>
        <w:pPrChange w:id="6474" w:author="Sayali Dev" w:date="2018-02-23T12:04:00Z">
          <w:pPr>
            <w:pStyle w:val="ListParagraph"/>
            <w:numPr>
              <w:ilvl w:val="2"/>
              <w:numId w:val="393"/>
            </w:numPr>
            <w:ind w:left="360" w:right="540" w:hanging="360"/>
          </w:pPr>
        </w:pPrChange>
      </w:pPr>
      <w:ins w:id="6475" w:author="Sayali Dev" w:date="2018-02-23T12:04:00Z">
        <w:r>
          <w:t xml:space="preserve">For more information, see </w:t>
        </w:r>
      </w:ins>
      <w:ins w:id="6476" w:author="Sayali Dev" w:date="2018-02-23T17:39:00Z">
        <w:r w:rsidR="0021774D" w:rsidRPr="0021774D">
          <w:rPr>
            <w:b/>
            <w:rPrChange w:id="6477" w:author="Sayali Dev" w:date="2018-02-23T17:40:00Z">
              <w:rPr/>
            </w:rPrChange>
          </w:rPr>
          <w:fldChar w:fldCharType="begin"/>
        </w:r>
        <w:r w:rsidR="0021774D" w:rsidRPr="0021774D">
          <w:rPr>
            <w:b/>
            <w:rPrChange w:id="6478" w:author="Sayali Dev" w:date="2018-02-23T17:40:00Z">
              <w:rPr/>
            </w:rPrChange>
          </w:rPr>
          <w:instrText xml:space="preserve"> HYPERLINK  \l "_View_Inventory_Status" </w:instrText>
        </w:r>
        <w:r w:rsidR="0021774D" w:rsidRPr="0021774D">
          <w:rPr>
            <w:b/>
            <w:rPrChange w:id="6479" w:author="Sayali Dev" w:date="2018-02-23T17:40:00Z">
              <w:rPr/>
            </w:rPrChange>
          </w:rPr>
          <w:fldChar w:fldCharType="separate"/>
        </w:r>
        <w:r w:rsidRPr="0021774D">
          <w:rPr>
            <w:rStyle w:val="Hyperlink"/>
            <w:b/>
            <w:rPrChange w:id="6480" w:author="Sayali Dev" w:date="2018-02-23T17:40:00Z">
              <w:rPr>
                <w:rStyle w:val="Hyperlink"/>
              </w:rPr>
            </w:rPrChange>
          </w:rPr>
          <w:t>View Inventory Status</w:t>
        </w:r>
        <w:r w:rsidR="0021774D" w:rsidRPr="0021774D">
          <w:rPr>
            <w:b/>
            <w:rPrChange w:id="6481" w:author="Sayali Dev" w:date="2018-02-23T17:40:00Z">
              <w:rPr/>
            </w:rPrChange>
          </w:rPr>
          <w:fldChar w:fldCharType="end"/>
        </w:r>
      </w:ins>
      <w:ins w:id="6482" w:author="Sayali Dev" w:date="2018-02-23T12:05:00Z">
        <w:r w:rsidRPr="0021774D">
          <w:rPr>
            <w:b/>
            <w:rPrChange w:id="6483" w:author="Sayali Dev" w:date="2018-02-23T17:40:00Z">
              <w:rPr/>
            </w:rPrChange>
          </w:rPr>
          <w:t>.</w:t>
        </w:r>
      </w:ins>
    </w:p>
    <w:p w14:paraId="4C72B462" w14:textId="77777777" w:rsidR="0086514D" w:rsidRDefault="0086514D">
      <w:pPr>
        <w:ind w:right="540"/>
        <w:rPr>
          <w:ins w:id="6484" w:author="Sayali Dev" w:date="2018-02-23T12:01:00Z"/>
        </w:rPr>
        <w:pPrChange w:id="6485" w:author="Sayali Dev" w:date="2018-02-23T12:04:00Z">
          <w:pPr/>
        </w:pPrChange>
      </w:pPr>
    </w:p>
    <w:p w14:paraId="42F28E72" w14:textId="596AAC69" w:rsidR="0086514D" w:rsidRPr="008E06F2" w:rsidRDefault="0086514D">
      <w:pPr>
        <w:pStyle w:val="ListParagraph"/>
        <w:numPr>
          <w:ilvl w:val="2"/>
          <w:numId w:val="393"/>
        </w:numPr>
        <w:ind w:left="360" w:right="540"/>
        <w:rPr>
          <w:ins w:id="6486" w:author="Sayali Dev" w:date="2018-02-23T12:05:00Z"/>
          <w:b/>
          <w:rPrChange w:id="6487" w:author="Sayali Dev" w:date="2018-02-23T12:09:00Z">
            <w:rPr>
              <w:ins w:id="6488" w:author="Sayali Dev" w:date="2018-02-23T12:05:00Z"/>
            </w:rPr>
          </w:rPrChange>
        </w:rPr>
        <w:pPrChange w:id="6489" w:author="Sayali Dev" w:date="2018-02-23T12:02:00Z">
          <w:pPr/>
        </w:pPrChange>
      </w:pPr>
      <w:ins w:id="6490" w:author="Sayali Dev" w:date="2018-02-23T12:01:00Z">
        <w:r w:rsidRPr="008E06F2">
          <w:rPr>
            <w:b/>
            <w:rPrChange w:id="6491" w:author="Sayali Dev" w:date="2018-02-23T12:09:00Z">
              <w:rPr/>
            </w:rPrChange>
          </w:rPr>
          <w:t>Study Specimen Location</w:t>
        </w:r>
      </w:ins>
    </w:p>
    <w:p w14:paraId="6995C177" w14:textId="0AC007F8" w:rsidR="00112287" w:rsidRDefault="00112287">
      <w:pPr>
        <w:pStyle w:val="ListParagraph"/>
        <w:ind w:left="360" w:right="540"/>
        <w:rPr>
          <w:ins w:id="6492" w:author="Sayali Dev" w:date="2018-02-23T16:31:00Z"/>
        </w:rPr>
        <w:pPrChange w:id="6493" w:author="Sayali Dev" w:date="2018-02-23T15:38:00Z">
          <w:pPr/>
        </w:pPrChange>
      </w:pPr>
      <w:ins w:id="6494" w:author="Sayali Dev" w:date="2018-02-23T16:31:00Z">
        <w:r>
          <w:t xml:space="preserve">Enables to Track </w:t>
        </w:r>
      </w:ins>
      <w:ins w:id="6495" w:author="Sayali Dev" w:date="2018-02-23T16:32:00Z">
        <w:r w:rsidR="0085697C">
          <w:t xml:space="preserve">number of </w:t>
        </w:r>
      </w:ins>
      <w:ins w:id="6496" w:author="Sayali Dev" w:date="2018-02-23T16:31:00Z">
        <w:r>
          <w:t>Speci</w:t>
        </w:r>
        <w:r w:rsidR="0085697C">
          <w:t>mens by Donor/Subject, Location, Specimen Type.</w:t>
        </w:r>
      </w:ins>
    </w:p>
    <w:p w14:paraId="4A11074A" w14:textId="6C2431D7" w:rsidR="0086514D" w:rsidRDefault="0086514D">
      <w:pPr>
        <w:pStyle w:val="ListParagraph"/>
        <w:ind w:left="360" w:right="540"/>
        <w:rPr>
          <w:ins w:id="6497" w:author="Sayali Dev" w:date="2018-02-23T15:38:00Z"/>
        </w:rPr>
        <w:pPrChange w:id="6498" w:author="Sayali Dev" w:date="2018-02-23T15:38:00Z">
          <w:pPr/>
        </w:pPrChange>
      </w:pPr>
      <w:ins w:id="6499" w:author="Sayali Dev" w:date="2018-02-23T12:05:00Z">
        <w:r>
          <w:t xml:space="preserve">For more information, see </w:t>
        </w:r>
      </w:ins>
      <w:ins w:id="6500" w:author="Sayali Dev" w:date="2018-02-23T17:39:00Z">
        <w:r w:rsidR="0021774D" w:rsidRPr="0021774D">
          <w:rPr>
            <w:b/>
            <w:rPrChange w:id="6501" w:author="Sayali Dev" w:date="2018-02-23T17:40:00Z">
              <w:rPr/>
            </w:rPrChange>
          </w:rPr>
          <w:fldChar w:fldCharType="begin"/>
        </w:r>
        <w:r w:rsidR="0021774D" w:rsidRPr="0021774D">
          <w:rPr>
            <w:b/>
            <w:rPrChange w:id="6502" w:author="Sayali Dev" w:date="2018-02-23T17:40:00Z">
              <w:rPr/>
            </w:rPrChange>
          </w:rPr>
          <w:instrText xml:space="preserve"> HYPERLINK  \l "_View_Study_Specimen" </w:instrText>
        </w:r>
        <w:r w:rsidR="0021774D" w:rsidRPr="0021774D">
          <w:rPr>
            <w:b/>
            <w:rPrChange w:id="6503" w:author="Sayali Dev" w:date="2018-02-23T17:40:00Z">
              <w:rPr/>
            </w:rPrChange>
          </w:rPr>
          <w:fldChar w:fldCharType="separate"/>
        </w:r>
        <w:r w:rsidRPr="0021774D">
          <w:rPr>
            <w:rStyle w:val="Hyperlink"/>
            <w:b/>
            <w:rPrChange w:id="6504" w:author="Sayali Dev" w:date="2018-02-23T17:40:00Z">
              <w:rPr>
                <w:rStyle w:val="Hyperlink"/>
              </w:rPr>
            </w:rPrChange>
          </w:rPr>
          <w:t>View Study Specimen Location</w:t>
        </w:r>
        <w:r w:rsidR="0021774D" w:rsidRPr="0021774D">
          <w:rPr>
            <w:b/>
            <w:rPrChange w:id="6505" w:author="Sayali Dev" w:date="2018-02-23T17:40:00Z">
              <w:rPr/>
            </w:rPrChange>
          </w:rPr>
          <w:fldChar w:fldCharType="end"/>
        </w:r>
      </w:ins>
      <w:ins w:id="6506" w:author="Sayali Dev" w:date="2018-02-23T15:39:00Z">
        <w:r w:rsidR="003D197B" w:rsidRPr="0021774D">
          <w:rPr>
            <w:b/>
            <w:rPrChange w:id="6507" w:author="Sayali Dev" w:date="2018-02-23T17:40:00Z">
              <w:rPr/>
            </w:rPrChange>
          </w:rPr>
          <w:t>.</w:t>
        </w:r>
      </w:ins>
    </w:p>
    <w:p w14:paraId="57856453" w14:textId="77777777" w:rsidR="003D197B" w:rsidRDefault="003D197B">
      <w:pPr>
        <w:pStyle w:val="ListParagraph"/>
        <w:ind w:left="360" w:right="540"/>
        <w:rPr>
          <w:ins w:id="6508" w:author="Sayali Dev" w:date="2018-02-23T12:01:00Z"/>
        </w:rPr>
        <w:pPrChange w:id="6509" w:author="Sayali Dev" w:date="2018-02-23T15:38:00Z">
          <w:pPr/>
        </w:pPrChange>
      </w:pPr>
    </w:p>
    <w:p w14:paraId="4E004CDD" w14:textId="742910B2" w:rsidR="003D197B" w:rsidRPr="003D197B" w:rsidRDefault="00E35B46">
      <w:pPr>
        <w:pStyle w:val="ListParagraph"/>
        <w:numPr>
          <w:ilvl w:val="2"/>
          <w:numId w:val="393"/>
        </w:numPr>
        <w:ind w:left="360" w:right="540"/>
        <w:rPr>
          <w:ins w:id="6510" w:author="Sayali Dev" w:date="2018-02-23T15:38:00Z"/>
          <w:b/>
          <w:rPrChange w:id="6511" w:author="Sayali Dev" w:date="2018-02-23T15:39:00Z">
            <w:rPr>
              <w:ins w:id="6512" w:author="Sayali Dev" w:date="2018-02-23T15:38:00Z"/>
            </w:rPr>
          </w:rPrChange>
        </w:rPr>
        <w:pPrChange w:id="6513" w:author="Sayali Dev" w:date="2018-02-23T12:02:00Z">
          <w:pPr/>
        </w:pPrChange>
      </w:pPr>
      <w:ins w:id="6514" w:author="Sayali Dev" w:date="2018-02-23T15:38:00Z">
        <w:r>
          <w:rPr>
            <w:b/>
          </w:rPr>
          <w:t xml:space="preserve">Custom Reports </w:t>
        </w:r>
      </w:ins>
    </w:p>
    <w:p w14:paraId="2C6E3C28" w14:textId="617DCF54" w:rsidR="0086514D" w:rsidRPr="0021774D" w:rsidRDefault="0086514D">
      <w:pPr>
        <w:pStyle w:val="ListParagraph"/>
        <w:ind w:left="360" w:right="540"/>
        <w:rPr>
          <w:ins w:id="6515" w:author="Sayali Dev" w:date="2018-02-23T16:29:00Z"/>
          <w:b/>
          <w:rPrChange w:id="6516" w:author="Sayali Dev" w:date="2018-02-23T17:40:00Z">
            <w:rPr>
              <w:ins w:id="6517" w:author="Sayali Dev" w:date="2018-02-23T16:29:00Z"/>
            </w:rPr>
          </w:rPrChange>
        </w:rPr>
        <w:pPrChange w:id="6518" w:author="Sayali Dev" w:date="2018-02-23T15:39:00Z">
          <w:pPr/>
        </w:pPrChange>
      </w:pPr>
      <w:ins w:id="6519" w:author="Sayali Dev" w:date="2018-02-23T12:01:00Z">
        <w:r>
          <w:t xml:space="preserve">You can also generate custom reports, For more information  see </w:t>
        </w:r>
      </w:ins>
      <w:ins w:id="6520" w:author="Sayali Dev" w:date="2018-02-23T17:40:00Z">
        <w:r w:rsidR="0021774D" w:rsidRPr="0021774D">
          <w:rPr>
            <w:b/>
            <w:rPrChange w:id="6521" w:author="Sayali Dev" w:date="2018-02-23T17:40:00Z">
              <w:rPr/>
            </w:rPrChange>
          </w:rPr>
          <w:fldChar w:fldCharType="begin"/>
        </w:r>
        <w:r w:rsidR="0021774D" w:rsidRPr="0021774D">
          <w:rPr>
            <w:b/>
            <w:rPrChange w:id="6522" w:author="Sayali Dev" w:date="2018-02-23T17:40:00Z">
              <w:rPr/>
            </w:rPrChange>
          </w:rPr>
          <w:instrText>HYPERLINK  \l "_Custom_Report_Generation"</w:instrText>
        </w:r>
        <w:r w:rsidR="0021774D" w:rsidRPr="0021774D">
          <w:rPr>
            <w:b/>
            <w:rPrChange w:id="6523" w:author="Sayali Dev" w:date="2018-02-23T17:40:00Z">
              <w:rPr/>
            </w:rPrChange>
          </w:rPr>
          <w:fldChar w:fldCharType="separate"/>
        </w:r>
        <w:r w:rsidR="0021774D" w:rsidRPr="0021774D">
          <w:rPr>
            <w:rStyle w:val="Hyperlink"/>
            <w:b/>
            <w:rPrChange w:id="6524" w:author="Sayali Dev" w:date="2018-02-23T17:40:00Z">
              <w:rPr>
                <w:rStyle w:val="Hyperlink"/>
              </w:rPr>
            </w:rPrChange>
          </w:rPr>
          <w:t>Custom report generation</w:t>
        </w:r>
        <w:r w:rsidR="0021774D" w:rsidRPr="0021774D">
          <w:rPr>
            <w:b/>
            <w:rPrChange w:id="6525" w:author="Sayali Dev" w:date="2018-02-23T17:40:00Z">
              <w:rPr/>
            </w:rPrChange>
          </w:rPr>
          <w:fldChar w:fldCharType="end"/>
        </w:r>
      </w:ins>
      <w:ins w:id="6526" w:author="Sayali Dev" w:date="2018-02-23T15:39:00Z">
        <w:r w:rsidR="003D197B" w:rsidRPr="0021774D">
          <w:rPr>
            <w:b/>
            <w:rPrChange w:id="6527" w:author="Sayali Dev" w:date="2018-02-23T17:40:00Z">
              <w:rPr/>
            </w:rPrChange>
          </w:rPr>
          <w:t>.</w:t>
        </w:r>
      </w:ins>
    </w:p>
    <w:p w14:paraId="3442432B" w14:textId="293E89A0" w:rsidR="00112287" w:rsidRDefault="00112287">
      <w:pPr>
        <w:pStyle w:val="ListParagraph"/>
        <w:ind w:left="360" w:right="540"/>
        <w:rPr>
          <w:ins w:id="6528" w:author="Sayali Dev" w:date="2018-02-23T16:29:00Z"/>
        </w:rPr>
        <w:pPrChange w:id="6529" w:author="Sayali Dev" w:date="2018-02-23T15:39:00Z">
          <w:pPr/>
        </w:pPrChange>
      </w:pPr>
    </w:p>
    <w:p w14:paraId="5911187C" w14:textId="77777777" w:rsidR="00F05B60" w:rsidRDefault="00112287">
      <w:pPr>
        <w:pStyle w:val="ListParagraph"/>
        <w:ind w:left="360" w:right="540"/>
        <w:rPr>
          <w:ins w:id="6530" w:author="Sayali Dev" w:date="2018-02-23T16:33:00Z"/>
        </w:rPr>
        <w:pPrChange w:id="6531" w:author="Sayali Dev" w:date="2018-02-23T16:33:00Z">
          <w:pPr/>
        </w:pPrChange>
      </w:pPr>
      <w:ins w:id="6532" w:author="Sayali Dev" w:date="2018-02-23T16:29:00Z">
        <w:r w:rsidRPr="00112287">
          <w:rPr>
            <w:b/>
            <w:rPrChange w:id="6533" w:author="Sayali Dev" w:date="2018-02-23T16:29:00Z">
              <w:rPr/>
            </w:rPrChange>
          </w:rPr>
          <w:t>Note:</w:t>
        </w:r>
        <w:r>
          <w:t xml:space="preserve"> On Reports, Study refers to Collection</w:t>
        </w:r>
      </w:ins>
      <w:ins w:id="6534" w:author="Sayali Dev" w:date="2018-02-23T16:32:00Z">
        <w:r w:rsidR="0085697C">
          <w:t>. Donor refers to Subject.</w:t>
        </w:r>
      </w:ins>
      <w:bookmarkStart w:id="6535" w:name="_Toc507164394"/>
    </w:p>
    <w:p w14:paraId="1C61F69C" w14:textId="4F8915AB" w:rsidR="00010D4F" w:rsidRDefault="00B70C9F">
      <w:pPr>
        <w:pStyle w:val="Heading3"/>
        <w:rPr>
          <w:ins w:id="6536" w:author="Sayali Dev" w:date="2018-02-23T12:13:00Z"/>
        </w:rPr>
        <w:pPrChange w:id="6537" w:author="Sayali Dev" w:date="2018-02-23T16:33:00Z">
          <w:pPr/>
        </w:pPrChange>
      </w:pPr>
      <w:bookmarkStart w:id="6538" w:name="_View_Dashboard"/>
      <w:bookmarkEnd w:id="6538"/>
      <w:ins w:id="6539" w:author="Sayali Dev" w:date="2018-02-23T11:48:00Z">
        <w:r>
          <w:lastRenderedPageBreak/>
          <w:t>View Dashboard</w:t>
        </w:r>
      </w:ins>
      <w:bookmarkEnd w:id="6535"/>
    </w:p>
    <w:p w14:paraId="59226D93" w14:textId="53DCB066" w:rsidR="00A628E4" w:rsidRDefault="00A628E4">
      <w:pPr>
        <w:rPr>
          <w:ins w:id="6540" w:author="Sayali Dev" w:date="2018-02-23T12:13:00Z"/>
          <w:lang w:val="x-none" w:eastAsia="x-none"/>
        </w:rPr>
      </w:pPr>
    </w:p>
    <w:p w14:paraId="54681477" w14:textId="37327BE4" w:rsidR="00A628E4" w:rsidRPr="00A628E4" w:rsidRDefault="00A628E4">
      <w:pPr>
        <w:rPr>
          <w:ins w:id="6541" w:author="Sayali Dev" w:date="2018-02-23T11:33:00Z"/>
          <w:lang w:eastAsia="x-none"/>
          <w:rPrChange w:id="6542" w:author="Sayali Dev" w:date="2018-02-23T12:13:00Z">
            <w:rPr>
              <w:ins w:id="6543" w:author="Sayali Dev" w:date="2018-02-23T11:33:00Z"/>
            </w:rPr>
          </w:rPrChange>
        </w:rPr>
      </w:pPr>
      <w:ins w:id="6544" w:author="Sayali Dev" w:date="2018-02-23T12:13:00Z">
        <w:r>
          <w:rPr>
            <w:lang w:eastAsia="x-none"/>
          </w:rPr>
          <w:t>To view Dashboard:</w:t>
        </w:r>
      </w:ins>
    </w:p>
    <w:p w14:paraId="73C3DEBE" w14:textId="374148D5" w:rsidR="00A628E4" w:rsidRDefault="00A628E4">
      <w:pPr>
        <w:pStyle w:val="ListParagraph"/>
        <w:numPr>
          <w:ilvl w:val="2"/>
          <w:numId w:val="38"/>
        </w:numPr>
        <w:tabs>
          <w:tab w:val="clear" w:pos="2520"/>
          <w:tab w:val="num" w:pos="720"/>
        </w:tabs>
        <w:ind w:left="0"/>
        <w:rPr>
          <w:ins w:id="6545" w:author="Sayali Dev" w:date="2018-02-23T12:12:00Z"/>
        </w:rPr>
        <w:pPrChange w:id="6546" w:author="Sayali Dev" w:date="2018-02-23T12:13:00Z">
          <w:pPr>
            <w:pStyle w:val="ListParagraph"/>
            <w:numPr>
              <w:ilvl w:val="2"/>
              <w:numId w:val="100"/>
            </w:numPr>
            <w:tabs>
              <w:tab w:val="num" w:pos="720"/>
              <w:tab w:val="num" w:pos="2160"/>
            </w:tabs>
            <w:ind w:left="0"/>
          </w:pPr>
        </w:pPrChange>
      </w:pPr>
      <w:ins w:id="6547" w:author="Sayali Dev" w:date="2018-02-23T12:12:00Z">
        <w:r>
          <w:t>Log in to Cirraspec using your credentials.</w:t>
        </w:r>
      </w:ins>
    </w:p>
    <w:p w14:paraId="3C450A52" w14:textId="77777777" w:rsidR="00A628E4" w:rsidRDefault="00A628E4">
      <w:pPr>
        <w:ind w:firstLine="720"/>
        <w:rPr>
          <w:ins w:id="6548" w:author="Sayali Dev" w:date="2018-02-23T12:12:00Z"/>
        </w:rPr>
      </w:pPr>
      <w:ins w:id="6549" w:author="Sayali Dev" w:date="2018-02-23T12:12:00Z">
        <w:r>
          <w:t>The CIRRASPEC home page appears.</w:t>
        </w:r>
      </w:ins>
    </w:p>
    <w:p w14:paraId="3FA9C9D3" w14:textId="77777777" w:rsidR="00A628E4" w:rsidRDefault="00A628E4">
      <w:pPr>
        <w:rPr>
          <w:ins w:id="6550" w:author="Sayali Dev" w:date="2018-02-23T12:12:00Z"/>
        </w:rPr>
      </w:pPr>
    </w:p>
    <w:p w14:paraId="6FB07BEA" w14:textId="77777777" w:rsidR="00A628E4" w:rsidRDefault="00A628E4">
      <w:pPr>
        <w:pStyle w:val="ListParagraph"/>
        <w:numPr>
          <w:ilvl w:val="2"/>
          <w:numId w:val="38"/>
        </w:numPr>
        <w:tabs>
          <w:tab w:val="clear" w:pos="2520"/>
          <w:tab w:val="num" w:pos="720"/>
        </w:tabs>
        <w:ind w:left="0"/>
        <w:rPr>
          <w:ins w:id="6551" w:author="Sayali Dev" w:date="2018-02-23T12:12:00Z"/>
        </w:rPr>
        <w:pPrChange w:id="6552" w:author="Sayali Dev" w:date="2018-02-23T12:13:00Z">
          <w:pPr>
            <w:pStyle w:val="ListParagraph"/>
            <w:numPr>
              <w:ilvl w:val="2"/>
              <w:numId w:val="100"/>
            </w:numPr>
            <w:tabs>
              <w:tab w:val="num" w:pos="720"/>
              <w:tab w:val="num" w:pos="2160"/>
            </w:tabs>
            <w:ind w:left="0"/>
          </w:pPr>
        </w:pPrChange>
      </w:pPr>
      <w:ins w:id="6553" w:author="Sayali Dev" w:date="2018-02-23T12:12:00Z">
        <w:r>
          <w:t xml:space="preserve">Point to the arrow of the </w:t>
        </w:r>
        <w:r w:rsidRPr="00863D7D">
          <w:rPr>
            <w:b/>
          </w:rPr>
          <w:t>Reports</w:t>
        </w:r>
        <w:r>
          <w:t xml:space="preserve"> tab, and then c</w:t>
        </w:r>
        <w:r w:rsidRPr="00585562">
          <w:t xml:space="preserve">lick </w:t>
        </w:r>
        <w:r w:rsidRPr="00863D7D">
          <w:rPr>
            <w:b/>
          </w:rPr>
          <w:t>Reports</w:t>
        </w:r>
        <w:r>
          <w:t>.</w:t>
        </w:r>
      </w:ins>
    </w:p>
    <w:p w14:paraId="608EBF29" w14:textId="77777777" w:rsidR="00A628E4" w:rsidRDefault="00A628E4">
      <w:pPr>
        <w:pStyle w:val="ListParagraph"/>
        <w:ind w:left="0" w:firstLine="720"/>
        <w:rPr>
          <w:ins w:id="6554" w:author="Sayali Dev" w:date="2018-02-23T12:12:00Z"/>
        </w:rPr>
        <w:pPrChange w:id="6555" w:author="Sayali Dev" w:date="2018-02-23T12:13:00Z">
          <w:pPr>
            <w:pStyle w:val="ListParagraph"/>
          </w:pPr>
        </w:pPrChange>
      </w:pPr>
      <w:ins w:id="6556" w:author="Sayali Dev" w:date="2018-02-23T12:12:00Z">
        <w:r w:rsidRPr="00585562">
          <w:t xml:space="preserve">The </w:t>
        </w:r>
        <w:r w:rsidRPr="00863D7D">
          <w:rPr>
            <w:b/>
          </w:rPr>
          <w:t>Reports</w:t>
        </w:r>
        <w:r w:rsidRPr="00585562">
          <w:t xml:space="preserve"> </w:t>
        </w:r>
        <w:r>
          <w:t>page appears.</w:t>
        </w:r>
      </w:ins>
    </w:p>
    <w:p w14:paraId="60AE1142" w14:textId="76A229CA" w:rsidR="00010D4F" w:rsidRDefault="00010D4F">
      <w:pPr>
        <w:ind w:right="540"/>
        <w:rPr>
          <w:ins w:id="6557" w:author="Sayali Dev" w:date="2018-02-23T11:33:00Z"/>
        </w:rPr>
        <w:pPrChange w:id="6558" w:author="Sayali Dev" w:date="2018-02-23T12:13:00Z">
          <w:pPr/>
        </w:pPrChange>
      </w:pPr>
    </w:p>
    <w:p w14:paraId="2B867BCA" w14:textId="5B671C88" w:rsidR="00B70C9F" w:rsidRDefault="00B5243B">
      <w:pPr>
        <w:pStyle w:val="ListParagraph"/>
        <w:numPr>
          <w:ilvl w:val="2"/>
          <w:numId w:val="38"/>
        </w:numPr>
        <w:tabs>
          <w:tab w:val="clear" w:pos="2520"/>
          <w:tab w:val="num" w:pos="720"/>
        </w:tabs>
        <w:ind w:left="0" w:right="540"/>
        <w:rPr>
          <w:ins w:id="6559" w:author="Sayali Dev" w:date="2018-02-23T11:48:00Z"/>
        </w:rPr>
        <w:pPrChange w:id="6560" w:author="Sayali Dev" w:date="2018-02-23T12:13:00Z">
          <w:pPr/>
        </w:pPrChange>
      </w:pPr>
      <w:ins w:id="6561" w:author="Sayali Dev" w:date="2018-02-23T11:48:00Z">
        <w:r>
          <w:t>Click on Dashboard link</w:t>
        </w:r>
        <w:r w:rsidR="0086514D">
          <w:t>.</w:t>
        </w:r>
      </w:ins>
    </w:p>
    <w:p w14:paraId="07525308" w14:textId="1447788D" w:rsidR="00A31049" w:rsidRDefault="00EB14B7">
      <w:pPr>
        <w:ind w:right="540" w:firstLine="720"/>
        <w:rPr>
          <w:ins w:id="6562" w:author="Sayali Dev" w:date="2018-02-23T12:14:00Z"/>
        </w:rPr>
        <w:pPrChange w:id="6563" w:author="Sayali Dev" w:date="2018-02-23T12:14:00Z">
          <w:pPr/>
        </w:pPrChange>
      </w:pPr>
      <w:ins w:id="6564" w:author="Sayali Dev" w:date="2018-02-23T11:59:00Z">
        <w:r>
          <w:t xml:space="preserve">Dashboard </w:t>
        </w:r>
        <w:r w:rsidR="0086514D">
          <w:t>appears.</w:t>
        </w:r>
      </w:ins>
    </w:p>
    <w:p w14:paraId="345E0C41" w14:textId="5E5A7931" w:rsidR="00EB14B7" w:rsidRDefault="00EB14B7">
      <w:pPr>
        <w:ind w:right="540"/>
        <w:rPr>
          <w:ins w:id="6565" w:author="Sayali Dev" w:date="2018-02-23T12:14:00Z"/>
        </w:rPr>
        <w:pPrChange w:id="6566" w:author="Sayali Dev" w:date="2018-02-23T12:24:00Z">
          <w:pPr/>
        </w:pPrChange>
      </w:pPr>
      <w:ins w:id="6567" w:author="Sayali Dev" w:date="2018-02-23T12:25:00Z">
        <w:r>
          <w:tab/>
          <w:t>You will see below graphs on this Dashboard:</w:t>
        </w:r>
      </w:ins>
    </w:p>
    <w:p w14:paraId="7C3DDC39" w14:textId="4B7FDC2F" w:rsidR="00A31049" w:rsidRDefault="00EB14B7">
      <w:pPr>
        <w:pStyle w:val="ListParagraph"/>
        <w:numPr>
          <w:ilvl w:val="0"/>
          <w:numId w:val="396"/>
        </w:numPr>
        <w:ind w:right="540"/>
        <w:rPr>
          <w:ins w:id="6568" w:author="Sayali Dev" w:date="2018-02-23T12:21:00Z"/>
        </w:rPr>
        <w:pPrChange w:id="6569" w:author="Sayali Dev" w:date="2018-02-23T12:25:00Z">
          <w:pPr/>
        </w:pPrChange>
      </w:pPr>
      <w:ins w:id="6570" w:author="Sayali Dev" w:date="2018-02-23T12:14:00Z">
        <w:r>
          <w:t xml:space="preserve">Inventory </w:t>
        </w:r>
        <w:r w:rsidR="00A31049">
          <w:t>:</w:t>
        </w:r>
      </w:ins>
      <w:ins w:id="6571" w:author="Sayali Dev" w:date="2018-02-23T12:19:00Z">
        <w:r w:rsidR="00993C95">
          <w:t xml:space="preserve"> Displays </w:t>
        </w:r>
      </w:ins>
      <w:ins w:id="6572" w:author="Sayali Dev" w:date="2018-02-23T12:20:00Z">
        <w:r>
          <w:t>number of samples of each</w:t>
        </w:r>
        <w:r w:rsidR="00993C95">
          <w:t xml:space="preserve"> </w:t>
        </w:r>
      </w:ins>
      <w:ins w:id="6573" w:author="Sayali Dev" w:date="2018-02-23T12:21:00Z">
        <w:r w:rsidR="00E35B46">
          <w:t>Specimen</w:t>
        </w:r>
        <w:r>
          <w:t xml:space="preserve"> </w:t>
        </w:r>
      </w:ins>
      <w:ins w:id="6574" w:author="Sayali Dev" w:date="2018-02-23T12:20:00Z">
        <w:r w:rsidR="00993C95">
          <w:t xml:space="preserve">Type </w:t>
        </w:r>
        <w:r>
          <w:t xml:space="preserve">for every </w:t>
        </w:r>
      </w:ins>
      <w:ins w:id="6575" w:author="Sayali Dev" w:date="2018-02-23T16:27:00Z">
        <w:r w:rsidR="00815649">
          <w:t xml:space="preserve">Sample </w:t>
        </w:r>
      </w:ins>
      <w:ins w:id="6576" w:author="Sayali Dev" w:date="2018-02-23T12:20:00Z">
        <w:r>
          <w:t>Status</w:t>
        </w:r>
      </w:ins>
      <w:ins w:id="6577" w:author="Sayali Dev" w:date="2018-02-23T12:21:00Z">
        <w:r>
          <w:t>.</w:t>
        </w:r>
      </w:ins>
    </w:p>
    <w:p w14:paraId="53D7AA6E" w14:textId="370505AF" w:rsidR="00EB14B7" w:rsidRDefault="00EB14B7">
      <w:pPr>
        <w:pStyle w:val="ListParagraph"/>
        <w:numPr>
          <w:ilvl w:val="0"/>
          <w:numId w:val="396"/>
        </w:numPr>
        <w:ind w:right="540"/>
        <w:rPr>
          <w:ins w:id="6578" w:author="Sayali Dev" w:date="2018-02-23T12:24:00Z"/>
        </w:rPr>
        <w:pPrChange w:id="6579" w:author="Sayali Dev" w:date="2018-02-23T12:25:00Z">
          <w:pPr/>
        </w:pPrChange>
      </w:pPr>
      <w:ins w:id="6580" w:author="Sayali Dev" w:date="2018-02-23T12:21:00Z">
        <w:r>
          <w:t xml:space="preserve">Kits : Displays number of kits </w:t>
        </w:r>
      </w:ins>
      <w:ins w:id="6581" w:author="Sayali Dev" w:date="2018-02-23T12:24:00Z">
        <w:r>
          <w:t>of each Kit template for every Kit Status</w:t>
        </w:r>
      </w:ins>
    </w:p>
    <w:p w14:paraId="7AD1C96F" w14:textId="703104BD" w:rsidR="00EB14B7" w:rsidRDefault="00EB14B7">
      <w:pPr>
        <w:pStyle w:val="ListParagraph"/>
        <w:numPr>
          <w:ilvl w:val="0"/>
          <w:numId w:val="396"/>
        </w:numPr>
        <w:ind w:right="540"/>
        <w:rPr>
          <w:ins w:id="6582" w:author="Sayali Dev" w:date="2018-02-23T12:14:00Z"/>
        </w:rPr>
        <w:pPrChange w:id="6583" w:author="Sayali Dev" w:date="2018-02-23T12:26:00Z">
          <w:pPr/>
        </w:pPrChange>
      </w:pPr>
      <w:ins w:id="6584" w:author="Sayali Dev" w:date="2018-02-23T12:24:00Z">
        <w:r>
          <w:t>Shipments:  Displays number of shipments of each Shipment Type</w:t>
        </w:r>
      </w:ins>
      <w:ins w:id="6585" w:author="Sayali Dev" w:date="2018-02-23T12:25:00Z">
        <w:r>
          <w:t xml:space="preserve"> at every Shipment status</w:t>
        </w:r>
      </w:ins>
      <w:ins w:id="6586" w:author="Sayali Dev" w:date="2018-02-23T12:26:00Z">
        <w:r>
          <w:t>.</w:t>
        </w:r>
      </w:ins>
    </w:p>
    <w:p w14:paraId="285F049E" w14:textId="72393C55" w:rsidR="00B70C9F" w:rsidRDefault="00B70C9F">
      <w:pPr>
        <w:ind w:right="540"/>
        <w:rPr>
          <w:ins w:id="6587" w:author="Sayali Dev" w:date="2018-02-23T11:48:00Z"/>
        </w:rPr>
        <w:pPrChange w:id="6588" w:author="Sayali Dev" w:date="2018-02-23T11:33:00Z">
          <w:pPr/>
        </w:pPrChange>
      </w:pPr>
    </w:p>
    <w:p w14:paraId="3CE87FBF" w14:textId="5FAB8140" w:rsidR="00B70C9F" w:rsidRDefault="00B70C9F">
      <w:pPr>
        <w:ind w:left="720" w:right="540"/>
        <w:rPr>
          <w:ins w:id="6589" w:author="Sayali Dev" w:date="2018-02-23T11:33:00Z"/>
        </w:rPr>
        <w:pPrChange w:id="6590" w:author="Sayali Dev" w:date="2018-02-23T12:14:00Z">
          <w:pPr/>
        </w:pPrChange>
      </w:pPr>
      <w:ins w:id="6591" w:author="Sayali Dev" w:date="2018-02-23T11:59:00Z">
        <w:r>
          <w:rPr>
            <w:noProof/>
          </w:rPr>
          <w:drawing>
            <wp:inline distT="0" distB="0" distL="0" distR="0" wp14:anchorId="518A62D8" wp14:editId="61621432">
              <wp:extent cx="6696075" cy="3181350"/>
              <wp:effectExtent l="0" t="0" r="9525" b="0"/>
              <wp:docPr id="9602" name="Picture 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t="10049" r="706" b="6045"/>
                      <a:stretch/>
                    </pic:blipFill>
                    <pic:spPr bwMode="auto">
                      <a:xfrm>
                        <a:off x="0" y="0"/>
                        <a:ext cx="6696075" cy="3181350"/>
                      </a:xfrm>
                      <a:prstGeom prst="rect">
                        <a:avLst/>
                      </a:prstGeom>
                      <a:ln>
                        <a:noFill/>
                      </a:ln>
                      <a:extLst>
                        <a:ext uri="{53640926-AAD7-44D8-BBD7-CCE9431645EC}">
                          <a14:shadowObscured xmlns:a14="http://schemas.microsoft.com/office/drawing/2010/main"/>
                        </a:ext>
                      </a:extLst>
                    </pic:spPr>
                  </pic:pic>
                </a:graphicData>
              </a:graphic>
            </wp:inline>
          </w:drawing>
        </w:r>
      </w:ins>
    </w:p>
    <w:p w14:paraId="04535749" w14:textId="2FA29B3E" w:rsidR="00010D4F" w:rsidRDefault="00010D4F">
      <w:pPr>
        <w:ind w:right="540"/>
        <w:rPr>
          <w:ins w:id="6592" w:author="Sayali Dev" w:date="2018-02-23T11:33:00Z"/>
        </w:rPr>
        <w:pPrChange w:id="6593" w:author="Sayali Dev" w:date="2018-02-23T11:33:00Z">
          <w:pPr/>
        </w:pPrChange>
      </w:pPr>
    </w:p>
    <w:p w14:paraId="255F290A" w14:textId="370A949B" w:rsidR="00EB14B7" w:rsidRDefault="00EB14B7">
      <w:pPr>
        <w:ind w:right="540"/>
        <w:rPr>
          <w:ins w:id="6594" w:author="Sayali Dev" w:date="2018-02-23T12:27:00Z"/>
        </w:rPr>
        <w:pPrChange w:id="6595" w:author="Sayali Dev" w:date="2018-02-23T12:29:00Z">
          <w:pPr/>
        </w:pPrChange>
      </w:pPr>
      <w:ins w:id="6596" w:author="Sayali Dev" w:date="2018-02-23T12:29:00Z">
        <w:r>
          <w:t xml:space="preserve">a. </w:t>
        </w:r>
      </w:ins>
      <w:ins w:id="6597" w:author="Sayali Dev" w:date="2018-02-23T12:27:00Z">
        <w:r>
          <w:t>On top panel, you can use options to view r</w:t>
        </w:r>
      </w:ins>
      <w:ins w:id="6598" w:author="Sayali Dev" w:date="2018-02-23T12:28:00Z">
        <w:r>
          <w:t xml:space="preserve">eport to Fit page, </w:t>
        </w:r>
      </w:ins>
      <w:ins w:id="6599" w:author="Sayali Dev" w:date="2018-02-23T12:30:00Z">
        <w:r>
          <w:t xml:space="preserve">Fit </w:t>
        </w:r>
      </w:ins>
      <w:ins w:id="6600" w:author="Sayali Dev" w:date="2018-02-23T12:28:00Z">
        <w:r>
          <w:t>width or</w:t>
        </w:r>
      </w:ins>
      <w:ins w:id="6601" w:author="Sayali Dev" w:date="2018-02-23T12:27:00Z">
        <w:r>
          <w:t xml:space="preserve"> </w:t>
        </w:r>
      </w:ins>
      <w:ins w:id="6602" w:author="Sayali Dev" w:date="2018-02-23T12:29:00Z">
        <w:r>
          <w:t xml:space="preserve"> </w:t>
        </w:r>
      </w:ins>
      <w:ins w:id="6603" w:author="Sayali Dev" w:date="2018-02-23T12:27:00Z">
        <w:r>
          <w:t>zoom in, zoom out.</w:t>
        </w:r>
      </w:ins>
    </w:p>
    <w:p w14:paraId="0C2A6D86" w14:textId="652CBE86" w:rsidR="00010D4F" w:rsidRDefault="00EB14B7">
      <w:pPr>
        <w:ind w:right="540"/>
        <w:rPr>
          <w:ins w:id="6604" w:author="Sayali Dev" w:date="2018-02-23T12:11:00Z"/>
        </w:rPr>
        <w:pPrChange w:id="6605" w:author="Sayali Dev" w:date="2018-02-23T12:14:00Z">
          <w:pPr/>
        </w:pPrChange>
      </w:pPr>
      <w:ins w:id="6606" w:author="Sayali Dev" w:date="2018-02-23T12:30:00Z">
        <w:r>
          <w:t xml:space="preserve">b. </w:t>
        </w:r>
      </w:ins>
      <w:ins w:id="6607" w:author="Sayali Dev" w:date="2018-02-23T12:10:00Z">
        <w:r w:rsidR="00A628E4">
          <w:t xml:space="preserve">To access </w:t>
        </w:r>
      </w:ins>
      <w:ins w:id="6608" w:author="Sayali Dev" w:date="2018-02-23T12:15:00Z">
        <w:r w:rsidR="00A31049">
          <w:t xml:space="preserve">same </w:t>
        </w:r>
      </w:ins>
      <w:ins w:id="6609" w:author="Sayali Dev" w:date="2018-02-23T12:10:00Z">
        <w:r w:rsidR="00A628E4">
          <w:t>Dashboard in different formats, Click on</w:t>
        </w:r>
      </w:ins>
      <w:ins w:id="6610" w:author="Sayali Dev" w:date="2018-02-23T12:15:00Z">
        <w:r w:rsidR="00A31049">
          <w:t xml:space="preserve"> following links</w:t>
        </w:r>
      </w:ins>
      <w:ins w:id="6611" w:author="Sayali Dev" w:date="2018-02-23T12:10:00Z">
        <w:r w:rsidR="00A628E4">
          <w:t xml:space="preserve"> </w:t>
        </w:r>
      </w:ins>
      <w:ins w:id="6612" w:author="Sayali Dev" w:date="2018-02-23T12:11:00Z">
        <w:r w:rsidR="00A628E4">
          <w:t>:</w:t>
        </w:r>
      </w:ins>
    </w:p>
    <w:p w14:paraId="78838FAC" w14:textId="08BE60C5" w:rsidR="00A628E4" w:rsidRDefault="00A628E4">
      <w:pPr>
        <w:pStyle w:val="ListParagraph"/>
        <w:numPr>
          <w:ilvl w:val="0"/>
          <w:numId w:val="394"/>
        </w:numPr>
        <w:ind w:right="540"/>
        <w:rPr>
          <w:ins w:id="6613" w:author="Sayali Dev" w:date="2018-02-23T12:11:00Z"/>
        </w:rPr>
        <w:pPrChange w:id="6614" w:author="Sayali Dev" w:date="2018-02-23T12:11:00Z">
          <w:pPr/>
        </w:pPrChange>
      </w:pPr>
      <w:ins w:id="6615" w:author="Sayali Dev" w:date="2018-02-23T12:11:00Z">
        <w:r>
          <w:t>PDF View</w:t>
        </w:r>
      </w:ins>
    </w:p>
    <w:p w14:paraId="0A9316A6" w14:textId="56D76BAA" w:rsidR="00A628E4" w:rsidRDefault="00A628E4">
      <w:pPr>
        <w:pStyle w:val="ListParagraph"/>
        <w:numPr>
          <w:ilvl w:val="0"/>
          <w:numId w:val="394"/>
        </w:numPr>
        <w:ind w:right="540"/>
        <w:rPr>
          <w:ins w:id="6616" w:author="Sayali Dev" w:date="2018-02-23T12:11:00Z"/>
        </w:rPr>
        <w:pPrChange w:id="6617" w:author="Sayali Dev" w:date="2018-02-23T12:11:00Z">
          <w:pPr/>
        </w:pPrChange>
      </w:pPr>
      <w:ins w:id="6618" w:author="Sayali Dev" w:date="2018-02-23T12:11:00Z">
        <w:r>
          <w:t>XLS View</w:t>
        </w:r>
      </w:ins>
    </w:p>
    <w:p w14:paraId="214A2DBB" w14:textId="469A50E3" w:rsidR="00A628E4" w:rsidRDefault="00A628E4">
      <w:pPr>
        <w:pStyle w:val="ListParagraph"/>
        <w:numPr>
          <w:ilvl w:val="0"/>
          <w:numId w:val="394"/>
        </w:numPr>
        <w:ind w:right="540"/>
        <w:rPr>
          <w:ins w:id="6619" w:author="Sayali Dev" w:date="2018-02-23T12:15:00Z"/>
        </w:rPr>
        <w:pPrChange w:id="6620" w:author="Sayali Dev" w:date="2018-02-23T12:11:00Z">
          <w:pPr/>
        </w:pPrChange>
      </w:pPr>
      <w:ins w:id="6621" w:author="Sayali Dev" w:date="2018-02-23T12:11:00Z">
        <w:r>
          <w:t>CSV View</w:t>
        </w:r>
      </w:ins>
    </w:p>
    <w:p w14:paraId="291DE7F0" w14:textId="5AE081DC" w:rsidR="00A31049" w:rsidRDefault="00A31049">
      <w:pPr>
        <w:ind w:left="360" w:right="540"/>
        <w:rPr>
          <w:ins w:id="6622" w:author="Sayali Dev" w:date="2018-02-23T12:15:00Z"/>
        </w:rPr>
        <w:pPrChange w:id="6623" w:author="Sayali Dev" w:date="2018-02-23T12:15:00Z">
          <w:pPr/>
        </w:pPrChange>
      </w:pPr>
      <w:ins w:id="6624" w:author="Sayali Dev" w:date="2018-02-23T12:18:00Z">
        <w:r>
          <w:t xml:space="preserve">On the pop-up displayed, You can </w:t>
        </w:r>
      </w:ins>
      <w:ins w:id="6625" w:author="Sayali Dev" w:date="2018-02-23T12:19:00Z">
        <w:r w:rsidR="001E3477">
          <w:t xml:space="preserve">choose to </w:t>
        </w:r>
      </w:ins>
      <w:ins w:id="6626" w:author="Sayali Dev" w:date="2018-02-23T12:18:00Z">
        <w:r>
          <w:t>either</w:t>
        </w:r>
      </w:ins>
      <w:ins w:id="6627" w:author="Sayali Dev" w:date="2018-02-23T12:17:00Z">
        <w:r>
          <w:t xml:space="preserve"> Open</w:t>
        </w:r>
      </w:ins>
      <w:ins w:id="6628" w:author="Sayali Dev" w:date="2018-02-23T12:18:00Z">
        <w:r>
          <w:t xml:space="preserve"> the Dashboard</w:t>
        </w:r>
      </w:ins>
      <w:ins w:id="6629" w:author="Sayali Dev" w:date="2018-02-23T12:17:00Z">
        <w:r>
          <w:t xml:space="preserve"> or Save the file onto your system.</w:t>
        </w:r>
      </w:ins>
    </w:p>
    <w:p w14:paraId="4F1388AF" w14:textId="02C9A8A1" w:rsidR="00A628E4" w:rsidRDefault="00A628E4">
      <w:pPr>
        <w:ind w:right="540"/>
        <w:rPr>
          <w:ins w:id="6630" w:author="Sayali Dev" w:date="2018-02-23T12:11:00Z"/>
        </w:rPr>
        <w:pPrChange w:id="6631" w:author="Sayali Dev" w:date="2018-02-23T12:27:00Z">
          <w:pPr/>
        </w:pPrChange>
      </w:pPr>
    </w:p>
    <w:p w14:paraId="55816810" w14:textId="4F406E14" w:rsidR="00706C8B" w:rsidRDefault="005F5F1C">
      <w:pPr>
        <w:ind w:right="540"/>
        <w:rPr>
          <w:ins w:id="6632" w:author="Sayali Dev" w:date="2018-02-23T18:29:00Z"/>
        </w:rPr>
        <w:pPrChange w:id="6633" w:author="Sayali Dev" w:date="2018-02-23T12:27:00Z">
          <w:pPr/>
        </w:pPrChange>
      </w:pPr>
      <w:ins w:id="6634" w:author="Sayali Dev" w:date="2018-02-23T18:29:00Z">
        <w:r>
          <w:t>Example of</w:t>
        </w:r>
        <w:r w:rsidR="00706C8B">
          <w:t xml:space="preserve"> Dashboard</w:t>
        </w:r>
      </w:ins>
      <w:ins w:id="6635" w:author="Sayali Dev" w:date="2018-02-23T18:30:00Z">
        <w:r w:rsidR="00706C8B">
          <w:t xml:space="preserve"> pdf</w:t>
        </w:r>
      </w:ins>
      <w:ins w:id="6636" w:author="Sayali Dev" w:date="2018-02-23T18:29:00Z">
        <w:r w:rsidR="00706C8B">
          <w:t xml:space="preserve"> :</w:t>
        </w:r>
      </w:ins>
    </w:p>
    <w:p w14:paraId="0D56D4ED" w14:textId="2E217B3C" w:rsidR="00EB14B7" w:rsidRDefault="00706C8B">
      <w:pPr>
        <w:ind w:right="540"/>
        <w:rPr>
          <w:ins w:id="6637" w:author="Sayali Dev" w:date="2018-02-23T12:27:00Z"/>
        </w:rPr>
        <w:pPrChange w:id="6638" w:author="Sayali Dev" w:date="2018-02-23T12:27:00Z">
          <w:pPr/>
        </w:pPrChange>
      </w:pPr>
      <w:ins w:id="6639" w:author="Sayali Dev" w:date="2018-02-23T18:29:00Z">
        <w:r>
          <w:object w:dxaOrig="1541" w:dyaOrig="1000" w14:anchorId="27605360">
            <v:shape id="_x0000_i1037" type="#_x0000_t75" style="width:77.05pt;height:50pt" o:ole="">
              <v:imagedata r:id="rId246" o:title=""/>
            </v:shape>
            <o:OLEObject Type="Embed" ProgID="AcroExch.Document.11" ShapeID="_x0000_i1037" DrawAspect="Icon" ObjectID="_1581165353" r:id="rId247"/>
          </w:object>
        </w:r>
      </w:ins>
    </w:p>
    <w:p w14:paraId="666B3008" w14:textId="0912666D" w:rsidR="00EB14B7" w:rsidRDefault="00EB14B7">
      <w:pPr>
        <w:ind w:right="540"/>
        <w:rPr>
          <w:ins w:id="6640" w:author="Sayali Dev" w:date="2018-02-23T12:27:00Z"/>
        </w:rPr>
        <w:pPrChange w:id="6641" w:author="Sayali Dev" w:date="2018-02-23T12:27:00Z">
          <w:pPr/>
        </w:pPrChange>
      </w:pPr>
    </w:p>
    <w:p w14:paraId="4170895F" w14:textId="1234F79A" w:rsidR="00EB14B7" w:rsidRDefault="00EB14B7">
      <w:pPr>
        <w:ind w:right="540"/>
        <w:rPr>
          <w:ins w:id="6642" w:author="Sayali Dev" w:date="2018-02-23T12:27:00Z"/>
        </w:rPr>
        <w:pPrChange w:id="6643" w:author="Sayali Dev" w:date="2018-02-23T12:27:00Z">
          <w:pPr/>
        </w:pPrChange>
      </w:pPr>
    </w:p>
    <w:p w14:paraId="6857D120" w14:textId="58D6EF28" w:rsidR="00B5243B" w:rsidRDefault="00B5243B" w:rsidP="00B5243B">
      <w:pPr>
        <w:pStyle w:val="Heading3"/>
        <w:rPr>
          <w:ins w:id="6644" w:author="Sayali Dev" w:date="2018-02-23T12:31:00Z"/>
        </w:rPr>
      </w:pPr>
      <w:bookmarkStart w:id="6645" w:name="_View_Shipment_Status"/>
      <w:bookmarkStart w:id="6646" w:name="_Toc507164395"/>
      <w:bookmarkEnd w:id="6645"/>
      <w:ins w:id="6647" w:author="Sayali Dev" w:date="2018-02-23T12:31:00Z">
        <w:r>
          <w:lastRenderedPageBreak/>
          <w:t>View Shipment Status</w:t>
        </w:r>
        <w:bookmarkEnd w:id="6646"/>
      </w:ins>
    </w:p>
    <w:p w14:paraId="0BFE9A56" w14:textId="77777777" w:rsidR="00B5243B" w:rsidRDefault="00B5243B" w:rsidP="00B5243B">
      <w:pPr>
        <w:rPr>
          <w:ins w:id="6648" w:author="Sayali Dev" w:date="2018-02-23T12:31:00Z"/>
          <w:lang w:val="x-none" w:eastAsia="x-none"/>
        </w:rPr>
      </w:pPr>
    </w:p>
    <w:p w14:paraId="41738353" w14:textId="138F77BC" w:rsidR="00B5243B" w:rsidRDefault="00B5243B" w:rsidP="00B5243B">
      <w:pPr>
        <w:rPr>
          <w:ins w:id="6649" w:author="Sayali Dev" w:date="2018-02-23T12:32:00Z"/>
          <w:lang w:eastAsia="x-none"/>
        </w:rPr>
      </w:pPr>
      <w:ins w:id="6650" w:author="Sayali Dev" w:date="2018-02-23T12:31:00Z">
        <w:r>
          <w:rPr>
            <w:lang w:eastAsia="x-none"/>
          </w:rPr>
          <w:t>To view Shipment Status Report:</w:t>
        </w:r>
      </w:ins>
    </w:p>
    <w:p w14:paraId="01F12C4F" w14:textId="77777777" w:rsidR="00B5243B" w:rsidRPr="00863D7D" w:rsidRDefault="00B5243B" w:rsidP="00B5243B">
      <w:pPr>
        <w:rPr>
          <w:ins w:id="6651" w:author="Sayali Dev" w:date="2018-02-23T12:31:00Z"/>
          <w:lang w:eastAsia="x-none"/>
        </w:rPr>
      </w:pPr>
    </w:p>
    <w:p w14:paraId="0781D5D5" w14:textId="34DE2186" w:rsidR="00B5243B" w:rsidRDefault="00B5243B">
      <w:pPr>
        <w:pStyle w:val="ListParagraph"/>
        <w:numPr>
          <w:ilvl w:val="2"/>
          <w:numId w:val="394"/>
        </w:numPr>
        <w:tabs>
          <w:tab w:val="clear" w:pos="2520"/>
          <w:tab w:val="num" w:pos="720"/>
        </w:tabs>
        <w:ind w:left="0"/>
        <w:rPr>
          <w:ins w:id="6652" w:author="Sayali Dev" w:date="2018-02-23T12:31:00Z"/>
        </w:rPr>
        <w:pPrChange w:id="6653" w:author="Sayali Dev" w:date="2018-02-23T12:31:00Z">
          <w:pPr>
            <w:pStyle w:val="ListParagraph"/>
            <w:numPr>
              <w:ilvl w:val="2"/>
              <w:numId w:val="38"/>
            </w:numPr>
            <w:tabs>
              <w:tab w:val="num" w:pos="720"/>
              <w:tab w:val="num" w:pos="2520"/>
            </w:tabs>
            <w:ind w:left="1800"/>
          </w:pPr>
        </w:pPrChange>
      </w:pPr>
      <w:ins w:id="6654" w:author="Sayali Dev" w:date="2018-02-23T12:31:00Z">
        <w:r>
          <w:t>Log in to Cirraspec using your credentials.</w:t>
        </w:r>
      </w:ins>
    </w:p>
    <w:p w14:paraId="005D9172" w14:textId="191C7506" w:rsidR="00B5243B" w:rsidRDefault="00B5243B">
      <w:pPr>
        <w:ind w:firstLine="720"/>
        <w:rPr>
          <w:ins w:id="6655" w:author="Sayali Dev" w:date="2018-02-23T12:32:00Z"/>
        </w:rPr>
        <w:pPrChange w:id="6656" w:author="Sayali Dev" w:date="2018-02-23T12:31:00Z">
          <w:pPr>
            <w:pStyle w:val="ListParagraph"/>
            <w:numPr>
              <w:ilvl w:val="2"/>
              <w:numId w:val="38"/>
            </w:numPr>
            <w:tabs>
              <w:tab w:val="num" w:pos="720"/>
              <w:tab w:val="num" w:pos="2520"/>
            </w:tabs>
            <w:ind w:left="0"/>
          </w:pPr>
        </w:pPrChange>
      </w:pPr>
      <w:ins w:id="6657" w:author="Sayali Dev" w:date="2018-02-23T12:31:00Z">
        <w:r>
          <w:t>The CIRRASPEC home page appears.</w:t>
        </w:r>
      </w:ins>
    </w:p>
    <w:p w14:paraId="73C2237E" w14:textId="77777777" w:rsidR="00B5243B" w:rsidRDefault="00B5243B">
      <w:pPr>
        <w:rPr>
          <w:ins w:id="6658" w:author="Sayali Dev" w:date="2018-02-23T12:31:00Z"/>
        </w:rPr>
        <w:pPrChange w:id="6659" w:author="Sayali Dev" w:date="2018-02-23T12:32:00Z">
          <w:pPr>
            <w:pStyle w:val="ListParagraph"/>
            <w:numPr>
              <w:ilvl w:val="2"/>
              <w:numId w:val="38"/>
            </w:numPr>
            <w:tabs>
              <w:tab w:val="num" w:pos="720"/>
              <w:tab w:val="num" w:pos="2520"/>
            </w:tabs>
            <w:ind w:left="0"/>
          </w:pPr>
        </w:pPrChange>
      </w:pPr>
    </w:p>
    <w:p w14:paraId="616C6259" w14:textId="43DA24B2" w:rsidR="00B5243B" w:rsidRDefault="00B5243B">
      <w:pPr>
        <w:pStyle w:val="ListParagraph"/>
        <w:numPr>
          <w:ilvl w:val="2"/>
          <w:numId w:val="394"/>
        </w:numPr>
        <w:tabs>
          <w:tab w:val="clear" w:pos="2520"/>
          <w:tab w:val="num" w:pos="720"/>
        </w:tabs>
        <w:ind w:left="0"/>
        <w:rPr>
          <w:ins w:id="6660" w:author="Sayali Dev" w:date="2018-02-23T12:31:00Z"/>
        </w:rPr>
        <w:pPrChange w:id="6661" w:author="Sayali Dev" w:date="2018-02-23T12:32:00Z">
          <w:pPr>
            <w:pStyle w:val="ListParagraph"/>
            <w:numPr>
              <w:ilvl w:val="2"/>
              <w:numId w:val="38"/>
            </w:numPr>
            <w:tabs>
              <w:tab w:val="num" w:pos="720"/>
              <w:tab w:val="num" w:pos="2520"/>
            </w:tabs>
            <w:ind w:left="0"/>
          </w:pPr>
        </w:pPrChange>
      </w:pPr>
      <w:ins w:id="6662" w:author="Sayali Dev" w:date="2018-02-23T12:31:00Z">
        <w:r>
          <w:t xml:space="preserve">Point to the arrow of the </w:t>
        </w:r>
        <w:r w:rsidRPr="00B5243B">
          <w:rPr>
            <w:b/>
          </w:rPr>
          <w:t>Reports</w:t>
        </w:r>
        <w:r>
          <w:t xml:space="preserve"> tab, and then c</w:t>
        </w:r>
        <w:r w:rsidRPr="00585562">
          <w:t xml:space="preserve">lick </w:t>
        </w:r>
        <w:r w:rsidRPr="00B5243B">
          <w:rPr>
            <w:b/>
          </w:rPr>
          <w:t>Reports</w:t>
        </w:r>
        <w:r>
          <w:t>.</w:t>
        </w:r>
      </w:ins>
    </w:p>
    <w:p w14:paraId="101A2DAF" w14:textId="5A5D13A4" w:rsidR="00B5243B" w:rsidRDefault="00B5243B">
      <w:pPr>
        <w:pStyle w:val="ListParagraph"/>
        <w:ind w:left="0" w:firstLine="720"/>
        <w:rPr>
          <w:ins w:id="6663" w:author="Sayali Dev" w:date="2018-02-23T12:32:00Z"/>
        </w:rPr>
        <w:pPrChange w:id="6664" w:author="Sayali Dev" w:date="2018-02-23T12:32:00Z">
          <w:pPr>
            <w:pStyle w:val="ListParagraph"/>
            <w:numPr>
              <w:ilvl w:val="2"/>
              <w:numId w:val="38"/>
            </w:numPr>
            <w:tabs>
              <w:tab w:val="num" w:pos="720"/>
              <w:tab w:val="num" w:pos="2520"/>
            </w:tabs>
            <w:ind w:left="0" w:right="540"/>
          </w:pPr>
        </w:pPrChange>
      </w:pPr>
      <w:ins w:id="6665" w:author="Sayali Dev" w:date="2018-02-23T12:31:00Z">
        <w:r w:rsidRPr="00585562">
          <w:t xml:space="preserve">The </w:t>
        </w:r>
        <w:r w:rsidRPr="00863D7D">
          <w:rPr>
            <w:b/>
          </w:rPr>
          <w:t>Reports</w:t>
        </w:r>
        <w:r w:rsidRPr="00585562">
          <w:t xml:space="preserve"> </w:t>
        </w:r>
        <w:r>
          <w:t>page appears.</w:t>
        </w:r>
      </w:ins>
    </w:p>
    <w:p w14:paraId="3FC752D8" w14:textId="77777777" w:rsidR="00B5243B" w:rsidRDefault="00B5243B">
      <w:pPr>
        <w:pStyle w:val="ListParagraph"/>
        <w:ind w:left="0" w:firstLine="720"/>
        <w:rPr>
          <w:ins w:id="6666" w:author="Sayali Dev" w:date="2018-02-23T12:32:00Z"/>
        </w:rPr>
        <w:pPrChange w:id="6667" w:author="Sayali Dev" w:date="2018-02-23T12:32:00Z">
          <w:pPr>
            <w:pStyle w:val="ListParagraph"/>
            <w:numPr>
              <w:ilvl w:val="2"/>
              <w:numId w:val="38"/>
            </w:numPr>
            <w:tabs>
              <w:tab w:val="num" w:pos="720"/>
              <w:tab w:val="num" w:pos="2520"/>
            </w:tabs>
            <w:ind w:left="0" w:right="540"/>
          </w:pPr>
        </w:pPrChange>
      </w:pPr>
    </w:p>
    <w:p w14:paraId="17328A0A" w14:textId="2C3B47B0" w:rsidR="00B5243B" w:rsidRDefault="00B5243B">
      <w:pPr>
        <w:pStyle w:val="ListParagraph"/>
        <w:numPr>
          <w:ilvl w:val="2"/>
          <w:numId w:val="394"/>
        </w:numPr>
        <w:tabs>
          <w:tab w:val="clear" w:pos="2520"/>
          <w:tab w:val="num" w:pos="720"/>
        </w:tabs>
        <w:ind w:left="0"/>
        <w:rPr>
          <w:ins w:id="6668" w:author="Sayali Dev" w:date="2018-02-23T12:31:00Z"/>
        </w:rPr>
        <w:pPrChange w:id="6669" w:author="Sayali Dev" w:date="2018-02-23T12:32:00Z">
          <w:pPr>
            <w:pStyle w:val="ListParagraph"/>
            <w:numPr>
              <w:ilvl w:val="2"/>
              <w:numId w:val="38"/>
            </w:numPr>
            <w:tabs>
              <w:tab w:val="num" w:pos="720"/>
              <w:tab w:val="num" w:pos="2520"/>
            </w:tabs>
            <w:ind w:left="0" w:right="540"/>
          </w:pPr>
        </w:pPrChange>
      </w:pPr>
      <w:ins w:id="6670" w:author="Sayali Dev" w:date="2018-02-23T12:31:00Z">
        <w:r>
          <w:t xml:space="preserve">Click on </w:t>
        </w:r>
        <w:r w:rsidRPr="00DC2B3D">
          <w:rPr>
            <w:b/>
            <w:rPrChange w:id="6671" w:author="Sayali Dev" w:date="2018-02-23T15:03:00Z">
              <w:rPr/>
            </w:rPrChange>
          </w:rPr>
          <w:t>Shipment Status</w:t>
        </w:r>
        <w:r>
          <w:t xml:space="preserve"> link.</w:t>
        </w:r>
      </w:ins>
    </w:p>
    <w:p w14:paraId="08E65EB4" w14:textId="30157538" w:rsidR="00B5243B" w:rsidRDefault="006E5B8F">
      <w:pPr>
        <w:ind w:right="540" w:firstLine="720"/>
        <w:rPr>
          <w:ins w:id="6672" w:author="Sayali Dev" w:date="2018-02-23T12:31:00Z"/>
        </w:rPr>
      </w:pPr>
      <w:ins w:id="6673" w:author="Sayali Dev" w:date="2018-02-23T12:33:00Z">
        <w:r>
          <w:t xml:space="preserve">Shipment Status Report </w:t>
        </w:r>
      </w:ins>
      <w:ins w:id="6674" w:author="Sayali Dev" w:date="2018-02-23T12:31:00Z">
        <w:r w:rsidR="00B5243B">
          <w:t>appears.</w:t>
        </w:r>
      </w:ins>
    </w:p>
    <w:p w14:paraId="08CBD44B" w14:textId="6B4173C9" w:rsidR="00B5243B" w:rsidRDefault="00B5243B" w:rsidP="00B5243B">
      <w:pPr>
        <w:ind w:right="540"/>
        <w:rPr>
          <w:ins w:id="6675" w:author="Sayali Dev" w:date="2018-02-23T12:31:00Z"/>
        </w:rPr>
      </w:pPr>
      <w:ins w:id="6676" w:author="Sayali Dev" w:date="2018-02-23T12:31:00Z">
        <w:r>
          <w:tab/>
          <w:t>Y</w:t>
        </w:r>
        <w:r w:rsidR="00136327">
          <w:t>ou will see below</w:t>
        </w:r>
        <w:r w:rsidR="007423A3">
          <w:t xml:space="preserve"> on this report</w:t>
        </w:r>
        <w:r>
          <w:t>:</w:t>
        </w:r>
      </w:ins>
    </w:p>
    <w:p w14:paraId="0E9BFDDE" w14:textId="4976ECC0" w:rsidR="00B5243B" w:rsidRDefault="00136327" w:rsidP="00B5243B">
      <w:pPr>
        <w:pStyle w:val="ListParagraph"/>
        <w:numPr>
          <w:ilvl w:val="0"/>
          <w:numId w:val="396"/>
        </w:numPr>
        <w:ind w:right="540"/>
        <w:rPr>
          <w:ins w:id="6677" w:author="Sayali Dev" w:date="2018-02-23T16:28:00Z"/>
        </w:rPr>
      </w:pPr>
      <w:ins w:id="6678" w:author="Sayali Dev" w:date="2018-02-23T14:15:00Z">
        <w:r>
          <w:t>Table</w:t>
        </w:r>
      </w:ins>
      <w:ins w:id="6679" w:author="Sayali Dev" w:date="2018-02-23T12:31:00Z">
        <w:r w:rsidR="00B5243B">
          <w:t xml:space="preserve"> : Displays</w:t>
        </w:r>
      </w:ins>
      <w:ins w:id="6680" w:author="Sayali Dev" w:date="2018-02-23T14:15:00Z">
        <w:r>
          <w:t xml:space="preserve"> </w:t>
        </w:r>
      </w:ins>
      <w:ins w:id="6681" w:author="Sayali Dev" w:date="2018-02-23T14:18:00Z">
        <w:r>
          <w:t xml:space="preserve">fields: </w:t>
        </w:r>
      </w:ins>
      <w:ins w:id="6682" w:author="Sayali Dev" w:date="2018-02-23T14:15:00Z">
        <w:r>
          <w:t xml:space="preserve">Study, </w:t>
        </w:r>
      </w:ins>
      <w:ins w:id="6683" w:author="Sayali Dev" w:date="2018-02-23T14:18:00Z">
        <w:r>
          <w:t xml:space="preserve">Type ( i.e </w:t>
        </w:r>
      </w:ins>
      <w:ins w:id="6684" w:author="Sayali Dev" w:date="2018-02-23T14:15:00Z">
        <w:r>
          <w:t>Shipment Type</w:t>
        </w:r>
      </w:ins>
      <w:ins w:id="6685" w:author="Sayali Dev" w:date="2018-02-23T14:18:00Z">
        <w:r>
          <w:t>)</w:t>
        </w:r>
      </w:ins>
      <w:ins w:id="6686" w:author="Sayali Dev" w:date="2018-02-23T14:15:00Z">
        <w:r>
          <w:t>,</w:t>
        </w:r>
      </w:ins>
      <w:ins w:id="6687" w:author="Sayali Dev" w:date="2018-02-23T14:17:00Z">
        <w:r>
          <w:t xml:space="preserve"> </w:t>
        </w:r>
      </w:ins>
      <w:ins w:id="6688" w:author="Sayali Dev" w:date="2018-02-23T14:18:00Z">
        <w:r>
          <w:t xml:space="preserve">Status ( i.e </w:t>
        </w:r>
      </w:ins>
      <w:ins w:id="6689" w:author="Sayali Dev" w:date="2018-02-23T14:17:00Z">
        <w:r>
          <w:t>Shipment Status</w:t>
        </w:r>
      </w:ins>
      <w:ins w:id="6690" w:author="Sayali Dev" w:date="2018-02-23T14:18:00Z">
        <w:r>
          <w:t>),</w:t>
        </w:r>
      </w:ins>
      <w:ins w:id="6691" w:author="Sayali Dev" w:date="2018-02-23T14:15:00Z">
        <w:r>
          <w:t xml:space="preserve"> Count</w:t>
        </w:r>
      </w:ins>
      <w:ins w:id="6692" w:author="Sayali Dev" w:date="2018-02-23T12:31:00Z">
        <w:r w:rsidR="00B5243B">
          <w:t xml:space="preserve"> </w:t>
        </w:r>
      </w:ins>
    </w:p>
    <w:p w14:paraId="72654C00" w14:textId="404E4A56" w:rsidR="00112287" w:rsidRDefault="00112287">
      <w:pPr>
        <w:pStyle w:val="ListParagraph"/>
        <w:ind w:left="0" w:right="540" w:firstLine="720"/>
        <w:rPr>
          <w:ins w:id="6693" w:author="Sayali Dev" w:date="2018-02-23T12:31:00Z"/>
        </w:rPr>
        <w:pPrChange w:id="6694" w:author="Sayali Dev" w:date="2018-02-23T16:29:00Z">
          <w:pPr>
            <w:pStyle w:val="ListParagraph"/>
            <w:numPr>
              <w:numId w:val="396"/>
            </w:numPr>
            <w:tabs>
              <w:tab w:val="num" w:pos="720"/>
            </w:tabs>
            <w:ind w:left="0" w:right="540"/>
          </w:pPr>
        </w:pPrChange>
      </w:pPr>
      <w:ins w:id="6695" w:author="Sayali Dev" w:date="2018-02-23T16:28:00Z">
        <w:r>
          <w:t xml:space="preserve">Also after every Study, Count column Displays Total Count of </w:t>
        </w:r>
      </w:ins>
      <w:ins w:id="6696" w:author="Sayali Dev" w:date="2018-02-23T16:29:00Z">
        <w:r>
          <w:t>Shipments</w:t>
        </w:r>
      </w:ins>
      <w:ins w:id="6697" w:author="Sayali Dev" w:date="2018-02-23T16:28:00Z">
        <w:r>
          <w:t xml:space="preserve"> for each study.</w:t>
        </w:r>
      </w:ins>
    </w:p>
    <w:p w14:paraId="6942C3F3" w14:textId="18288A15" w:rsidR="00B5243B" w:rsidRDefault="00136327">
      <w:pPr>
        <w:pStyle w:val="ListParagraph"/>
        <w:numPr>
          <w:ilvl w:val="0"/>
          <w:numId w:val="396"/>
        </w:numPr>
        <w:ind w:right="540"/>
        <w:rPr>
          <w:ins w:id="6698" w:author="Sayali Dev" w:date="2018-02-23T12:31:00Z"/>
        </w:rPr>
        <w:pPrChange w:id="6699" w:author="Sayali Dev" w:date="2018-02-23T14:14:00Z">
          <w:pPr>
            <w:ind w:right="540"/>
          </w:pPr>
        </w:pPrChange>
      </w:pPr>
      <w:ins w:id="6700" w:author="Sayali Dev" w:date="2018-02-23T12:31:00Z">
        <w:r>
          <w:t>Graphs</w:t>
        </w:r>
        <w:r w:rsidR="00B5243B">
          <w:t xml:space="preserve"> : </w:t>
        </w:r>
      </w:ins>
      <w:ins w:id="6701" w:author="Sayali Dev" w:date="2018-02-23T14:18:00Z">
        <w:r>
          <w:t xml:space="preserve">Displays Number of Shipment Types for every </w:t>
        </w:r>
      </w:ins>
      <w:ins w:id="6702" w:author="Sayali Dev" w:date="2018-02-23T14:19:00Z">
        <w:r>
          <w:t xml:space="preserve">shipment </w:t>
        </w:r>
      </w:ins>
      <w:ins w:id="6703" w:author="Sayali Dev" w:date="2018-02-23T14:18:00Z">
        <w:r>
          <w:t>status</w:t>
        </w:r>
      </w:ins>
    </w:p>
    <w:p w14:paraId="41642BC0" w14:textId="7DA9A45A" w:rsidR="00B5243B" w:rsidRDefault="00136327" w:rsidP="00B5243B">
      <w:pPr>
        <w:ind w:left="720" w:right="540"/>
        <w:rPr>
          <w:ins w:id="6704" w:author="Sayali Dev" w:date="2018-02-23T12:31:00Z"/>
        </w:rPr>
      </w:pPr>
      <w:ins w:id="6705" w:author="Sayali Dev" w:date="2018-02-23T14:14:00Z">
        <w:r>
          <w:rPr>
            <w:noProof/>
          </w:rPr>
          <w:drawing>
            <wp:inline distT="0" distB="0" distL="0" distR="0" wp14:anchorId="23CCEEF7" wp14:editId="07F83980">
              <wp:extent cx="6629400" cy="3733800"/>
              <wp:effectExtent l="0" t="0" r="0" b="0"/>
              <wp:docPr id="9605" name="Picture 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t="6101" r="1695" b="5318"/>
                      <a:stretch/>
                    </pic:blipFill>
                    <pic:spPr bwMode="auto">
                      <a:xfrm>
                        <a:off x="0" y="0"/>
                        <a:ext cx="6629400" cy="3733800"/>
                      </a:xfrm>
                      <a:prstGeom prst="rect">
                        <a:avLst/>
                      </a:prstGeom>
                      <a:ln>
                        <a:noFill/>
                      </a:ln>
                      <a:extLst>
                        <a:ext uri="{53640926-AAD7-44D8-BBD7-CCE9431645EC}">
                          <a14:shadowObscured xmlns:a14="http://schemas.microsoft.com/office/drawing/2010/main"/>
                        </a:ext>
                      </a:extLst>
                    </pic:spPr>
                  </pic:pic>
                </a:graphicData>
              </a:graphic>
            </wp:inline>
          </w:drawing>
        </w:r>
      </w:ins>
    </w:p>
    <w:p w14:paraId="3AEF42DC" w14:textId="77777777" w:rsidR="00B5243B" w:rsidRDefault="00B5243B" w:rsidP="00B5243B">
      <w:pPr>
        <w:ind w:right="540"/>
        <w:rPr>
          <w:ins w:id="6706" w:author="Sayali Dev" w:date="2018-02-23T12:31:00Z"/>
        </w:rPr>
      </w:pPr>
    </w:p>
    <w:p w14:paraId="07E4D129" w14:textId="77777777" w:rsidR="00B5243B" w:rsidRDefault="00B5243B" w:rsidP="00B5243B">
      <w:pPr>
        <w:ind w:right="540"/>
        <w:rPr>
          <w:ins w:id="6707" w:author="Sayali Dev" w:date="2018-02-23T12:31:00Z"/>
        </w:rPr>
      </w:pPr>
      <w:ins w:id="6708" w:author="Sayali Dev" w:date="2018-02-23T12:31:00Z">
        <w:r>
          <w:t>a. On top panel, you can use options to view report to Fit page, Fit width or  zoom in, zoom out.</w:t>
        </w:r>
      </w:ins>
    </w:p>
    <w:p w14:paraId="7038C033" w14:textId="77777777" w:rsidR="00B5243B" w:rsidRDefault="00B5243B" w:rsidP="00B5243B">
      <w:pPr>
        <w:ind w:right="540"/>
        <w:rPr>
          <w:ins w:id="6709" w:author="Sayali Dev" w:date="2018-02-23T12:31:00Z"/>
        </w:rPr>
      </w:pPr>
      <w:ins w:id="6710" w:author="Sayali Dev" w:date="2018-02-23T12:31:00Z">
        <w:r>
          <w:t>b. To access same Dashboard in different formats, Click on following links :</w:t>
        </w:r>
      </w:ins>
    </w:p>
    <w:p w14:paraId="4C32481B" w14:textId="77777777" w:rsidR="00B5243B" w:rsidRDefault="00B5243B" w:rsidP="00B5243B">
      <w:pPr>
        <w:pStyle w:val="ListParagraph"/>
        <w:numPr>
          <w:ilvl w:val="0"/>
          <w:numId w:val="394"/>
        </w:numPr>
        <w:ind w:right="540"/>
        <w:rPr>
          <w:ins w:id="6711" w:author="Sayali Dev" w:date="2018-02-23T12:31:00Z"/>
        </w:rPr>
      </w:pPr>
      <w:ins w:id="6712" w:author="Sayali Dev" w:date="2018-02-23T12:31:00Z">
        <w:r>
          <w:t>PDF View</w:t>
        </w:r>
      </w:ins>
    </w:p>
    <w:p w14:paraId="40051D15" w14:textId="77777777" w:rsidR="00B5243B" w:rsidRDefault="00B5243B" w:rsidP="00B5243B">
      <w:pPr>
        <w:pStyle w:val="ListParagraph"/>
        <w:numPr>
          <w:ilvl w:val="0"/>
          <w:numId w:val="394"/>
        </w:numPr>
        <w:ind w:right="540"/>
        <w:rPr>
          <w:ins w:id="6713" w:author="Sayali Dev" w:date="2018-02-23T12:31:00Z"/>
        </w:rPr>
      </w:pPr>
      <w:ins w:id="6714" w:author="Sayali Dev" w:date="2018-02-23T12:31:00Z">
        <w:r>
          <w:t>XLS View</w:t>
        </w:r>
      </w:ins>
    </w:p>
    <w:p w14:paraId="1F399056" w14:textId="77777777" w:rsidR="00B5243B" w:rsidRDefault="00B5243B" w:rsidP="00B5243B">
      <w:pPr>
        <w:pStyle w:val="ListParagraph"/>
        <w:numPr>
          <w:ilvl w:val="0"/>
          <w:numId w:val="394"/>
        </w:numPr>
        <w:ind w:right="540"/>
        <w:rPr>
          <w:ins w:id="6715" w:author="Sayali Dev" w:date="2018-02-23T12:31:00Z"/>
        </w:rPr>
      </w:pPr>
      <w:ins w:id="6716" w:author="Sayali Dev" w:date="2018-02-23T12:31:00Z">
        <w:r>
          <w:t>CSV View</w:t>
        </w:r>
      </w:ins>
    </w:p>
    <w:p w14:paraId="7E6307AF" w14:textId="311CF88C" w:rsidR="00B5243B" w:rsidRDefault="00B5243B" w:rsidP="00B5243B">
      <w:pPr>
        <w:ind w:left="360" w:right="540"/>
        <w:rPr>
          <w:ins w:id="6717" w:author="Sayali Dev" w:date="2018-02-23T12:31:00Z"/>
        </w:rPr>
      </w:pPr>
      <w:ins w:id="6718" w:author="Sayali Dev" w:date="2018-02-23T12:31:00Z">
        <w:r>
          <w:t>On the pop-up displayed, You can choose to either Open</w:t>
        </w:r>
        <w:r w:rsidR="00136327">
          <w:t xml:space="preserve"> </w:t>
        </w:r>
        <w:r>
          <w:t>or Save the file onto your system.</w:t>
        </w:r>
      </w:ins>
    </w:p>
    <w:p w14:paraId="456825F6" w14:textId="02E4C8A8" w:rsidR="00010D4F" w:rsidRDefault="00010D4F">
      <w:pPr>
        <w:ind w:right="540"/>
        <w:rPr>
          <w:ins w:id="6719" w:author="Sayali Dev" w:date="2018-02-23T13:55:00Z"/>
        </w:rPr>
        <w:pPrChange w:id="6720" w:author="Sayali Dev" w:date="2018-02-23T11:33:00Z">
          <w:pPr/>
        </w:pPrChange>
      </w:pPr>
    </w:p>
    <w:p w14:paraId="41E5C78E" w14:textId="517D49F8" w:rsidR="005F5F1C" w:rsidRDefault="005F5F1C" w:rsidP="005F5F1C">
      <w:pPr>
        <w:ind w:right="540"/>
        <w:rPr>
          <w:ins w:id="6721" w:author="Sayali Dev" w:date="2018-02-23T18:30:00Z"/>
        </w:rPr>
      </w:pPr>
      <w:ins w:id="6722" w:author="Sayali Dev" w:date="2018-02-23T18:30:00Z">
        <w:r>
          <w:t>Example of Shipment Status Report pdf :</w:t>
        </w:r>
      </w:ins>
    </w:p>
    <w:p w14:paraId="393568CC" w14:textId="05224D47" w:rsidR="00DA1912" w:rsidRDefault="005F5F1C">
      <w:pPr>
        <w:ind w:right="540"/>
        <w:rPr>
          <w:ins w:id="6723" w:author="Sayali Dev" w:date="2018-02-23T11:32:00Z"/>
        </w:rPr>
        <w:pPrChange w:id="6724" w:author="Sayali Dev" w:date="2018-02-23T11:33:00Z">
          <w:pPr/>
        </w:pPrChange>
      </w:pPr>
      <w:ins w:id="6725" w:author="Sayali Dev" w:date="2018-02-23T18:31:00Z">
        <w:r>
          <w:object w:dxaOrig="1541" w:dyaOrig="1000" w14:anchorId="7172D47D">
            <v:shape id="_x0000_i1038" type="#_x0000_t75" style="width:77.05pt;height:50pt" o:ole="">
              <v:imagedata r:id="rId249" o:title=""/>
            </v:shape>
            <o:OLEObject Type="Embed" ProgID="AcroExch.Document.11" ShapeID="_x0000_i1038" DrawAspect="Icon" ObjectID="_1581165354" r:id="rId250"/>
          </w:object>
        </w:r>
      </w:ins>
    </w:p>
    <w:p w14:paraId="3874AF5D" w14:textId="311E3723" w:rsidR="00794E31" w:rsidRDefault="00794E31" w:rsidP="00794E31">
      <w:pPr>
        <w:pStyle w:val="Heading3"/>
        <w:rPr>
          <w:ins w:id="6726" w:author="Sayali Dev" w:date="2018-02-23T14:19:00Z"/>
        </w:rPr>
      </w:pPr>
      <w:bookmarkStart w:id="6727" w:name="_View_Inventory_Status"/>
      <w:bookmarkStart w:id="6728" w:name="_Toc507164396"/>
      <w:bookmarkEnd w:id="6727"/>
      <w:ins w:id="6729" w:author="Sayali Dev" w:date="2018-02-23T14:19:00Z">
        <w:r>
          <w:lastRenderedPageBreak/>
          <w:t xml:space="preserve">View </w:t>
        </w:r>
      </w:ins>
      <w:ins w:id="6730" w:author="Sayali Dev" w:date="2018-02-23T14:26:00Z">
        <w:r w:rsidR="002036C5">
          <w:rPr>
            <w:lang w:val="en-US"/>
          </w:rPr>
          <w:t>Inventory</w:t>
        </w:r>
      </w:ins>
      <w:ins w:id="6731" w:author="Sayali Dev" w:date="2018-02-23T14:19:00Z">
        <w:r>
          <w:t xml:space="preserve"> Status</w:t>
        </w:r>
        <w:bookmarkEnd w:id="6728"/>
      </w:ins>
    </w:p>
    <w:p w14:paraId="6F78564A" w14:textId="77777777" w:rsidR="00794E31" w:rsidRDefault="00794E31" w:rsidP="00794E31">
      <w:pPr>
        <w:rPr>
          <w:ins w:id="6732" w:author="Sayali Dev" w:date="2018-02-23T14:19:00Z"/>
          <w:lang w:val="x-none" w:eastAsia="x-none"/>
        </w:rPr>
      </w:pPr>
    </w:p>
    <w:p w14:paraId="769352C2" w14:textId="19C6136A" w:rsidR="00794E31" w:rsidRDefault="00794E31" w:rsidP="00794E31">
      <w:pPr>
        <w:rPr>
          <w:ins w:id="6733" w:author="Sayali Dev" w:date="2018-02-23T14:19:00Z"/>
          <w:lang w:eastAsia="x-none"/>
        </w:rPr>
      </w:pPr>
      <w:ins w:id="6734" w:author="Sayali Dev" w:date="2018-02-23T14:19:00Z">
        <w:r>
          <w:rPr>
            <w:lang w:eastAsia="x-none"/>
          </w:rPr>
          <w:t xml:space="preserve">To view </w:t>
        </w:r>
      </w:ins>
      <w:ins w:id="6735" w:author="Sayali Dev" w:date="2018-02-23T14:26:00Z">
        <w:r w:rsidR="00650AF0">
          <w:rPr>
            <w:lang w:eastAsia="x-none"/>
          </w:rPr>
          <w:t>Inventory</w:t>
        </w:r>
      </w:ins>
      <w:ins w:id="6736" w:author="Sayali Dev" w:date="2018-02-23T14:19:00Z">
        <w:r>
          <w:rPr>
            <w:lang w:eastAsia="x-none"/>
          </w:rPr>
          <w:t xml:space="preserve"> Status Report:</w:t>
        </w:r>
      </w:ins>
    </w:p>
    <w:p w14:paraId="0CDAE2AD" w14:textId="77777777" w:rsidR="00794E31" w:rsidRPr="00863D7D" w:rsidRDefault="00794E31" w:rsidP="00794E31">
      <w:pPr>
        <w:rPr>
          <w:ins w:id="6737" w:author="Sayali Dev" w:date="2018-02-23T14:19:00Z"/>
          <w:lang w:eastAsia="x-none"/>
        </w:rPr>
      </w:pPr>
    </w:p>
    <w:p w14:paraId="4436C69D" w14:textId="77777777" w:rsidR="00794E31" w:rsidRDefault="00794E31" w:rsidP="00794E31">
      <w:pPr>
        <w:pStyle w:val="ListParagraph"/>
        <w:numPr>
          <w:ilvl w:val="2"/>
          <w:numId w:val="394"/>
        </w:numPr>
        <w:tabs>
          <w:tab w:val="clear" w:pos="2520"/>
          <w:tab w:val="num" w:pos="720"/>
        </w:tabs>
        <w:ind w:left="0"/>
        <w:rPr>
          <w:ins w:id="6738" w:author="Sayali Dev" w:date="2018-02-23T14:19:00Z"/>
        </w:rPr>
      </w:pPr>
      <w:ins w:id="6739" w:author="Sayali Dev" w:date="2018-02-23T14:19:00Z">
        <w:r>
          <w:t>Log in to Cirraspec using your credentials.</w:t>
        </w:r>
      </w:ins>
    </w:p>
    <w:p w14:paraId="046E3E9E" w14:textId="77777777" w:rsidR="00794E31" w:rsidRDefault="00794E31" w:rsidP="00794E31">
      <w:pPr>
        <w:ind w:firstLine="720"/>
        <w:rPr>
          <w:ins w:id="6740" w:author="Sayali Dev" w:date="2018-02-23T14:19:00Z"/>
        </w:rPr>
      </w:pPr>
      <w:ins w:id="6741" w:author="Sayali Dev" w:date="2018-02-23T14:19:00Z">
        <w:r>
          <w:t>The CIRRASPEC home page appears.</w:t>
        </w:r>
      </w:ins>
    </w:p>
    <w:p w14:paraId="1464F51D" w14:textId="77777777" w:rsidR="00794E31" w:rsidRDefault="00794E31" w:rsidP="00794E31">
      <w:pPr>
        <w:rPr>
          <w:ins w:id="6742" w:author="Sayali Dev" w:date="2018-02-23T14:19:00Z"/>
        </w:rPr>
      </w:pPr>
    </w:p>
    <w:p w14:paraId="001C187B" w14:textId="77777777" w:rsidR="00794E31" w:rsidRDefault="00794E31" w:rsidP="00794E31">
      <w:pPr>
        <w:pStyle w:val="ListParagraph"/>
        <w:numPr>
          <w:ilvl w:val="2"/>
          <w:numId w:val="394"/>
        </w:numPr>
        <w:tabs>
          <w:tab w:val="clear" w:pos="2520"/>
          <w:tab w:val="num" w:pos="720"/>
        </w:tabs>
        <w:ind w:left="0"/>
        <w:rPr>
          <w:ins w:id="6743" w:author="Sayali Dev" w:date="2018-02-23T14:19:00Z"/>
        </w:rPr>
      </w:pPr>
      <w:ins w:id="6744" w:author="Sayali Dev" w:date="2018-02-23T14:19:00Z">
        <w:r>
          <w:t xml:space="preserve">Point to the arrow of the </w:t>
        </w:r>
        <w:r w:rsidRPr="00863D7D">
          <w:rPr>
            <w:b/>
          </w:rPr>
          <w:t>Reports</w:t>
        </w:r>
        <w:r>
          <w:t xml:space="preserve"> tab, and then c</w:t>
        </w:r>
        <w:r w:rsidRPr="00585562">
          <w:t xml:space="preserve">lick </w:t>
        </w:r>
        <w:r w:rsidRPr="00863D7D">
          <w:rPr>
            <w:b/>
          </w:rPr>
          <w:t>Reports</w:t>
        </w:r>
        <w:r>
          <w:t>.</w:t>
        </w:r>
      </w:ins>
    </w:p>
    <w:p w14:paraId="50E3C9F9" w14:textId="77777777" w:rsidR="00794E31" w:rsidRDefault="00794E31" w:rsidP="00794E31">
      <w:pPr>
        <w:pStyle w:val="ListParagraph"/>
        <w:ind w:left="0" w:firstLine="720"/>
        <w:rPr>
          <w:ins w:id="6745" w:author="Sayali Dev" w:date="2018-02-23T14:19:00Z"/>
        </w:rPr>
      </w:pPr>
      <w:ins w:id="6746" w:author="Sayali Dev" w:date="2018-02-23T14:19:00Z">
        <w:r w:rsidRPr="00585562">
          <w:t xml:space="preserve">The </w:t>
        </w:r>
        <w:r w:rsidRPr="00863D7D">
          <w:rPr>
            <w:b/>
          </w:rPr>
          <w:t>Reports</w:t>
        </w:r>
        <w:r w:rsidRPr="00585562">
          <w:t xml:space="preserve"> </w:t>
        </w:r>
        <w:r>
          <w:t>page appears.</w:t>
        </w:r>
      </w:ins>
    </w:p>
    <w:p w14:paraId="4DC84480" w14:textId="77777777" w:rsidR="00794E31" w:rsidRDefault="00794E31" w:rsidP="00794E31">
      <w:pPr>
        <w:pStyle w:val="ListParagraph"/>
        <w:ind w:left="0" w:firstLine="720"/>
        <w:rPr>
          <w:ins w:id="6747" w:author="Sayali Dev" w:date="2018-02-23T14:19:00Z"/>
        </w:rPr>
      </w:pPr>
    </w:p>
    <w:p w14:paraId="16F8D212" w14:textId="5E8F7B6E" w:rsidR="00794E31" w:rsidRDefault="00794E31" w:rsidP="00794E31">
      <w:pPr>
        <w:pStyle w:val="ListParagraph"/>
        <w:numPr>
          <w:ilvl w:val="2"/>
          <w:numId w:val="394"/>
        </w:numPr>
        <w:tabs>
          <w:tab w:val="clear" w:pos="2520"/>
          <w:tab w:val="num" w:pos="720"/>
        </w:tabs>
        <w:ind w:left="0"/>
        <w:rPr>
          <w:ins w:id="6748" w:author="Sayali Dev" w:date="2018-02-23T14:19:00Z"/>
        </w:rPr>
      </w:pPr>
      <w:ins w:id="6749" w:author="Sayali Dev" w:date="2018-02-23T14:19:00Z">
        <w:r>
          <w:t xml:space="preserve">Click on </w:t>
        </w:r>
      </w:ins>
      <w:ins w:id="6750" w:author="Sayali Dev" w:date="2018-02-23T14:26:00Z">
        <w:r w:rsidR="00EF53A9" w:rsidRPr="00DC2B3D">
          <w:rPr>
            <w:b/>
            <w:rPrChange w:id="6751" w:author="Sayali Dev" w:date="2018-02-23T15:03:00Z">
              <w:rPr/>
            </w:rPrChange>
          </w:rPr>
          <w:t>Inventory</w:t>
        </w:r>
      </w:ins>
      <w:ins w:id="6752" w:author="Sayali Dev" w:date="2018-02-23T14:19:00Z">
        <w:r w:rsidRPr="00DC2B3D">
          <w:rPr>
            <w:b/>
            <w:rPrChange w:id="6753" w:author="Sayali Dev" w:date="2018-02-23T15:03:00Z">
              <w:rPr/>
            </w:rPrChange>
          </w:rPr>
          <w:t xml:space="preserve"> Status</w:t>
        </w:r>
        <w:r>
          <w:t xml:space="preserve"> link.</w:t>
        </w:r>
      </w:ins>
    </w:p>
    <w:p w14:paraId="629FC1C5" w14:textId="4D4CBBAF" w:rsidR="00794E31" w:rsidRDefault="00EF53A9" w:rsidP="00794E31">
      <w:pPr>
        <w:ind w:right="540" w:firstLine="720"/>
        <w:rPr>
          <w:ins w:id="6754" w:author="Sayali Dev" w:date="2018-02-23T14:19:00Z"/>
        </w:rPr>
      </w:pPr>
      <w:ins w:id="6755" w:author="Sayali Dev" w:date="2018-02-23T14:27:00Z">
        <w:r>
          <w:t>Inventory</w:t>
        </w:r>
      </w:ins>
      <w:ins w:id="6756" w:author="Sayali Dev" w:date="2018-02-23T14:19:00Z">
        <w:r w:rsidR="00794E31">
          <w:t xml:space="preserve"> Status Report appears.</w:t>
        </w:r>
      </w:ins>
    </w:p>
    <w:p w14:paraId="25D99C7A" w14:textId="77777777" w:rsidR="00794E31" w:rsidRDefault="00794E31" w:rsidP="00794E31">
      <w:pPr>
        <w:ind w:right="540"/>
        <w:rPr>
          <w:ins w:id="6757" w:author="Sayali Dev" w:date="2018-02-23T14:19:00Z"/>
        </w:rPr>
      </w:pPr>
      <w:ins w:id="6758" w:author="Sayali Dev" w:date="2018-02-23T14:19:00Z">
        <w:r>
          <w:tab/>
          <w:t>You will see below on this report:</w:t>
        </w:r>
      </w:ins>
    </w:p>
    <w:p w14:paraId="2854BC1A" w14:textId="61739713" w:rsidR="00794E31" w:rsidRDefault="00794E31" w:rsidP="00794E31">
      <w:pPr>
        <w:pStyle w:val="ListParagraph"/>
        <w:numPr>
          <w:ilvl w:val="0"/>
          <w:numId w:val="396"/>
        </w:numPr>
        <w:ind w:right="540"/>
        <w:rPr>
          <w:ins w:id="6759" w:author="Sayali Dev" w:date="2018-02-23T14:23:00Z"/>
        </w:rPr>
      </w:pPr>
      <w:ins w:id="6760" w:author="Sayali Dev" w:date="2018-02-23T14:19:00Z">
        <w:r>
          <w:t xml:space="preserve">Table : Displays fields: Study, Type ( i.e </w:t>
        </w:r>
      </w:ins>
      <w:ins w:id="6761" w:author="Sayali Dev" w:date="2018-02-23T14:28:00Z">
        <w:r w:rsidR="00F36588">
          <w:t>Sample</w:t>
        </w:r>
      </w:ins>
      <w:ins w:id="6762" w:author="Sayali Dev" w:date="2018-02-23T14:19:00Z">
        <w:r>
          <w:t xml:space="preserve"> Type), Status ( i.e </w:t>
        </w:r>
      </w:ins>
      <w:ins w:id="6763" w:author="Sayali Dev" w:date="2018-02-23T14:28:00Z">
        <w:r w:rsidR="00F36588">
          <w:t>Sample</w:t>
        </w:r>
      </w:ins>
      <w:ins w:id="6764" w:author="Sayali Dev" w:date="2018-02-23T14:19:00Z">
        <w:r>
          <w:t xml:space="preserve"> Status), Count </w:t>
        </w:r>
      </w:ins>
    </w:p>
    <w:p w14:paraId="47A88630" w14:textId="72912C13" w:rsidR="00794E31" w:rsidRDefault="00794E31">
      <w:pPr>
        <w:pStyle w:val="ListParagraph"/>
        <w:ind w:left="1440" w:right="540"/>
        <w:rPr>
          <w:ins w:id="6765" w:author="Sayali Dev" w:date="2018-02-23T14:19:00Z"/>
        </w:rPr>
        <w:pPrChange w:id="6766" w:author="Sayali Dev" w:date="2018-02-23T14:23:00Z">
          <w:pPr>
            <w:pStyle w:val="ListParagraph"/>
            <w:numPr>
              <w:numId w:val="396"/>
            </w:numPr>
            <w:tabs>
              <w:tab w:val="num" w:pos="720"/>
            </w:tabs>
            <w:ind w:left="0" w:right="540"/>
          </w:pPr>
        </w:pPrChange>
      </w:pPr>
      <w:ins w:id="6767" w:author="Sayali Dev" w:date="2018-02-23T14:23:00Z">
        <w:r>
          <w:t>Also after every Study, Count column</w:t>
        </w:r>
      </w:ins>
      <w:ins w:id="6768" w:author="Sayali Dev" w:date="2018-02-23T14:24:00Z">
        <w:r w:rsidR="00673F44">
          <w:t xml:space="preserve"> </w:t>
        </w:r>
      </w:ins>
      <w:ins w:id="6769" w:author="Sayali Dev" w:date="2018-02-23T14:23:00Z">
        <w:r>
          <w:t xml:space="preserve">Displays Total Count of </w:t>
        </w:r>
      </w:ins>
      <w:ins w:id="6770" w:author="Sayali Dev" w:date="2018-02-23T14:28:00Z">
        <w:r w:rsidR="00673F44">
          <w:t>Samples</w:t>
        </w:r>
      </w:ins>
      <w:ins w:id="6771" w:author="Sayali Dev" w:date="2018-02-23T14:23:00Z">
        <w:r>
          <w:t xml:space="preserve"> for each study.</w:t>
        </w:r>
      </w:ins>
    </w:p>
    <w:p w14:paraId="55C10BBC" w14:textId="77F8EA4F" w:rsidR="00794E31" w:rsidRDefault="00794E31" w:rsidP="00794E31">
      <w:pPr>
        <w:pStyle w:val="ListParagraph"/>
        <w:numPr>
          <w:ilvl w:val="0"/>
          <w:numId w:val="396"/>
        </w:numPr>
        <w:ind w:right="540"/>
        <w:rPr>
          <w:ins w:id="6772" w:author="Sayali Dev" w:date="2018-02-23T14:29:00Z"/>
        </w:rPr>
      </w:pPr>
      <w:ins w:id="6773" w:author="Sayali Dev" w:date="2018-02-23T14:19:00Z">
        <w:r>
          <w:t xml:space="preserve">Graphs : Displays </w:t>
        </w:r>
      </w:ins>
      <w:ins w:id="6774" w:author="Sayali Dev" w:date="2018-02-23T14:29:00Z">
        <w:r w:rsidR="00673F44">
          <w:t>Total count</w:t>
        </w:r>
      </w:ins>
      <w:ins w:id="6775" w:author="Sayali Dev" w:date="2018-02-23T14:19:00Z">
        <w:r w:rsidR="00673F44">
          <w:t xml:space="preserve"> of Sample Staus for every Sample Type</w:t>
        </w:r>
      </w:ins>
    </w:p>
    <w:p w14:paraId="2341BE3B" w14:textId="51EA4629" w:rsidR="0095325F" w:rsidRDefault="0095325F">
      <w:pPr>
        <w:pStyle w:val="ListParagraph"/>
        <w:ind w:right="540"/>
        <w:rPr>
          <w:ins w:id="6776" w:author="Sayali Dev" w:date="2018-02-23T14:25:00Z"/>
        </w:rPr>
        <w:pPrChange w:id="6777" w:author="Sayali Dev" w:date="2018-02-23T14:29:00Z">
          <w:pPr>
            <w:pStyle w:val="ListParagraph"/>
            <w:numPr>
              <w:numId w:val="396"/>
            </w:numPr>
            <w:tabs>
              <w:tab w:val="num" w:pos="720"/>
            </w:tabs>
            <w:ind w:left="0" w:right="540"/>
          </w:pPr>
        </w:pPrChange>
      </w:pPr>
      <w:ins w:id="6778" w:author="Sayali Dev" w:date="2018-02-23T14:30:00Z">
        <w:r>
          <w:rPr>
            <w:noProof/>
          </w:rPr>
          <w:drawing>
            <wp:inline distT="0" distB="0" distL="0" distR="0" wp14:anchorId="23927B92" wp14:editId="1C5ABBC9">
              <wp:extent cx="6619875" cy="3607904"/>
              <wp:effectExtent l="0" t="0" r="0" b="0"/>
              <wp:docPr id="9607" name="Picture 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t="6326" r="1836" b="4866"/>
                      <a:stretch/>
                    </pic:blipFill>
                    <pic:spPr bwMode="auto">
                      <a:xfrm>
                        <a:off x="0" y="0"/>
                        <a:ext cx="6622328" cy="3609241"/>
                      </a:xfrm>
                      <a:prstGeom prst="rect">
                        <a:avLst/>
                      </a:prstGeom>
                      <a:ln>
                        <a:noFill/>
                      </a:ln>
                      <a:extLst>
                        <a:ext uri="{53640926-AAD7-44D8-BBD7-CCE9431645EC}">
                          <a14:shadowObscured xmlns:a14="http://schemas.microsoft.com/office/drawing/2010/main"/>
                        </a:ext>
                      </a:extLst>
                    </pic:spPr>
                  </pic:pic>
                </a:graphicData>
              </a:graphic>
            </wp:inline>
          </w:drawing>
        </w:r>
      </w:ins>
    </w:p>
    <w:p w14:paraId="69EC006A" w14:textId="3E3634B1" w:rsidR="00794E31" w:rsidRDefault="00794E31" w:rsidP="00794E31">
      <w:pPr>
        <w:ind w:left="720" w:right="540"/>
        <w:rPr>
          <w:ins w:id="6779" w:author="Sayali Dev" w:date="2018-02-23T14:19:00Z"/>
        </w:rPr>
      </w:pPr>
    </w:p>
    <w:p w14:paraId="1DD8C989" w14:textId="19A00939" w:rsidR="00794E31" w:rsidRDefault="00F87175" w:rsidP="00794E31">
      <w:pPr>
        <w:ind w:right="540"/>
        <w:rPr>
          <w:ins w:id="6780" w:author="Sayali Dev" w:date="2018-02-23T14:19:00Z"/>
        </w:rPr>
      </w:pPr>
      <w:ins w:id="6781" w:author="Sayali Dev" w:date="2018-02-23T15:40:00Z">
        <w:r>
          <w:t>4.</w:t>
        </w:r>
      </w:ins>
    </w:p>
    <w:p w14:paraId="20B85D3F" w14:textId="77777777" w:rsidR="00794E31" w:rsidRDefault="00794E31" w:rsidP="00794E31">
      <w:pPr>
        <w:ind w:right="540"/>
        <w:rPr>
          <w:ins w:id="6782" w:author="Sayali Dev" w:date="2018-02-23T14:19:00Z"/>
        </w:rPr>
      </w:pPr>
      <w:ins w:id="6783" w:author="Sayali Dev" w:date="2018-02-23T14:19:00Z">
        <w:r>
          <w:t>a. On top panel, you can use options to view report to Fit page, Fit width or  zoom in, zoom out.</w:t>
        </w:r>
      </w:ins>
    </w:p>
    <w:p w14:paraId="5BDDF082" w14:textId="77777777" w:rsidR="00794E31" w:rsidRDefault="00794E31" w:rsidP="00794E31">
      <w:pPr>
        <w:ind w:right="540"/>
        <w:rPr>
          <w:ins w:id="6784" w:author="Sayali Dev" w:date="2018-02-23T14:19:00Z"/>
        </w:rPr>
      </w:pPr>
      <w:ins w:id="6785" w:author="Sayali Dev" w:date="2018-02-23T14:19:00Z">
        <w:r>
          <w:t>b. To access same Dashboard in different formats, Click on following links :</w:t>
        </w:r>
      </w:ins>
    </w:p>
    <w:p w14:paraId="6C609506" w14:textId="77777777" w:rsidR="00794E31" w:rsidRDefault="00794E31" w:rsidP="00794E31">
      <w:pPr>
        <w:pStyle w:val="ListParagraph"/>
        <w:numPr>
          <w:ilvl w:val="0"/>
          <w:numId w:val="394"/>
        </w:numPr>
        <w:ind w:right="540"/>
        <w:rPr>
          <w:ins w:id="6786" w:author="Sayali Dev" w:date="2018-02-23T14:19:00Z"/>
        </w:rPr>
      </w:pPr>
      <w:ins w:id="6787" w:author="Sayali Dev" w:date="2018-02-23T14:19:00Z">
        <w:r>
          <w:t>PDF View</w:t>
        </w:r>
      </w:ins>
    </w:p>
    <w:p w14:paraId="5041F34D" w14:textId="77777777" w:rsidR="00794E31" w:rsidRDefault="00794E31" w:rsidP="00794E31">
      <w:pPr>
        <w:pStyle w:val="ListParagraph"/>
        <w:numPr>
          <w:ilvl w:val="0"/>
          <w:numId w:val="394"/>
        </w:numPr>
        <w:ind w:right="540"/>
        <w:rPr>
          <w:ins w:id="6788" w:author="Sayali Dev" w:date="2018-02-23T14:19:00Z"/>
        </w:rPr>
      </w:pPr>
      <w:ins w:id="6789" w:author="Sayali Dev" w:date="2018-02-23T14:19:00Z">
        <w:r>
          <w:t>XLS View</w:t>
        </w:r>
      </w:ins>
    </w:p>
    <w:p w14:paraId="0D1FAF03" w14:textId="77777777" w:rsidR="00794E31" w:rsidRDefault="00794E31" w:rsidP="00794E31">
      <w:pPr>
        <w:pStyle w:val="ListParagraph"/>
        <w:numPr>
          <w:ilvl w:val="0"/>
          <w:numId w:val="394"/>
        </w:numPr>
        <w:ind w:right="540"/>
        <w:rPr>
          <w:ins w:id="6790" w:author="Sayali Dev" w:date="2018-02-23T14:19:00Z"/>
        </w:rPr>
      </w:pPr>
      <w:ins w:id="6791" w:author="Sayali Dev" w:date="2018-02-23T14:19:00Z">
        <w:r>
          <w:t>CSV View</w:t>
        </w:r>
      </w:ins>
    </w:p>
    <w:p w14:paraId="1389B7FF" w14:textId="77777777" w:rsidR="00794E31" w:rsidRDefault="00794E31" w:rsidP="00794E31">
      <w:pPr>
        <w:ind w:left="360" w:right="540"/>
        <w:rPr>
          <w:ins w:id="6792" w:author="Sayali Dev" w:date="2018-02-23T14:19:00Z"/>
        </w:rPr>
      </w:pPr>
      <w:ins w:id="6793" w:author="Sayali Dev" w:date="2018-02-23T14:19:00Z">
        <w:r>
          <w:t>On the pop-up displayed, You can choose to either Open or Save the file onto your system.</w:t>
        </w:r>
      </w:ins>
    </w:p>
    <w:p w14:paraId="25646411" w14:textId="77777777" w:rsidR="00794E31" w:rsidRDefault="00794E31" w:rsidP="00794E31">
      <w:pPr>
        <w:ind w:right="540"/>
        <w:rPr>
          <w:ins w:id="6794" w:author="Sayali Dev" w:date="2018-02-23T14:19:00Z"/>
        </w:rPr>
      </w:pPr>
    </w:p>
    <w:p w14:paraId="7BFEE47B" w14:textId="503FA208" w:rsidR="005F5F1C" w:rsidRDefault="005F5F1C" w:rsidP="005F5F1C">
      <w:pPr>
        <w:ind w:right="540"/>
        <w:rPr>
          <w:ins w:id="6795" w:author="Sayali Dev" w:date="2018-02-23T18:31:00Z"/>
        </w:rPr>
      </w:pPr>
      <w:ins w:id="6796" w:author="Sayali Dev" w:date="2018-02-23T18:31:00Z">
        <w:r>
          <w:t>Example of Inventory Status Report pdf:</w:t>
        </w:r>
      </w:ins>
    </w:p>
    <w:p w14:paraId="59A74367" w14:textId="3485B29A" w:rsidR="00794E31" w:rsidRPr="005F5F1C" w:rsidRDefault="005F5F1C">
      <w:pPr>
        <w:ind w:right="540"/>
        <w:rPr>
          <w:ins w:id="6797" w:author="Sayali Dev" w:date="2018-02-23T14:34:00Z"/>
          <w:rPrChange w:id="6798" w:author="Sayali Dev" w:date="2018-02-23T18:32:00Z">
            <w:rPr>
              <w:ins w:id="6799" w:author="Sayali Dev" w:date="2018-02-23T14:34:00Z"/>
              <w:rFonts w:ascii="Tahoma" w:hAnsi="Tahoma" w:cs="Times New Roman"/>
              <w:b/>
              <w:color w:val="6B196C"/>
              <w:sz w:val="32"/>
              <w:lang w:eastAsia="x-none"/>
            </w:rPr>
          </w:rPrChange>
        </w:rPr>
        <w:pPrChange w:id="6800" w:author="Sayali Dev" w:date="2018-02-23T18:32:00Z">
          <w:pPr/>
        </w:pPrChange>
      </w:pPr>
      <w:ins w:id="6801" w:author="Sayali Dev" w:date="2018-02-23T18:31:00Z">
        <w:r>
          <w:object w:dxaOrig="1541" w:dyaOrig="1000" w14:anchorId="6127BFAF">
            <v:shape id="_x0000_i1039" type="#_x0000_t75" style="width:77.05pt;height:50pt" o:ole="">
              <v:imagedata r:id="rId252" o:title=""/>
            </v:shape>
            <o:OLEObject Type="Embed" ProgID="AcroExch.Document.11" ShapeID="_x0000_i1039" DrawAspect="Icon" ObjectID="_1581165355" r:id="rId253"/>
          </w:object>
        </w:r>
      </w:ins>
    </w:p>
    <w:p w14:paraId="395357DB" w14:textId="29E895A5" w:rsidR="00485905" w:rsidRDefault="00485905" w:rsidP="00485905">
      <w:pPr>
        <w:pStyle w:val="Heading3"/>
        <w:rPr>
          <w:ins w:id="6802" w:author="Sayali Dev" w:date="2018-02-23T14:40:00Z"/>
          <w:lang w:val="en-US"/>
        </w:rPr>
      </w:pPr>
      <w:bookmarkStart w:id="6803" w:name="_View_Study_Specimen"/>
      <w:bookmarkStart w:id="6804" w:name="_Toc507164397"/>
      <w:bookmarkEnd w:id="6803"/>
      <w:ins w:id="6805" w:author="Sayali Dev" w:date="2018-02-23T14:34:00Z">
        <w:r>
          <w:lastRenderedPageBreak/>
          <w:t xml:space="preserve">View </w:t>
        </w:r>
      </w:ins>
      <w:ins w:id="6806" w:author="Sayali Dev" w:date="2018-02-23T14:40:00Z">
        <w:r>
          <w:rPr>
            <w:lang w:val="en-US"/>
          </w:rPr>
          <w:t>Study Specimen Location</w:t>
        </w:r>
        <w:bookmarkEnd w:id="6804"/>
      </w:ins>
    </w:p>
    <w:p w14:paraId="5AC197EF" w14:textId="5FB4C4E4" w:rsidR="00485905" w:rsidRDefault="00485905">
      <w:pPr>
        <w:rPr>
          <w:ins w:id="6807" w:author="Sayali Dev" w:date="2018-02-23T14:40:00Z"/>
        </w:rPr>
        <w:pPrChange w:id="6808" w:author="Sayali Dev" w:date="2018-02-23T14:40:00Z">
          <w:pPr>
            <w:pStyle w:val="Heading3"/>
          </w:pPr>
        </w:pPrChange>
      </w:pPr>
    </w:p>
    <w:p w14:paraId="3CBFA616" w14:textId="77777777" w:rsidR="00485905" w:rsidRDefault="00485905" w:rsidP="00485905">
      <w:pPr>
        <w:pStyle w:val="ListParagraph"/>
        <w:numPr>
          <w:ilvl w:val="2"/>
          <w:numId w:val="394"/>
        </w:numPr>
        <w:tabs>
          <w:tab w:val="clear" w:pos="2520"/>
          <w:tab w:val="num" w:pos="720"/>
        </w:tabs>
        <w:ind w:left="0"/>
        <w:rPr>
          <w:ins w:id="6809" w:author="Sayali Dev" w:date="2018-02-23T14:41:00Z"/>
        </w:rPr>
      </w:pPr>
      <w:ins w:id="6810" w:author="Sayali Dev" w:date="2018-02-23T14:41:00Z">
        <w:r>
          <w:t>Log in to Cirraspec using your credentials.</w:t>
        </w:r>
      </w:ins>
    </w:p>
    <w:p w14:paraId="1F535BEE" w14:textId="77777777" w:rsidR="00485905" w:rsidRDefault="00485905" w:rsidP="00485905">
      <w:pPr>
        <w:ind w:firstLine="720"/>
        <w:rPr>
          <w:ins w:id="6811" w:author="Sayali Dev" w:date="2018-02-23T14:41:00Z"/>
        </w:rPr>
      </w:pPr>
      <w:ins w:id="6812" w:author="Sayali Dev" w:date="2018-02-23T14:41:00Z">
        <w:r>
          <w:t>The CIRRASPEC home page appears.</w:t>
        </w:r>
      </w:ins>
    </w:p>
    <w:p w14:paraId="5BFA8D4E" w14:textId="77777777" w:rsidR="00485905" w:rsidRDefault="00485905" w:rsidP="00485905">
      <w:pPr>
        <w:rPr>
          <w:ins w:id="6813" w:author="Sayali Dev" w:date="2018-02-23T14:41:00Z"/>
        </w:rPr>
      </w:pPr>
    </w:p>
    <w:p w14:paraId="360BCCFE" w14:textId="77777777" w:rsidR="00485905" w:rsidRDefault="00485905" w:rsidP="00485905">
      <w:pPr>
        <w:pStyle w:val="ListParagraph"/>
        <w:numPr>
          <w:ilvl w:val="2"/>
          <w:numId w:val="394"/>
        </w:numPr>
        <w:tabs>
          <w:tab w:val="clear" w:pos="2520"/>
          <w:tab w:val="num" w:pos="720"/>
        </w:tabs>
        <w:ind w:left="0"/>
        <w:rPr>
          <w:ins w:id="6814" w:author="Sayali Dev" w:date="2018-02-23T14:41:00Z"/>
        </w:rPr>
      </w:pPr>
      <w:ins w:id="6815" w:author="Sayali Dev" w:date="2018-02-23T14:41:00Z">
        <w:r>
          <w:t xml:space="preserve">Point to the arrow of the </w:t>
        </w:r>
        <w:r w:rsidRPr="00863D7D">
          <w:rPr>
            <w:b/>
          </w:rPr>
          <w:t>Reports</w:t>
        </w:r>
        <w:r>
          <w:t xml:space="preserve"> tab, and then c</w:t>
        </w:r>
        <w:r w:rsidRPr="00585562">
          <w:t xml:space="preserve">lick </w:t>
        </w:r>
        <w:r w:rsidRPr="00863D7D">
          <w:rPr>
            <w:b/>
          </w:rPr>
          <w:t>Reports</w:t>
        </w:r>
        <w:r>
          <w:t>.</w:t>
        </w:r>
      </w:ins>
    </w:p>
    <w:p w14:paraId="7DC3F613" w14:textId="77777777" w:rsidR="00485905" w:rsidRDefault="00485905" w:rsidP="00485905">
      <w:pPr>
        <w:pStyle w:val="ListParagraph"/>
        <w:ind w:left="0" w:firstLine="720"/>
        <w:rPr>
          <w:ins w:id="6816" w:author="Sayali Dev" w:date="2018-02-23T14:41:00Z"/>
        </w:rPr>
      </w:pPr>
      <w:ins w:id="6817" w:author="Sayali Dev" w:date="2018-02-23T14:41:00Z">
        <w:r w:rsidRPr="00585562">
          <w:t xml:space="preserve">The </w:t>
        </w:r>
        <w:r w:rsidRPr="00863D7D">
          <w:rPr>
            <w:b/>
          </w:rPr>
          <w:t>Reports</w:t>
        </w:r>
        <w:r w:rsidRPr="00585562">
          <w:t xml:space="preserve"> </w:t>
        </w:r>
        <w:r>
          <w:t>page appears.</w:t>
        </w:r>
      </w:ins>
    </w:p>
    <w:p w14:paraId="61C433E2" w14:textId="77777777" w:rsidR="00485905" w:rsidRDefault="00485905" w:rsidP="00485905">
      <w:pPr>
        <w:pStyle w:val="ListParagraph"/>
        <w:ind w:left="0" w:firstLine="720"/>
        <w:rPr>
          <w:ins w:id="6818" w:author="Sayali Dev" w:date="2018-02-23T14:41:00Z"/>
        </w:rPr>
      </w:pPr>
    </w:p>
    <w:p w14:paraId="3F073E0B" w14:textId="14899627" w:rsidR="00485905" w:rsidRDefault="00485905" w:rsidP="00485905">
      <w:pPr>
        <w:pStyle w:val="ListParagraph"/>
        <w:numPr>
          <w:ilvl w:val="2"/>
          <w:numId w:val="394"/>
        </w:numPr>
        <w:tabs>
          <w:tab w:val="clear" w:pos="2520"/>
          <w:tab w:val="num" w:pos="720"/>
        </w:tabs>
        <w:ind w:left="0"/>
        <w:rPr>
          <w:ins w:id="6819" w:author="Sayali Dev" w:date="2018-02-23T14:41:00Z"/>
        </w:rPr>
      </w:pPr>
      <w:ins w:id="6820" w:author="Sayali Dev" w:date="2018-02-23T14:41:00Z">
        <w:r>
          <w:t xml:space="preserve">Click on </w:t>
        </w:r>
      </w:ins>
      <w:ins w:id="6821" w:author="Sayali Dev" w:date="2018-02-23T15:05:00Z">
        <w:r w:rsidR="00415328" w:rsidRPr="005F69C9">
          <w:rPr>
            <w:b/>
            <w:rPrChange w:id="6822" w:author="Sayali Dev" w:date="2018-02-23T15:05:00Z">
              <w:rPr/>
            </w:rPrChange>
          </w:rPr>
          <w:t>Study Specimen Location</w:t>
        </w:r>
        <w:r w:rsidR="00415328">
          <w:t xml:space="preserve"> link.</w:t>
        </w:r>
      </w:ins>
    </w:p>
    <w:p w14:paraId="13E3F6C7" w14:textId="6BEFD19B" w:rsidR="00485905" w:rsidRPr="00DC2B3D" w:rsidRDefault="004C4BE0" w:rsidP="00485905">
      <w:pPr>
        <w:ind w:right="540" w:firstLine="720"/>
        <w:rPr>
          <w:ins w:id="6823" w:author="Sayali Dev" w:date="2018-02-23T14:41:00Z"/>
        </w:rPr>
      </w:pPr>
      <w:ins w:id="6824" w:author="Sayali Dev" w:date="2018-02-23T15:07:00Z">
        <w:r w:rsidRPr="00863D7D">
          <w:rPr>
            <w:b/>
          </w:rPr>
          <w:t>Study Specimen Location</w:t>
        </w:r>
      </w:ins>
      <w:ins w:id="6825" w:author="Sayali Dev" w:date="2018-02-23T14:41:00Z">
        <w:r w:rsidR="00485905" w:rsidRPr="00DC2B3D">
          <w:t xml:space="preserve"> </w:t>
        </w:r>
      </w:ins>
      <w:ins w:id="6826" w:author="Sayali Dev" w:date="2018-02-23T15:07:00Z">
        <w:r>
          <w:t xml:space="preserve">tableau dashboard </w:t>
        </w:r>
      </w:ins>
      <w:ins w:id="6827" w:author="Sayali Dev" w:date="2018-02-23T14:41:00Z">
        <w:r w:rsidR="00485905" w:rsidRPr="00DC2B3D">
          <w:t>appears.</w:t>
        </w:r>
      </w:ins>
    </w:p>
    <w:p w14:paraId="34F243FB" w14:textId="16D77413" w:rsidR="00485905" w:rsidRPr="00485905" w:rsidRDefault="00485905">
      <w:pPr>
        <w:rPr>
          <w:ins w:id="6828" w:author="Sayali Dev" w:date="2018-02-23T14:40:00Z"/>
          <w:rPrChange w:id="6829" w:author="Sayali Dev" w:date="2018-02-23T14:40:00Z">
            <w:rPr>
              <w:ins w:id="6830" w:author="Sayali Dev" w:date="2018-02-23T14:40:00Z"/>
            </w:rPr>
          </w:rPrChange>
        </w:rPr>
        <w:pPrChange w:id="6831" w:author="Sayali Dev" w:date="2018-02-23T14:40:00Z">
          <w:pPr>
            <w:pStyle w:val="Heading3"/>
          </w:pPr>
        </w:pPrChange>
      </w:pPr>
      <w:ins w:id="6832" w:author="Sayali Dev" w:date="2018-02-23T14:41:00Z">
        <w:r>
          <w:tab/>
          <w:t>You will see below</w:t>
        </w:r>
        <w:r w:rsidR="004C4BE0">
          <w:t xml:space="preserve"> on this</w:t>
        </w:r>
        <w:r>
          <w:t>:</w:t>
        </w:r>
      </w:ins>
    </w:p>
    <w:p w14:paraId="659D9A1E" w14:textId="120040CC" w:rsidR="00485905" w:rsidRDefault="00485905" w:rsidP="00485905">
      <w:pPr>
        <w:pStyle w:val="Heading3"/>
        <w:rPr>
          <w:ins w:id="6833" w:author="Sayali Dev" w:date="2018-02-23T14:40:00Z"/>
          <w:noProof/>
        </w:rPr>
      </w:pPr>
    </w:p>
    <w:p w14:paraId="1FFBC315" w14:textId="4104EABC" w:rsidR="00485905" w:rsidRDefault="00485905">
      <w:pPr>
        <w:pStyle w:val="Caption"/>
        <w:rPr>
          <w:ins w:id="6834" w:author="Sayali Dev" w:date="2018-02-23T15:41:00Z"/>
        </w:rPr>
        <w:pPrChange w:id="6835" w:author="Sayali Dev" w:date="2018-02-23T15:41:00Z">
          <w:pPr>
            <w:pStyle w:val="Heading3"/>
          </w:pPr>
        </w:pPrChange>
      </w:pPr>
      <w:ins w:id="6836" w:author="Sayali Dev" w:date="2018-02-23T14:39:00Z">
        <w:r w:rsidRPr="002A7D2A">
          <w:rPr>
            <w:noProof/>
            <w:rPrChange w:id="6837" w:author="Sayali Dev" w:date="2018-02-23T15:41:00Z">
              <w:rPr>
                <w:bCs/>
                <w:noProof/>
              </w:rPr>
            </w:rPrChange>
          </w:rPr>
          <w:drawing>
            <wp:inline distT="0" distB="0" distL="0" distR="0" wp14:anchorId="5B0F94E2" wp14:editId="27F3FFA9">
              <wp:extent cx="6657975" cy="3695700"/>
              <wp:effectExtent l="0" t="0" r="9525" b="0"/>
              <wp:docPr id="9610" name="Picture 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t="5876" r="1272" b="6447"/>
                      <a:stretch/>
                    </pic:blipFill>
                    <pic:spPr bwMode="auto">
                      <a:xfrm>
                        <a:off x="0" y="0"/>
                        <a:ext cx="6657975" cy="3695700"/>
                      </a:xfrm>
                      <a:prstGeom prst="rect">
                        <a:avLst/>
                      </a:prstGeom>
                      <a:ln>
                        <a:noFill/>
                      </a:ln>
                      <a:extLst>
                        <a:ext uri="{53640926-AAD7-44D8-BBD7-CCE9431645EC}">
                          <a14:shadowObscured xmlns:a14="http://schemas.microsoft.com/office/drawing/2010/main"/>
                        </a:ext>
                      </a:extLst>
                    </pic:spPr>
                  </pic:pic>
                </a:graphicData>
              </a:graphic>
            </wp:inline>
          </w:drawing>
        </w:r>
      </w:ins>
    </w:p>
    <w:p w14:paraId="74AE04D7" w14:textId="77777777" w:rsidR="002A7D2A" w:rsidRPr="002A7D2A" w:rsidRDefault="002A7D2A">
      <w:pPr>
        <w:rPr>
          <w:ins w:id="6838" w:author="Sayali Dev" w:date="2018-02-23T14:34:00Z"/>
          <w:rPrChange w:id="6839" w:author="Sayali Dev" w:date="2018-02-23T15:41:00Z">
            <w:rPr>
              <w:ins w:id="6840" w:author="Sayali Dev" w:date="2018-02-23T14:34:00Z"/>
            </w:rPr>
          </w:rPrChange>
        </w:rPr>
        <w:pPrChange w:id="6841" w:author="Sayali Dev" w:date="2018-02-23T15:41:00Z">
          <w:pPr>
            <w:pStyle w:val="Heading3"/>
          </w:pPr>
        </w:pPrChange>
      </w:pPr>
    </w:p>
    <w:p w14:paraId="1877B880" w14:textId="52B2A757" w:rsidR="00485905" w:rsidRPr="00B85A5F" w:rsidRDefault="00B85A5F" w:rsidP="00485905">
      <w:pPr>
        <w:rPr>
          <w:ins w:id="6842" w:author="Sayali Dev" w:date="2018-02-23T14:34:00Z"/>
          <w:b/>
          <w:lang w:eastAsia="x-none"/>
          <w:rPrChange w:id="6843" w:author="Sayali Dev" w:date="2018-02-23T15:17:00Z">
            <w:rPr>
              <w:ins w:id="6844" w:author="Sayali Dev" w:date="2018-02-23T14:34:00Z"/>
              <w:lang w:val="x-none" w:eastAsia="x-none"/>
            </w:rPr>
          </w:rPrChange>
        </w:rPr>
      </w:pPr>
      <w:ins w:id="6845" w:author="Sayali Dev" w:date="2018-02-23T15:16:00Z">
        <w:r w:rsidRPr="00B85A5F">
          <w:rPr>
            <w:b/>
            <w:lang w:eastAsia="x-none"/>
            <w:rPrChange w:id="6846" w:author="Sayali Dev" w:date="2018-02-23T15:17:00Z">
              <w:rPr>
                <w:lang w:eastAsia="x-none"/>
              </w:rPr>
            </w:rPrChange>
          </w:rPr>
          <w:t>Note:</w:t>
        </w:r>
      </w:ins>
    </w:p>
    <w:p w14:paraId="64C52D8E" w14:textId="5C6C8648" w:rsidR="00485905" w:rsidRDefault="00485905" w:rsidP="00485905">
      <w:pPr>
        <w:ind w:right="540"/>
        <w:rPr>
          <w:ins w:id="6847" w:author="Sayali Dev" w:date="2018-02-23T14:34:00Z"/>
        </w:rPr>
      </w:pPr>
    </w:p>
    <w:p w14:paraId="199A3185" w14:textId="79C04AB2" w:rsidR="00485905" w:rsidRDefault="00485905">
      <w:pPr>
        <w:pStyle w:val="ListParagraph"/>
        <w:numPr>
          <w:ilvl w:val="0"/>
          <w:numId w:val="397"/>
        </w:numPr>
        <w:ind w:right="540"/>
        <w:rPr>
          <w:ins w:id="6848" w:author="Sayali Dev" w:date="2018-02-23T15:16:00Z"/>
        </w:rPr>
        <w:pPrChange w:id="6849" w:author="Sayali Dev" w:date="2018-02-23T15:17:00Z">
          <w:pPr>
            <w:ind w:left="360" w:right="540"/>
          </w:pPr>
        </w:pPrChange>
      </w:pPr>
      <w:ins w:id="6850" w:author="Sayali Dev" w:date="2018-02-23T14:34:00Z">
        <w:r>
          <w:t>On</w:t>
        </w:r>
        <w:r w:rsidR="0035031F">
          <w:t xml:space="preserve"> top panel right panel </w:t>
        </w:r>
      </w:ins>
      <w:ins w:id="6851" w:author="Sayali Dev" w:date="2018-02-23T15:10:00Z">
        <w:r w:rsidR="0035031F">
          <w:t xml:space="preserve">use </w:t>
        </w:r>
      </w:ins>
      <w:ins w:id="6852" w:author="Sayali Dev" w:date="2018-02-23T15:08:00Z">
        <w:r w:rsidR="0035031F">
          <w:t>filters for Study, Location</w:t>
        </w:r>
      </w:ins>
      <w:ins w:id="6853" w:author="Sayali Dev" w:date="2018-02-23T15:09:00Z">
        <w:r w:rsidR="0035031F">
          <w:t xml:space="preserve"> and Specimen Type to view </w:t>
        </w:r>
      </w:ins>
      <w:ins w:id="6854" w:author="Sayali Dev" w:date="2018-02-23T15:10:00Z">
        <w:r w:rsidR="0035031F">
          <w:t>graphs as required.</w:t>
        </w:r>
      </w:ins>
    </w:p>
    <w:p w14:paraId="60FE7AC9" w14:textId="4168A64F" w:rsidR="00B85A5F" w:rsidRDefault="00B85A5F">
      <w:pPr>
        <w:ind w:right="540"/>
        <w:rPr>
          <w:ins w:id="6855" w:author="Sayali Dev" w:date="2018-02-23T15:16:00Z"/>
        </w:rPr>
        <w:pPrChange w:id="6856" w:author="Sayali Dev" w:date="2018-02-23T15:08:00Z">
          <w:pPr>
            <w:ind w:left="360" w:right="540"/>
          </w:pPr>
        </w:pPrChange>
      </w:pPr>
    </w:p>
    <w:p w14:paraId="66C106DA" w14:textId="35CFCED9" w:rsidR="00B85A5F" w:rsidRDefault="00B85A5F">
      <w:pPr>
        <w:pStyle w:val="ListParagraph"/>
        <w:numPr>
          <w:ilvl w:val="0"/>
          <w:numId w:val="397"/>
        </w:numPr>
        <w:ind w:right="540"/>
        <w:rPr>
          <w:ins w:id="6857" w:author="Sayali Dev" w:date="2018-02-23T14:34:00Z"/>
        </w:rPr>
        <w:pPrChange w:id="6858" w:author="Sayali Dev" w:date="2018-02-23T15:17:00Z">
          <w:pPr>
            <w:ind w:left="360" w:right="540"/>
          </w:pPr>
        </w:pPrChange>
      </w:pPr>
      <w:ins w:id="6859" w:author="Sayali Dev" w:date="2018-02-23T15:16:00Z">
        <w:r>
          <w:t>You can also, click on Download workbook to export a copy to your system.</w:t>
        </w:r>
      </w:ins>
    </w:p>
    <w:p w14:paraId="4B6A7516" w14:textId="5C44BB8B" w:rsidR="00485905" w:rsidRDefault="0035031F" w:rsidP="00485905">
      <w:pPr>
        <w:ind w:right="540"/>
        <w:rPr>
          <w:ins w:id="6860" w:author="Sayali Dev" w:date="2018-02-23T14:34:00Z"/>
        </w:rPr>
      </w:pPr>
      <w:ins w:id="6861" w:author="Sayali Dev" w:date="2018-02-23T15:08:00Z">
        <w:r>
          <w:t xml:space="preserve"> </w:t>
        </w:r>
      </w:ins>
    </w:p>
    <w:p w14:paraId="65F16132" w14:textId="44C1092A" w:rsidR="00485905" w:rsidRDefault="00485905">
      <w:pPr>
        <w:rPr>
          <w:ins w:id="6862" w:author="Sayali Dev" w:date="2018-02-23T14:37:00Z"/>
          <w:rFonts w:ascii="Tahoma" w:hAnsi="Tahoma" w:cs="Times New Roman"/>
          <w:b/>
          <w:color w:val="6B196C"/>
          <w:sz w:val="32"/>
          <w:lang w:eastAsia="x-none"/>
        </w:rPr>
      </w:pPr>
    </w:p>
    <w:p w14:paraId="3C897CD4" w14:textId="43119CD2" w:rsidR="00485905" w:rsidRDefault="00485905">
      <w:pPr>
        <w:rPr>
          <w:ins w:id="6863" w:author="Sayali Dev" w:date="2018-02-23T15:10:00Z"/>
          <w:rFonts w:ascii="Tahoma" w:hAnsi="Tahoma" w:cs="Times New Roman"/>
          <w:b/>
          <w:color w:val="6B196C"/>
          <w:sz w:val="32"/>
          <w:lang w:eastAsia="x-none"/>
        </w:rPr>
      </w:pPr>
    </w:p>
    <w:p w14:paraId="15B9F0F2" w14:textId="00AB72D8" w:rsidR="00B85A5F" w:rsidRDefault="00B85A5F">
      <w:pPr>
        <w:rPr>
          <w:ins w:id="6864" w:author="Sayali Dev" w:date="2018-02-23T15:10:00Z"/>
          <w:rFonts w:ascii="Tahoma" w:hAnsi="Tahoma" w:cs="Times New Roman"/>
          <w:b/>
          <w:color w:val="6B196C"/>
          <w:sz w:val="32"/>
          <w:lang w:eastAsia="x-none"/>
        </w:rPr>
      </w:pPr>
    </w:p>
    <w:p w14:paraId="4C617400" w14:textId="372FF093" w:rsidR="00B85A5F" w:rsidRDefault="00B85A5F">
      <w:pPr>
        <w:rPr>
          <w:ins w:id="6865" w:author="Sayali Dev" w:date="2018-02-23T15:10:00Z"/>
          <w:rFonts w:ascii="Tahoma" w:hAnsi="Tahoma" w:cs="Times New Roman"/>
          <w:b/>
          <w:color w:val="6B196C"/>
          <w:sz w:val="32"/>
          <w:lang w:eastAsia="x-none"/>
        </w:rPr>
      </w:pPr>
    </w:p>
    <w:p w14:paraId="452D11EA" w14:textId="1419A7A9" w:rsidR="00B85A5F" w:rsidRDefault="00B85A5F">
      <w:pPr>
        <w:rPr>
          <w:ins w:id="6866" w:author="Sayali Dev" w:date="2018-02-23T15:10:00Z"/>
          <w:rFonts w:ascii="Tahoma" w:hAnsi="Tahoma" w:cs="Times New Roman"/>
          <w:b/>
          <w:color w:val="6B196C"/>
          <w:sz w:val="32"/>
          <w:lang w:eastAsia="x-none"/>
        </w:rPr>
      </w:pPr>
    </w:p>
    <w:p w14:paraId="5D385DEB" w14:textId="75D46C3B" w:rsidR="00B85A5F" w:rsidDel="00B85A5F" w:rsidRDefault="00B85A5F" w:rsidP="00485905">
      <w:pPr>
        <w:pStyle w:val="Heading3"/>
        <w:rPr>
          <w:del w:id="6867" w:author="Sayali Dev" w:date="2018-02-23T15:17:00Z"/>
          <w:color w:val="6B196C"/>
          <w:sz w:val="32"/>
          <w:lang w:val="en-US"/>
        </w:rPr>
      </w:pPr>
    </w:p>
    <w:p w14:paraId="36F8DB07" w14:textId="77777777" w:rsidR="00B85A5F" w:rsidRDefault="00B85A5F" w:rsidP="00485905">
      <w:pPr>
        <w:pStyle w:val="Heading3"/>
        <w:rPr>
          <w:ins w:id="6868" w:author="Sayali Dev" w:date="2018-02-23T15:17:00Z"/>
          <w:lang w:val="en-US"/>
        </w:rPr>
      </w:pPr>
    </w:p>
    <w:p w14:paraId="4A54198F" w14:textId="1820A223" w:rsidR="00485905" w:rsidRPr="00B85A5F" w:rsidRDefault="00B85A5F" w:rsidP="00485905">
      <w:pPr>
        <w:pStyle w:val="Heading3"/>
        <w:rPr>
          <w:ins w:id="6869" w:author="Sayali Dev" w:date="2018-02-23T14:37:00Z"/>
          <w:lang w:val="en-US"/>
          <w:rPrChange w:id="6870" w:author="Sayali Dev" w:date="2018-02-23T15:11:00Z">
            <w:rPr>
              <w:ins w:id="6871" w:author="Sayali Dev" w:date="2018-02-23T14:37:00Z"/>
            </w:rPr>
          </w:rPrChange>
        </w:rPr>
      </w:pPr>
      <w:bookmarkStart w:id="6872" w:name="_Custom_Report_Generation"/>
      <w:bookmarkStart w:id="6873" w:name="_Toc507164398"/>
      <w:bookmarkEnd w:id="6872"/>
      <w:ins w:id="6874" w:author="Sayali Dev" w:date="2018-02-23T15:11:00Z">
        <w:r>
          <w:rPr>
            <w:lang w:val="en-US"/>
          </w:rPr>
          <w:lastRenderedPageBreak/>
          <w:t>Custom Report Generation</w:t>
        </w:r>
      </w:ins>
      <w:bookmarkEnd w:id="6873"/>
    </w:p>
    <w:p w14:paraId="17655DFD" w14:textId="77777777" w:rsidR="00485905" w:rsidRDefault="00485905" w:rsidP="00485905">
      <w:pPr>
        <w:rPr>
          <w:ins w:id="6875" w:author="Sayali Dev" w:date="2018-02-23T14:37:00Z"/>
          <w:lang w:val="x-none" w:eastAsia="x-none"/>
        </w:rPr>
      </w:pPr>
    </w:p>
    <w:p w14:paraId="26D380FD" w14:textId="620484BD" w:rsidR="00485905" w:rsidRDefault="00485905" w:rsidP="00485905">
      <w:pPr>
        <w:rPr>
          <w:ins w:id="6876" w:author="Sayali Dev" w:date="2018-02-23T14:37:00Z"/>
          <w:lang w:eastAsia="x-none"/>
        </w:rPr>
      </w:pPr>
      <w:ins w:id="6877" w:author="Sayali Dev" w:date="2018-02-23T14:37:00Z">
        <w:r>
          <w:rPr>
            <w:lang w:eastAsia="x-none"/>
          </w:rPr>
          <w:t xml:space="preserve">To view </w:t>
        </w:r>
      </w:ins>
      <w:ins w:id="6878" w:author="Sayali Dev" w:date="2018-02-23T15:11:00Z">
        <w:r w:rsidR="00B85A5F">
          <w:rPr>
            <w:lang w:eastAsia="x-none"/>
          </w:rPr>
          <w:t>custom reports using search options from the left pane:</w:t>
        </w:r>
      </w:ins>
    </w:p>
    <w:p w14:paraId="1B0827BB" w14:textId="77777777" w:rsidR="00485905" w:rsidRPr="00863D7D" w:rsidRDefault="00485905" w:rsidP="00485905">
      <w:pPr>
        <w:rPr>
          <w:ins w:id="6879" w:author="Sayali Dev" w:date="2018-02-23T14:37:00Z"/>
          <w:lang w:eastAsia="x-none"/>
        </w:rPr>
      </w:pPr>
    </w:p>
    <w:p w14:paraId="22E8DECB" w14:textId="4120458B" w:rsidR="00485905" w:rsidRDefault="00485905">
      <w:pPr>
        <w:pStyle w:val="ListParagraph"/>
        <w:numPr>
          <w:ilvl w:val="2"/>
          <w:numId w:val="396"/>
        </w:numPr>
        <w:tabs>
          <w:tab w:val="clear" w:pos="2160"/>
          <w:tab w:val="num" w:pos="720"/>
        </w:tabs>
        <w:ind w:left="0"/>
        <w:rPr>
          <w:ins w:id="6880" w:author="Sayali Dev" w:date="2018-02-23T14:37:00Z"/>
        </w:rPr>
        <w:pPrChange w:id="6881" w:author="Sayali Dev" w:date="2018-02-23T15:12:00Z">
          <w:pPr>
            <w:pStyle w:val="ListParagraph"/>
            <w:numPr>
              <w:ilvl w:val="2"/>
              <w:numId w:val="394"/>
            </w:numPr>
            <w:tabs>
              <w:tab w:val="num" w:pos="720"/>
              <w:tab w:val="num" w:pos="2520"/>
            </w:tabs>
            <w:ind w:left="1800"/>
          </w:pPr>
        </w:pPrChange>
      </w:pPr>
      <w:ins w:id="6882" w:author="Sayali Dev" w:date="2018-02-23T14:37:00Z">
        <w:r>
          <w:t>Log in to Cirraspec using your credentials.</w:t>
        </w:r>
      </w:ins>
    </w:p>
    <w:p w14:paraId="5AB7CB84" w14:textId="77777777" w:rsidR="00485905" w:rsidRDefault="00485905">
      <w:pPr>
        <w:ind w:firstLine="720"/>
        <w:rPr>
          <w:ins w:id="6883" w:author="Sayali Dev" w:date="2018-02-23T14:37:00Z"/>
        </w:rPr>
      </w:pPr>
      <w:ins w:id="6884" w:author="Sayali Dev" w:date="2018-02-23T14:37:00Z">
        <w:r>
          <w:t>The CIRRASPEC home page appears.</w:t>
        </w:r>
      </w:ins>
    </w:p>
    <w:p w14:paraId="58076284" w14:textId="77777777" w:rsidR="00485905" w:rsidRDefault="00485905">
      <w:pPr>
        <w:rPr>
          <w:ins w:id="6885" w:author="Sayali Dev" w:date="2018-02-23T14:37:00Z"/>
        </w:rPr>
      </w:pPr>
    </w:p>
    <w:p w14:paraId="2E5B3A72" w14:textId="77777777" w:rsidR="00485905" w:rsidRDefault="00485905">
      <w:pPr>
        <w:pStyle w:val="ListParagraph"/>
        <w:numPr>
          <w:ilvl w:val="2"/>
          <w:numId w:val="396"/>
        </w:numPr>
        <w:tabs>
          <w:tab w:val="clear" w:pos="2160"/>
          <w:tab w:val="num" w:pos="720"/>
        </w:tabs>
        <w:ind w:left="0"/>
        <w:rPr>
          <w:ins w:id="6886" w:author="Sayali Dev" w:date="2018-02-23T14:37:00Z"/>
        </w:rPr>
        <w:pPrChange w:id="6887" w:author="Sayali Dev" w:date="2018-02-23T15:12:00Z">
          <w:pPr>
            <w:pStyle w:val="ListParagraph"/>
            <w:numPr>
              <w:ilvl w:val="2"/>
              <w:numId w:val="394"/>
            </w:numPr>
            <w:tabs>
              <w:tab w:val="num" w:pos="720"/>
              <w:tab w:val="num" w:pos="2520"/>
            </w:tabs>
            <w:ind w:left="0"/>
          </w:pPr>
        </w:pPrChange>
      </w:pPr>
      <w:ins w:id="6888" w:author="Sayali Dev" w:date="2018-02-23T14:37:00Z">
        <w:r>
          <w:t xml:space="preserve">Point to the arrow of the </w:t>
        </w:r>
        <w:r w:rsidRPr="00863D7D">
          <w:rPr>
            <w:b/>
          </w:rPr>
          <w:t>Reports</w:t>
        </w:r>
        <w:r>
          <w:t xml:space="preserve"> tab, and then c</w:t>
        </w:r>
        <w:r w:rsidRPr="00585562">
          <w:t xml:space="preserve">lick </w:t>
        </w:r>
        <w:r w:rsidRPr="00863D7D">
          <w:rPr>
            <w:b/>
          </w:rPr>
          <w:t>Reports</w:t>
        </w:r>
        <w:r>
          <w:t>.</w:t>
        </w:r>
      </w:ins>
    </w:p>
    <w:p w14:paraId="7CDDEEBE" w14:textId="77777777" w:rsidR="00485905" w:rsidRDefault="00485905">
      <w:pPr>
        <w:pStyle w:val="ListParagraph"/>
        <w:ind w:left="0" w:firstLine="720"/>
        <w:rPr>
          <w:ins w:id="6889" w:author="Sayali Dev" w:date="2018-02-23T14:37:00Z"/>
        </w:rPr>
      </w:pPr>
      <w:ins w:id="6890" w:author="Sayali Dev" w:date="2018-02-23T14:37:00Z">
        <w:r w:rsidRPr="00585562">
          <w:t xml:space="preserve">The </w:t>
        </w:r>
        <w:r w:rsidRPr="00863D7D">
          <w:rPr>
            <w:b/>
          </w:rPr>
          <w:t>Reports</w:t>
        </w:r>
        <w:r w:rsidRPr="00585562">
          <w:t xml:space="preserve"> </w:t>
        </w:r>
        <w:r>
          <w:t>page appears.</w:t>
        </w:r>
      </w:ins>
    </w:p>
    <w:p w14:paraId="691CEC3A" w14:textId="77777777" w:rsidR="00485905" w:rsidRDefault="00485905" w:rsidP="00485905">
      <w:pPr>
        <w:pStyle w:val="ListParagraph"/>
        <w:ind w:left="0" w:firstLine="720"/>
        <w:rPr>
          <w:ins w:id="6891" w:author="Sayali Dev" w:date="2018-02-23T14:37:00Z"/>
        </w:rPr>
      </w:pPr>
    </w:p>
    <w:p w14:paraId="159F5AFE" w14:textId="60F79DAE" w:rsidR="00485905" w:rsidRDefault="00B85A5F">
      <w:pPr>
        <w:pStyle w:val="ListParagraph"/>
        <w:numPr>
          <w:ilvl w:val="2"/>
          <w:numId w:val="396"/>
        </w:numPr>
        <w:tabs>
          <w:tab w:val="clear" w:pos="2160"/>
          <w:tab w:val="num" w:pos="720"/>
        </w:tabs>
        <w:ind w:left="0"/>
        <w:rPr>
          <w:ins w:id="6892" w:author="Sayali Dev" w:date="2018-02-23T14:37:00Z"/>
        </w:rPr>
        <w:pPrChange w:id="6893" w:author="Sayali Dev" w:date="2018-02-23T15:14:00Z">
          <w:pPr>
            <w:pStyle w:val="ListParagraph"/>
            <w:numPr>
              <w:ilvl w:val="2"/>
              <w:numId w:val="394"/>
            </w:numPr>
            <w:tabs>
              <w:tab w:val="num" w:pos="720"/>
              <w:tab w:val="num" w:pos="2520"/>
            </w:tabs>
            <w:ind w:left="1800"/>
          </w:pPr>
        </w:pPrChange>
      </w:pPr>
      <w:ins w:id="6894" w:author="Sayali Dev" w:date="2018-02-23T14:37:00Z">
        <w:r>
          <w:t>Click on the Report link on left for which you require to generate a customized report.</w:t>
        </w:r>
      </w:ins>
    </w:p>
    <w:p w14:paraId="1669191F" w14:textId="6F0C00AE" w:rsidR="00B85A5F" w:rsidRDefault="00B85A5F">
      <w:pPr>
        <w:pStyle w:val="ListParagraph"/>
        <w:rPr>
          <w:ins w:id="6895" w:author="Sayali Dev" w:date="2018-02-23T15:21:00Z"/>
        </w:rPr>
        <w:pPrChange w:id="6896" w:author="Sayali Dev" w:date="2018-02-23T15:15:00Z">
          <w:pPr>
            <w:pStyle w:val="ListParagraph"/>
            <w:numPr>
              <w:ilvl w:val="2"/>
              <w:numId w:val="394"/>
            </w:numPr>
            <w:tabs>
              <w:tab w:val="num" w:pos="720"/>
              <w:tab w:val="num" w:pos="2520"/>
            </w:tabs>
            <w:ind w:left="1800"/>
          </w:pPr>
        </w:pPrChange>
      </w:pPr>
      <w:ins w:id="6897" w:author="Sayali Dev" w:date="2018-02-23T15:15:00Z">
        <w:r>
          <w:t>Search options on left pane get updated</w:t>
        </w:r>
      </w:ins>
      <w:ins w:id="6898" w:author="Sayali Dev" w:date="2018-02-23T15:16:00Z">
        <w:r>
          <w:t>.</w:t>
        </w:r>
      </w:ins>
    </w:p>
    <w:p w14:paraId="3A8304BA" w14:textId="77777777" w:rsidR="00B11F48" w:rsidRDefault="00B11F48">
      <w:pPr>
        <w:pStyle w:val="ListParagraph"/>
        <w:rPr>
          <w:ins w:id="6899" w:author="Sayali Dev" w:date="2018-02-23T15:15:00Z"/>
        </w:rPr>
        <w:pPrChange w:id="6900" w:author="Sayali Dev" w:date="2018-02-23T15:15:00Z">
          <w:pPr>
            <w:pStyle w:val="ListParagraph"/>
            <w:numPr>
              <w:ilvl w:val="2"/>
              <w:numId w:val="394"/>
            </w:numPr>
            <w:tabs>
              <w:tab w:val="num" w:pos="720"/>
              <w:tab w:val="num" w:pos="2520"/>
            </w:tabs>
            <w:ind w:left="1800"/>
          </w:pPr>
        </w:pPrChange>
      </w:pPr>
    </w:p>
    <w:p w14:paraId="552D9701" w14:textId="094362B6" w:rsidR="00B85A5F" w:rsidRDefault="00B11F48">
      <w:pPr>
        <w:rPr>
          <w:ins w:id="6901" w:author="Sayali Dev" w:date="2018-02-23T15:18:00Z"/>
        </w:rPr>
        <w:pPrChange w:id="6902" w:author="Sayali Dev" w:date="2018-02-23T15:16:00Z">
          <w:pPr>
            <w:pStyle w:val="ListParagraph"/>
            <w:numPr>
              <w:ilvl w:val="2"/>
              <w:numId w:val="394"/>
            </w:numPr>
            <w:tabs>
              <w:tab w:val="num" w:pos="720"/>
              <w:tab w:val="num" w:pos="2520"/>
            </w:tabs>
            <w:ind w:left="1800"/>
          </w:pPr>
        </w:pPrChange>
      </w:pPr>
      <w:ins w:id="6903" w:author="Sayali Dev" w:date="2018-02-23T15:18:00Z">
        <w:r>
          <w:tab/>
        </w:r>
      </w:ins>
      <w:ins w:id="6904" w:author="Sayali Dev" w:date="2018-02-23T15:20:00Z">
        <w:r>
          <w:t>Refer below table to know the search critera</w:t>
        </w:r>
      </w:ins>
      <w:ins w:id="6905" w:author="Sayali Dev" w:date="2018-02-23T15:23:00Z">
        <w:r>
          <w:t xml:space="preserve"> for each report</w:t>
        </w:r>
      </w:ins>
      <w:ins w:id="6906" w:author="Sayali Dev" w:date="2018-02-23T15:20:00Z">
        <w:r>
          <w:t xml:space="preserve">: </w:t>
        </w:r>
      </w:ins>
    </w:p>
    <w:tbl>
      <w:tblPr>
        <w:tblStyle w:val="TableGridLight"/>
        <w:tblpPr w:leftFromText="180" w:rightFromText="180" w:vertAnchor="text" w:horzAnchor="page" w:tblpX="1441" w:tblpY="104"/>
        <w:tblW w:w="0" w:type="auto"/>
        <w:tblLook w:val="04A0" w:firstRow="1" w:lastRow="0" w:firstColumn="1" w:lastColumn="0" w:noHBand="0" w:noVBand="1"/>
        <w:tblPrChange w:id="6907" w:author="Sayali Dev" w:date="2018-02-23T15:22:00Z">
          <w:tblPr>
            <w:tblStyle w:val="TableGridLight"/>
            <w:tblpPr w:leftFromText="180" w:rightFromText="180" w:vertAnchor="text" w:horzAnchor="page" w:tblpX="1441" w:tblpY="104"/>
            <w:tblW w:w="0" w:type="auto"/>
            <w:tblLook w:val="04A0" w:firstRow="1" w:lastRow="0" w:firstColumn="1" w:lastColumn="0" w:noHBand="0" w:noVBand="1"/>
          </w:tblPr>
        </w:tblPrChange>
      </w:tblPr>
      <w:tblGrid>
        <w:gridCol w:w="4582"/>
        <w:gridCol w:w="5651"/>
        <w:tblGridChange w:id="6908">
          <w:tblGrid>
            <w:gridCol w:w="4012"/>
            <w:gridCol w:w="4948"/>
          </w:tblGrid>
        </w:tblGridChange>
      </w:tblGrid>
      <w:tr w:rsidR="00B11F48" w14:paraId="289F1640" w14:textId="77777777" w:rsidTr="00B11F48">
        <w:trPr>
          <w:trHeight w:val="310"/>
          <w:ins w:id="6909" w:author="Sayali Dev" w:date="2018-02-23T15:19:00Z"/>
          <w:trPrChange w:id="6910" w:author="Sayali Dev" w:date="2018-02-23T15:22:00Z">
            <w:trPr>
              <w:trHeight w:val="294"/>
            </w:trPr>
          </w:trPrChange>
        </w:trPr>
        <w:tc>
          <w:tcPr>
            <w:tcW w:w="4582" w:type="dxa"/>
            <w:tcPrChange w:id="6911" w:author="Sayali Dev" w:date="2018-02-23T15:22:00Z">
              <w:tcPr>
                <w:tcW w:w="4012" w:type="dxa"/>
              </w:tcPr>
            </w:tcPrChange>
          </w:tcPr>
          <w:p w14:paraId="39D8E329" w14:textId="43799A8A" w:rsidR="00B11F48" w:rsidRDefault="00B11F48">
            <w:pPr>
              <w:rPr>
                <w:ins w:id="6912" w:author="Sayali Dev" w:date="2018-02-23T15:19:00Z"/>
              </w:rPr>
              <w:pPrChange w:id="6913" w:author="Sayali Dev" w:date="2018-02-23T15:19:00Z">
                <w:pPr>
                  <w:framePr w:hSpace="180" w:wrap="around" w:vAnchor="text" w:hAnchor="page" w:x="1441" w:y="104"/>
                  <w:ind w:left="720"/>
                </w:pPr>
              </w:pPrChange>
            </w:pPr>
            <w:ins w:id="6914" w:author="Sayali Dev" w:date="2018-02-23T15:19:00Z">
              <w:r>
                <w:t>Dashboard</w:t>
              </w:r>
            </w:ins>
          </w:p>
        </w:tc>
        <w:tc>
          <w:tcPr>
            <w:tcW w:w="5651" w:type="dxa"/>
            <w:tcPrChange w:id="6915" w:author="Sayali Dev" w:date="2018-02-23T15:22:00Z">
              <w:tcPr>
                <w:tcW w:w="4948" w:type="dxa"/>
              </w:tcPr>
            </w:tcPrChange>
          </w:tcPr>
          <w:p w14:paraId="508F683F" w14:textId="3216C8A8" w:rsidR="00B11F48" w:rsidRDefault="00B11F48" w:rsidP="00B11F48">
            <w:pPr>
              <w:rPr>
                <w:ins w:id="6916" w:author="Sayali Dev" w:date="2018-02-23T15:19:00Z"/>
              </w:rPr>
            </w:pPr>
            <w:ins w:id="6917" w:author="Sayali Dev" w:date="2018-02-23T15:21:00Z">
              <w:r>
                <w:t>Date Range, Collections, Collection Site</w:t>
              </w:r>
            </w:ins>
          </w:p>
        </w:tc>
      </w:tr>
      <w:tr w:rsidR="00B11F48" w14:paraId="2A3AA2C4" w14:textId="77777777" w:rsidTr="00B11F48">
        <w:trPr>
          <w:trHeight w:val="291"/>
          <w:ins w:id="6918" w:author="Sayali Dev" w:date="2018-02-23T15:19:00Z"/>
          <w:trPrChange w:id="6919" w:author="Sayali Dev" w:date="2018-02-23T15:22:00Z">
            <w:trPr>
              <w:trHeight w:val="276"/>
            </w:trPr>
          </w:trPrChange>
        </w:trPr>
        <w:tc>
          <w:tcPr>
            <w:tcW w:w="4582" w:type="dxa"/>
            <w:tcPrChange w:id="6920" w:author="Sayali Dev" w:date="2018-02-23T15:22:00Z">
              <w:tcPr>
                <w:tcW w:w="4012" w:type="dxa"/>
              </w:tcPr>
            </w:tcPrChange>
          </w:tcPr>
          <w:p w14:paraId="7A255529" w14:textId="06DB6080" w:rsidR="00B11F48" w:rsidRDefault="00B11F48" w:rsidP="00B11F48">
            <w:pPr>
              <w:rPr>
                <w:ins w:id="6921" w:author="Sayali Dev" w:date="2018-02-23T15:19:00Z"/>
              </w:rPr>
            </w:pPr>
            <w:ins w:id="6922" w:author="Sayali Dev" w:date="2018-02-23T15:19:00Z">
              <w:r>
                <w:t>Shipment Status</w:t>
              </w:r>
            </w:ins>
          </w:p>
        </w:tc>
        <w:tc>
          <w:tcPr>
            <w:tcW w:w="5651" w:type="dxa"/>
            <w:tcPrChange w:id="6923" w:author="Sayali Dev" w:date="2018-02-23T15:22:00Z">
              <w:tcPr>
                <w:tcW w:w="4948" w:type="dxa"/>
              </w:tcPr>
            </w:tcPrChange>
          </w:tcPr>
          <w:p w14:paraId="054103C7" w14:textId="4CB2CCD6" w:rsidR="00B11F48" w:rsidRDefault="00B11F48" w:rsidP="00B11F48">
            <w:pPr>
              <w:rPr>
                <w:ins w:id="6924" w:author="Sayali Dev" w:date="2018-02-23T15:19:00Z"/>
              </w:rPr>
            </w:pPr>
            <w:ins w:id="6925" w:author="Sayali Dev" w:date="2018-02-23T15:22:00Z">
              <w:r>
                <w:t>Date Modified Range, From Location, Shipment Status, Shipment Type</w:t>
              </w:r>
            </w:ins>
          </w:p>
        </w:tc>
      </w:tr>
      <w:tr w:rsidR="00B11F48" w14:paraId="6E0443AB" w14:textId="77777777" w:rsidTr="00B11F48">
        <w:trPr>
          <w:trHeight w:val="291"/>
          <w:ins w:id="6926" w:author="Sayali Dev" w:date="2018-02-23T15:19:00Z"/>
          <w:trPrChange w:id="6927" w:author="Sayali Dev" w:date="2018-02-23T15:22:00Z">
            <w:trPr>
              <w:trHeight w:val="276"/>
            </w:trPr>
          </w:trPrChange>
        </w:trPr>
        <w:tc>
          <w:tcPr>
            <w:tcW w:w="4582" w:type="dxa"/>
            <w:tcPrChange w:id="6928" w:author="Sayali Dev" w:date="2018-02-23T15:22:00Z">
              <w:tcPr>
                <w:tcW w:w="4012" w:type="dxa"/>
              </w:tcPr>
            </w:tcPrChange>
          </w:tcPr>
          <w:p w14:paraId="2682F8E5" w14:textId="5F2B586F" w:rsidR="00B11F48" w:rsidRDefault="00B11F48" w:rsidP="00B11F48">
            <w:pPr>
              <w:rPr>
                <w:ins w:id="6929" w:author="Sayali Dev" w:date="2018-02-23T15:19:00Z"/>
              </w:rPr>
            </w:pPr>
            <w:ins w:id="6930" w:author="Sayali Dev" w:date="2018-02-23T15:19:00Z">
              <w:r>
                <w:t>Inventory Status</w:t>
              </w:r>
            </w:ins>
          </w:p>
        </w:tc>
        <w:tc>
          <w:tcPr>
            <w:tcW w:w="5651" w:type="dxa"/>
            <w:tcPrChange w:id="6931" w:author="Sayali Dev" w:date="2018-02-23T15:22:00Z">
              <w:tcPr>
                <w:tcW w:w="4948" w:type="dxa"/>
              </w:tcPr>
            </w:tcPrChange>
          </w:tcPr>
          <w:p w14:paraId="09932BCE" w14:textId="1CD24CFF" w:rsidR="00B11F48" w:rsidRDefault="00B11F48" w:rsidP="00B11F48">
            <w:pPr>
              <w:rPr>
                <w:ins w:id="6932" w:author="Sayali Dev" w:date="2018-02-23T15:19:00Z"/>
              </w:rPr>
            </w:pPr>
            <w:ins w:id="6933" w:author="Sayali Dev" w:date="2018-02-23T15:22:00Z">
              <w:r>
                <w:t xml:space="preserve">Specimen Type, </w:t>
              </w:r>
            </w:ins>
            <w:ins w:id="6934" w:author="Sayali Dev" w:date="2018-02-23T15:23:00Z">
              <w:r>
                <w:t>Sample Status, Collections, Collection Sites</w:t>
              </w:r>
            </w:ins>
          </w:p>
        </w:tc>
      </w:tr>
    </w:tbl>
    <w:p w14:paraId="3B2CE3E5" w14:textId="39BA7D06" w:rsidR="00B11F48" w:rsidRDefault="00B11F48">
      <w:pPr>
        <w:rPr>
          <w:ins w:id="6935" w:author="Sayali Dev" w:date="2018-02-23T15:19:00Z"/>
        </w:rPr>
        <w:pPrChange w:id="6936" w:author="Sayali Dev" w:date="2018-02-23T15:23:00Z">
          <w:pPr>
            <w:pStyle w:val="ListParagraph"/>
            <w:numPr>
              <w:ilvl w:val="2"/>
              <w:numId w:val="394"/>
            </w:numPr>
            <w:tabs>
              <w:tab w:val="num" w:pos="720"/>
              <w:tab w:val="num" w:pos="2520"/>
            </w:tabs>
            <w:ind w:left="1800"/>
          </w:pPr>
        </w:pPrChange>
      </w:pPr>
      <w:ins w:id="6937" w:author="Sayali Dev" w:date="2018-02-23T15:19:00Z">
        <w:r>
          <w:tab/>
        </w:r>
      </w:ins>
    </w:p>
    <w:p w14:paraId="72BAEFEB" w14:textId="3DE2A6FC" w:rsidR="00B11F48" w:rsidRDefault="00B11F48">
      <w:pPr>
        <w:pStyle w:val="ListParagraph"/>
        <w:numPr>
          <w:ilvl w:val="2"/>
          <w:numId w:val="396"/>
        </w:numPr>
        <w:tabs>
          <w:tab w:val="clear" w:pos="2160"/>
          <w:tab w:val="num" w:pos="720"/>
        </w:tabs>
        <w:ind w:left="0"/>
        <w:rPr>
          <w:ins w:id="6938" w:author="Sayali Dev" w:date="2018-02-23T15:18:00Z"/>
        </w:rPr>
        <w:pPrChange w:id="6939" w:author="Sayali Dev" w:date="2018-02-23T15:18:00Z">
          <w:pPr>
            <w:pStyle w:val="ListParagraph"/>
            <w:numPr>
              <w:ilvl w:val="2"/>
              <w:numId w:val="394"/>
            </w:numPr>
            <w:tabs>
              <w:tab w:val="num" w:pos="720"/>
              <w:tab w:val="num" w:pos="2520"/>
            </w:tabs>
            <w:ind w:left="1800"/>
          </w:pPr>
        </w:pPrChange>
      </w:pPr>
      <w:ins w:id="6940" w:author="Sayali Dev" w:date="2018-02-23T15:18:00Z">
        <w:r>
          <w:t>Click Search.</w:t>
        </w:r>
      </w:ins>
    </w:p>
    <w:p w14:paraId="184850AB" w14:textId="6AE6E439" w:rsidR="00B11F48" w:rsidRDefault="00B11F48">
      <w:pPr>
        <w:pStyle w:val="ListParagraph"/>
        <w:rPr>
          <w:ins w:id="6941" w:author="Sayali Dev" w:date="2018-02-23T15:24:00Z"/>
        </w:rPr>
        <w:pPrChange w:id="6942" w:author="Sayali Dev" w:date="2018-02-23T15:24:00Z">
          <w:pPr>
            <w:ind w:right="540"/>
          </w:pPr>
        </w:pPrChange>
      </w:pPr>
      <w:ins w:id="6943" w:author="Sayali Dev" w:date="2018-02-23T15:18:00Z">
        <w:r>
          <w:t>The Report gets generated as per the search criteria.</w:t>
        </w:r>
      </w:ins>
    </w:p>
    <w:p w14:paraId="36CE559E" w14:textId="77777777" w:rsidR="00B11F48" w:rsidRDefault="00B11F48">
      <w:pPr>
        <w:pStyle w:val="ListParagraph"/>
        <w:rPr>
          <w:ins w:id="6944" w:author="Sayali Dev" w:date="2018-02-23T15:24:00Z"/>
        </w:rPr>
        <w:pPrChange w:id="6945" w:author="Sayali Dev" w:date="2018-02-23T15:24:00Z">
          <w:pPr>
            <w:ind w:right="540"/>
          </w:pPr>
        </w:pPrChange>
      </w:pPr>
    </w:p>
    <w:p w14:paraId="0C06C1C4" w14:textId="043223AE" w:rsidR="00B11F48" w:rsidRDefault="00B11F48">
      <w:pPr>
        <w:pStyle w:val="ListParagraph"/>
        <w:ind w:left="0"/>
        <w:rPr>
          <w:ins w:id="6946" w:author="Sayali Dev" w:date="2018-02-23T15:25:00Z"/>
        </w:rPr>
        <w:pPrChange w:id="6947" w:author="Sayali Dev" w:date="2018-02-23T15:24:00Z">
          <w:pPr>
            <w:ind w:right="540"/>
          </w:pPr>
        </w:pPrChange>
      </w:pPr>
      <w:ins w:id="6948" w:author="Sayali Dev" w:date="2018-02-23T15:24:00Z">
        <w:r>
          <w:t xml:space="preserve">5. </w:t>
        </w:r>
      </w:ins>
      <w:ins w:id="6949" w:author="Sayali Dev" w:date="2018-02-23T15:25:00Z">
        <w:r>
          <w:tab/>
        </w:r>
      </w:ins>
    </w:p>
    <w:p w14:paraId="7D9B2B7A" w14:textId="3572B140" w:rsidR="00485905" w:rsidRDefault="00B11F48">
      <w:pPr>
        <w:pStyle w:val="ListParagraph"/>
        <w:rPr>
          <w:ins w:id="6950" w:author="Sayali Dev" w:date="2018-02-23T14:37:00Z"/>
        </w:rPr>
        <w:pPrChange w:id="6951" w:author="Sayali Dev" w:date="2018-02-23T15:25:00Z">
          <w:pPr>
            <w:ind w:right="540"/>
          </w:pPr>
        </w:pPrChange>
      </w:pPr>
      <w:ins w:id="6952" w:author="Sayali Dev" w:date="2018-02-23T15:24:00Z">
        <w:r>
          <w:t xml:space="preserve">a. </w:t>
        </w:r>
      </w:ins>
      <w:ins w:id="6953" w:author="Sayali Dev" w:date="2018-02-23T14:37:00Z">
        <w:r w:rsidR="00485905">
          <w:t>On top panel, you can use options to view report to Fit page, Fit width or  zoom in, zoom out.</w:t>
        </w:r>
      </w:ins>
    </w:p>
    <w:p w14:paraId="44DFF04A" w14:textId="1C6B2876" w:rsidR="00485905" w:rsidRDefault="00485905">
      <w:pPr>
        <w:ind w:left="720" w:right="540"/>
        <w:rPr>
          <w:ins w:id="6954" w:author="Sayali Dev" w:date="2018-02-23T14:37:00Z"/>
        </w:rPr>
        <w:pPrChange w:id="6955" w:author="Sayali Dev" w:date="2018-02-23T15:25:00Z">
          <w:pPr>
            <w:ind w:right="540"/>
          </w:pPr>
        </w:pPrChange>
      </w:pPr>
      <w:ins w:id="6956" w:author="Sayali Dev" w:date="2018-02-23T14:37:00Z">
        <w:r>
          <w:t xml:space="preserve">b. To access </w:t>
        </w:r>
        <w:r w:rsidR="00B11F48">
          <w:t>same</w:t>
        </w:r>
        <w:r>
          <w:t xml:space="preserve"> in different formats, Click on following links :</w:t>
        </w:r>
      </w:ins>
    </w:p>
    <w:p w14:paraId="5E122238" w14:textId="77777777" w:rsidR="00485905" w:rsidRDefault="00485905">
      <w:pPr>
        <w:pStyle w:val="ListParagraph"/>
        <w:numPr>
          <w:ilvl w:val="0"/>
          <w:numId w:val="396"/>
        </w:numPr>
        <w:tabs>
          <w:tab w:val="clear" w:pos="720"/>
          <w:tab w:val="num" w:pos="1440"/>
        </w:tabs>
        <w:ind w:left="720" w:right="540"/>
        <w:rPr>
          <w:ins w:id="6957" w:author="Sayali Dev" w:date="2018-02-23T14:37:00Z"/>
        </w:rPr>
        <w:pPrChange w:id="6958" w:author="Sayali Dev" w:date="2018-02-23T15:25:00Z">
          <w:pPr>
            <w:pStyle w:val="ListParagraph"/>
            <w:numPr>
              <w:numId w:val="394"/>
            </w:numPr>
            <w:tabs>
              <w:tab w:val="num" w:pos="1080"/>
            </w:tabs>
            <w:ind w:left="360" w:right="540"/>
          </w:pPr>
        </w:pPrChange>
      </w:pPr>
      <w:ins w:id="6959" w:author="Sayali Dev" w:date="2018-02-23T14:37:00Z">
        <w:r>
          <w:t>PDF View</w:t>
        </w:r>
      </w:ins>
    </w:p>
    <w:p w14:paraId="78B7A84A" w14:textId="77777777" w:rsidR="00485905" w:rsidRDefault="00485905">
      <w:pPr>
        <w:pStyle w:val="ListParagraph"/>
        <w:numPr>
          <w:ilvl w:val="0"/>
          <w:numId w:val="396"/>
        </w:numPr>
        <w:tabs>
          <w:tab w:val="clear" w:pos="720"/>
          <w:tab w:val="num" w:pos="1440"/>
        </w:tabs>
        <w:ind w:left="720" w:right="540"/>
        <w:rPr>
          <w:ins w:id="6960" w:author="Sayali Dev" w:date="2018-02-23T14:37:00Z"/>
        </w:rPr>
        <w:pPrChange w:id="6961" w:author="Sayali Dev" w:date="2018-02-23T15:25:00Z">
          <w:pPr>
            <w:pStyle w:val="ListParagraph"/>
            <w:numPr>
              <w:numId w:val="394"/>
            </w:numPr>
            <w:tabs>
              <w:tab w:val="num" w:pos="1080"/>
            </w:tabs>
            <w:ind w:left="360" w:right="540"/>
          </w:pPr>
        </w:pPrChange>
      </w:pPr>
      <w:ins w:id="6962" w:author="Sayali Dev" w:date="2018-02-23T14:37:00Z">
        <w:r>
          <w:t>XLS View</w:t>
        </w:r>
      </w:ins>
    </w:p>
    <w:p w14:paraId="38C018F1" w14:textId="77777777" w:rsidR="00485905" w:rsidRDefault="00485905">
      <w:pPr>
        <w:pStyle w:val="ListParagraph"/>
        <w:numPr>
          <w:ilvl w:val="0"/>
          <w:numId w:val="396"/>
        </w:numPr>
        <w:tabs>
          <w:tab w:val="clear" w:pos="720"/>
          <w:tab w:val="num" w:pos="1440"/>
        </w:tabs>
        <w:ind w:left="720" w:right="540"/>
        <w:rPr>
          <w:ins w:id="6963" w:author="Sayali Dev" w:date="2018-02-23T14:37:00Z"/>
        </w:rPr>
        <w:pPrChange w:id="6964" w:author="Sayali Dev" w:date="2018-02-23T15:25:00Z">
          <w:pPr>
            <w:pStyle w:val="ListParagraph"/>
            <w:numPr>
              <w:numId w:val="394"/>
            </w:numPr>
            <w:tabs>
              <w:tab w:val="num" w:pos="1080"/>
            </w:tabs>
            <w:ind w:left="360" w:right="540"/>
          </w:pPr>
        </w:pPrChange>
      </w:pPr>
      <w:ins w:id="6965" w:author="Sayali Dev" w:date="2018-02-23T14:37:00Z">
        <w:r>
          <w:t>CSV View</w:t>
        </w:r>
      </w:ins>
    </w:p>
    <w:p w14:paraId="3C89AB58" w14:textId="77777777" w:rsidR="00485905" w:rsidRDefault="00485905">
      <w:pPr>
        <w:ind w:left="1080" w:right="540"/>
        <w:rPr>
          <w:ins w:id="6966" w:author="Sayali Dev" w:date="2018-02-23T14:37:00Z"/>
        </w:rPr>
        <w:pPrChange w:id="6967" w:author="Sayali Dev" w:date="2018-02-23T15:25:00Z">
          <w:pPr>
            <w:ind w:left="360" w:right="540"/>
          </w:pPr>
        </w:pPrChange>
      </w:pPr>
      <w:ins w:id="6968" w:author="Sayali Dev" w:date="2018-02-23T14:37:00Z">
        <w:r>
          <w:t>On the pop-up displayed, You can choose to either Open or Save the file onto your system.</w:t>
        </w:r>
      </w:ins>
    </w:p>
    <w:p w14:paraId="7CF7941F" w14:textId="77777777" w:rsidR="00485905" w:rsidRDefault="00485905">
      <w:pPr>
        <w:rPr>
          <w:rFonts w:ascii="Tahoma" w:hAnsi="Tahoma" w:cs="Times New Roman"/>
          <w:b/>
          <w:color w:val="6B196C"/>
          <w:sz w:val="32"/>
          <w:lang w:eastAsia="x-none"/>
        </w:rPr>
      </w:pPr>
    </w:p>
    <w:p w14:paraId="66FF3166" w14:textId="2EE55222" w:rsidR="00B57E8B" w:rsidRDefault="00B57E8B">
      <w:pPr>
        <w:rPr>
          <w:ins w:id="6969" w:author="Sayali Dev" w:date="2018-02-23T15:25:00Z"/>
          <w:lang w:eastAsia="x-none"/>
        </w:rPr>
      </w:pPr>
    </w:p>
    <w:p w14:paraId="2E8CA6FD" w14:textId="74C76960" w:rsidR="00B11F48" w:rsidRDefault="00B11F48">
      <w:pPr>
        <w:rPr>
          <w:ins w:id="6970" w:author="Sayali Dev" w:date="2018-02-23T15:25:00Z"/>
          <w:lang w:eastAsia="x-none"/>
        </w:rPr>
      </w:pPr>
    </w:p>
    <w:p w14:paraId="21227054" w14:textId="6EDE7F7D" w:rsidR="00B11F48" w:rsidRDefault="00B11F48">
      <w:pPr>
        <w:rPr>
          <w:ins w:id="6971" w:author="Sayali Dev" w:date="2018-02-23T15:25:00Z"/>
          <w:lang w:eastAsia="x-none"/>
        </w:rPr>
      </w:pPr>
    </w:p>
    <w:p w14:paraId="68CDC330" w14:textId="2BAA1446" w:rsidR="00B11F48" w:rsidRDefault="00B11F48">
      <w:pPr>
        <w:rPr>
          <w:ins w:id="6972" w:author="Sayali Dev" w:date="2018-02-23T15:25:00Z"/>
          <w:lang w:eastAsia="x-none"/>
        </w:rPr>
      </w:pPr>
    </w:p>
    <w:p w14:paraId="36D88850" w14:textId="1C58CCB2" w:rsidR="00B11F48" w:rsidRDefault="00B11F48">
      <w:pPr>
        <w:rPr>
          <w:ins w:id="6973" w:author="Sayali Dev" w:date="2018-02-23T15:25:00Z"/>
          <w:lang w:eastAsia="x-none"/>
        </w:rPr>
      </w:pPr>
    </w:p>
    <w:p w14:paraId="15B17D6B" w14:textId="6C5827AB" w:rsidR="00B11F48" w:rsidRDefault="00B11F48">
      <w:pPr>
        <w:rPr>
          <w:ins w:id="6974" w:author="Sayali Dev" w:date="2018-02-23T15:25:00Z"/>
          <w:lang w:eastAsia="x-none"/>
        </w:rPr>
      </w:pPr>
    </w:p>
    <w:p w14:paraId="0CF6AEDB" w14:textId="0D933B4D" w:rsidR="00B11F48" w:rsidRDefault="00B11F48">
      <w:pPr>
        <w:rPr>
          <w:ins w:id="6975" w:author="Sayali Dev" w:date="2018-02-23T15:25:00Z"/>
          <w:lang w:eastAsia="x-none"/>
        </w:rPr>
      </w:pPr>
    </w:p>
    <w:p w14:paraId="6456BFC7" w14:textId="285F47E5" w:rsidR="00B11F48" w:rsidRDefault="00B11F48">
      <w:pPr>
        <w:rPr>
          <w:ins w:id="6976" w:author="Sayali Dev" w:date="2018-02-23T15:25:00Z"/>
          <w:lang w:eastAsia="x-none"/>
        </w:rPr>
      </w:pPr>
    </w:p>
    <w:p w14:paraId="6A55D8E2" w14:textId="19FCE25D" w:rsidR="00B11F48" w:rsidRDefault="00B11F48">
      <w:pPr>
        <w:rPr>
          <w:ins w:id="6977" w:author="Sayali Dev" w:date="2018-02-23T15:25:00Z"/>
          <w:lang w:eastAsia="x-none"/>
        </w:rPr>
      </w:pPr>
    </w:p>
    <w:p w14:paraId="1584D1A5" w14:textId="0C20839E" w:rsidR="00B11F48" w:rsidRDefault="00B11F48">
      <w:pPr>
        <w:rPr>
          <w:ins w:id="6978" w:author="Sayali Dev" w:date="2018-02-23T15:25:00Z"/>
          <w:lang w:eastAsia="x-none"/>
        </w:rPr>
      </w:pPr>
    </w:p>
    <w:p w14:paraId="5665FE64" w14:textId="3CBAE284" w:rsidR="00B11F48" w:rsidRDefault="00B11F48">
      <w:pPr>
        <w:rPr>
          <w:ins w:id="6979" w:author="Sayali Dev" w:date="2018-02-23T15:25:00Z"/>
          <w:lang w:eastAsia="x-none"/>
        </w:rPr>
      </w:pPr>
    </w:p>
    <w:p w14:paraId="6890AF47" w14:textId="6427D852" w:rsidR="00B11F48" w:rsidRDefault="00B11F48">
      <w:pPr>
        <w:rPr>
          <w:ins w:id="6980" w:author="Sayali Dev" w:date="2018-02-23T15:25:00Z"/>
          <w:lang w:eastAsia="x-none"/>
        </w:rPr>
      </w:pPr>
    </w:p>
    <w:p w14:paraId="67A2ADAF" w14:textId="6C21D12E" w:rsidR="00B11F48" w:rsidRDefault="00B11F48">
      <w:pPr>
        <w:rPr>
          <w:ins w:id="6981" w:author="Sayali Dev" w:date="2018-02-23T15:25:00Z"/>
          <w:lang w:eastAsia="x-none"/>
        </w:rPr>
      </w:pPr>
    </w:p>
    <w:p w14:paraId="6862B909" w14:textId="3B52D551" w:rsidR="00B11F48" w:rsidRDefault="00B11F48">
      <w:pPr>
        <w:rPr>
          <w:ins w:id="6982" w:author="Sayali Dev" w:date="2018-02-23T15:25:00Z"/>
          <w:lang w:eastAsia="x-none"/>
        </w:rPr>
      </w:pPr>
    </w:p>
    <w:p w14:paraId="73CE67ED" w14:textId="258D1D5A" w:rsidR="00B11F48" w:rsidRDefault="00B11F48">
      <w:pPr>
        <w:rPr>
          <w:ins w:id="6983" w:author="Sayali Dev" w:date="2018-02-23T15:25:00Z"/>
          <w:lang w:eastAsia="x-none"/>
        </w:rPr>
      </w:pPr>
    </w:p>
    <w:p w14:paraId="31ABD56C" w14:textId="0A0C90BD" w:rsidR="00B11F48" w:rsidRDefault="00B11F48">
      <w:pPr>
        <w:rPr>
          <w:ins w:id="6984" w:author="Sayali Dev" w:date="2018-02-23T15:25:00Z"/>
          <w:lang w:eastAsia="x-none"/>
        </w:rPr>
      </w:pPr>
    </w:p>
    <w:p w14:paraId="1F19602E" w14:textId="68D7285F" w:rsidR="00B11F48" w:rsidRDefault="00B11F48">
      <w:pPr>
        <w:rPr>
          <w:ins w:id="6985" w:author="Sayali Dev" w:date="2018-02-23T15:25:00Z"/>
          <w:lang w:eastAsia="x-none"/>
        </w:rPr>
      </w:pPr>
    </w:p>
    <w:p w14:paraId="2134AFBC" w14:textId="0BABB346" w:rsidR="00B11F48" w:rsidRDefault="00B11F48">
      <w:pPr>
        <w:rPr>
          <w:ins w:id="6986" w:author="Sayali Dev" w:date="2018-02-23T15:25:00Z"/>
          <w:lang w:eastAsia="x-none"/>
        </w:rPr>
      </w:pPr>
    </w:p>
    <w:p w14:paraId="55093223" w14:textId="77777777" w:rsidR="00B11F48" w:rsidRPr="00794E31" w:rsidRDefault="00B11F48">
      <w:pPr>
        <w:rPr>
          <w:ins w:id="6987" w:author="Sayali Dev" w:date="2018-02-23T14:19:00Z"/>
          <w:lang w:eastAsia="x-none"/>
          <w:rPrChange w:id="6988" w:author="Sayali Dev" w:date="2018-02-23T14:19:00Z">
            <w:rPr>
              <w:ins w:id="6989" w:author="Sayali Dev" w:date="2018-02-23T14:19:00Z"/>
            </w:rPr>
          </w:rPrChange>
        </w:rPr>
      </w:pPr>
    </w:p>
    <w:p w14:paraId="7AE65AAE" w14:textId="0FB1FD2A" w:rsidR="00DB35F6" w:rsidRPr="00693538" w:rsidDel="00C11CAA" w:rsidRDefault="00DB35F6" w:rsidP="00DB35F6">
      <w:pPr>
        <w:pStyle w:val="BodyText"/>
        <w:ind w:left="720"/>
        <w:rPr>
          <w:del w:id="6990" w:author="Sayali Dev" w:date="2018-02-19T17:52:00Z"/>
          <w:lang w:val="en-US"/>
        </w:rPr>
      </w:pPr>
      <w:del w:id="6991" w:author="Sayali Dev" w:date="2018-02-19T17:52:00Z">
        <w:r w:rsidDel="00C11CAA">
          <w:rPr>
            <w:lang w:val="en-US"/>
          </w:rPr>
          <w:lastRenderedPageBreak/>
          <w:br/>
        </w:r>
      </w:del>
    </w:p>
    <w:p w14:paraId="7231C15D" w14:textId="345C03BF" w:rsidR="00DB35F6" w:rsidDel="00C11CAA" w:rsidRDefault="00DB35F6" w:rsidP="00DB35F6">
      <w:pPr>
        <w:pStyle w:val="BodyText"/>
        <w:numPr>
          <w:ilvl w:val="0"/>
          <w:numId w:val="226"/>
        </w:numPr>
        <w:rPr>
          <w:del w:id="6992" w:author="Sayali Dev" w:date="2018-02-19T17:52:00Z"/>
        </w:rPr>
      </w:pPr>
      <w:del w:id="6993" w:author="Sayali Dev" w:date="2018-02-19T17:52:00Z">
        <w:r w:rsidDel="00C11CAA">
          <w:delText xml:space="preserve">Click </w:delText>
        </w:r>
        <w:r w:rsidRPr="00916688" w:rsidDel="00C11CAA">
          <w:rPr>
            <w:b/>
          </w:rPr>
          <w:delText>UPLOAD</w:delText>
        </w:r>
        <w:r w:rsidDel="00C11CAA">
          <w:delText>.</w:delText>
        </w:r>
        <w:r w:rsidDel="00C11CAA">
          <w:br/>
          <w:delText xml:space="preserve">The file is uploaded and appears in the </w:delText>
        </w:r>
        <w:r w:rsidRPr="004271AE" w:rsidDel="00C11CAA">
          <w:rPr>
            <w:b/>
          </w:rPr>
          <w:delText>Bulk File Upload</w:delText>
        </w:r>
        <w:r w:rsidDel="00C11CAA">
          <w:delText xml:space="preserve"> area.</w:delText>
        </w:r>
        <w:r w:rsidDel="00C11CAA">
          <w:br/>
        </w:r>
        <w:r w:rsidRPr="00AB077F" w:rsidDel="00C11CAA">
          <w:rPr>
            <w:b/>
            <w:lang w:val="en-US"/>
          </w:rPr>
          <w:delText>Note:</w:delText>
        </w:r>
        <w:r w:rsidDel="00C11CAA">
          <w:rPr>
            <w:lang w:val="en-US"/>
          </w:rPr>
          <w:delText xml:space="preserve"> You can add multiple files to the biospecimens </w:delText>
        </w:r>
        <w:r w:rsidDel="00C11CAA">
          <w:delText xml:space="preserve">but </w:delText>
        </w:r>
        <w:r w:rsidDel="00C11CAA">
          <w:rPr>
            <w:lang w:val="en-US"/>
          </w:rPr>
          <w:delText xml:space="preserve">you </w:delText>
        </w:r>
        <w:r w:rsidDel="00C11CAA">
          <w:delText>must browse and</w:delText>
        </w:r>
        <w:r w:rsidDel="00C11CAA">
          <w:rPr>
            <w:lang w:val="en-US"/>
          </w:rPr>
          <w:delText xml:space="preserve"> </w:delText>
        </w:r>
        <w:r w:rsidDel="00C11CAA">
          <w:delText>select the files one</w:delText>
        </w:r>
        <w:r w:rsidDel="00C11CAA">
          <w:rPr>
            <w:lang w:val="en-US"/>
          </w:rPr>
          <w:delText xml:space="preserve"> </w:delText>
        </w:r>
        <w:r w:rsidDel="00C11CAA">
          <w:delText>at</w:delText>
        </w:r>
        <w:r w:rsidDel="00C11CAA">
          <w:rPr>
            <w:lang w:val="en-US"/>
          </w:rPr>
          <w:delText xml:space="preserve"> </w:delText>
        </w:r>
        <w:r w:rsidDel="00C11CAA">
          <w:delText>a</w:delText>
        </w:r>
        <w:r w:rsidDel="00C11CAA">
          <w:rPr>
            <w:lang w:val="en-US"/>
          </w:rPr>
          <w:delText xml:space="preserve"> </w:delText>
        </w:r>
        <w:r w:rsidDel="00C11CAA">
          <w:delText>time.</w:delText>
        </w:r>
        <w:r w:rsidDel="00C11CAA">
          <w:rPr>
            <w:lang w:val="en-US"/>
          </w:rPr>
          <w:br/>
        </w:r>
      </w:del>
    </w:p>
    <w:p w14:paraId="79D40C3C" w14:textId="18338078" w:rsidR="00DB35F6" w:rsidDel="00C11CAA" w:rsidRDefault="00DB35F6" w:rsidP="00DB35F6">
      <w:pPr>
        <w:pStyle w:val="BodyText"/>
        <w:numPr>
          <w:ilvl w:val="0"/>
          <w:numId w:val="226"/>
        </w:numPr>
        <w:rPr>
          <w:del w:id="6994" w:author="Sayali Dev" w:date="2018-02-19T17:52:00Z"/>
        </w:rPr>
      </w:pPr>
      <w:del w:id="6995" w:author="Sayali Dev" w:date="2018-02-19T17:52:00Z">
        <w:r w:rsidDel="00C11CAA">
          <w:delText xml:space="preserve">To delete a file from the </w:delText>
        </w:r>
        <w:r w:rsidRPr="004271AE" w:rsidDel="00C11CAA">
          <w:rPr>
            <w:b/>
          </w:rPr>
          <w:delText>Bulk File Upload</w:delText>
        </w:r>
        <w:r w:rsidDel="00C11CAA">
          <w:delText xml:space="preserve"> area: </w:delText>
        </w:r>
        <w:r w:rsidDel="00C11CAA">
          <w:rPr>
            <w:lang w:val="en-US"/>
          </w:rPr>
          <w:br/>
        </w:r>
        <w:r w:rsidDel="00C11CAA">
          <w:delText>Select the checkbox of the appropriate file.</w:delText>
        </w:r>
      </w:del>
    </w:p>
    <w:p w14:paraId="56E658F3" w14:textId="55B82DB3" w:rsidR="00DB35F6" w:rsidDel="00C11CAA" w:rsidRDefault="00DB35F6" w:rsidP="00DB35F6">
      <w:pPr>
        <w:pStyle w:val="BodyText"/>
        <w:tabs>
          <w:tab w:val="left" w:pos="1440"/>
        </w:tabs>
        <w:ind w:left="1440" w:right="360"/>
        <w:rPr>
          <w:del w:id="6996" w:author="Sayali Dev" w:date="2018-02-19T17:52:00Z"/>
        </w:rPr>
      </w:pPr>
      <w:del w:id="6997" w:author="Sayali Dev" w:date="2018-02-19T17:52:00Z">
        <w:r w:rsidRPr="00606AFD" w:rsidDel="00C11CAA">
          <w:rPr>
            <w:b/>
          </w:rPr>
          <w:delText>Note:</w:delText>
        </w:r>
        <w:r w:rsidDel="00C11CAA">
          <w:delText xml:space="preserve"> To delete all the files in this area, select the checkbox on the header. </w:delText>
        </w:r>
      </w:del>
    </w:p>
    <w:p w14:paraId="5DEF458E" w14:textId="78161194" w:rsidR="00DB35F6" w:rsidDel="00C11CAA" w:rsidRDefault="00DB35F6" w:rsidP="00DB35F6">
      <w:pPr>
        <w:pStyle w:val="BodyText"/>
        <w:numPr>
          <w:ilvl w:val="0"/>
          <w:numId w:val="148"/>
        </w:numPr>
        <w:tabs>
          <w:tab w:val="left" w:pos="1440"/>
        </w:tabs>
        <w:ind w:left="1440" w:right="360"/>
        <w:rPr>
          <w:del w:id="6998" w:author="Sayali Dev" w:date="2018-02-19T17:52:00Z"/>
        </w:rPr>
      </w:pPr>
      <w:del w:id="6999" w:author="Sayali Dev" w:date="2018-02-19T17:52:00Z">
        <w:r w:rsidDel="00C11CAA">
          <w:delText xml:space="preserve">Click </w:delText>
        </w:r>
        <w:r w:rsidRPr="00AB2ABC" w:rsidDel="00C11CAA">
          <w:rPr>
            <w:b/>
          </w:rPr>
          <w:delText>DELETE</w:delText>
        </w:r>
        <w:r w:rsidDel="00C11CAA">
          <w:delText>.</w:delText>
        </w:r>
      </w:del>
    </w:p>
    <w:p w14:paraId="3F4C4C47" w14:textId="735C6445" w:rsidR="00DB35F6" w:rsidDel="00C11CAA" w:rsidRDefault="00DB35F6" w:rsidP="00DB35F6">
      <w:pPr>
        <w:pStyle w:val="BodyText"/>
        <w:tabs>
          <w:tab w:val="left" w:pos="1440"/>
        </w:tabs>
        <w:ind w:left="1440" w:right="360"/>
        <w:rPr>
          <w:del w:id="7000" w:author="Sayali Dev" w:date="2018-02-19T17:52:00Z"/>
        </w:rPr>
      </w:pPr>
      <w:del w:id="7001" w:author="Sayali Dev" w:date="2018-02-19T17:52:00Z">
        <w:r w:rsidRPr="00EF52CA" w:rsidDel="00C11CAA">
          <w:delText>A confirmation window appears.</w:delText>
        </w:r>
      </w:del>
    </w:p>
    <w:p w14:paraId="6D1704A6" w14:textId="4AB544D8" w:rsidR="00DB35F6" w:rsidDel="00C11CAA" w:rsidRDefault="00DB35F6" w:rsidP="00DB35F6">
      <w:pPr>
        <w:pStyle w:val="BodyText"/>
        <w:numPr>
          <w:ilvl w:val="0"/>
          <w:numId w:val="148"/>
        </w:numPr>
        <w:tabs>
          <w:tab w:val="left" w:pos="1440"/>
        </w:tabs>
        <w:ind w:left="1440" w:right="360"/>
        <w:rPr>
          <w:del w:id="7002" w:author="Sayali Dev" w:date="2018-02-19T17:52:00Z"/>
        </w:rPr>
      </w:pPr>
      <w:del w:id="7003" w:author="Sayali Dev" w:date="2018-02-19T17:52:00Z">
        <w:r w:rsidDel="00C11CAA">
          <w:delText xml:space="preserve">Click </w:delText>
        </w:r>
        <w:r w:rsidRPr="00EF52CA" w:rsidDel="00C11CAA">
          <w:rPr>
            <w:b/>
          </w:rPr>
          <w:delText>OK</w:delText>
        </w:r>
        <w:r w:rsidDel="00C11CAA">
          <w:delText xml:space="preserve">. </w:delText>
        </w:r>
      </w:del>
    </w:p>
    <w:p w14:paraId="271A51BD" w14:textId="534C3052" w:rsidR="00DB35F6" w:rsidDel="00C11CAA" w:rsidRDefault="00DB35F6" w:rsidP="00DB35F6">
      <w:pPr>
        <w:pStyle w:val="BodyText"/>
        <w:ind w:left="1440" w:right="360"/>
        <w:rPr>
          <w:del w:id="7004" w:author="Sayali Dev" w:date="2018-02-19T17:52:00Z"/>
        </w:rPr>
      </w:pPr>
      <w:del w:id="7005" w:author="Sayali Dev" w:date="2018-02-19T17:52:00Z">
        <w:r w:rsidDel="00C11CAA">
          <w:delText xml:space="preserve">The </w:delText>
        </w:r>
        <w:r w:rsidDel="00C11CAA">
          <w:rPr>
            <w:lang w:val="en-US"/>
          </w:rPr>
          <w:delText>file(s)</w:delText>
        </w:r>
        <w:r w:rsidDel="00C11CAA">
          <w:delText xml:space="preserve"> </w:delText>
        </w:r>
        <w:r w:rsidDel="00C11CAA">
          <w:rPr>
            <w:lang w:val="en-US"/>
          </w:rPr>
          <w:delText>are</w:delText>
        </w:r>
        <w:r w:rsidDel="00C11CAA">
          <w:delText xml:space="preserve"> deleted.   </w:delText>
        </w:r>
      </w:del>
    </w:p>
    <w:p w14:paraId="37BE75D6" w14:textId="2CE695CD" w:rsidR="00DB35F6" w:rsidDel="00C11CAA" w:rsidRDefault="00DB35F6" w:rsidP="00DB35F6">
      <w:pPr>
        <w:pStyle w:val="BodyText"/>
        <w:rPr>
          <w:del w:id="7006" w:author="Sayali Dev" w:date="2018-02-19T17:52:00Z"/>
          <w:lang w:val="en-US"/>
        </w:rPr>
      </w:pPr>
    </w:p>
    <w:p w14:paraId="20BB52BC" w14:textId="4AAF8F62" w:rsidR="00DB35F6" w:rsidRPr="003C4EC1" w:rsidDel="00C11CAA" w:rsidRDefault="00DB35F6" w:rsidP="00DB35F6">
      <w:pPr>
        <w:pStyle w:val="BodyText"/>
        <w:numPr>
          <w:ilvl w:val="0"/>
          <w:numId w:val="226"/>
        </w:numPr>
        <w:rPr>
          <w:del w:id="7007" w:author="Sayali Dev" w:date="2018-02-19T17:52:00Z"/>
        </w:rPr>
      </w:pPr>
      <w:del w:id="7008" w:author="Sayali Dev" w:date="2018-02-19T17:52:00Z">
        <w:r w:rsidDel="00C11CAA">
          <w:rPr>
            <w:lang w:val="en-US"/>
          </w:rPr>
          <w:delText xml:space="preserve">Click </w:delText>
        </w:r>
        <w:r w:rsidRPr="00BC59BC" w:rsidDel="00C11CAA">
          <w:rPr>
            <w:b/>
            <w:lang w:val="en-US"/>
          </w:rPr>
          <w:delText>CLOSE</w:delText>
        </w:r>
        <w:r w:rsidDel="00C11CAA">
          <w:rPr>
            <w:lang w:val="en-US"/>
          </w:rPr>
          <w:delText xml:space="preserve"> to close the </w:delText>
        </w:r>
        <w:r w:rsidRPr="00BC59BC" w:rsidDel="00C11CAA">
          <w:rPr>
            <w:b/>
            <w:lang w:val="en-US"/>
          </w:rPr>
          <w:delText xml:space="preserve">Manage </w:delText>
        </w:r>
        <w:r w:rsidDel="00C11CAA">
          <w:rPr>
            <w:b/>
            <w:lang w:val="en-US"/>
          </w:rPr>
          <w:delText>Attachments</w:delText>
        </w:r>
        <w:r w:rsidDel="00C11CAA">
          <w:rPr>
            <w:lang w:val="en-US"/>
          </w:rPr>
          <w:delText xml:space="preserve"> window.</w:delText>
        </w:r>
      </w:del>
    </w:p>
    <w:p w14:paraId="07D46B9A" w14:textId="4C1C7CD1" w:rsidR="00DB35F6" w:rsidDel="00C11CAA" w:rsidRDefault="00DB35F6" w:rsidP="00DB35F6">
      <w:pPr>
        <w:rPr>
          <w:del w:id="7009" w:author="Sayali Dev" w:date="2018-02-19T17:52:00Z"/>
        </w:rPr>
      </w:pPr>
    </w:p>
    <w:p w14:paraId="5A46DEEA" w14:textId="59C8D8B5" w:rsidR="00DB35F6" w:rsidDel="00C11CAA" w:rsidRDefault="00DB35F6" w:rsidP="00DB35F6">
      <w:pPr>
        <w:rPr>
          <w:del w:id="7010" w:author="Sayali Dev" w:date="2018-02-19T17:53:00Z"/>
        </w:rPr>
      </w:pPr>
    </w:p>
    <w:p w14:paraId="0A5D4048" w14:textId="235ABC63" w:rsidR="00DB35F6" w:rsidDel="00C11CAA" w:rsidRDefault="00DB35F6" w:rsidP="00DB35F6">
      <w:pPr>
        <w:rPr>
          <w:del w:id="7011" w:author="Sayali Dev" w:date="2018-02-19T17:53:00Z"/>
        </w:rPr>
      </w:pPr>
    </w:p>
    <w:p w14:paraId="0FA629DE" w14:textId="206A6FE0" w:rsidR="00DB35F6" w:rsidDel="00C11CAA" w:rsidRDefault="00DB35F6" w:rsidP="00DB35F6">
      <w:pPr>
        <w:rPr>
          <w:del w:id="7012" w:author="Sayali Dev" w:date="2018-02-19T17:53:00Z"/>
        </w:rPr>
      </w:pPr>
    </w:p>
    <w:p w14:paraId="7E0CAD74" w14:textId="20396E5C" w:rsidR="00DB35F6" w:rsidDel="00C11CAA" w:rsidRDefault="00DB35F6" w:rsidP="00DB35F6">
      <w:pPr>
        <w:rPr>
          <w:del w:id="7013" w:author="Sayali Dev" w:date="2018-02-19T17:53:00Z"/>
        </w:rPr>
      </w:pPr>
    </w:p>
    <w:p w14:paraId="4C2DEF8F" w14:textId="4DB3A468" w:rsidR="00DB35F6" w:rsidDel="00C11CAA" w:rsidRDefault="00DB35F6" w:rsidP="00DB35F6">
      <w:pPr>
        <w:rPr>
          <w:del w:id="7014" w:author="Sayali Dev" w:date="2018-02-19T17:53:00Z"/>
        </w:rPr>
      </w:pPr>
    </w:p>
    <w:p w14:paraId="75C72C61" w14:textId="4CC3FF24" w:rsidR="00DB35F6" w:rsidDel="00C11CAA" w:rsidRDefault="00DB35F6" w:rsidP="00DB35F6">
      <w:pPr>
        <w:rPr>
          <w:del w:id="7015" w:author="Sayali Dev" w:date="2018-02-19T17:53:00Z"/>
        </w:rPr>
      </w:pPr>
    </w:p>
    <w:p w14:paraId="3D73412E" w14:textId="0FC87730" w:rsidR="00DB35F6" w:rsidDel="00C11CAA" w:rsidRDefault="00DB35F6" w:rsidP="00DB35F6">
      <w:pPr>
        <w:rPr>
          <w:del w:id="7016" w:author="Sayali Dev" w:date="2018-02-19T17:53:00Z"/>
        </w:rPr>
      </w:pPr>
    </w:p>
    <w:p w14:paraId="271534E0" w14:textId="044A16E9" w:rsidR="00DB35F6" w:rsidDel="00C11CAA" w:rsidRDefault="00DB35F6" w:rsidP="00DB35F6">
      <w:pPr>
        <w:rPr>
          <w:del w:id="7017" w:author="Sayali Dev" w:date="2018-02-19T17:53:00Z"/>
        </w:rPr>
      </w:pPr>
    </w:p>
    <w:p w14:paraId="564F7815" w14:textId="62FB45E9" w:rsidR="00DB35F6" w:rsidDel="00C11CAA" w:rsidRDefault="00DB35F6" w:rsidP="00DB35F6">
      <w:pPr>
        <w:rPr>
          <w:del w:id="7018" w:author="Sayali Dev" w:date="2018-02-19T17:53:00Z"/>
        </w:rPr>
      </w:pPr>
    </w:p>
    <w:p w14:paraId="17F9A0E3" w14:textId="567F9FFC" w:rsidR="006A2EF3" w:rsidDel="00C11CAA" w:rsidRDefault="006A2EF3" w:rsidP="00DB35F6">
      <w:pPr>
        <w:rPr>
          <w:del w:id="7019" w:author="Sayali Dev" w:date="2018-02-19T17:53:00Z"/>
        </w:rPr>
      </w:pPr>
    </w:p>
    <w:p w14:paraId="02DB3CB4" w14:textId="1AD2F19C" w:rsidR="006A2EF3" w:rsidDel="00C11CAA" w:rsidRDefault="006A2EF3" w:rsidP="00DB35F6">
      <w:pPr>
        <w:rPr>
          <w:del w:id="7020" w:author="Sayali Dev" w:date="2018-02-19T17:53:00Z"/>
        </w:rPr>
      </w:pPr>
    </w:p>
    <w:p w14:paraId="07F4D99A" w14:textId="0B6397C2" w:rsidR="006A2EF3" w:rsidDel="00C11CAA" w:rsidRDefault="006A2EF3" w:rsidP="00DB35F6">
      <w:pPr>
        <w:rPr>
          <w:del w:id="7021" w:author="Sayali Dev" w:date="2018-02-19T17:53:00Z"/>
        </w:rPr>
      </w:pPr>
    </w:p>
    <w:p w14:paraId="43326320" w14:textId="0D6D9742" w:rsidR="006A2EF3" w:rsidDel="00C11CAA" w:rsidRDefault="006A2EF3" w:rsidP="00DB35F6">
      <w:pPr>
        <w:rPr>
          <w:del w:id="7022" w:author="Sayali Dev" w:date="2018-02-19T17:53:00Z"/>
        </w:rPr>
      </w:pPr>
    </w:p>
    <w:p w14:paraId="6CE12CDE" w14:textId="5B2B81AF" w:rsidR="006A2EF3" w:rsidDel="00C11CAA" w:rsidRDefault="006A2EF3" w:rsidP="00DB35F6">
      <w:pPr>
        <w:rPr>
          <w:del w:id="7023" w:author="Sayali Dev" w:date="2018-02-19T17:53:00Z"/>
        </w:rPr>
      </w:pPr>
    </w:p>
    <w:p w14:paraId="653D0F80" w14:textId="673A393A" w:rsidR="006A2EF3" w:rsidDel="00C11CAA" w:rsidRDefault="006A2EF3" w:rsidP="00DB35F6">
      <w:pPr>
        <w:rPr>
          <w:del w:id="7024" w:author="Sayali Dev" w:date="2018-02-19T17:53:00Z"/>
        </w:rPr>
      </w:pPr>
    </w:p>
    <w:p w14:paraId="426654A7" w14:textId="515BEE93" w:rsidR="006A2EF3" w:rsidDel="00C11CAA" w:rsidRDefault="006A2EF3" w:rsidP="00DB35F6">
      <w:pPr>
        <w:rPr>
          <w:del w:id="7025" w:author="Sayali Dev" w:date="2018-02-19T17:53:00Z"/>
        </w:rPr>
      </w:pPr>
    </w:p>
    <w:p w14:paraId="1C9F8558" w14:textId="0CAFABF1" w:rsidR="006A2EF3" w:rsidDel="00C11CAA" w:rsidRDefault="006A2EF3" w:rsidP="00DB35F6">
      <w:pPr>
        <w:rPr>
          <w:del w:id="7026" w:author="Sayali Dev" w:date="2018-02-19T17:53:00Z"/>
        </w:rPr>
      </w:pPr>
    </w:p>
    <w:p w14:paraId="66C945CC" w14:textId="46154BA0" w:rsidR="006A2EF3" w:rsidDel="00C11CAA" w:rsidRDefault="006A2EF3" w:rsidP="00DB35F6">
      <w:pPr>
        <w:rPr>
          <w:del w:id="7027" w:author="Sayali Dev" w:date="2018-02-19T17:53:00Z"/>
        </w:rPr>
      </w:pPr>
    </w:p>
    <w:p w14:paraId="6238FDFF" w14:textId="175EFD06" w:rsidR="006A2EF3" w:rsidDel="00C11CAA" w:rsidRDefault="006A2EF3" w:rsidP="00DB35F6">
      <w:pPr>
        <w:rPr>
          <w:del w:id="7028" w:author="Sayali Dev" w:date="2018-02-19T17:53:00Z"/>
        </w:rPr>
      </w:pPr>
    </w:p>
    <w:p w14:paraId="1EDAFD70" w14:textId="53196AAC" w:rsidR="006A2EF3" w:rsidDel="00C11CAA" w:rsidRDefault="006A2EF3" w:rsidP="00DB35F6">
      <w:pPr>
        <w:rPr>
          <w:del w:id="7029" w:author="Sayali Dev" w:date="2018-02-19T17:53:00Z"/>
        </w:rPr>
      </w:pPr>
    </w:p>
    <w:p w14:paraId="5D309693" w14:textId="0E23CCC3" w:rsidR="006A2EF3" w:rsidDel="00C11CAA" w:rsidRDefault="006A2EF3" w:rsidP="00DB35F6">
      <w:pPr>
        <w:rPr>
          <w:del w:id="7030" w:author="Sayali Dev" w:date="2018-02-19T17:53:00Z"/>
        </w:rPr>
      </w:pPr>
    </w:p>
    <w:p w14:paraId="2B58479A" w14:textId="69B6C72A" w:rsidR="00844244" w:rsidRDefault="00844244">
      <w:pPr>
        <w:pStyle w:val="Heading1"/>
        <w:rPr>
          <w:ins w:id="7031" w:author="Sayali Dev" w:date="2018-02-12T19:02:00Z"/>
        </w:rPr>
        <w:pPrChange w:id="7032" w:author="Sayali Dev" w:date="2018-02-12T19:02:00Z">
          <w:pPr/>
        </w:pPrChange>
      </w:pPr>
      <w:bookmarkStart w:id="7033" w:name="_Toc507164399"/>
      <w:ins w:id="7034" w:author="Sayali Dev" w:date="2018-02-12T19:01:00Z">
        <w:r>
          <w:t>Alternative Paths on Home Page</w:t>
        </w:r>
      </w:ins>
      <w:ins w:id="7035" w:author="Sayali Dev" w:date="2018-02-12T19:02:00Z">
        <w:r>
          <w:t xml:space="preserve"> for Common Use Functionalities:</w:t>
        </w:r>
        <w:bookmarkEnd w:id="7033"/>
      </w:ins>
    </w:p>
    <w:p w14:paraId="3909C327" w14:textId="77777777" w:rsidR="00844244" w:rsidRDefault="00844244" w:rsidP="00844244">
      <w:pPr>
        <w:rPr>
          <w:ins w:id="7036" w:author="Sayali Dev" w:date="2018-02-12T19:01:00Z"/>
        </w:rPr>
      </w:pPr>
    </w:p>
    <w:p w14:paraId="255CB499" w14:textId="13C05AF2" w:rsidR="00844244" w:rsidRDefault="00844244" w:rsidP="00844244">
      <w:pPr>
        <w:ind w:right="540"/>
        <w:rPr>
          <w:ins w:id="7037" w:author="Sayali Dev" w:date="2018-02-12T19:03:00Z"/>
        </w:rPr>
      </w:pPr>
      <w:ins w:id="7038" w:author="Sayali Dev" w:date="2018-02-12T19:01:00Z">
        <w:r>
          <w:t xml:space="preserve">You can access the CIRRASPEC home page from any other page </w:t>
        </w:r>
        <w:r w:rsidRPr="002F6323">
          <w:t xml:space="preserve">by clicking the </w:t>
        </w:r>
        <w:r w:rsidRPr="002F6323">
          <w:rPr>
            <w:b/>
          </w:rPr>
          <w:t>Home</w:t>
        </w:r>
        <w:r w:rsidRPr="002F6323">
          <w:t xml:space="preserve"> tab. </w:t>
        </w:r>
      </w:ins>
    </w:p>
    <w:p w14:paraId="2F6EC99A" w14:textId="30CCBCBD" w:rsidR="00516E06" w:rsidRDefault="00844244">
      <w:pPr>
        <w:rPr>
          <w:ins w:id="7039" w:author="Sayali Dev" w:date="2018-02-12T19:12:00Z"/>
        </w:rPr>
        <w:pPrChange w:id="7040" w:author="Sayali Dev" w:date="2018-02-12T19:04:00Z">
          <w:pPr>
            <w:ind w:right="540"/>
          </w:pPr>
        </w:pPrChange>
      </w:pPr>
      <w:ins w:id="7041" w:author="Sayali Dev" w:date="2018-02-12T19:03:00Z">
        <w:r>
          <w:t xml:space="preserve">You can directly </w:t>
        </w:r>
      </w:ins>
      <w:ins w:id="7042" w:author="Sayali Dev" w:date="2018-02-12T19:04:00Z">
        <w:r>
          <w:t xml:space="preserve">go to the page to </w:t>
        </w:r>
      </w:ins>
      <w:ins w:id="7043" w:author="Sayali Dev" w:date="2018-02-12T19:03:00Z">
        <w:r>
          <w:t>perform below functions</w:t>
        </w:r>
      </w:ins>
      <w:ins w:id="7044" w:author="Sayali Dev" w:date="2018-02-12T19:09:00Z">
        <w:r>
          <w:t xml:space="preserve"> </w:t>
        </w:r>
      </w:ins>
      <w:ins w:id="7045" w:author="Sayali Dev" w:date="2018-02-12T19:04:00Z">
        <w:r>
          <w:t xml:space="preserve">using the </w:t>
        </w:r>
        <w:r w:rsidRPr="00CB414A">
          <w:rPr>
            <w:b/>
            <w:rPrChange w:id="7046" w:author="Sayali Dev" w:date="2018-02-12T19:15:00Z">
              <w:rPr/>
            </w:rPrChange>
          </w:rPr>
          <w:t>Easy Access Links</w:t>
        </w:r>
        <w:r>
          <w:t xml:space="preserve"> on </w:t>
        </w:r>
      </w:ins>
      <w:ins w:id="7047" w:author="Sayali Dev" w:date="2018-02-12T19:03:00Z">
        <w:r>
          <w:t>the Home page.</w:t>
        </w:r>
      </w:ins>
    </w:p>
    <w:p w14:paraId="5690CC2A" w14:textId="7C5BC79C" w:rsidR="00690777" w:rsidRDefault="00516E06">
      <w:pPr>
        <w:rPr>
          <w:ins w:id="7048" w:author="Sayali Dev" w:date="2018-02-12T19:13:00Z"/>
        </w:rPr>
        <w:pPrChange w:id="7049" w:author="Sayali Dev" w:date="2018-02-12T19:04:00Z">
          <w:pPr>
            <w:ind w:right="540"/>
          </w:pPr>
        </w:pPrChange>
      </w:pPr>
      <w:ins w:id="7050" w:author="Sayali Dev" w:date="2018-02-12T19:12:00Z">
        <w:r>
          <w:t>Click on the link</w:t>
        </w:r>
      </w:ins>
      <w:ins w:id="7051" w:author="Sayali Dev" w:date="2018-02-12T19:13:00Z">
        <w:r>
          <w:t xml:space="preserve"> on Home page</w:t>
        </w:r>
      </w:ins>
      <w:ins w:id="7052" w:author="Sayali Dev" w:date="2018-02-12T19:12:00Z">
        <w:r>
          <w:t xml:space="preserve"> &amp; move to the respective section in this manual for detailed steps to perform</w:t>
        </w:r>
      </w:ins>
      <w:ins w:id="7053" w:author="Sayali Dev" w:date="2018-02-12T19:13:00Z">
        <w:r>
          <w:t>.</w:t>
        </w:r>
      </w:ins>
    </w:p>
    <w:p w14:paraId="6805B264" w14:textId="77777777" w:rsidR="00516E06" w:rsidRDefault="00516E06">
      <w:pPr>
        <w:rPr>
          <w:ins w:id="7054" w:author="Sayali Dev" w:date="2018-02-12T19:03:00Z"/>
        </w:rPr>
        <w:pPrChange w:id="7055" w:author="Sayali Dev" w:date="2018-02-12T19:04:00Z">
          <w:pPr>
            <w:ind w:right="540"/>
          </w:pPr>
        </w:pPrChange>
      </w:pPr>
    </w:p>
    <w:p w14:paraId="57345247" w14:textId="01AE8E49" w:rsidR="00844244" w:rsidRDefault="00844244">
      <w:pPr>
        <w:ind w:right="540"/>
        <w:rPr>
          <w:ins w:id="7056" w:author="Sayali Dev" w:date="2018-02-12T19:07:00Z"/>
        </w:rPr>
      </w:pPr>
      <w:ins w:id="7057" w:author="Sayali Dev" w:date="2018-02-12T19:07:00Z">
        <w:r>
          <w:t>Specimen Inventory</w:t>
        </w:r>
      </w:ins>
    </w:p>
    <w:p w14:paraId="20953A99" w14:textId="57A379BC" w:rsidR="00844244" w:rsidRDefault="00844244">
      <w:pPr>
        <w:pStyle w:val="ListParagraph"/>
        <w:numPr>
          <w:ilvl w:val="0"/>
          <w:numId w:val="244"/>
        </w:numPr>
        <w:ind w:right="540"/>
        <w:rPr>
          <w:ins w:id="7058" w:author="Sayali Dev" w:date="2018-02-12T19:07:00Z"/>
        </w:rPr>
        <w:pPrChange w:id="7059" w:author="Sayali Dev" w:date="2018-02-12T19:07:00Z">
          <w:pPr>
            <w:ind w:right="540"/>
          </w:pPr>
        </w:pPrChange>
      </w:pPr>
      <w:ins w:id="7060" w:author="Sayali Dev" w:date="2018-02-12T19:07:00Z">
        <w:r>
          <w:t xml:space="preserve">Search Specimens </w:t>
        </w:r>
      </w:ins>
    </w:p>
    <w:p w14:paraId="6BED9A42" w14:textId="1D61C6D1" w:rsidR="00844244" w:rsidRDefault="00844244">
      <w:pPr>
        <w:pStyle w:val="ListParagraph"/>
        <w:numPr>
          <w:ilvl w:val="0"/>
          <w:numId w:val="244"/>
        </w:numPr>
        <w:ind w:right="540"/>
        <w:rPr>
          <w:ins w:id="7061" w:author="Sayali Dev" w:date="2018-02-12T19:07:00Z"/>
        </w:rPr>
        <w:pPrChange w:id="7062" w:author="Sayali Dev" w:date="2018-02-12T19:07:00Z">
          <w:pPr>
            <w:ind w:right="540"/>
          </w:pPr>
        </w:pPrChange>
      </w:pPr>
      <w:ins w:id="7063" w:author="Sayali Dev" w:date="2018-02-12T19:07:00Z">
        <w:r>
          <w:t>Add Specimens</w:t>
        </w:r>
      </w:ins>
    </w:p>
    <w:p w14:paraId="4B151259" w14:textId="0A49AA26" w:rsidR="00844244" w:rsidRDefault="00844244">
      <w:pPr>
        <w:ind w:right="540"/>
        <w:rPr>
          <w:ins w:id="7064" w:author="Sayali Dev" w:date="2018-02-12T19:07:00Z"/>
        </w:rPr>
      </w:pPr>
    </w:p>
    <w:p w14:paraId="471133B8" w14:textId="71C67988" w:rsidR="00844244" w:rsidRDefault="00844244">
      <w:pPr>
        <w:ind w:right="540"/>
        <w:rPr>
          <w:ins w:id="7065" w:author="Sayali Dev" w:date="2018-02-12T19:07:00Z"/>
        </w:rPr>
      </w:pPr>
      <w:ins w:id="7066" w:author="Sayali Dev" w:date="2018-02-12T19:07:00Z">
        <w:r>
          <w:t>Kits Inventory</w:t>
        </w:r>
      </w:ins>
    </w:p>
    <w:p w14:paraId="663157BB" w14:textId="090E1DCC" w:rsidR="00844244" w:rsidRDefault="00844244">
      <w:pPr>
        <w:pStyle w:val="ListParagraph"/>
        <w:numPr>
          <w:ilvl w:val="0"/>
          <w:numId w:val="377"/>
        </w:numPr>
        <w:ind w:right="540"/>
        <w:rPr>
          <w:ins w:id="7067" w:author="Sayali Dev" w:date="2018-02-12T19:07:00Z"/>
        </w:rPr>
        <w:pPrChange w:id="7068" w:author="Sayali Dev" w:date="2018-02-12T19:08:00Z">
          <w:pPr>
            <w:ind w:right="540"/>
          </w:pPr>
        </w:pPrChange>
      </w:pPr>
      <w:ins w:id="7069" w:author="Sayali Dev" w:date="2018-02-12T19:07:00Z">
        <w:r>
          <w:t>Search Kits</w:t>
        </w:r>
      </w:ins>
    </w:p>
    <w:p w14:paraId="7D99C823" w14:textId="6B659D6F" w:rsidR="00844244" w:rsidRDefault="00844244">
      <w:pPr>
        <w:pStyle w:val="ListParagraph"/>
        <w:numPr>
          <w:ilvl w:val="0"/>
          <w:numId w:val="377"/>
        </w:numPr>
        <w:ind w:right="540"/>
        <w:rPr>
          <w:ins w:id="7070" w:author="Sayali Dev" w:date="2018-02-12T19:01:00Z"/>
        </w:rPr>
        <w:pPrChange w:id="7071" w:author="Sayali Dev" w:date="2018-02-12T19:08:00Z">
          <w:pPr>
            <w:ind w:right="540"/>
          </w:pPr>
        </w:pPrChange>
      </w:pPr>
      <w:ins w:id="7072" w:author="Sayali Dev" w:date="2018-02-12T19:08:00Z">
        <w:r>
          <w:t>Create and ship Kits</w:t>
        </w:r>
      </w:ins>
    </w:p>
    <w:p w14:paraId="1FE4AF54" w14:textId="24BCFCDC" w:rsidR="00844244" w:rsidRDefault="00844244">
      <w:pPr>
        <w:rPr>
          <w:ins w:id="7073" w:author="Sayali Dev" w:date="2018-02-12T19:08:00Z"/>
        </w:rPr>
        <w:pPrChange w:id="7074" w:author="Sayali Dev" w:date="2018-02-12T19:08:00Z">
          <w:pPr>
            <w:pStyle w:val="ListParagraph"/>
          </w:pPr>
        </w:pPrChange>
      </w:pPr>
    </w:p>
    <w:p w14:paraId="013D38E6" w14:textId="6A980A12" w:rsidR="00844244" w:rsidRDefault="00844244">
      <w:pPr>
        <w:rPr>
          <w:ins w:id="7075" w:author="Sayali Dev" w:date="2018-02-12T19:08:00Z"/>
        </w:rPr>
        <w:pPrChange w:id="7076" w:author="Sayali Dev" w:date="2018-02-12T19:08:00Z">
          <w:pPr>
            <w:pStyle w:val="ListParagraph"/>
          </w:pPr>
        </w:pPrChange>
      </w:pPr>
      <w:ins w:id="7077" w:author="Sayali Dev" w:date="2018-02-12T19:08:00Z">
        <w:r>
          <w:t>Patient Management</w:t>
        </w:r>
      </w:ins>
    </w:p>
    <w:p w14:paraId="65C748FA" w14:textId="45E9F4E4" w:rsidR="00844244" w:rsidRDefault="00844244">
      <w:pPr>
        <w:pStyle w:val="ListParagraph"/>
        <w:numPr>
          <w:ilvl w:val="0"/>
          <w:numId w:val="378"/>
        </w:numPr>
        <w:rPr>
          <w:ins w:id="7078" w:author="Sayali Dev" w:date="2018-02-12T19:08:00Z"/>
        </w:rPr>
        <w:pPrChange w:id="7079" w:author="Sayali Dev" w:date="2018-02-12T19:09:00Z">
          <w:pPr>
            <w:pStyle w:val="ListParagraph"/>
          </w:pPr>
        </w:pPrChange>
      </w:pPr>
      <w:ins w:id="7080" w:author="Sayali Dev" w:date="2018-02-12T19:08:00Z">
        <w:r>
          <w:t>Search Patients</w:t>
        </w:r>
      </w:ins>
    </w:p>
    <w:p w14:paraId="3B64A91E" w14:textId="30824D28" w:rsidR="00844244" w:rsidRDefault="00844244">
      <w:pPr>
        <w:pStyle w:val="ListParagraph"/>
        <w:numPr>
          <w:ilvl w:val="0"/>
          <w:numId w:val="378"/>
        </w:numPr>
        <w:rPr>
          <w:ins w:id="7081" w:author="Sayali Dev" w:date="2018-02-12T19:09:00Z"/>
        </w:rPr>
        <w:pPrChange w:id="7082" w:author="Sayali Dev" w:date="2018-02-12T19:09:00Z">
          <w:pPr>
            <w:pStyle w:val="ListParagraph"/>
          </w:pPr>
        </w:pPrChange>
      </w:pPr>
      <w:ins w:id="7083" w:author="Sayali Dev" w:date="2018-02-12T19:08:00Z">
        <w:r>
          <w:t>Enroll &lt;&lt;Collection nam</w:t>
        </w:r>
      </w:ins>
      <w:ins w:id="7084" w:author="Sayali Dev" w:date="2018-02-12T19:09:00Z">
        <w:r>
          <w:t>e&gt;&gt;</w:t>
        </w:r>
      </w:ins>
    </w:p>
    <w:p w14:paraId="11D6B833" w14:textId="15167571" w:rsidR="00844244" w:rsidRDefault="00844244">
      <w:pPr>
        <w:rPr>
          <w:ins w:id="7085" w:author="Sayali Dev" w:date="2018-02-12T19:09:00Z"/>
        </w:rPr>
        <w:pPrChange w:id="7086" w:author="Sayali Dev" w:date="2018-02-12T19:08:00Z">
          <w:pPr>
            <w:pStyle w:val="ListParagraph"/>
          </w:pPr>
        </w:pPrChange>
      </w:pPr>
    </w:p>
    <w:p w14:paraId="4C7A67A7" w14:textId="0097ED6A" w:rsidR="00844244" w:rsidRDefault="00844244">
      <w:pPr>
        <w:rPr>
          <w:ins w:id="7087" w:author="Sayali Dev" w:date="2018-02-12T19:09:00Z"/>
        </w:rPr>
        <w:pPrChange w:id="7088" w:author="Sayali Dev" w:date="2018-02-12T19:08:00Z">
          <w:pPr>
            <w:pStyle w:val="ListParagraph"/>
          </w:pPr>
        </w:pPrChange>
      </w:pPr>
      <w:ins w:id="7089" w:author="Sayali Dev" w:date="2018-02-12T19:09:00Z">
        <w:r>
          <w:t>Shipments</w:t>
        </w:r>
      </w:ins>
    </w:p>
    <w:p w14:paraId="5F7BB61A" w14:textId="56823FF4" w:rsidR="00844244" w:rsidRDefault="00690777">
      <w:pPr>
        <w:pStyle w:val="ListParagraph"/>
        <w:numPr>
          <w:ilvl w:val="0"/>
          <w:numId w:val="379"/>
        </w:numPr>
        <w:rPr>
          <w:ins w:id="7090" w:author="Sayali Dev" w:date="2018-02-12T19:09:00Z"/>
        </w:rPr>
        <w:pPrChange w:id="7091" w:author="Sayali Dev" w:date="2018-02-12T19:10:00Z">
          <w:pPr>
            <w:pStyle w:val="ListParagraph"/>
          </w:pPr>
        </w:pPrChange>
      </w:pPr>
      <w:ins w:id="7092" w:author="Sayali Dev" w:date="2018-02-12T19:09:00Z">
        <w:r>
          <w:t>Search</w:t>
        </w:r>
      </w:ins>
      <w:ins w:id="7093" w:author="Sayali Dev" w:date="2018-02-12T19:10:00Z">
        <w:r>
          <w:t xml:space="preserve"> Shipments</w:t>
        </w:r>
      </w:ins>
    </w:p>
    <w:p w14:paraId="08552D76" w14:textId="25E0A4DB" w:rsidR="00690777" w:rsidRDefault="00690777">
      <w:pPr>
        <w:pStyle w:val="ListParagraph"/>
        <w:numPr>
          <w:ilvl w:val="0"/>
          <w:numId w:val="379"/>
        </w:numPr>
        <w:rPr>
          <w:ins w:id="7094" w:author="Sayali Dev" w:date="2018-02-12T19:09:00Z"/>
        </w:rPr>
        <w:pPrChange w:id="7095" w:author="Sayali Dev" w:date="2018-02-12T19:10:00Z">
          <w:pPr>
            <w:pStyle w:val="ListParagraph"/>
          </w:pPr>
        </w:pPrChange>
      </w:pPr>
      <w:ins w:id="7096" w:author="Sayali Dev" w:date="2018-02-12T19:09:00Z">
        <w:r>
          <w:t>Ship</w:t>
        </w:r>
      </w:ins>
      <w:ins w:id="7097" w:author="Sayali Dev" w:date="2018-02-12T19:10:00Z">
        <w:r>
          <w:t xml:space="preserve"> Shipments</w:t>
        </w:r>
      </w:ins>
    </w:p>
    <w:p w14:paraId="6385936F" w14:textId="169E4AF3" w:rsidR="00690777" w:rsidRDefault="00690777">
      <w:pPr>
        <w:pStyle w:val="ListParagraph"/>
        <w:numPr>
          <w:ilvl w:val="0"/>
          <w:numId w:val="379"/>
        </w:numPr>
        <w:rPr>
          <w:ins w:id="7098" w:author="Sayali Dev" w:date="2018-02-12T19:09:00Z"/>
        </w:rPr>
        <w:pPrChange w:id="7099" w:author="Sayali Dev" w:date="2018-02-12T19:10:00Z">
          <w:pPr>
            <w:pStyle w:val="ListParagraph"/>
          </w:pPr>
        </w:pPrChange>
      </w:pPr>
      <w:ins w:id="7100" w:author="Sayali Dev" w:date="2018-02-12T19:09:00Z">
        <w:r>
          <w:t xml:space="preserve">Receive </w:t>
        </w:r>
      </w:ins>
      <w:ins w:id="7101" w:author="Sayali Dev" w:date="2018-02-12T19:10:00Z">
        <w:r>
          <w:t>Shipments</w:t>
        </w:r>
      </w:ins>
    </w:p>
    <w:p w14:paraId="1A174C4F" w14:textId="260BFC0F" w:rsidR="00690777" w:rsidRDefault="00690777">
      <w:pPr>
        <w:pStyle w:val="ListParagraph"/>
        <w:numPr>
          <w:ilvl w:val="0"/>
          <w:numId w:val="379"/>
        </w:numPr>
        <w:rPr>
          <w:ins w:id="7102" w:author="Sayali Dev" w:date="2018-02-12T19:10:00Z"/>
        </w:rPr>
        <w:pPrChange w:id="7103" w:author="Sayali Dev" w:date="2018-02-12T19:10:00Z">
          <w:pPr>
            <w:pStyle w:val="ListParagraph"/>
          </w:pPr>
        </w:pPrChange>
      </w:pPr>
      <w:ins w:id="7104" w:author="Sayali Dev" w:date="2018-02-12T19:10:00Z">
        <w:r>
          <w:t>Redistribute Shipments</w:t>
        </w:r>
      </w:ins>
    </w:p>
    <w:p w14:paraId="6C584204" w14:textId="2B6BB88A" w:rsidR="00690777" w:rsidRDefault="00690777">
      <w:pPr>
        <w:rPr>
          <w:ins w:id="7105" w:author="Sayali Dev" w:date="2018-02-12T19:09:00Z"/>
        </w:rPr>
        <w:pPrChange w:id="7106" w:author="Sayali Dev" w:date="2018-02-12T19:08:00Z">
          <w:pPr>
            <w:pStyle w:val="ListParagraph"/>
          </w:pPr>
        </w:pPrChange>
      </w:pPr>
      <w:ins w:id="7107" w:author="Sayali Dev" w:date="2018-02-12T19:10:00Z">
        <w:r>
          <w:t xml:space="preserve"> </w:t>
        </w:r>
      </w:ins>
    </w:p>
    <w:p w14:paraId="03CC40D1" w14:textId="4FDA9BBE" w:rsidR="00844244" w:rsidRDefault="00690777">
      <w:pPr>
        <w:rPr>
          <w:ins w:id="7108" w:author="Sayali Dev" w:date="2018-02-12T19:10:00Z"/>
        </w:rPr>
        <w:pPrChange w:id="7109" w:author="Sayali Dev" w:date="2018-02-12T19:08:00Z">
          <w:pPr>
            <w:pStyle w:val="ListParagraph"/>
          </w:pPr>
        </w:pPrChange>
      </w:pPr>
      <w:ins w:id="7110" w:author="Sayali Dev" w:date="2018-02-12T19:10:00Z">
        <w:r>
          <w:t>Workflows</w:t>
        </w:r>
      </w:ins>
    </w:p>
    <w:p w14:paraId="10959FFE" w14:textId="21549DF3" w:rsidR="00690777" w:rsidRDefault="00690777">
      <w:pPr>
        <w:pStyle w:val="ListParagraph"/>
        <w:numPr>
          <w:ilvl w:val="0"/>
          <w:numId w:val="380"/>
        </w:numPr>
        <w:rPr>
          <w:ins w:id="7111" w:author="Sayali Dev" w:date="2018-02-12T19:10:00Z"/>
        </w:rPr>
        <w:pPrChange w:id="7112" w:author="Sayali Dev" w:date="2018-02-12T19:10:00Z">
          <w:pPr>
            <w:pStyle w:val="ListParagraph"/>
          </w:pPr>
        </w:pPrChange>
      </w:pPr>
      <w:ins w:id="7113" w:author="Sayali Dev" w:date="2018-02-12T19:10:00Z">
        <w:r>
          <w:t>Search Workflows</w:t>
        </w:r>
      </w:ins>
    </w:p>
    <w:p w14:paraId="463C3EA8" w14:textId="774BF4CB" w:rsidR="00690777" w:rsidRDefault="00690777">
      <w:pPr>
        <w:pStyle w:val="ListParagraph"/>
        <w:numPr>
          <w:ilvl w:val="0"/>
          <w:numId w:val="380"/>
        </w:numPr>
        <w:rPr>
          <w:ins w:id="7114" w:author="Sayali Dev" w:date="2018-02-12T19:10:00Z"/>
        </w:rPr>
        <w:pPrChange w:id="7115" w:author="Sayali Dev" w:date="2018-02-12T19:10:00Z">
          <w:pPr>
            <w:pStyle w:val="ListParagraph"/>
          </w:pPr>
        </w:pPrChange>
      </w:pPr>
      <w:ins w:id="7116" w:author="Sayali Dev" w:date="2018-02-12T19:10:00Z">
        <w:r>
          <w:t>Generate Derivatives</w:t>
        </w:r>
      </w:ins>
    </w:p>
    <w:p w14:paraId="6DC35869" w14:textId="2DF69F2A" w:rsidR="00690777" w:rsidRDefault="00690777">
      <w:pPr>
        <w:pStyle w:val="ListParagraph"/>
        <w:numPr>
          <w:ilvl w:val="0"/>
          <w:numId w:val="380"/>
        </w:numPr>
        <w:rPr>
          <w:ins w:id="7117" w:author="Sayali Dev" w:date="2018-02-12T19:14:00Z"/>
        </w:rPr>
        <w:pPrChange w:id="7118" w:author="Sayali Dev" w:date="2018-02-12T19:08:00Z">
          <w:pPr>
            <w:pStyle w:val="ListParagraph"/>
          </w:pPr>
        </w:pPrChange>
      </w:pPr>
      <w:ins w:id="7119" w:author="Sayali Dev" w:date="2018-02-12T19:10:00Z">
        <w:r>
          <w:t>Generate Aliquots</w:t>
        </w:r>
      </w:ins>
    </w:p>
    <w:p w14:paraId="6944DAFB" w14:textId="77777777" w:rsidR="00516E06" w:rsidRPr="00516E06" w:rsidRDefault="00516E06">
      <w:pPr>
        <w:pStyle w:val="ListParagraph"/>
        <w:rPr>
          <w:ins w:id="7120" w:author="Sayali Dev" w:date="2018-02-12T19:01:00Z"/>
        </w:rPr>
      </w:pPr>
    </w:p>
    <w:p w14:paraId="4DFB477C" w14:textId="77777777" w:rsidR="00516E06" w:rsidRDefault="00844244" w:rsidP="00844244">
      <w:pPr>
        <w:rPr>
          <w:ins w:id="7121" w:author="Sayali Dev" w:date="2018-02-12T19:14:00Z"/>
          <w:b/>
          <w:noProof/>
        </w:rPr>
      </w:pPr>
      <w:ins w:id="7122" w:author="Sayali Dev" w:date="2018-02-12T19:05:00Z">
        <w:r w:rsidRPr="00690777">
          <w:rPr>
            <w:b/>
            <w:noProof/>
            <w:rPrChange w:id="7123" w:author="Sayali Dev" w:date="2018-02-12T19:10:00Z">
              <w:rPr>
                <w:noProof/>
              </w:rPr>
            </w:rPrChange>
          </w:rPr>
          <w:t>Note: You can Search for Patient, Kit, Specimen using their barcodes.</w:t>
        </w:r>
      </w:ins>
      <w:ins w:id="7124" w:author="Sayali Dev" w:date="2018-02-12T19:14:00Z">
        <w:r w:rsidR="00516E06">
          <w:rPr>
            <w:b/>
            <w:noProof/>
          </w:rPr>
          <w:t xml:space="preserve"> </w:t>
        </w:r>
      </w:ins>
    </w:p>
    <w:p w14:paraId="12A75372" w14:textId="43D498EB" w:rsidR="00844244" w:rsidRPr="00516E06" w:rsidRDefault="00844244" w:rsidP="00844244">
      <w:pPr>
        <w:rPr>
          <w:ins w:id="7125" w:author="Sayali Dev" w:date="2018-02-12T19:05:00Z"/>
          <w:b/>
          <w:noProof/>
          <w:rPrChange w:id="7126" w:author="Sayali Dev" w:date="2018-02-12T19:14:00Z">
            <w:rPr>
              <w:ins w:id="7127" w:author="Sayali Dev" w:date="2018-02-12T19:05:00Z"/>
              <w:noProof/>
            </w:rPr>
          </w:rPrChange>
        </w:rPr>
      </w:pPr>
      <w:ins w:id="7128" w:author="Sayali Dev" w:date="2018-02-12T19:06:00Z">
        <w:r w:rsidRPr="00690777">
          <w:rPr>
            <w:noProof/>
          </w:rPr>
          <w:t>To search by barcodes:</w:t>
        </w:r>
      </w:ins>
    </w:p>
    <w:p w14:paraId="384443E9" w14:textId="340EFE01" w:rsidR="00844244" w:rsidRPr="00690777" w:rsidRDefault="00844244">
      <w:pPr>
        <w:pStyle w:val="ListParagraph"/>
        <w:numPr>
          <w:ilvl w:val="2"/>
          <w:numId w:val="396"/>
        </w:numPr>
        <w:rPr>
          <w:ins w:id="7129" w:author="Sayali Dev" w:date="2018-02-12T19:05:00Z"/>
          <w:noProof/>
        </w:rPr>
        <w:pPrChange w:id="7130" w:author="Sayali Dev" w:date="2018-02-23T12:29:00Z">
          <w:pPr/>
        </w:pPrChange>
      </w:pPr>
      <w:ins w:id="7131" w:author="Sayali Dev" w:date="2018-02-12T19:05:00Z">
        <w:r w:rsidRPr="00690777">
          <w:rPr>
            <w:noProof/>
          </w:rPr>
          <w:t xml:space="preserve">Scan or enter the barcode </w:t>
        </w:r>
      </w:ins>
    </w:p>
    <w:p w14:paraId="532C64AF" w14:textId="0896498F" w:rsidR="00844244" w:rsidRPr="00690777" w:rsidRDefault="00844244">
      <w:pPr>
        <w:pStyle w:val="ListParagraph"/>
        <w:numPr>
          <w:ilvl w:val="2"/>
          <w:numId w:val="396"/>
        </w:numPr>
        <w:rPr>
          <w:ins w:id="7132" w:author="Sayali Dev" w:date="2018-02-12T19:01:00Z"/>
          <w:noProof/>
        </w:rPr>
        <w:pPrChange w:id="7133" w:author="Sayali Dev" w:date="2018-02-23T12:29:00Z">
          <w:pPr/>
        </w:pPrChange>
      </w:pPr>
      <w:ins w:id="7134" w:author="Sayali Dev" w:date="2018-02-12T19:05:00Z">
        <w:r w:rsidRPr="00690777">
          <w:rPr>
            <w:noProof/>
          </w:rPr>
          <w:t>Click on Search icon</w:t>
        </w:r>
      </w:ins>
    </w:p>
    <w:p w14:paraId="6E6A1983" w14:textId="76A868DD" w:rsidR="00844244" w:rsidRDefault="00844244" w:rsidP="00844244">
      <w:pPr>
        <w:rPr>
          <w:ins w:id="7135" w:author="Sayali Dev" w:date="2018-02-12T19:01:00Z"/>
        </w:rPr>
      </w:pPr>
    </w:p>
    <w:p w14:paraId="7AEB7CCA" w14:textId="6F7203F9" w:rsidR="003A2BA3" w:rsidRPr="00D7481E" w:rsidRDefault="00844244">
      <w:pPr>
        <w:pPrChange w:id="7136" w:author="Sayali Dev" w:date="2018-02-12T19:01:00Z">
          <w:pPr>
            <w:pStyle w:val="BodyText"/>
          </w:pPr>
        </w:pPrChange>
      </w:pPr>
      <w:ins w:id="7137" w:author="Sayali Dev" w:date="2018-02-12T19:01:00Z">
        <w:r>
          <w:rPr>
            <w:noProof/>
          </w:rPr>
          <w:drawing>
            <wp:inline distT="0" distB="0" distL="0" distR="0" wp14:anchorId="2B7B52A2" wp14:editId="6A661916">
              <wp:extent cx="5442585" cy="2590800"/>
              <wp:effectExtent l="0" t="0" r="5715" b="0"/>
              <wp:docPr id="9650" name="Picture 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92" t="9540" r="2099" b="7239"/>
                      <a:stretch/>
                    </pic:blipFill>
                    <pic:spPr bwMode="auto">
                      <a:xfrm>
                        <a:off x="0" y="0"/>
                        <a:ext cx="5463086" cy="2600559"/>
                      </a:xfrm>
                      <a:prstGeom prst="rect">
                        <a:avLst/>
                      </a:prstGeom>
                      <a:ln>
                        <a:noFill/>
                      </a:ln>
                      <a:extLst>
                        <a:ext uri="{53640926-AAD7-44D8-BBD7-CCE9431645EC}">
                          <a14:shadowObscured xmlns:a14="http://schemas.microsoft.com/office/drawing/2010/main"/>
                        </a:ext>
                      </a:extLst>
                    </pic:spPr>
                  </pic:pic>
                </a:graphicData>
              </a:graphic>
            </wp:inline>
          </w:drawing>
        </w:r>
        <w:r w:rsidRPr="00CA4F00">
          <w:rPr>
            <w:noProof/>
          </w:rPr>
          <w:t xml:space="preserve"> </w:t>
        </w:r>
      </w:ins>
    </w:p>
    <w:sectPr w:rsidR="003A2BA3" w:rsidRPr="00D7481E" w:rsidSect="007E6878">
      <w:headerReference w:type="default" r:id="rId255"/>
      <w:footerReference w:type="default" r:id="rId256"/>
      <w:pgSz w:w="12240" w:h="15840"/>
      <w:pgMar w:top="960" w:right="900" w:bottom="900" w:left="720" w:header="576" w:footer="9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794" w:author="Sayali Dev" w:date="2018-02-06T17:11:00Z" w:initials="SD">
    <w:p w14:paraId="4DC60BFF" w14:textId="3AFC7580" w:rsidR="00112287" w:rsidRDefault="00112287">
      <w:pPr>
        <w:pStyle w:val="CommentText"/>
      </w:pPr>
      <w:r>
        <w:rPr>
          <w:rStyle w:val="CommentReference"/>
        </w:rPr>
        <w:annotationRef/>
      </w:r>
      <w:r>
        <w:t>This Action also exists. Added here. DONE</w:t>
      </w:r>
    </w:p>
  </w:comment>
  <w:comment w:id="4086" w:author="Sayali Dev" w:date="2018-02-09T13:47:00Z" w:initials="SD">
    <w:p w14:paraId="2100A1C6" w14:textId="3FD7ABF9" w:rsidR="00112287" w:rsidRDefault="00112287">
      <w:pPr>
        <w:pStyle w:val="CommentText"/>
      </w:pPr>
      <w:r>
        <w:rPr>
          <w:rStyle w:val="CommentReference"/>
        </w:rPr>
        <w:annotationRef/>
      </w:r>
      <w:r>
        <w:t>How does external site notify us ?</w:t>
      </w:r>
    </w:p>
  </w:comment>
  <w:comment w:id="4792" w:author="Sayali Dev" w:date="2018-02-20T12:08:00Z" w:initials="SD">
    <w:p w14:paraId="2E129190" w14:textId="25EAD20F" w:rsidR="00112287" w:rsidRDefault="00112287">
      <w:pPr>
        <w:pStyle w:val="CommentText"/>
      </w:pPr>
      <w:r>
        <w:rPr>
          <w:rStyle w:val="CommentReference"/>
        </w:rPr>
        <w:annotationRef/>
      </w:r>
      <w:r>
        <w:t>To remove Kit Creation part if template does not have two tabs. Current shared doesnt</w:t>
      </w:r>
    </w:p>
  </w:comment>
  <w:comment w:id="4810" w:author="Sayali Dev" w:date="2018-02-20T12:09:00Z" w:initials="SD">
    <w:p w14:paraId="14F200B7" w14:textId="77777777" w:rsidR="00112287" w:rsidRDefault="00112287" w:rsidP="00C602C7">
      <w:pPr>
        <w:pStyle w:val="CommentText"/>
      </w:pPr>
      <w:r>
        <w:rPr>
          <w:rStyle w:val="CommentReference"/>
        </w:rPr>
        <w:annotationRef/>
      </w:r>
      <w:r>
        <w:t xml:space="preserve">In this template, we specify specimens from Kit that are Not Collected.(Kit status: Received Not Used). </w:t>
      </w:r>
    </w:p>
    <w:p w14:paraId="0C80BBA1" w14:textId="2854FD30" w:rsidR="00112287" w:rsidRDefault="00112287" w:rsidP="00C602C7">
      <w:pPr>
        <w:pStyle w:val="CommentText"/>
      </w:pPr>
      <w:r>
        <w:t>So Is it that using this template, BRT does collection as well apart from receive and check in of biospeciemens received by Shipment ?</w:t>
      </w:r>
    </w:p>
  </w:comment>
  <w:comment w:id="4942" w:author="Sayali Dev" w:date="2018-02-20T11:52:00Z" w:initials="SD">
    <w:p w14:paraId="73DC9E75" w14:textId="69FFE0EF" w:rsidR="00112287" w:rsidRDefault="00112287">
      <w:pPr>
        <w:pStyle w:val="CommentText"/>
      </w:pPr>
      <w:r>
        <w:rPr>
          <w:rStyle w:val="CommentReference"/>
        </w:rPr>
        <w:annotationRef/>
      </w:r>
      <w:r>
        <w:t xml:space="preserve"> </w:t>
      </w:r>
    </w:p>
  </w:comment>
  <w:comment w:id="5509" w:author="Sayali Dev" w:date="2018-02-19T12:33:00Z" w:initials="SD">
    <w:p w14:paraId="435527D8" w14:textId="66418D54" w:rsidR="00112287" w:rsidRDefault="00112287">
      <w:pPr>
        <w:pStyle w:val="CommentText"/>
      </w:pPr>
      <w:r>
        <w:rPr>
          <w:rStyle w:val="CommentReference"/>
        </w:rPr>
        <w:annotationRef/>
      </w:r>
      <w:r>
        <w:t xml:space="preserve">This field is not present in current template. Should we remove this ? </w:t>
      </w:r>
    </w:p>
    <w:p w14:paraId="733DDEFF" w14:textId="7BEDB7F4" w:rsidR="00112287" w:rsidRDefault="00112287">
      <w:pPr>
        <w:pStyle w:val="CommentText"/>
      </w:pPr>
      <w:r>
        <w:t>Currently, donor identifier field exists after sample identifier in template.</w:t>
      </w:r>
      <w:r w:rsidR="00960410">
        <w:t xml:space="preserve"> I have added a row for it here.</w:t>
      </w:r>
    </w:p>
  </w:comment>
  <w:comment w:id="5510" w:author="Siddhi Jadhav" w:date="2016-05-26T16:01:00Z" w:initials="SJ">
    <w:p w14:paraId="392EF172" w14:textId="77777777" w:rsidR="00112287" w:rsidRDefault="00112287" w:rsidP="00753D6D">
      <w:pPr>
        <w:pStyle w:val="CommentText"/>
      </w:pPr>
      <w:r>
        <w:rPr>
          <w:rStyle w:val="CommentReference"/>
        </w:rPr>
        <w:annotationRef/>
      </w:r>
      <w:r>
        <w:t>Do we need to rename this column in the Inventory Bulk upload template?</w:t>
      </w:r>
    </w:p>
    <w:p w14:paraId="58F17163" w14:textId="77777777" w:rsidR="00112287" w:rsidRDefault="00112287" w:rsidP="00753D6D">
      <w:pPr>
        <w:pStyle w:val="CommentText"/>
      </w:pPr>
    </w:p>
    <w:p w14:paraId="4197CE0A" w14:textId="77777777" w:rsidR="00112287" w:rsidRDefault="00112287" w:rsidP="00753D6D">
      <w:pPr>
        <w:pStyle w:val="CommentText"/>
      </w:pPr>
      <w:r w:rsidRPr="00863B70">
        <w:rPr>
          <w:b/>
        </w:rPr>
        <w:t>Ming</w:t>
      </w:r>
      <w:r>
        <w:t>: We can change the term ‘Donor’ to ‘Subject’ in the spreadsheet.</w:t>
      </w:r>
    </w:p>
    <w:p w14:paraId="77C81EC2" w14:textId="77777777" w:rsidR="00112287" w:rsidRDefault="00112287" w:rsidP="00753D6D">
      <w:pPr>
        <w:pStyle w:val="CommentText"/>
      </w:pPr>
      <w:r>
        <w:t>Siddhi will fetch the list of columns that need to be renamed.</w:t>
      </w:r>
    </w:p>
  </w:comment>
  <w:comment w:id="5541" w:author="Sayali Dev" w:date="2018-02-19T14:40:00Z" w:initials="SD">
    <w:p w14:paraId="2D813836" w14:textId="55A4F20B" w:rsidR="00112287" w:rsidRDefault="00112287">
      <w:pPr>
        <w:pStyle w:val="CommentText"/>
      </w:pPr>
      <w:r>
        <w:rPr>
          <w:rStyle w:val="CommentReference"/>
        </w:rPr>
        <w:annotationRef/>
      </w:r>
      <w:r>
        <w:t>Update this to “In Service – ok “ Status ? as there is an In Service – Alarm” status too ?</w:t>
      </w:r>
    </w:p>
  </w:comment>
  <w:comment w:id="5559" w:author="Sayali Dev" w:date="2018-02-19T14:54:00Z" w:initials="SD">
    <w:p w14:paraId="4E6AE3CA" w14:textId="3B8C5217" w:rsidR="00112287" w:rsidRDefault="00112287">
      <w:pPr>
        <w:pStyle w:val="CommentText"/>
      </w:pPr>
      <w:r>
        <w:rPr>
          <w:rStyle w:val="CommentReference"/>
        </w:rPr>
        <w:annotationRef/>
      </w:r>
      <w:r>
        <w:t>Spreadsheet shared with me has only Kit Shipment Tab. So checked with Seema, is she having template with two tabs anytime and tested and verified but dint find. Do we remove the Kit creation part ?</w:t>
      </w:r>
    </w:p>
  </w:comment>
  <w:comment w:id="5591" w:author="Sayali Dev" w:date="2018-02-19T15:04:00Z" w:initials="SD">
    <w:p w14:paraId="44D4ABC1" w14:textId="31D00270" w:rsidR="00112287" w:rsidRDefault="00112287">
      <w:pPr>
        <w:pStyle w:val="CommentText"/>
      </w:pPr>
      <w:r>
        <w:rPr>
          <w:rStyle w:val="CommentReference"/>
        </w:rPr>
        <w:annotationRef/>
      </w:r>
      <w:r>
        <w:t>To be removed if Kit creation separate tab template is not available</w:t>
      </w:r>
    </w:p>
  </w:comment>
  <w:comment w:id="5621" w:author="Sayali Dev" w:date="2018-02-19T15:09:00Z" w:initials="SD">
    <w:p w14:paraId="6EB9EC95" w14:textId="1EF88CA4" w:rsidR="00112287" w:rsidRDefault="00112287">
      <w:pPr>
        <w:pStyle w:val="CommentText"/>
      </w:pPr>
      <w:r>
        <w:rPr>
          <w:rStyle w:val="CommentReference"/>
        </w:rPr>
        <w:annotationRef/>
      </w:r>
      <w:r>
        <w:t>To be removed if both tabs template is not available</w:t>
      </w:r>
    </w:p>
  </w:comment>
  <w:comment w:id="5640" w:author="Siddhi Jadhav" w:date="2016-05-26T16:03:00Z" w:initials="SJ">
    <w:p w14:paraId="53510378" w14:textId="77777777" w:rsidR="00112287" w:rsidRDefault="00112287" w:rsidP="00753D6D">
      <w:pPr>
        <w:pStyle w:val="CommentText"/>
      </w:pPr>
      <w:r>
        <w:rPr>
          <w:rStyle w:val="CommentReference"/>
        </w:rPr>
        <w:annotationRef/>
      </w:r>
      <w:r>
        <w:t>Do we need to rename this column in the Batch Specimen Shipment template?</w:t>
      </w:r>
    </w:p>
  </w:comment>
  <w:comment w:id="5654" w:author="Siddhi Jadhav" w:date="2016-05-26T16:04:00Z" w:initials="SJ">
    <w:p w14:paraId="65FEEA55" w14:textId="77777777" w:rsidR="00112287" w:rsidRDefault="00112287" w:rsidP="00753D6D">
      <w:pPr>
        <w:pStyle w:val="CommentText"/>
      </w:pPr>
      <w:r>
        <w:rPr>
          <w:rStyle w:val="CommentReference"/>
        </w:rPr>
        <w:annotationRef/>
      </w:r>
      <w:r>
        <w:t>Do we need to rename this column in the Batch Specimen Shipment template?</w:t>
      </w:r>
    </w:p>
  </w:comment>
  <w:comment w:id="5830" w:author="Sayali Dev" w:date="2018-02-19T16:26:00Z" w:initials="SD">
    <w:p w14:paraId="34E97EB6" w14:textId="7CAEE38F" w:rsidR="00112287" w:rsidRDefault="00112287">
      <w:pPr>
        <w:pStyle w:val="CommentText"/>
      </w:pPr>
      <w:r>
        <w:rPr>
          <w:rStyle w:val="CommentReference"/>
        </w:rPr>
        <w:annotationRef/>
      </w:r>
    </w:p>
  </w:comment>
  <w:comment w:id="5877" w:author="Siddhi Jadhav" w:date="2016-05-26T16:06:00Z" w:initials="SJ">
    <w:p w14:paraId="7F70B39D" w14:textId="77777777" w:rsidR="00112287" w:rsidRDefault="00112287" w:rsidP="00753D6D">
      <w:pPr>
        <w:pStyle w:val="CommentText"/>
      </w:pPr>
      <w:r>
        <w:rPr>
          <w:rStyle w:val="CommentReference"/>
        </w:rPr>
        <w:annotationRef/>
      </w:r>
      <w:r>
        <w:t>Should we rename the default value to ‘Subject Creation’?</w:t>
      </w:r>
    </w:p>
  </w:comment>
  <w:comment w:id="5905" w:author="Siddhi Jadhav" w:date="2016-05-26T16:07:00Z" w:initials="SJ">
    <w:p w14:paraId="21A78E17" w14:textId="77777777" w:rsidR="00112287" w:rsidRDefault="00112287" w:rsidP="00753D6D">
      <w:pPr>
        <w:pStyle w:val="CommentText"/>
      </w:pPr>
      <w:r>
        <w:rPr>
          <w:rStyle w:val="CommentReference"/>
        </w:rPr>
        <w:annotationRef/>
      </w:r>
      <w:r>
        <w:t>Should we rename this column to ‘Number of Subjects’?</w:t>
      </w:r>
    </w:p>
  </w:comment>
  <w:comment w:id="5983" w:author="Sayali Dev" w:date="2018-02-19T16:26:00Z" w:initials="SD">
    <w:p w14:paraId="039DBCBB" w14:textId="0427339D" w:rsidR="00112287" w:rsidRDefault="00112287">
      <w:pPr>
        <w:pStyle w:val="CommentText"/>
      </w:pPr>
      <w:r>
        <w:rPr>
          <w:rStyle w:val="CommentReference"/>
        </w:rPr>
        <w:annotationRef/>
      </w:r>
      <w:r>
        <w:t>Removed Create Subjects Spreadsheet</w:t>
      </w:r>
    </w:p>
  </w:comment>
  <w:comment w:id="5995" w:author="Siddhi Jadhav" w:date="2016-05-26T16:07:00Z" w:initials="SJ">
    <w:p w14:paraId="3402CC2B" w14:textId="77777777" w:rsidR="00112287" w:rsidRDefault="00112287" w:rsidP="00753D6D">
      <w:pPr>
        <w:pStyle w:val="CommentText"/>
      </w:pPr>
      <w:r>
        <w:rPr>
          <w:rStyle w:val="CommentReference"/>
        </w:rPr>
        <w:annotationRef/>
      </w:r>
      <w:r>
        <w:t>Should we rename this column to ‘Subject Identifier’?</w:t>
      </w:r>
    </w:p>
  </w:comment>
  <w:comment w:id="6002" w:author="Sayali Dev" w:date="2018-02-19T16:35:00Z" w:initials="SD">
    <w:p w14:paraId="3B5AFB9E" w14:textId="66785C9E" w:rsidR="00112287" w:rsidRDefault="00112287">
      <w:pPr>
        <w:pStyle w:val="CommentText"/>
      </w:pPr>
      <w:r>
        <w:rPr>
          <w:rStyle w:val="CommentReference"/>
        </w:rPr>
        <w:annotationRef/>
      </w:r>
      <w:r>
        <w:t>Is there any specifics for consent forms upload or for any other forms that we need to add here ?</w:t>
      </w:r>
    </w:p>
    <w:p w14:paraId="32860F43" w14:textId="10EF6990" w:rsidR="00112287" w:rsidRDefault="00112287">
      <w:pPr>
        <w:pStyle w:val="CommentText"/>
      </w:pPr>
      <w:r>
        <w:t>Currently Seema has tested only for Collection form as provided in the template : Ashion Clinical Sequencing</w:t>
      </w:r>
    </w:p>
  </w:comment>
  <w:comment w:id="6009" w:author="Sayali Dev" w:date="2018-02-19T16:40:00Z" w:initials="SD">
    <w:p w14:paraId="1E0150C8" w14:textId="77777777" w:rsidR="00112287" w:rsidRDefault="00112287">
      <w:pPr>
        <w:pStyle w:val="CommentText"/>
      </w:pPr>
      <w:r>
        <w:rPr>
          <w:rStyle w:val="CommentReference"/>
        </w:rPr>
        <w:annotationRef/>
      </w:r>
      <w:r>
        <w:t xml:space="preserve"> Current template shared with me has no provision for Kit identifier and Workflow name. </w:t>
      </w:r>
    </w:p>
    <w:p w14:paraId="7C5D3C65" w14:textId="3EE4E78A" w:rsidR="00112287" w:rsidRDefault="00112287">
      <w:pPr>
        <w:pStyle w:val="CommentText"/>
      </w:pPr>
      <w:r>
        <w:t>So we add columns for these as per our need in this template ?</w:t>
      </w:r>
    </w:p>
  </w:comment>
  <w:comment w:id="6015" w:author="Sayali Dev" w:date="2018-02-19T16:53:00Z" w:initials="SD">
    <w:p w14:paraId="774F392E" w14:textId="6960F4A1" w:rsidR="00112287" w:rsidRDefault="00112287">
      <w:pPr>
        <w:pStyle w:val="CommentText"/>
      </w:pPr>
      <w:r>
        <w:rPr>
          <w:rStyle w:val="CommentReference"/>
        </w:rPr>
        <w:annotationRef/>
      </w:r>
      <w:r>
        <w:t>Set to Data Entry Started. Eg: s patient I have registered on COH RNA Exome seq collection and Ashion Clinical Sequencing form on Upload shows this status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DC60BFF" w15:done="0"/>
  <w15:commentEx w15:paraId="2100A1C6" w15:done="0"/>
  <w15:commentEx w15:paraId="2E129190" w15:done="0"/>
  <w15:commentEx w15:paraId="0C80BBA1" w15:done="0"/>
  <w15:commentEx w15:paraId="73DC9E75" w15:done="0"/>
  <w15:commentEx w15:paraId="733DDEFF" w15:done="0"/>
  <w15:commentEx w15:paraId="77C81EC2" w15:done="0"/>
  <w15:commentEx w15:paraId="2D813836" w15:done="0"/>
  <w15:commentEx w15:paraId="4E6AE3CA" w15:done="0"/>
  <w15:commentEx w15:paraId="44D4ABC1" w15:done="0"/>
  <w15:commentEx w15:paraId="6EB9EC95" w15:done="0"/>
  <w15:commentEx w15:paraId="53510378" w15:done="0"/>
  <w15:commentEx w15:paraId="65FEEA55" w15:done="0"/>
  <w15:commentEx w15:paraId="34E97EB6" w15:done="0"/>
  <w15:commentEx w15:paraId="7F70B39D" w15:done="0"/>
  <w15:commentEx w15:paraId="21A78E17" w15:done="0"/>
  <w15:commentEx w15:paraId="039DBCBB" w15:done="0"/>
  <w15:commentEx w15:paraId="3402CC2B" w15:done="0"/>
  <w15:commentEx w15:paraId="32860F43" w15:done="0"/>
  <w15:commentEx w15:paraId="7C5D3C65" w15:done="0"/>
  <w15:commentEx w15:paraId="774F392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3A3C35" w14:textId="77777777" w:rsidR="00112287" w:rsidRDefault="00112287" w:rsidP="00AD64E2">
      <w:r>
        <w:separator/>
      </w:r>
    </w:p>
  </w:endnote>
  <w:endnote w:type="continuationSeparator" w:id="0">
    <w:p w14:paraId="2365392A" w14:textId="77777777" w:rsidR="00112287" w:rsidRDefault="00112287" w:rsidP="00AD64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D98623" w14:textId="77777777" w:rsidR="00112287" w:rsidRDefault="00112287" w:rsidP="00AD64E2">
    <w:pPr>
      <w:pStyle w:val="Footer"/>
    </w:pPr>
    <w:r>
      <w:t xml:space="preserve"> </w:t>
    </w:r>
  </w:p>
  <w:p w14:paraId="32FBA48A" w14:textId="28E9A432" w:rsidR="00112287" w:rsidRDefault="00112287" w:rsidP="00AA77BC">
    <w:pPr>
      <w:pStyle w:val="Footer"/>
      <w:tabs>
        <w:tab w:val="clear" w:pos="8640"/>
        <w:tab w:val="right" w:pos="9720"/>
      </w:tabs>
      <w:jc w:val="both"/>
      <w:rPr>
        <w:rStyle w:val="PageNumber"/>
        <w:sz w:val="20"/>
      </w:rPr>
    </w:pPr>
    <w:r>
      <w:t>Confidential</w:t>
    </w:r>
    <w:r>
      <w:tab/>
    </w:r>
    <w:r>
      <w:rPr>
        <w:sz w:val="20"/>
      </w:rPr>
      <w:t xml:space="preserve">Page </w:t>
    </w:r>
    <w:r>
      <w:rPr>
        <w:rStyle w:val="PageNumber"/>
        <w:sz w:val="20"/>
      </w:rPr>
      <w:fldChar w:fldCharType="begin"/>
    </w:r>
    <w:r>
      <w:rPr>
        <w:rStyle w:val="PageNumber"/>
        <w:sz w:val="20"/>
      </w:rPr>
      <w:instrText xml:space="preserve"> PAGE </w:instrText>
    </w:r>
    <w:r>
      <w:rPr>
        <w:rStyle w:val="PageNumber"/>
        <w:sz w:val="20"/>
      </w:rPr>
      <w:fldChar w:fldCharType="separate"/>
    </w:r>
    <w:r w:rsidR="00653CE2">
      <w:rPr>
        <w:rStyle w:val="PageNumber"/>
        <w:noProof/>
        <w:sz w:val="20"/>
      </w:rPr>
      <w:t>18</w:t>
    </w:r>
    <w:r>
      <w:rPr>
        <w:rStyle w:val="PageNumber"/>
        <w:sz w:val="20"/>
      </w:rPr>
      <w:fldChar w:fldCharType="end"/>
    </w:r>
    <w:r>
      <w:rPr>
        <w:rStyle w:val="PageNumber"/>
        <w:sz w:val="20"/>
      </w:rPr>
      <w:t xml:space="preserve"> of </w:t>
    </w:r>
    <w:r>
      <w:rPr>
        <w:rStyle w:val="PageNumber"/>
        <w:sz w:val="20"/>
      </w:rPr>
      <w:fldChar w:fldCharType="begin"/>
    </w:r>
    <w:r>
      <w:rPr>
        <w:rStyle w:val="PageNumber"/>
        <w:sz w:val="20"/>
      </w:rPr>
      <w:instrText xml:space="preserve"> NUMPAGES </w:instrText>
    </w:r>
    <w:r>
      <w:rPr>
        <w:rStyle w:val="PageNumber"/>
        <w:sz w:val="20"/>
      </w:rPr>
      <w:fldChar w:fldCharType="separate"/>
    </w:r>
    <w:r w:rsidR="00653CE2">
      <w:rPr>
        <w:rStyle w:val="PageNumber"/>
        <w:noProof/>
        <w:sz w:val="20"/>
      </w:rPr>
      <w:t>295</w:t>
    </w:r>
    <w:r>
      <w:rPr>
        <w:rStyle w:val="PageNumber"/>
        <w:sz w:val="20"/>
      </w:rPr>
      <w:fldChar w:fldCharType="end"/>
    </w:r>
    <w:r>
      <w:rPr>
        <w:sz w:val="20"/>
      </w:rPr>
      <w:tab/>
      <w:t xml:space="preserve">           </w:t>
    </w:r>
    <w:r>
      <w:rPr>
        <w:rStyle w:val="PageNumber"/>
        <w:sz w:val="20"/>
      </w:rPr>
      <w:t xml:space="preserve">Published: 04/03/2012 </w:t>
    </w:r>
  </w:p>
  <w:p w14:paraId="7AE401F8" w14:textId="4C1BFDB4" w:rsidR="00112287" w:rsidRDefault="00112287" w:rsidP="00AA77BC">
    <w:pPr>
      <w:pStyle w:val="Footer"/>
      <w:tabs>
        <w:tab w:val="clear" w:pos="8640"/>
        <w:tab w:val="right" w:pos="9720"/>
      </w:tabs>
    </w:pPr>
    <w:r>
      <w:rPr>
        <w:rStyle w:val="PageNumber"/>
        <w:sz w:val="20"/>
      </w:rPr>
      <w:tab/>
    </w:r>
    <w:r>
      <w:rPr>
        <w:rStyle w:val="PageNumber"/>
        <w:sz w:val="20"/>
      </w:rPr>
      <w:tab/>
      <w:t xml:space="preserve">         Revised:    01/15/2018</w:t>
    </w:r>
    <w:r>
      <w:rPr>
        <w:rStyle w:val="PageNumber"/>
        <w:sz w:val="20"/>
      </w:rPr>
      <w:br/>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487ABC" w14:textId="77777777" w:rsidR="00112287" w:rsidRDefault="00112287" w:rsidP="00AD64E2">
      <w:r>
        <w:separator/>
      </w:r>
    </w:p>
  </w:footnote>
  <w:footnote w:type="continuationSeparator" w:id="0">
    <w:p w14:paraId="7C7D69DD" w14:textId="77777777" w:rsidR="00112287" w:rsidRDefault="00112287" w:rsidP="00AD64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AC4A7" w14:textId="77777777" w:rsidR="00112287" w:rsidRDefault="00112287" w:rsidP="0086600E">
    <w:pPr>
      <w:rPr>
        <w:noProof/>
      </w:rPr>
    </w:pPr>
    <w:r>
      <w:rPr>
        <w:noProof/>
      </w:rPr>
      <w:tab/>
    </w:r>
  </w:p>
  <w:tbl>
    <w:tblPr>
      <w:tblW w:w="10530" w:type="dxa"/>
      <w:tblInd w:w="108" w:type="dxa"/>
      <w:tblBorders>
        <w:top w:val="single" w:sz="8" w:space="0" w:color="auto"/>
        <w:left w:val="single" w:sz="8" w:space="0" w:color="auto"/>
        <w:bottom w:val="single" w:sz="8" w:space="0" w:color="auto"/>
        <w:right w:val="single" w:sz="8" w:space="0" w:color="auto"/>
      </w:tblBorders>
      <w:tblLayout w:type="fixed"/>
      <w:tblLook w:val="0000" w:firstRow="0" w:lastRow="0" w:firstColumn="0" w:lastColumn="0" w:noHBand="0" w:noVBand="0"/>
    </w:tblPr>
    <w:tblGrid>
      <w:gridCol w:w="10530"/>
    </w:tblGrid>
    <w:tr w:rsidR="00112287" w14:paraId="66D9D874" w14:textId="77777777" w:rsidTr="0037285E">
      <w:trPr>
        <w:cantSplit/>
        <w:trHeight w:val="289"/>
      </w:trPr>
      <w:tc>
        <w:tcPr>
          <w:tcW w:w="10530" w:type="dxa"/>
          <w:shd w:val="clear" w:color="auto" w:fill="6B346C"/>
          <w:vAlign w:val="center"/>
        </w:tcPr>
        <w:p w14:paraId="615722AB" w14:textId="44816101" w:rsidR="00112287" w:rsidRPr="00DD42D5" w:rsidRDefault="00112287" w:rsidP="005D6B40">
          <w:pPr>
            <w:pStyle w:val="TableTitle"/>
            <w:jc w:val="right"/>
            <w:rPr>
              <w:color w:val="FFFFFF"/>
            </w:rPr>
          </w:pPr>
          <w:r>
            <w:rPr>
              <w:color w:val="FFFFFF"/>
            </w:rPr>
            <w:t xml:space="preserve">CIRRASPEC </w:t>
          </w:r>
          <w:r w:rsidRPr="00DD42D5">
            <w:rPr>
              <w:color w:val="FFFFFF"/>
            </w:rPr>
            <w:t>User</w:t>
          </w:r>
          <w:r>
            <w:rPr>
              <w:color w:val="FFFFFF"/>
            </w:rPr>
            <w:t>’s</w:t>
          </w:r>
          <w:r w:rsidRPr="00DD42D5">
            <w:rPr>
              <w:color w:val="FFFFFF"/>
            </w:rPr>
            <w:t xml:space="preserve"> Manual</w:t>
          </w:r>
          <w:r>
            <w:rPr>
              <w:color w:val="FFFFFF"/>
            </w:rPr>
            <w:t xml:space="preserve"> – </w:t>
          </w:r>
          <w:ins w:id="7138" w:author="Sayali Dev" w:date="2018-02-20T15:41:00Z">
            <w:r>
              <w:rPr>
                <w:color w:val="FFFFFF"/>
              </w:rPr>
              <w:t>Biobank</w:t>
            </w:r>
          </w:ins>
          <w:del w:id="7139" w:author="Sayali Dev" w:date="2018-02-20T15:41:00Z">
            <w:r w:rsidDel="00E65C4D">
              <w:rPr>
                <w:color w:val="FFFFFF"/>
              </w:rPr>
              <w:delText>Collection</w:delText>
            </w:r>
          </w:del>
          <w:r>
            <w:rPr>
              <w:color w:val="FFFFFF"/>
            </w:rPr>
            <w:t xml:space="preserve"> Site</w:t>
          </w:r>
        </w:p>
      </w:tc>
    </w:tr>
  </w:tbl>
  <w:p w14:paraId="4E51CE47" w14:textId="77777777" w:rsidR="00112287" w:rsidRDefault="00112287" w:rsidP="00AD64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32267"/>
    <w:multiLevelType w:val="hybridMultilevel"/>
    <w:tmpl w:val="E2DC99A2"/>
    <w:lvl w:ilvl="0" w:tplc="0CDA52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2234E9"/>
    <w:multiLevelType w:val="hybridMultilevel"/>
    <w:tmpl w:val="61B863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250486"/>
    <w:multiLevelType w:val="hybridMultilevel"/>
    <w:tmpl w:val="85767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E2785A"/>
    <w:multiLevelType w:val="hybridMultilevel"/>
    <w:tmpl w:val="D16A6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540947"/>
    <w:multiLevelType w:val="hybridMultilevel"/>
    <w:tmpl w:val="60EA535C"/>
    <w:lvl w:ilvl="0" w:tplc="E4D0938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B04A55"/>
    <w:multiLevelType w:val="hybridMultilevel"/>
    <w:tmpl w:val="8FD0BE64"/>
    <w:lvl w:ilvl="0" w:tplc="92CAF39A">
      <w:start w:val="1"/>
      <w:numFmt w:val="upperLetter"/>
      <w:pStyle w:val="Head-2"/>
      <w:lvlText w:val="%1."/>
      <w:lvlJc w:val="left"/>
      <w:pPr>
        <w:tabs>
          <w:tab w:val="num" w:pos="720"/>
        </w:tabs>
        <w:ind w:left="720" w:hanging="720"/>
      </w:pPr>
      <w:rPr>
        <w:rFonts w:hint="default"/>
        <w:b w:val="0"/>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6" w15:restartNumberingAfterBreak="0">
    <w:nsid w:val="02DC5916"/>
    <w:multiLevelType w:val="hybridMultilevel"/>
    <w:tmpl w:val="D53AAE4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33D665D"/>
    <w:multiLevelType w:val="hybridMultilevel"/>
    <w:tmpl w:val="B754C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4E077A"/>
    <w:multiLevelType w:val="hybridMultilevel"/>
    <w:tmpl w:val="039E3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3993B3A"/>
    <w:multiLevelType w:val="hybridMultilevel"/>
    <w:tmpl w:val="D1ECEEDE"/>
    <w:lvl w:ilvl="0" w:tplc="752EE5E4">
      <w:start w:val="1"/>
      <w:numFmt w:val="lowerLetter"/>
      <w:lvlText w:val="%1."/>
      <w:lvlJc w:val="left"/>
      <w:pPr>
        <w:ind w:left="1800" w:hanging="360"/>
      </w:pPr>
      <w:rPr>
        <w:rFonts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04B949B1"/>
    <w:multiLevelType w:val="hybridMultilevel"/>
    <w:tmpl w:val="E87C6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BD7392"/>
    <w:multiLevelType w:val="hybridMultilevel"/>
    <w:tmpl w:val="1BD2AA5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4C11984"/>
    <w:multiLevelType w:val="hybridMultilevel"/>
    <w:tmpl w:val="143A4CE2"/>
    <w:lvl w:ilvl="0" w:tplc="7C36BD20">
      <w:start w:val="8"/>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4CE76C1"/>
    <w:multiLevelType w:val="hybridMultilevel"/>
    <w:tmpl w:val="B83EB1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4FC54E5"/>
    <w:multiLevelType w:val="hybridMultilevel"/>
    <w:tmpl w:val="56741416"/>
    <w:lvl w:ilvl="0" w:tplc="80E08D30">
      <w:start w:val="1"/>
      <w:numFmt w:val="decimal"/>
      <w:pStyle w:val="Head-1"/>
      <w:lvlText w:val="%1."/>
      <w:lvlJc w:val="left"/>
      <w:pPr>
        <w:tabs>
          <w:tab w:val="num" w:pos="720"/>
        </w:tabs>
        <w:ind w:left="0" w:firstLine="0"/>
      </w:pPr>
      <w:rPr>
        <w:rFonts w:hint="default"/>
      </w:rPr>
    </w:lvl>
    <w:lvl w:ilvl="1" w:tplc="F740E0CE">
      <w:start w:val="1"/>
      <w:numFmt w:val="upp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056F20FE"/>
    <w:multiLevelType w:val="hybridMultilevel"/>
    <w:tmpl w:val="E3467124"/>
    <w:lvl w:ilvl="0" w:tplc="E726469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58E48EE"/>
    <w:multiLevelType w:val="hybridMultilevel"/>
    <w:tmpl w:val="E87C6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5EC66D3"/>
    <w:multiLevelType w:val="hybridMultilevel"/>
    <w:tmpl w:val="91EC94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5FF4434"/>
    <w:multiLevelType w:val="hybridMultilevel"/>
    <w:tmpl w:val="6B9CA1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602355D"/>
    <w:multiLevelType w:val="hybridMultilevel"/>
    <w:tmpl w:val="87FAF5C8"/>
    <w:lvl w:ilvl="0" w:tplc="06C61E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061A338D"/>
    <w:multiLevelType w:val="hybridMultilevel"/>
    <w:tmpl w:val="F2681A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6470424"/>
    <w:multiLevelType w:val="hybridMultilevel"/>
    <w:tmpl w:val="0DC2492A"/>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2" w15:restartNumberingAfterBreak="0">
    <w:nsid w:val="06617097"/>
    <w:multiLevelType w:val="hybridMultilevel"/>
    <w:tmpl w:val="61764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6C14644"/>
    <w:multiLevelType w:val="hybridMultilevel"/>
    <w:tmpl w:val="C4348BEA"/>
    <w:lvl w:ilvl="0" w:tplc="0CDA52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6D30C7E"/>
    <w:multiLevelType w:val="hybridMultilevel"/>
    <w:tmpl w:val="931409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71033F0"/>
    <w:multiLevelType w:val="hybridMultilevel"/>
    <w:tmpl w:val="7BE0B7B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074F14A1"/>
    <w:multiLevelType w:val="hybridMultilevel"/>
    <w:tmpl w:val="65B8AE38"/>
    <w:lvl w:ilvl="0" w:tplc="3EC451E0">
      <w:start w:val="1"/>
      <w:numFmt w:val="decimal"/>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7BD0039"/>
    <w:multiLevelType w:val="hybridMultilevel"/>
    <w:tmpl w:val="0D9A07CA"/>
    <w:lvl w:ilvl="0" w:tplc="752EE5E4">
      <w:start w:val="1"/>
      <w:numFmt w:val="lowerLetter"/>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07E876F7"/>
    <w:multiLevelType w:val="hybridMultilevel"/>
    <w:tmpl w:val="3D58B55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087E6A29"/>
    <w:multiLevelType w:val="hybridMultilevel"/>
    <w:tmpl w:val="E87C6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92B5DB3"/>
    <w:multiLevelType w:val="hybridMultilevel"/>
    <w:tmpl w:val="D50470EA"/>
    <w:lvl w:ilvl="0" w:tplc="9CFAD32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097B7279"/>
    <w:multiLevelType w:val="hybridMultilevel"/>
    <w:tmpl w:val="9F54CB4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9BC1018"/>
    <w:multiLevelType w:val="hybridMultilevel"/>
    <w:tmpl w:val="412EE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A1A2DFC"/>
    <w:multiLevelType w:val="hybridMultilevel"/>
    <w:tmpl w:val="998AE3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0A2615E8"/>
    <w:multiLevelType w:val="hybridMultilevel"/>
    <w:tmpl w:val="367CBF98"/>
    <w:lvl w:ilvl="0" w:tplc="38C8D58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A8F4B97"/>
    <w:multiLevelType w:val="hybridMultilevel"/>
    <w:tmpl w:val="F4529894"/>
    <w:lvl w:ilvl="0" w:tplc="42947E1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C6653F3"/>
    <w:multiLevelType w:val="hybridMultilevel"/>
    <w:tmpl w:val="93C6A7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C7801DA"/>
    <w:multiLevelType w:val="hybridMultilevel"/>
    <w:tmpl w:val="77F8E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C845A07"/>
    <w:multiLevelType w:val="hybridMultilevel"/>
    <w:tmpl w:val="C45EE056"/>
    <w:lvl w:ilvl="0" w:tplc="BC4E960C">
      <w:start w:val="1"/>
      <w:numFmt w:val="lowerLetter"/>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DAB78DB"/>
    <w:multiLevelType w:val="hybridMultilevel"/>
    <w:tmpl w:val="054A6A16"/>
    <w:lvl w:ilvl="0" w:tplc="0934568C">
      <w:start w:val="1"/>
      <w:numFmt w:val="decimal"/>
      <w:lvlText w:val="%1."/>
      <w:lvlJc w:val="left"/>
      <w:pPr>
        <w:ind w:left="720" w:hanging="360"/>
      </w:pPr>
      <w:rPr>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0DC74F86"/>
    <w:multiLevelType w:val="hybridMultilevel"/>
    <w:tmpl w:val="87CE7228"/>
    <w:lvl w:ilvl="0" w:tplc="0934568C">
      <w:start w:val="1"/>
      <w:numFmt w:val="decimal"/>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0E1B49D5"/>
    <w:multiLevelType w:val="hybridMultilevel"/>
    <w:tmpl w:val="0636A920"/>
    <w:lvl w:ilvl="0" w:tplc="E6A87A52">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0E5B69AF"/>
    <w:multiLevelType w:val="hybridMultilevel"/>
    <w:tmpl w:val="46162F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0F3E7590"/>
    <w:multiLevelType w:val="hybridMultilevel"/>
    <w:tmpl w:val="D1ECEEDE"/>
    <w:lvl w:ilvl="0" w:tplc="752EE5E4">
      <w:start w:val="1"/>
      <w:numFmt w:val="lowerLetter"/>
      <w:lvlText w:val="%1."/>
      <w:lvlJc w:val="left"/>
      <w:pPr>
        <w:ind w:left="1800" w:hanging="360"/>
      </w:pPr>
      <w:rPr>
        <w:rFonts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0F822B2F"/>
    <w:multiLevelType w:val="multilevel"/>
    <w:tmpl w:val="F962AFC4"/>
    <w:lvl w:ilvl="0">
      <w:start w:val="1"/>
      <w:numFmt w:val="decimal"/>
      <w:lvlText w:val="%1."/>
      <w:lvlJc w:val="left"/>
      <w:pPr>
        <w:tabs>
          <w:tab w:val="num" w:pos="720"/>
        </w:tabs>
        <w:ind w:left="0" w:firstLine="0"/>
      </w:pPr>
      <w:rPr>
        <w:rFonts w:hint="default"/>
      </w:rPr>
    </w:lvl>
    <w:lvl w:ilvl="1">
      <w:start w:val="1"/>
      <w:numFmt w:val="upperLetter"/>
      <w:lvlText w:val="%2."/>
      <w:lvlJc w:val="left"/>
      <w:pPr>
        <w:tabs>
          <w:tab w:val="num" w:pos="1655"/>
        </w:tabs>
        <w:ind w:left="935" w:firstLine="0"/>
      </w:pPr>
      <w:rPr>
        <w:rFonts w:hint="default"/>
      </w:rPr>
    </w:lvl>
    <w:lvl w:ilvl="2">
      <w:start w:val="1"/>
      <w:numFmt w:val="decimal"/>
      <w:lvlText w:val="%3."/>
      <w:lvlJc w:val="left"/>
      <w:pPr>
        <w:tabs>
          <w:tab w:val="num" w:pos="216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45" w15:restartNumberingAfterBreak="0">
    <w:nsid w:val="10176560"/>
    <w:multiLevelType w:val="hybridMultilevel"/>
    <w:tmpl w:val="A8A07D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10716353"/>
    <w:multiLevelType w:val="hybridMultilevel"/>
    <w:tmpl w:val="6AA6F7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10B47887"/>
    <w:multiLevelType w:val="hybridMultilevel"/>
    <w:tmpl w:val="48EA8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0E018C7"/>
    <w:multiLevelType w:val="hybridMultilevel"/>
    <w:tmpl w:val="71A0A3D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1126053F"/>
    <w:multiLevelType w:val="hybridMultilevel"/>
    <w:tmpl w:val="6D2CB5B4"/>
    <w:lvl w:ilvl="0" w:tplc="5600AEAC">
      <w:start w:val="1"/>
      <w:numFmt w:val="decimal"/>
      <w:lvlText w:val="%1."/>
      <w:lvlJc w:val="left"/>
      <w:pPr>
        <w:ind w:left="720" w:hanging="360"/>
      </w:pPr>
      <w:rPr>
        <w:rFonts w:ascii="Arial" w:eastAsia="Times New Roman" w:hAnsi="Arial" w:cs="Arial"/>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12B5C9C"/>
    <w:multiLevelType w:val="hybridMultilevel"/>
    <w:tmpl w:val="C51AFE60"/>
    <w:lvl w:ilvl="0" w:tplc="09D8FEA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13A1E29"/>
    <w:multiLevelType w:val="hybridMultilevel"/>
    <w:tmpl w:val="713C821C"/>
    <w:lvl w:ilvl="0" w:tplc="E8C20500">
      <w:start w:val="7"/>
      <w:numFmt w:val="decimal"/>
      <w:lvlText w:val="%1."/>
      <w:lvlJc w:val="left"/>
      <w:pPr>
        <w:ind w:left="189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1F33D3A"/>
    <w:multiLevelType w:val="hybridMultilevel"/>
    <w:tmpl w:val="62605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1FD41B2"/>
    <w:multiLevelType w:val="hybridMultilevel"/>
    <w:tmpl w:val="D760182E"/>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15:restartNumberingAfterBreak="0">
    <w:nsid w:val="12296258"/>
    <w:multiLevelType w:val="hybridMultilevel"/>
    <w:tmpl w:val="38E65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2C9696D"/>
    <w:multiLevelType w:val="hybridMultilevel"/>
    <w:tmpl w:val="7BE0B7B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15:restartNumberingAfterBreak="0">
    <w:nsid w:val="12D94323"/>
    <w:multiLevelType w:val="hybridMultilevel"/>
    <w:tmpl w:val="D16A6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2EA4F60"/>
    <w:multiLevelType w:val="hybridMultilevel"/>
    <w:tmpl w:val="B20297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30C77D7"/>
    <w:multiLevelType w:val="hybridMultilevel"/>
    <w:tmpl w:val="3F1A33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15:restartNumberingAfterBreak="0">
    <w:nsid w:val="136704E4"/>
    <w:multiLevelType w:val="hybridMultilevel"/>
    <w:tmpl w:val="85849D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13A67AF0"/>
    <w:multiLevelType w:val="hybridMultilevel"/>
    <w:tmpl w:val="24E009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1" w15:restartNumberingAfterBreak="0">
    <w:nsid w:val="13B52C1E"/>
    <w:multiLevelType w:val="hybridMultilevel"/>
    <w:tmpl w:val="18A280F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2" w15:restartNumberingAfterBreak="0">
    <w:nsid w:val="14483568"/>
    <w:multiLevelType w:val="hybridMultilevel"/>
    <w:tmpl w:val="0012FA2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14702F6F"/>
    <w:multiLevelType w:val="hybridMultilevel"/>
    <w:tmpl w:val="D81887A4"/>
    <w:lvl w:ilvl="0" w:tplc="0409000F">
      <w:start w:val="1"/>
      <w:numFmt w:val="decimal"/>
      <w:lvlText w:val="%1."/>
      <w:lvlJc w:val="left"/>
      <w:pPr>
        <w:ind w:left="9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4827728"/>
    <w:multiLevelType w:val="hybridMultilevel"/>
    <w:tmpl w:val="43B8369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1493108A"/>
    <w:multiLevelType w:val="hybridMultilevel"/>
    <w:tmpl w:val="86F850D8"/>
    <w:lvl w:ilvl="0" w:tplc="F4B465A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5175902"/>
    <w:multiLevelType w:val="hybridMultilevel"/>
    <w:tmpl w:val="C5C0D540"/>
    <w:lvl w:ilvl="0" w:tplc="E78ED254">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5452786"/>
    <w:multiLevelType w:val="hybridMultilevel"/>
    <w:tmpl w:val="D1ECEEDE"/>
    <w:lvl w:ilvl="0" w:tplc="752EE5E4">
      <w:start w:val="1"/>
      <w:numFmt w:val="lowerLetter"/>
      <w:lvlText w:val="%1."/>
      <w:lvlJc w:val="left"/>
      <w:pPr>
        <w:ind w:left="1800" w:hanging="360"/>
      </w:pPr>
      <w:rPr>
        <w:rFonts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15:restartNumberingAfterBreak="0">
    <w:nsid w:val="155B7A3D"/>
    <w:multiLevelType w:val="hybridMultilevel"/>
    <w:tmpl w:val="B008BA08"/>
    <w:lvl w:ilvl="0" w:tplc="041AA2C0">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15C42B33"/>
    <w:multiLevelType w:val="hybridMultilevel"/>
    <w:tmpl w:val="1F707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16457BE0"/>
    <w:multiLevelType w:val="hybridMultilevel"/>
    <w:tmpl w:val="1408FB50"/>
    <w:lvl w:ilvl="0" w:tplc="33886BE8">
      <w:start w:val="8"/>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65B4A94"/>
    <w:multiLevelType w:val="hybridMultilevel"/>
    <w:tmpl w:val="8B5EF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17554FDF"/>
    <w:multiLevelType w:val="hybridMultilevel"/>
    <w:tmpl w:val="DCD21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76362A8"/>
    <w:multiLevelType w:val="hybridMultilevel"/>
    <w:tmpl w:val="3E9EA2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17846170"/>
    <w:multiLevelType w:val="hybridMultilevel"/>
    <w:tmpl w:val="4900E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17C760AA"/>
    <w:multiLevelType w:val="hybridMultilevel"/>
    <w:tmpl w:val="898A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7DD3100"/>
    <w:multiLevelType w:val="hybridMultilevel"/>
    <w:tmpl w:val="7BE0B7B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1843710C"/>
    <w:multiLevelType w:val="hybridMultilevel"/>
    <w:tmpl w:val="570273B6"/>
    <w:lvl w:ilvl="0" w:tplc="D9B0DD8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8" w15:restartNumberingAfterBreak="0">
    <w:nsid w:val="185C4769"/>
    <w:multiLevelType w:val="hybridMultilevel"/>
    <w:tmpl w:val="BAF028DE"/>
    <w:lvl w:ilvl="0" w:tplc="3042A7F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8CB52D6"/>
    <w:multiLevelType w:val="hybridMultilevel"/>
    <w:tmpl w:val="1B0A8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18E550A5"/>
    <w:multiLevelType w:val="hybridMultilevel"/>
    <w:tmpl w:val="1F7C41FC"/>
    <w:lvl w:ilvl="0" w:tplc="FA787A6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18FD599C"/>
    <w:multiLevelType w:val="hybridMultilevel"/>
    <w:tmpl w:val="55BC82B6"/>
    <w:lvl w:ilvl="0" w:tplc="04090001">
      <w:start w:val="1"/>
      <w:numFmt w:val="bullet"/>
      <w:lvlText w:val=""/>
      <w:lvlJc w:val="left"/>
      <w:pPr>
        <w:ind w:left="360" w:hanging="72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82" w15:restartNumberingAfterBreak="0">
    <w:nsid w:val="19854645"/>
    <w:multiLevelType w:val="hybridMultilevel"/>
    <w:tmpl w:val="B14AEC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1A020369"/>
    <w:multiLevelType w:val="hybridMultilevel"/>
    <w:tmpl w:val="BED0A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1A0C791D"/>
    <w:multiLevelType w:val="hybridMultilevel"/>
    <w:tmpl w:val="60DAF732"/>
    <w:lvl w:ilvl="0" w:tplc="1892160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1A51459F"/>
    <w:multiLevelType w:val="hybridMultilevel"/>
    <w:tmpl w:val="753C1A34"/>
    <w:lvl w:ilvl="0" w:tplc="42947E1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1A671987"/>
    <w:multiLevelType w:val="hybridMultilevel"/>
    <w:tmpl w:val="FDB802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1A962BA6"/>
    <w:multiLevelType w:val="hybridMultilevel"/>
    <w:tmpl w:val="55368F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1AA72F69"/>
    <w:multiLevelType w:val="hybridMultilevel"/>
    <w:tmpl w:val="30E2A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1AAA2357"/>
    <w:multiLevelType w:val="hybridMultilevel"/>
    <w:tmpl w:val="F0AEEE42"/>
    <w:lvl w:ilvl="0" w:tplc="3EC451E0">
      <w:start w:val="1"/>
      <w:numFmt w:val="decimal"/>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1B7C1D33"/>
    <w:multiLevelType w:val="hybridMultilevel"/>
    <w:tmpl w:val="BA062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1B897D61"/>
    <w:multiLevelType w:val="hybridMultilevel"/>
    <w:tmpl w:val="57DE7692"/>
    <w:lvl w:ilvl="0" w:tplc="A0820522">
      <w:start w:val="10"/>
      <w:numFmt w:val="decimal"/>
      <w:lvlText w:val="%1."/>
      <w:lvlJc w:val="left"/>
      <w:pPr>
        <w:ind w:left="90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1BBC33F4"/>
    <w:multiLevelType w:val="hybridMultilevel"/>
    <w:tmpl w:val="B5785208"/>
    <w:lvl w:ilvl="0" w:tplc="04090001">
      <w:start w:val="1"/>
      <w:numFmt w:val="bullet"/>
      <w:lvlText w:val=""/>
      <w:lvlJc w:val="left"/>
      <w:pPr>
        <w:ind w:left="360" w:hanging="360"/>
      </w:pPr>
      <w:rPr>
        <w:rFonts w:ascii="Symbol" w:hAnsi="Symbol" w:hint="default"/>
      </w:rPr>
    </w:lvl>
    <w:lvl w:ilvl="1" w:tplc="DB62D5BC">
      <w:numFmt w:val="bullet"/>
      <w:lvlText w:val="•"/>
      <w:lvlJc w:val="left"/>
      <w:pPr>
        <w:ind w:left="1080" w:hanging="360"/>
      </w:pPr>
      <w:rPr>
        <w:rFonts w:ascii="Arial" w:eastAsia="Calibri" w:hAnsi="Arial" w:cs="Aria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1C0C2F00"/>
    <w:multiLevelType w:val="hybridMultilevel"/>
    <w:tmpl w:val="87FAF5C8"/>
    <w:lvl w:ilvl="0" w:tplc="06C61E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1C1A4653"/>
    <w:multiLevelType w:val="hybridMultilevel"/>
    <w:tmpl w:val="1A80F65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1C272E55"/>
    <w:multiLevelType w:val="hybridMultilevel"/>
    <w:tmpl w:val="4CACE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1C313B2D"/>
    <w:multiLevelType w:val="hybridMultilevel"/>
    <w:tmpl w:val="E3A4B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1C3427B2"/>
    <w:multiLevelType w:val="hybridMultilevel"/>
    <w:tmpl w:val="97425DC4"/>
    <w:lvl w:ilvl="0" w:tplc="049A04D8">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1CE524B0"/>
    <w:multiLevelType w:val="hybridMultilevel"/>
    <w:tmpl w:val="65B8AE38"/>
    <w:lvl w:ilvl="0" w:tplc="3EC451E0">
      <w:start w:val="1"/>
      <w:numFmt w:val="decimal"/>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1D80646E"/>
    <w:multiLevelType w:val="hybridMultilevel"/>
    <w:tmpl w:val="09CAE2E8"/>
    <w:lvl w:ilvl="0" w:tplc="04090019">
      <w:start w:val="1"/>
      <w:numFmt w:val="lowerLetter"/>
      <w:lvlText w:val="%1."/>
      <w:lvlJc w:val="left"/>
      <w:pPr>
        <w:ind w:left="1800" w:hanging="360"/>
      </w:pPr>
      <w:rPr>
        <w:rFonts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0" w15:restartNumberingAfterBreak="0">
    <w:nsid w:val="1DA902EC"/>
    <w:multiLevelType w:val="hybridMultilevel"/>
    <w:tmpl w:val="5FA4A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1DD24719"/>
    <w:multiLevelType w:val="hybridMultilevel"/>
    <w:tmpl w:val="B2D2C31A"/>
    <w:lvl w:ilvl="0" w:tplc="BB88CA38">
      <w:start w:val="5"/>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1E153BC2"/>
    <w:multiLevelType w:val="hybridMultilevel"/>
    <w:tmpl w:val="753C1A34"/>
    <w:lvl w:ilvl="0" w:tplc="42947E1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1E3810FA"/>
    <w:multiLevelType w:val="hybridMultilevel"/>
    <w:tmpl w:val="DEDE7D20"/>
    <w:lvl w:ilvl="0" w:tplc="28C20AB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4" w15:restartNumberingAfterBreak="0">
    <w:nsid w:val="1E4745A1"/>
    <w:multiLevelType w:val="hybridMultilevel"/>
    <w:tmpl w:val="F1E8ED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5" w15:restartNumberingAfterBreak="0">
    <w:nsid w:val="1F31613A"/>
    <w:multiLevelType w:val="hybridMultilevel"/>
    <w:tmpl w:val="F8BC0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1F506F20"/>
    <w:multiLevelType w:val="hybridMultilevel"/>
    <w:tmpl w:val="B83EB1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1F677931"/>
    <w:multiLevelType w:val="hybridMultilevel"/>
    <w:tmpl w:val="2EA6E260"/>
    <w:lvl w:ilvl="0" w:tplc="80968BD8">
      <w:start w:val="8"/>
      <w:numFmt w:val="decimal"/>
      <w:lvlText w:val="%1."/>
      <w:lvlJc w:val="left"/>
      <w:pPr>
        <w:ind w:left="90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1FE70596"/>
    <w:multiLevelType w:val="hybridMultilevel"/>
    <w:tmpl w:val="72964952"/>
    <w:lvl w:ilvl="0" w:tplc="04090019">
      <w:start w:val="1"/>
      <w:numFmt w:val="lowerLetter"/>
      <w:lvlText w:val="%1."/>
      <w:lvlJc w:val="left"/>
      <w:pPr>
        <w:ind w:left="180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20355BDD"/>
    <w:multiLevelType w:val="hybridMultilevel"/>
    <w:tmpl w:val="8AF0BB6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205C1A86"/>
    <w:multiLevelType w:val="hybridMultilevel"/>
    <w:tmpl w:val="65B2C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06B6D2A"/>
    <w:multiLevelType w:val="hybridMultilevel"/>
    <w:tmpl w:val="4EE646A6"/>
    <w:lvl w:ilvl="0" w:tplc="04090003">
      <w:start w:val="1"/>
      <w:numFmt w:val="bullet"/>
      <w:lvlText w:val="o"/>
      <w:lvlJc w:val="left"/>
      <w:pPr>
        <w:ind w:left="1872" w:hanging="360"/>
      </w:pPr>
      <w:rPr>
        <w:rFonts w:ascii="Courier New" w:hAnsi="Courier New" w:cs="Courier New"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12" w15:restartNumberingAfterBreak="0">
    <w:nsid w:val="20C90550"/>
    <w:multiLevelType w:val="hybridMultilevel"/>
    <w:tmpl w:val="208631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20ED5391"/>
    <w:multiLevelType w:val="hybridMultilevel"/>
    <w:tmpl w:val="5D08993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4" w15:restartNumberingAfterBreak="0">
    <w:nsid w:val="20F4654E"/>
    <w:multiLevelType w:val="hybridMultilevel"/>
    <w:tmpl w:val="6E16BB06"/>
    <w:lvl w:ilvl="0" w:tplc="489E633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2116065F"/>
    <w:multiLevelType w:val="hybridMultilevel"/>
    <w:tmpl w:val="81B8D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213763D9"/>
    <w:multiLevelType w:val="hybridMultilevel"/>
    <w:tmpl w:val="67AE00B0"/>
    <w:lvl w:ilvl="0" w:tplc="487405AC">
      <w:start w:val="1"/>
      <w:numFmt w:val="decimal"/>
      <w:pStyle w:val="TableNum"/>
      <w:lvlText w:val="%1."/>
      <w:lvlJc w:val="left"/>
      <w:pPr>
        <w:tabs>
          <w:tab w:val="num" w:pos="432"/>
        </w:tabs>
        <w:ind w:left="432"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7" w15:restartNumberingAfterBreak="0">
    <w:nsid w:val="21435197"/>
    <w:multiLevelType w:val="hybridMultilevel"/>
    <w:tmpl w:val="570273B6"/>
    <w:lvl w:ilvl="0" w:tplc="D9B0DD8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8" w15:restartNumberingAfterBreak="0">
    <w:nsid w:val="21D1070C"/>
    <w:multiLevelType w:val="hybridMultilevel"/>
    <w:tmpl w:val="D2B2868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9" w15:restartNumberingAfterBreak="0">
    <w:nsid w:val="22142285"/>
    <w:multiLevelType w:val="hybridMultilevel"/>
    <w:tmpl w:val="1C4E5E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22572499"/>
    <w:multiLevelType w:val="hybridMultilevel"/>
    <w:tmpl w:val="7302812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22640082"/>
    <w:multiLevelType w:val="hybridMultilevel"/>
    <w:tmpl w:val="6F9647A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22A53C08"/>
    <w:multiLevelType w:val="hybridMultilevel"/>
    <w:tmpl w:val="570273B6"/>
    <w:lvl w:ilvl="0" w:tplc="D9B0DD8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3" w15:restartNumberingAfterBreak="0">
    <w:nsid w:val="22F53AA6"/>
    <w:multiLevelType w:val="hybridMultilevel"/>
    <w:tmpl w:val="F8BC0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23035CF6"/>
    <w:multiLevelType w:val="hybridMultilevel"/>
    <w:tmpl w:val="B5BC7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2321611A"/>
    <w:multiLevelType w:val="hybridMultilevel"/>
    <w:tmpl w:val="053E89D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6" w15:restartNumberingAfterBreak="0">
    <w:nsid w:val="23331BB1"/>
    <w:multiLevelType w:val="hybridMultilevel"/>
    <w:tmpl w:val="F4D423B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23E23F57"/>
    <w:multiLevelType w:val="hybridMultilevel"/>
    <w:tmpl w:val="7A488504"/>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8" w15:restartNumberingAfterBreak="0">
    <w:nsid w:val="240E536E"/>
    <w:multiLevelType w:val="multilevel"/>
    <w:tmpl w:val="B3EE646E"/>
    <w:lvl w:ilvl="0">
      <w:start w:val="1"/>
      <w:numFmt w:val="bullet"/>
      <w:lvlText w:val=""/>
      <w:lvlJc w:val="left"/>
      <w:pPr>
        <w:tabs>
          <w:tab w:val="num" w:pos="1080"/>
        </w:tabs>
        <w:ind w:left="360" w:firstLine="0"/>
      </w:pPr>
      <w:rPr>
        <w:rFonts w:ascii="Symbol" w:hAnsi="Symbol" w:hint="default"/>
      </w:rPr>
    </w:lvl>
    <w:lvl w:ilvl="1">
      <w:start w:val="1"/>
      <w:numFmt w:val="upperLetter"/>
      <w:lvlText w:val="%2."/>
      <w:lvlJc w:val="left"/>
      <w:pPr>
        <w:tabs>
          <w:tab w:val="num" w:pos="2015"/>
        </w:tabs>
        <w:ind w:left="1295" w:firstLine="0"/>
      </w:pPr>
      <w:rPr>
        <w:rFonts w:hint="default"/>
      </w:rPr>
    </w:lvl>
    <w:lvl w:ilvl="2">
      <w:start w:val="1"/>
      <w:numFmt w:val="decimal"/>
      <w:lvlText w:val="%3."/>
      <w:lvlJc w:val="left"/>
      <w:pPr>
        <w:tabs>
          <w:tab w:val="num" w:pos="2520"/>
        </w:tabs>
        <w:ind w:left="1800" w:firstLine="0"/>
      </w:pPr>
      <w:rPr>
        <w:rFonts w:hint="default"/>
      </w:rPr>
    </w:lvl>
    <w:lvl w:ilvl="3">
      <w:start w:val="1"/>
      <w:numFmt w:val="lowerLetter"/>
      <w:lvlText w:val="%4)"/>
      <w:lvlJc w:val="left"/>
      <w:pPr>
        <w:tabs>
          <w:tab w:val="num" w:pos="2880"/>
        </w:tabs>
        <w:ind w:left="2520" w:firstLine="0"/>
      </w:pPr>
      <w:rPr>
        <w:rFonts w:hint="default"/>
      </w:rPr>
    </w:lvl>
    <w:lvl w:ilvl="4">
      <w:start w:val="1"/>
      <w:numFmt w:val="decimal"/>
      <w:lvlText w:val="(%5)"/>
      <w:lvlJc w:val="left"/>
      <w:pPr>
        <w:tabs>
          <w:tab w:val="num" w:pos="3600"/>
        </w:tabs>
        <w:ind w:left="3240" w:firstLine="0"/>
      </w:pPr>
      <w:rPr>
        <w:rFonts w:hint="default"/>
      </w:rPr>
    </w:lvl>
    <w:lvl w:ilvl="5">
      <w:start w:val="1"/>
      <w:numFmt w:val="lowerLetter"/>
      <w:lvlText w:val="(%6)"/>
      <w:lvlJc w:val="left"/>
      <w:pPr>
        <w:tabs>
          <w:tab w:val="num" w:pos="4320"/>
        </w:tabs>
        <w:ind w:left="3960" w:firstLine="0"/>
      </w:pPr>
      <w:rPr>
        <w:rFonts w:hint="default"/>
      </w:rPr>
    </w:lvl>
    <w:lvl w:ilvl="6">
      <w:start w:val="1"/>
      <w:numFmt w:val="lowerRoman"/>
      <w:lvlText w:val="(%7)"/>
      <w:lvlJc w:val="left"/>
      <w:pPr>
        <w:tabs>
          <w:tab w:val="num" w:pos="5040"/>
        </w:tabs>
        <w:ind w:left="4680" w:firstLine="0"/>
      </w:pPr>
      <w:rPr>
        <w:rFonts w:hint="default"/>
      </w:rPr>
    </w:lvl>
    <w:lvl w:ilvl="7">
      <w:start w:val="1"/>
      <w:numFmt w:val="lowerLetter"/>
      <w:lvlText w:val="(%8)"/>
      <w:lvlJc w:val="left"/>
      <w:pPr>
        <w:tabs>
          <w:tab w:val="num" w:pos="5760"/>
        </w:tabs>
        <w:ind w:left="5400" w:firstLine="0"/>
      </w:pPr>
      <w:rPr>
        <w:rFonts w:hint="default"/>
      </w:rPr>
    </w:lvl>
    <w:lvl w:ilvl="8">
      <w:start w:val="1"/>
      <w:numFmt w:val="lowerRoman"/>
      <w:lvlText w:val="(%9)"/>
      <w:lvlJc w:val="left"/>
      <w:pPr>
        <w:tabs>
          <w:tab w:val="num" w:pos="6480"/>
        </w:tabs>
        <w:ind w:left="6120" w:firstLine="0"/>
      </w:pPr>
      <w:rPr>
        <w:rFonts w:hint="default"/>
      </w:rPr>
    </w:lvl>
  </w:abstractNum>
  <w:abstractNum w:abstractNumId="129" w15:restartNumberingAfterBreak="0">
    <w:nsid w:val="24226734"/>
    <w:multiLevelType w:val="hybridMultilevel"/>
    <w:tmpl w:val="0DF26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247433D6"/>
    <w:multiLevelType w:val="hybridMultilevel"/>
    <w:tmpl w:val="AB2E7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247E2F91"/>
    <w:multiLevelType w:val="hybridMultilevel"/>
    <w:tmpl w:val="115C4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25D170BB"/>
    <w:multiLevelType w:val="hybridMultilevel"/>
    <w:tmpl w:val="65ACE218"/>
    <w:lvl w:ilvl="0" w:tplc="0934568C">
      <w:start w:val="1"/>
      <w:numFmt w:val="decimal"/>
      <w:lvlText w:val="%1."/>
      <w:lvlJc w:val="left"/>
      <w:pPr>
        <w:ind w:left="720" w:hanging="360"/>
      </w:pPr>
      <w:rPr>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264F5DD6"/>
    <w:multiLevelType w:val="hybridMultilevel"/>
    <w:tmpl w:val="03202AAE"/>
    <w:lvl w:ilvl="0" w:tplc="BC4E960C">
      <w:start w:val="1"/>
      <w:numFmt w:val="lowerLetter"/>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265F56F2"/>
    <w:multiLevelType w:val="hybridMultilevel"/>
    <w:tmpl w:val="9FBEDF58"/>
    <w:lvl w:ilvl="0" w:tplc="E384C70C">
      <w:start w:val="1"/>
      <w:numFmt w:val="decimal"/>
      <w:lvlText w:val="%1."/>
      <w:lvlJc w:val="left"/>
      <w:pPr>
        <w:ind w:left="720" w:hanging="360"/>
      </w:pPr>
      <w:rPr>
        <w:rFonts w:ascii="Arial" w:eastAsia="Times New Roman" w:hAnsi="Arial" w:cs="Arial"/>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26776D10"/>
    <w:multiLevelType w:val="hybridMultilevel"/>
    <w:tmpl w:val="82021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27220143"/>
    <w:multiLevelType w:val="hybridMultilevel"/>
    <w:tmpl w:val="11E6E6F8"/>
    <w:lvl w:ilvl="0" w:tplc="EE8E73E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27342B29"/>
    <w:multiLevelType w:val="hybridMultilevel"/>
    <w:tmpl w:val="F00EC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276D3259"/>
    <w:multiLevelType w:val="hybridMultilevel"/>
    <w:tmpl w:val="5F6896FA"/>
    <w:lvl w:ilvl="0" w:tplc="25C8D5B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280573B8"/>
    <w:multiLevelType w:val="hybridMultilevel"/>
    <w:tmpl w:val="F3BAA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281B5A5E"/>
    <w:multiLevelType w:val="hybridMultilevel"/>
    <w:tmpl w:val="E87C6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285636D6"/>
    <w:multiLevelType w:val="hybridMultilevel"/>
    <w:tmpl w:val="95CEA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299D2FC9"/>
    <w:multiLevelType w:val="hybridMultilevel"/>
    <w:tmpl w:val="FC8C4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29C24427"/>
    <w:multiLevelType w:val="hybridMultilevel"/>
    <w:tmpl w:val="B14AEC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29E8662E"/>
    <w:multiLevelType w:val="hybridMultilevel"/>
    <w:tmpl w:val="55621698"/>
    <w:lvl w:ilvl="0" w:tplc="04090001">
      <w:start w:val="1"/>
      <w:numFmt w:val="bullet"/>
      <w:lvlText w:val=""/>
      <w:lvlJc w:val="left"/>
      <w:pPr>
        <w:ind w:left="720" w:hanging="360"/>
      </w:pPr>
      <w:rPr>
        <w:rFonts w:ascii="Symbol" w:hAnsi="Symbol" w:hint="default"/>
      </w:rPr>
    </w:lvl>
    <w:lvl w:ilvl="1" w:tplc="DB62D5BC">
      <w:numFmt w:val="bullet"/>
      <w:lvlText w:val="•"/>
      <w:lvlJc w:val="left"/>
      <w:pPr>
        <w:ind w:left="1440" w:hanging="360"/>
      </w:pPr>
      <w:rPr>
        <w:rFonts w:ascii="Arial" w:eastAsia="Calibr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2A152B04"/>
    <w:multiLevelType w:val="hybridMultilevel"/>
    <w:tmpl w:val="CFC44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2A1D5979"/>
    <w:multiLevelType w:val="hybridMultilevel"/>
    <w:tmpl w:val="61B863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2A856140"/>
    <w:multiLevelType w:val="hybridMultilevel"/>
    <w:tmpl w:val="61764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2AE83226"/>
    <w:multiLevelType w:val="hybridMultilevel"/>
    <w:tmpl w:val="16EC9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2B7148ED"/>
    <w:multiLevelType w:val="hybridMultilevel"/>
    <w:tmpl w:val="D50470EA"/>
    <w:lvl w:ilvl="0" w:tplc="9CFAD32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0" w15:restartNumberingAfterBreak="0">
    <w:nsid w:val="2BE654B7"/>
    <w:multiLevelType w:val="hybridMultilevel"/>
    <w:tmpl w:val="5A1C3F6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1" w15:restartNumberingAfterBreak="0">
    <w:nsid w:val="2BFE5A4E"/>
    <w:multiLevelType w:val="hybridMultilevel"/>
    <w:tmpl w:val="E300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2C1E328E"/>
    <w:multiLevelType w:val="hybridMultilevel"/>
    <w:tmpl w:val="520043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3" w15:restartNumberingAfterBreak="0">
    <w:nsid w:val="2C4D417A"/>
    <w:multiLevelType w:val="hybridMultilevel"/>
    <w:tmpl w:val="319A55EC"/>
    <w:lvl w:ilvl="0" w:tplc="433A7726">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2CB00652"/>
    <w:multiLevelType w:val="hybridMultilevel"/>
    <w:tmpl w:val="85849D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2CCD010F"/>
    <w:multiLevelType w:val="multilevel"/>
    <w:tmpl w:val="3D80BFB8"/>
    <w:lvl w:ilvl="0">
      <w:start w:val="1"/>
      <w:numFmt w:val="decimal"/>
      <w:lvlText w:val="%1."/>
      <w:lvlJc w:val="left"/>
      <w:pPr>
        <w:tabs>
          <w:tab w:val="num" w:pos="720"/>
        </w:tabs>
        <w:ind w:left="0" w:firstLine="0"/>
      </w:pPr>
      <w:rPr>
        <w:rFonts w:hint="default"/>
      </w:rPr>
    </w:lvl>
    <w:lvl w:ilvl="1">
      <w:start w:val="1"/>
      <w:numFmt w:val="upperLetter"/>
      <w:lvlText w:val="%2."/>
      <w:lvlJc w:val="left"/>
      <w:pPr>
        <w:tabs>
          <w:tab w:val="num" w:pos="1655"/>
        </w:tabs>
        <w:ind w:left="935" w:firstLine="0"/>
      </w:pPr>
      <w:rPr>
        <w:rFonts w:hint="default"/>
      </w:rPr>
    </w:lvl>
    <w:lvl w:ilvl="2">
      <w:start w:val="1"/>
      <w:numFmt w:val="decimal"/>
      <w:lvlText w:val="%3."/>
      <w:lvlJc w:val="left"/>
      <w:pPr>
        <w:tabs>
          <w:tab w:val="num" w:pos="216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56" w15:restartNumberingAfterBreak="0">
    <w:nsid w:val="2D2D4B2D"/>
    <w:multiLevelType w:val="hybridMultilevel"/>
    <w:tmpl w:val="7444CC88"/>
    <w:lvl w:ilvl="0" w:tplc="3EC451E0">
      <w:start w:val="1"/>
      <w:numFmt w:val="decimal"/>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2D665026"/>
    <w:multiLevelType w:val="hybridMultilevel"/>
    <w:tmpl w:val="08D8A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2DA54467"/>
    <w:multiLevelType w:val="hybridMultilevel"/>
    <w:tmpl w:val="AC14F5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2DCC228C"/>
    <w:multiLevelType w:val="hybridMultilevel"/>
    <w:tmpl w:val="9A92450A"/>
    <w:lvl w:ilvl="0" w:tplc="81CE1DE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2DE8578B"/>
    <w:multiLevelType w:val="hybridMultilevel"/>
    <w:tmpl w:val="5D74C2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2DEF61B1"/>
    <w:multiLevelType w:val="hybridMultilevel"/>
    <w:tmpl w:val="256AAD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2E5532C7"/>
    <w:multiLevelType w:val="hybridMultilevel"/>
    <w:tmpl w:val="81B8D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2F225642"/>
    <w:multiLevelType w:val="hybridMultilevel"/>
    <w:tmpl w:val="C7A8EB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4" w15:restartNumberingAfterBreak="0">
    <w:nsid w:val="2FB3314D"/>
    <w:multiLevelType w:val="hybridMultilevel"/>
    <w:tmpl w:val="2DD0027C"/>
    <w:lvl w:ilvl="0" w:tplc="B1B05866">
      <w:start w:val="1"/>
      <w:numFmt w:val="decimal"/>
      <w:pStyle w:val="BulletNumTable"/>
      <w:lvlText w:val="%1)"/>
      <w:lvlJc w:val="left"/>
      <w:pPr>
        <w:tabs>
          <w:tab w:val="num" w:pos="504"/>
        </w:tabs>
        <w:ind w:left="504" w:hanging="360"/>
      </w:pPr>
    </w:lvl>
    <w:lvl w:ilvl="1" w:tplc="04090003">
      <w:start w:val="1"/>
      <w:numFmt w:val="bullet"/>
      <w:lvlText w:val="o"/>
      <w:lvlJc w:val="left"/>
      <w:pPr>
        <w:tabs>
          <w:tab w:val="num" w:pos="2700"/>
        </w:tabs>
        <w:ind w:left="2700" w:hanging="360"/>
      </w:pPr>
      <w:rPr>
        <w:rFonts w:ascii="Courier New" w:hAnsi="Courier New" w:hint="default"/>
      </w:rPr>
    </w:lvl>
    <w:lvl w:ilvl="2" w:tplc="04090005" w:tentative="1">
      <w:start w:val="1"/>
      <w:numFmt w:val="bullet"/>
      <w:lvlText w:val=""/>
      <w:lvlJc w:val="left"/>
      <w:pPr>
        <w:tabs>
          <w:tab w:val="num" w:pos="3420"/>
        </w:tabs>
        <w:ind w:left="342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165" w15:restartNumberingAfterBreak="0">
    <w:nsid w:val="2FB4478D"/>
    <w:multiLevelType w:val="hybridMultilevel"/>
    <w:tmpl w:val="38ACA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301D7E19"/>
    <w:multiLevelType w:val="hybridMultilevel"/>
    <w:tmpl w:val="3FAC1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30363B83"/>
    <w:multiLevelType w:val="hybridMultilevel"/>
    <w:tmpl w:val="8E3E6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3073772E"/>
    <w:multiLevelType w:val="hybridMultilevel"/>
    <w:tmpl w:val="7AEC4636"/>
    <w:lvl w:ilvl="0" w:tplc="FEFCAFF8">
      <w:start w:val="1"/>
      <w:numFmt w:val="lowerLetter"/>
      <w:pStyle w:val="Head-4"/>
      <w:lvlText w:val="%1)"/>
      <w:lvlJc w:val="left"/>
      <w:pPr>
        <w:tabs>
          <w:tab w:val="num" w:pos="2880"/>
        </w:tabs>
        <w:ind w:left="28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9" w15:restartNumberingAfterBreak="0">
    <w:nsid w:val="307A747F"/>
    <w:multiLevelType w:val="multilevel"/>
    <w:tmpl w:val="3D80BFB8"/>
    <w:lvl w:ilvl="0">
      <w:start w:val="1"/>
      <w:numFmt w:val="decimal"/>
      <w:lvlText w:val="%1."/>
      <w:lvlJc w:val="left"/>
      <w:pPr>
        <w:tabs>
          <w:tab w:val="num" w:pos="720"/>
        </w:tabs>
        <w:ind w:left="0" w:firstLine="0"/>
      </w:pPr>
      <w:rPr>
        <w:rFonts w:hint="default"/>
      </w:rPr>
    </w:lvl>
    <w:lvl w:ilvl="1">
      <w:start w:val="1"/>
      <w:numFmt w:val="upperLetter"/>
      <w:lvlText w:val="%2."/>
      <w:lvlJc w:val="left"/>
      <w:pPr>
        <w:tabs>
          <w:tab w:val="num" w:pos="1655"/>
        </w:tabs>
        <w:ind w:left="935" w:firstLine="0"/>
      </w:pPr>
      <w:rPr>
        <w:rFonts w:hint="default"/>
      </w:rPr>
    </w:lvl>
    <w:lvl w:ilvl="2">
      <w:start w:val="1"/>
      <w:numFmt w:val="decimal"/>
      <w:lvlText w:val="%3."/>
      <w:lvlJc w:val="left"/>
      <w:pPr>
        <w:tabs>
          <w:tab w:val="num" w:pos="216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70" w15:restartNumberingAfterBreak="0">
    <w:nsid w:val="30BC60ED"/>
    <w:multiLevelType w:val="hybridMultilevel"/>
    <w:tmpl w:val="1B0A8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30D4733A"/>
    <w:multiLevelType w:val="hybridMultilevel"/>
    <w:tmpl w:val="5CCED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31386984"/>
    <w:multiLevelType w:val="hybridMultilevel"/>
    <w:tmpl w:val="7092E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31390AF9"/>
    <w:multiLevelType w:val="hybridMultilevel"/>
    <w:tmpl w:val="27F8C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4" w15:restartNumberingAfterBreak="0">
    <w:nsid w:val="31AC5CBC"/>
    <w:multiLevelType w:val="hybridMultilevel"/>
    <w:tmpl w:val="C332E3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5" w15:restartNumberingAfterBreak="0">
    <w:nsid w:val="31CE69B8"/>
    <w:multiLevelType w:val="hybridMultilevel"/>
    <w:tmpl w:val="CBE494D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32483AC4"/>
    <w:multiLevelType w:val="hybridMultilevel"/>
    <w:tmpl w:val="3F38D7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329D631D"/>
    <w:multiLevelType w:val="hybridMultilevel"/>
    <w:tmpl w:val="4BFA2B0C"/>
    <w:lvl w:ilvl="0" w:tplc="E2A438C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335161E8"/>
    <w:multiLevelType w:val="hybridMultilevel"/>
    <w:tmpl w:val="431CF71E"/>
    <w:lvl w:ilvl="0" w:tplc="AB126EA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33575D39"/>
    <w:multiLevelType w:val="hybridMultilevel"/>
    <w:tmpl w:val="48B01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339D508E"/>
    <w:multiLevelType w:val="hybridMultilevel"/>
    <w:tmpl w:val="77709D2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1" w15:restartNumberingAfterBreak="0">
    <w:nsid w:val="34153BBF"/>
    <w:multiLevelType w:val="hybridMultilevel"/>
    <w:tmpl w:val="23D63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3472295F"/>
    <w:multiLevelType w:val="hybridMultilevel"/>
    <w:tmpl w:val="C9869D22"/>
    <w:lvl w:ilvl="0" w:tplc="BC4E960C">
      <w:start w:val="1"/>
      <w:numFmt w:val="lowerLetter"/>
      <w:lvlText w:val="%1."/>
      <w:lvlJc w:val="left"/>
      <w:pPr>
        <w:ind w:left="1440" w:hanging="360"/>
      </w:pPr>
      <w:rPr>
        <w:rFonts w:ascii="Arial" w:eastAsia="Times New Roman" w:hAnsi="Arial" w:cs="Arial" w:hint="default"/>
        <w:b w:val="0"/>
        <w:i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3" w15:restartNumberingAfterBreak="0">
    <w:nsid w:val="347F2516"/>
    <w:multiLevelType w:val="hybridMultilevel"/>
    <w:tmpl w:val="D20C9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356931A6"/>
    <w:multiLevelType w:val="hybridMultilevel"/>
    <w:tmpl w:val="F908422A"/>
    <w:lvl w:ilvl="0" w:tplc="710A121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35B931AC"/>
    <w:multiLevelType w:val="hybridMultilevel"/>
    <w:tmpl w:val="9DD8F51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6" w15:restartNumberingAfterBreak="0">
    <w:nsid w:val="361A3510"/>
    <w:multiLevelType w:val="hybridMultilevel"/>
    <w:tmpl w:val="8626F1D0"/>
    <w:lvl w:ilvl="0" w:tplc="0409000F">
      <w:start w:val="1"/>
      <w:numFmt w:val="decimal"/>
      <w:lvlText w:val="%1."/>
      <w:lvlJc w:val="left"/>
      <w:pPr>
        <w:ind w:left="1440" w:hanging="360"/>
      </w:pPr>
      <w:rPr>
        <w:rFonts w:hint="default"/>
        <w:b w:val="0"/>
        <w:i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7" w15:restartNumberingAfterBreak="0">
    <w:nsid w:val="36493AAC"/>
    <w:multiLevelType w:val="hybridMultilevel"/>
    <w:tmpl w:val="A13C144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8" w15:restartNumberingAfterBreak="0">
    <w:nsid w:val="376A278F"/>
    <w:multiLevelType w:val="hybridMultilevel"/>
    <w:tmpl w:val="C1D6BDCA"/>
    <w:lvl w:ilvl="0" w:tplc="0934568C">
      <w:start w:val="1"/>
      <w:numFmt w:val="decimal"/>
      <w:lvlText w:val="%1."/>
      <w:lvlJc w:val="left"/>
      <w:pPr>
        <w:ind w:left="720" w:hanging="360"/>
      </w:pPr>
      <w:rPr>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37A748BF"/>
    <w:multiLevelType w:val="hybridMultilevel"/>
    <w:tmpl w:val="431CF71E"/>
    <w:lvl w:ilvl="0" w:tplc="AB126EA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37F02466"/>
    <w:multiLevelType w:val="hybridMultilevel"/>
    <w:tmpl w:val="44DE87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38E84C2F"/>
    <w:multiLevelType w:val="hybridMultilevel"/>
    <w:tmpl w:val="12FCA22E"/>
    <w:lvl w:ilvl="0" w:tplc="54524B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39357734"/>
    <w:multiLevelType w:val="hybridMultilevel"/>
    <w:tmpl w:val="AB3E0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39972547"/>
    <w:multiLevelType w:val="hybridMultilevel"/>
    <w:tmpl w:val="81B8D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39AF2834"/>
    <w:multiLevelType w:val="hybridMultilevel"/>
    <w:tmpl w:val="F91899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39E54ED6"/>
    <w:multiLevelType w:val="hybridMultilevel"/>
    <w:tmpl w:val="36525D1E"/>
    <w:lvl w:ilvl="0" w:tplc="F88CCFD4">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3A145F5B"/>
    <w:multiLevelType w:val="hybridMultilevel"/>
    <w:tmpl w:val="D26ADD5C"/>
    <w:lvl w:ilvl="0" w:tplc="5D5C125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7" w15:restartNumberingAfterBreak="0">
    <w:nsid w:val="3A790344"/>
    <w:multiLevelType w:val="hybridMultilevel"/>
    <w:tmpl w:val="F8BC0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3BC070FA"/>
    <w:multiLevelType w:val="hybridMultilevel"/>
    <w:tmpl w:val="6C6E3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3C0A1DCE"/>
    <w:multiLevelType w:val="hybridMultilevel"/>
    <w:tmpl w:val="80D4EB1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0" w15:restartNumberingAfterBreak="0">
    <w:nsid w:val="3C4F5527"/>
    <w:multiLevelType w:val="hybridMultilevel"/>
    <w:tmpl w:val="4B9273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3CBE7479"/>
    <w:multiLevelType w:val="hybridMultilevel"/>
    <w:tmpl w:val="C9869D22"/>
    <w:lvl w:ilvl="0" w:tplc="BC4E960C">
      <w:start w:val="1"/>
      <w:numFmt w:val="lowerLetter"/>
      <w:lvlText w:val="%1."/>
      <w:lvlJc w:val="left"/>
      <w:pPr>
        <w:ind w:left="1440" w:hanging="360"/>
      </w:pPr>
      <w:rPr>
        <w:rFonts w:ascii="Arial" w:eastAsia="Times New Roman" w:hAnsi="Arial" w:cs="Arial" w:hint="default"/>
        <w:b w:val="0"/>
        <w:i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2" w15:restartNumberingAfterBreak="0">
    <w:nsid w:val="3CC16D34"/>
    <w:multiLevelType w:val="hybridMultilevel"/>
    <w:tmpl w:val="6FDCDC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3" w15:restartNumberingAfterBreak="0">
    <w:nsid w:val="3DF22D66"/>
    <w:multiLevelType w:val="hybridMultilevel"/>
    <w:tmpl w:val="AD08B592"/>
    <w:lvl w:ilvl="0" w:tplc="58E6CD82">
      <w:start w:val="6"/>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3E0050C7"/>
    <w:multiLevelType w:val="hybridMultilevel"/>
    <w:tmpl w:val="743223F6"/>
    <w:lvl w:ilvl="0" w:tplc="0CDA529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3E0E6B0A"/>
    <w:multiLevelType w:val="hybridMultilevel"/>
    <w:tmpl w:val="742C3A90"/>
    <w:lvl w:ilvl="0" w:tplc="D3F60600">
      <w:start w:val="6"/>
      <w:numFmt w:val="decimal"/>
      <w:lvlText w:val="%1."/>
      <w:lvlJc w:val="left"/>
      <w:pPr>
        <w:ind w:left="35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3F9212AF"/>
    <w:multiLevelType w:val="hybridMultilevel"/>
    <w:tmpl w:val="E332ACC2"/>
    <w:lvl w:ilvl="0" w:tplc="BC4E960C">
      <w:start w:val="1"/>
      <w:numFmt w:val="lowerLetter"/>
      <w:lvlText w:val="%1."/>
      <w:lvlJc w:val="left"/>
      <w:pPr>
        <w:ind w:left="1080" w:hanging="360"/>
      </w:pPr>
      <w:rPr>
        <w:rFonts w:ascii="Arial" w:eastAsia="Times New Roman" w:hAnsi="Arial" w:cs="Arial"/>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7" w15:restartNumberingAfterBreak="0">
    <w:nsid w:val="3FC05FE3"/>
    <w:multiLevelType w:val="hybridMultilevel"/>
    <w:tmpl w:val="5CEC4F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409E2FB3"/>
    <w:multiLevelType w:val="hybridMultilevel"/>
    <w:tmpl w:val="B14AEC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40BA6116"/>
    <w:multiLevelType w:val="hybridMultilevel"/>
    <w:tmpl w:val="3BC2D3A6"/>
    <w:lvl w:ilvl="0" w:tplc="0CC89DA0">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40C211B8"/>
    <w:multiLevelType w:val="hybridMultilevel"/>
    <w:tmpl w:val="CB9EF6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1" w15:restartNumberingAfterBreak="0">
    <w:nsid w:val="40D43BDE"/>
    <w:multiLevelType w:val="hybridMultilevel"/>
    <w:tmpl w:val="D1ECEEDE"/>
    <w:lvl w:ilvl="0" w:tplc="752EE5E4">
      <w:start w:val="1"/>
      <w:numFmt w:val="lowerLetter"/>
      <w:lvlText w:val="%1."/>
      <w:lvlJc w:val="left"/>
      <w:pPr>
        <w:ind w:left="1800" w:hanging="360"/>
      </w:pPr>
      <w:rPr>
        <w:rFonts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2" w15:restartNumberingAfterBreak="0">
    <w:nsid w:val="41406936"/>
    <w:multiLevelType w:val="hybridMultilevel"/>
    <w:tmpl w:val="F4529894"/>
    <w:lvl w:ilvl="0" w:tplc="42947E1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414367B3"/>
    <w:multiLevelType w:val="hybridMultilevel"/>
    <w:tmpl w:val="2BC0C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4146498C"/>
    <w:multiLevelType w:val="hybridMultilevel"/>
    <w:tmpl w:val="A9767F8C"/>
    <w:lvl w:ilvl="0" w:tplc="677EC642">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41603D21"/>
    <w:multiLevelType w:val="hybridMultilevel"/>
    <w:tmpl w:val="A87AF4D2"/>
    <w:lvl w:ilvl="0" w:tplc="658AD8EC">
      <w:start w:val="1"/>
      <w:numFmt w:val="upperLetter"/>
      <w:pStyle w:val="Table"/>
      <w:lvlText w:val="Table %1"/>
      <w:lvlJc w:val="left"/>
      <w:pPr>
        <w:tabs>
          <w:tab w:val="num" w:pos="1080"/>
        </w:tabs>
        <w:ind w:left="360" w:hanging="360"/>
      </w:pPr>
      <w:rPr>
        <w:rFonts w:ascii="Tahoma" w:hAnsi="Tahoma" w:hint="default"/>
        <w:b/>
        <w:i/>
        <w:sz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6" w15:restartNumberingAfterBreak="0">
    <w:nsid w:val="41715644"/>
    <w:multiLevelType w:val="hybridMultilevel"/>
    <w:tmpl w:val="753C1A34"/>
    <w:lvl w:ilvl="0" w:tplc="42947E1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41910B8E"/>
    <w:multiLevelType w:val="hybridMultilevel"/>
    <w:tmpl w:val="81B8D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41C738D5"/>
    <w:multiLevelType w:val="hybridMultilevel"/>
    <w:tmpl w:val="E87C6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41F46A31"/>
    <w:multiLevelType w:val="hybridMultilevel"/>
    <w:tmpl w:val="EAF8EF26"/>
    <w:lvl w:ilvl="0" w:tplc="D97ABDC8">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0" w15:restartNumberingAfterBreak="0">
    <w:nsid w:val="4238240B"/>
    <w:multiLevelType w:val="hybridMultilevel"/>
    <w:tmpl w:val="1A5A3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425910CC"/>
    <w:multiLevelType w:val="hybridMultilevel"/>
    <w:tmpl w:val="B5FE44A4"/>
    <w:lvl w:ilvl="0" w:tplc="6C068CA8">
      <w:start w:val="5"/>
      <w:numFmt w:val="decimal"/>
      <w:lvlText w:val="%1."/>
      <w:lvlJc w:val="left"/>
      <w:pPr>
        <w:ind w:left="189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426A15BF"/>
    <w:multiLevelType w:val="hybridMultilevel"/>
    <w:tmpl w:val="E3E466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3" w15:restartNumberingAfterBreak="0">
    <w:nsid w:val="42AE449F"/>
    <w:multiLevelType w:val="hybridMultilevel"/>
    <w:tmpl w:val="A1FCD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4" w15:restartNumberingAfterBreak="0">
    <w:nsid w:val="42D23FB1"/>
    <w:multiLevelType w:val="hybridMultilevel"/>
    <w:tmpl w:val="9594D252"/>
    <w:lvl w:ilvl="0" w:tplc="4E569C1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5" w15:restartNumberingAfterBreak="0">
    <w:nsid w:val="436C44D1"/>
    <w:multiLevelType w:val="hybridMultilevel"/>
    <w:tmpl w:val="77FECAF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43C10F31"/>
    <w:multiLevelType w:val="hybridMultilevel"/>
    <w:tmpl w:val="1D8034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7" w15:restartNumberingAfterBreak="0">
    <w:nsid w:val="43EC09B0"/>
    <w:multiLevelType w:val="hybridMultilevel"/>
    <w:tmpl w:val="E4261154"/>
    <w:lvl w:ilvl="0" w:tplc="0CDA52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44023377"/>
    <w:multiLevelType w:val="multilevel"/>
    <w:tmpl w:val="F962AFC4"/>
    <w:lvl w:ilvl="0">
      <w:start w:val="1"/>
      <w:numFmt w:val="decimal"/>
      <w:lvlText w:val="%1."/>
      <w:lvlJc w:val="left"/>
      <w:pPr>
        <w:tabs>
          <w:tab w:val="num" w:pos="720"/>
        </w:tabs>
        <w:ind w:left="0" w:firstLine="0"/>
      </w:pPr>
      <w:rPr>
        <w:rFonts w:hint="default"/>
      </w:rPr>
    </w:lvl>
    <w:lvl w:ilvl="1">
      <w:start w:val="1"/>
      <w:numFmt w:val="upperLetter"/>
      <w:lvlText w:val="%2."/>
      <w:lvlJc w:val="left"/>
      <w:pPr>
        <w:tabs>
          <w:tab w:val="num" w:pos="1655"/>
        </w:tabs>
        <w:ind w:left="935" w:firstLine="0"/>
      </w:pPr>
      <w:rPr>
        <w:rFonts w:hint="default"/>
      </w:rPr>
    </w:lvl>
    <w:lvl w:ilvl="2">
      <w:start w:val="1"/>
      <w:numFmt w:val="decimal"/>
      <w:lvlText w:val="%3."/>
      <w:lvlJc w:val="left"/>
      <w:pPr>
        <w:tabs>
          <w:tab w:val="num" w:pos="216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29" w15:restartNumberingAfterBreak="0">
    <w:nsid w:val="441940E9"/>
    <w:multiLevelType w:val="hybridMultilevel"/>
    <w:tmpl w:val="0DCE1316"/>
    <w:lvl w:ilvl="0" w:tplc="3EC451E0">
      <w:start w:val="1"/>
      <w:numFmt w:val="decimal"/>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442B5670"/>
    <w:multiLevelType w:val="hybridMultilevel"/>
    <w:tmpl w:val="3BCEC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443730B9"/>
    <w:multiLevelType w:val="hybridMultilevel"/>
    <w:tmpl w:val="967211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44831F4B"/>
    <w:multiLevelType w:val="hybridMultilevel"/>
    <w:tmpl w:val="85849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452B48CD"/>
    <w:multiLevelType w:val="hybridMultilevel"/>
    <w:tmpl w:val="FCFE6848"/>
    <w:lvl w:ilvl="0" w:tplc="0CDA52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45407203"/>
    <w:multiLevelType w:val="hybridMultilevel"/>
    <w:tmpl w:val="4ED6D060"/>
    <w:lvl w:ilvl="0" w:tplc="62DAAFD8">
      <w:start w:val="7"/>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455046E1"/>
    <w:multiLevelType w:val="hybridMultilevel"/>
    <w:tmpl w:val="E3C0D8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6" w15:restartNumberingAfterBreak="0">
    <w:nsid w:val="456A3143"/>
    <w:multiLevelType w:val="hybridMultilevel"/>
    <w:tmpl w:val="8662D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45870A15"/>
    <w:multiLevelType w:val="hybridMultilevel"/>
    <w:tmpl w:val="47BAF976"/>
    <w:lvl w:ilvl="0" w:tplc="E642FEBA">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459C27DC"/>
    <w:multiLevelType w:val="hybridMultilevel"/>
    <w:tmpl w:val="D1ECEEDE"/>
    <w:lvl w:ilvl="0" w:tplc="752EE5E4">
      <w:start w:val="1"/>
      <w:numFmt w:val="lowerLetter"/>
      <w:lvlText w:val="%1."/>
      <w:lvlJc w:val="left"/>
      <w:pPr>
        <w:ind w:left="1800" w:hanging="360"/>
      </w:pPr>
      <w:rPr>
        <w:rFonts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9" w15:restartNumberingAfterBreak="0">
    <w:nsid w:val="45EA5337"/>
    <w:multiLevelType w:val="hybridMultilevel"/>
    <w:tmpl w:val="6922D6A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0" w15:restartNumberingAfterBreak="0">
    <w:nsid w:val="464B7C80"/>
    <w:multiLevelType w:val="hybridMultilevel"/>
    <w:tmpl w:val="A9DCFCE6"/>
    <w:lvl w:ilvl="0" w:tplc="0CC89DA0">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46DC296E"/>
    <w:multiLevelType w:val="hybridMultilevel"/>
    <w:tmpl w:val="F4FAC7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47292465"/>
    <w:multiLevelType w:val="hybridMultilevel"/>
    <w:tmpl w:val="A0182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474A1A65"/>
    <w:multiLevelType w:val="hybridMultilevel"/>
    <w:tmpl w:val="FD08CB18"/>
    <w:lvl w:ilvl="0" w:tplc="D23CDD96">
      <w:start w:val="1"/>
      <w:numFmt w:val="decimal"/>
      <w:pStyle w:val="Figure"/>
      <w:lvlText w:val="Figure %1"/>
      <w:lvlJc w:val="left"/>
      <w:pPr>
        <w:tabs>
          <w:tab w:val="num" w:pos="4770"/>
        </w:tabs>
        <w:ind w:left="4122"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2592"/>
        </w:tabs>
        <w:ind w:left="-2592" w:hanging="360"/>
      </w:pPr>
    </w:lvl>
    <w:lvl w:ilvl="2" w:tplc="0409001B" w:tentative="1">
      <w:start w:val="1"/>
      <w:numFmt w:val="lowerRoman"/>
      <w:lvlText w:val="%3."/>
      <w:lvlJc w:val="right"/>
      <w:pPr>
        <w:tabs>
          <w:tab w:val="num" w:pos="-1872"/>
        </w:tabs>
        <w:ind w:left="-1872" w:hanging="180"/>
      </w:pPr>
    </w:lvl>
    <w:lvl w:ilvl="3" w:tplc="0409000F" w:tentative="1">
      <w:start w:val="1"/>
      <w:numFmt w:val="decimal"/>
      <w:lvlText w:val="%4."/>
      <w:lvlJc w:val="left"/>
      <w:pPr>
        <w:tabs>
          <w:tab w:val="num" w:pos="-1152"/>
        </w:tabs>
        <w:ind w:left="-1152" w:hanging="360"/>
      </w:pPr>
    </w:lvl>
    <w:lvl w:ilvl="4" w:tplc="04090019" w:tentative="1">
      <w:start w:val="1"/>
      <w:numFmt w:val="lowerLetter"/>
      <w:lvlText w:val="%5."/>
      <w:lvlJc w:val="left"/>
      <w:pPr>
        <w:tabs>
          <w:tab w:val="num" w:pos="-432"/>
        </w:tabs>
        <w:ind w:left="-432" w:hanging="360"/>
      </w:pPr>
    </w:lvl>
    <w:lvl w:ilvl="5" w:tplc="0409001B" w:tentative="1">
      <w:start w:val="1"/>
      <w:numFmt w:val="lowerRoman"/>
      <w:lvlText w:val="%6."/>
      <w:lvlJc w:val="right"/>
      <w:pPr>
        <w:tabs>
          <w:tab w:val="num" w:pos="288"/>
        </w:tabs>
        <w:ind w:left="288" w:hanging="180"/>
      </w:pPr>
    </w:lvl>
    <w:lvl w:ilvl="6" w:tplc="0409000F" w:tentative="1">
      <w:start w:val="1"/>
      <w:numFmt w:val="decimal"/>
      <w:lvlText w:val="%7."/>
      <w:lvlJc w:val="left"/>
      <w:pPr>
        <w:tabs>
          <w:tab w:val="num" w:pos="1008"/>
        </w:tabs>
        <w:ind w:left="1008" w:hanging="360"/>
      </w:pPr>
    </w:lvl>
    <w:lvl w:ilvl="7" w:tplc="04090019" w:tentative="1">
      <w:start w:val="1"/>
      <w:numFmt w:val="lowerLetter"/>
      <w:lvlText w:val="%8."/>
      <w:lvlJc w:val="left"/>
      <w:pPr>
        <w:tabs>
          <w:tab w:val="num" w:pos="1728"/>
        </w:tabs>
        <w:ind w:left="1728" w:hanging="360"/>
      </w:pPr>
    </w:lvl>
    <w:lvl w:ilvl="8" w:tplc="0409001B" w:tentative="1">
      <w:start w:val="1"/>
      <w:numFmt w:val="lowerRoman"/>
      <w:lvlText w:val="%9."/>
      <w:lvlJc w:val="right"/>
      <w:pPr>
        <w:tabs>
          <w:tab w:val="num" w:pos="2448"/>
        </w:tabs>
        <w:ind w:left="2448" w:hanging="180"/>
      </w:pPr>
    </w:lvl>
  </w:abstractNum>
  <w:abstractNum w:abstractNumId="244" w15:restartNumberingAfterBreak="0">
    <w:nsid w:val="47681EB7"/>
    <w:multiLevelType w:val="hybridMultilevel"/>
    <w:tmpl w:val="1748A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47B942F4"/>
    <w:multiLevelType w:val="hybridMultilevel"/>
    <w:tmpl w:val="C0C02360"/>
    <w:lvl w:ilvl="0" w:tplc="752EE5E4">
      <w:start w:val="1"/>
      <w:numFmt w:val="lowerLetter"/>
      <w:lvlText w:val="%1."/>
      <w:lvlJc w:val="left"/>
      <w:pPr>
        <w:ind w:left="1800" w:hanging="360"/>
      </w:pPr>
      <w:rPr>
        <w:rFonts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6" w15:restartNumberingAfterBreak="0">
    <w:nsid w:val="48603F1F"/>
    <w:multiLevelType w:val="hybridMultilevel"/>
    <w:tmpl w:val="9A08A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4882729C"/>
    <w:multiLevelType w:val="hybridMultilevel"/>
    <w:tmpl w:val="307EBC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8" w15:restartNumberingAfterBreak="0">
    <w:nsid w:val="48967350"/>
    <w:multiLevelType w:val="hybridMultilevel"/>
    <w:tmpl w:val="87FAF5C8"/>
    <w:lvl w:ilvl="0" w:tplc="06C61E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9" w15:restartNumberingAfterBreak="0">
    <w:nsid w:val="498709C4"/>
    <w:multiLevelType w:val="hybridMultilevel"/>
    <w:tmpl w:val="D50470EA"/>
    <w:lvl w:ilvl="0" w:tplc="9CFAD32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0" w15:restartNumberingAfterBreak="0">
    <w:nsid w:val="4A927D52"/>
    <w:multiLevelType w:val="hybridMultilevel"/>
    <w:tmpl w:val="C6F08F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4AC77F65"/>
    <w:multiLevelType w:val="hybridMultilevel"/>
    <w:tmpl w:val="63A4F4D0"/>
    <w:lvl w:ilvl="0" w:tplc="0934568C">
      <w:start w:val="1"/>
      <w:numFmt w:val="decimal"/>
      <w:lvlText w:val="%1."/>
      <w:lvlJc w:val="left"/>
      <w:pPr>
        <w:ind w:left="900" w:hanging="360"/>
      </w:pPr>
      <w:rPr>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4B2A51E0"/>
    <w:multiLevelType w:val="hybridMultilevel"/>
    <w:tmpl w:val="208E4CA4"/>
    <w:lvl w:ilvl="0" w:tplc="42947E1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4BBE0D01"/>
    <w:multiLevelType w:val="hybridMultilevel"/>
    <w:tmpl w:val="228E20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4" w15:restartNumberingAfterBreak="0">
    <w:nsid w:val="4BCD3F98"/>
    <w:multiLevelType w:val="hybridMultilevel"/>
    <w:tmpl w:val="B3043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4BE8442E"/>
    <w:multiLevelType w:val="hybridMultilevel"/>
    <w:tmpl w:val="03202AAE"/>
    <w:lvl w:ilvl="0" w:tplc="BC4E960C">
      <w:start w:val="1"/>
      <w:numFmt w:val="lowerLetter"/>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4BF547C6"/>
    <w:multiLevelType w:val="hybridMultilevel"/>
    <w:tmpl w:val="9C6ED346"/>
    <w:lvl w:ilvl="0" w:tplc="B0368C9A">
      <w:start w:val="5"/>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4BFE02FB"/>
    <w:multiLevelType w:val="hybridMultilevel"/>
    <w:tmpl w:val="F3BAA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15:restartNumberingAfterBreak="0">
    <w:nsid w:val="4C546907"/>
    <w:multiLevelType w:val="hybridMultilevel"/>
    <w:tmpl w:val="EEF83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4CA21F07"/>
    <w:multiLevelType w:val="hybridMultilevel"/>
    <w:tmpl w:val="A9DCFCE6"/>
    <w:lvl w:ilvl="0" w:tplc="0CC89DA0">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4D201351"/>
    <w:multiLevelType w:val="hybridMultilevel"/>
    <w:tmpl w:val="6E808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4E4024BD"/>
    <w:multiLevelType w:val="hybridMultilevel"/>
    <w:tmpl w:val="6922D6A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2" w15:restartNumberingAfterBreak="0">
    <w:nsid w:val="4E4732DD"/>
    <w:multiLevelType w:val="hybridMultilevel"/>
    <w:tmpl w:val="2586F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4E8347A3"/>
    <w:multiLevelType w:val="hybridMultilevel"/>
    <w:tmpl w:val="431CF71E"/>
    <w:lvl w:ilvl="0" w:tplc="AB126EA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15:restartNumberingAfterBreak="0">
    <w:nsid w:val="4EAD776B"/>
    <w:multiLevelType w:val="hybridMultilevel"/>
    <w:tmpl w:val="2556A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509F1E94"/>
    <w:multiLevelType w:val="hybridMultilevel"/>
    <w:tmpl w:val="D1ECEEDE"/>
    <w:lvl w:ilvl="0" w:tplc="752EE5E4">
      <w:start w:val="1"/>
      <w:numFmt w:val="lowerLetter"/>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6" w15:restartNumberingAfterBreak="0">
    <w:nsid w:val="51FD229D"/>
    <w:multiLevelType w:val="hybridMultilevel"/>
    <w:tmpl w:val="523409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7" w15:restartNumberingAfterBreak="0">
    <w:nsid w:val="523620ED"/>
    <w:multiLevelType w:val="hybridMultilevel"/>
    <w:tmpl w:val="77709D2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8" w15:restartNumberingAfterBreak="0">
    <w:nsid w:val="527A4FBC"/>
    <w:multiLevelType w:val="hybridMultilevel"/>
    <w:tmpl w:val="FE385AA4"/>
    <w:lvl w:ilvl="0" w:tplc="BC4E960C">
      <w:start w:val="1"/>
      <w:numFmt w:val="lowerLetter"/>
      <w:lvlText w:val="%1."/>
      <w:lvlJc w:val="left"/>
      <w:pPr>
        <w:ind w:left="1440" w:hanging="360"/>
      </w:pPr>
      <w:rPr>
        <w:rFonts w:ascii="Arial" w:eastAsia="Times New Roman" w:hAnsi="Arial" w:cs="Arial"/>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9" w15:restartNumberingAfterBreak="0">
    <w:nsid w:val="52B22D44"/>
    <w:multiLevelType w:val="hybridMultilevel"/>
    <w:tmpl w:val="690A2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53551CDC"/>
    <w:multiLevelType w:val="hybridMultilevel"/>
    <w:tmpl w:val="BD0A97AE"/>
    <w:lvl w:ilvl="0" w:tplc="F070B274">
      <w:start w:val="7"/>
      <w:numFmt w:val="decimal"/>
      <w:lvlText w:val="%1."/>
      <w:lvlJc w:val="left"/>
      <w:pPr>
        <w:ind w:left="180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15:restartNumberingAfterBreak="0">
    <w:nsid w:val="53680A39"/>
    <w:multiLevelType w:val="hybridMultilevel"/>
    <w:tmpl w:val="F3BAA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53813216"/>
    <w:multiLevelType w:val="hybridMultilevel"/>
    <w:tmpl w:val="DCE4C9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54627934"/>
    <w:multiLevelType w:val="hybridMultilevel"/>
    <w:tmpl w:val="02EEC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54812560"/>
    <w:multiLevelType w:val="multilevel"/>
    <w:tmpl w:val="3D80BFB8"/>
    <w:lvl w:ilvl="0">
      <w:start w:val="1"/>
      <w:numFmt w:val="decimal"/>
      <w:lvlText w:val="%1."/>
      <w:lvlJc w:val="left"/>
      <w:pPr>
        <w:tabs>
          <w:tab w:val="num" w:pos="720"/>
        </w:tabs>
        <w:ind w:left="0" w:firstLine="0"/>
      </w:pPr>
      <w:rPr>
        <w:rFonts w:hint="default"/>
      </w:rPr>
    </w:lvl>
    <w:lvl w:ilvl="1">
      <w:start w:val="1"/>
      <w:numFmt w:val="upperLetter"/>
      <w:lvlText w:val="%2."/>
      <w:lvlJc w:val="left"/>
      <w:pPr>
        <w:tabs>
          <w:tab w:val="num" w:pos="1655"/>
        </w:tabs>
        <w:ind w:left="935" w:firstLine="0"/>
      </w:pPr>
      <w:rPr>
        <w:rFonts w:hint="default"/>
      </w:rPr>
    </w:lvl>
    <w:lvl w:ilvl="2">
      <w:start w:val="1"/>
      <w:numFmt w:val="decimal"/>
      <w:lvlText w:val="%3."/>
      <w:lvlJc w:val="left"/>
      <w:pPr>
        <w:tabs>
          <w:tab w:val="num" w:pos="216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75" w15:restartNumberingAfterBreak="0">
    <w:nsid w:val="54A63909"/>
    <w:multiLevelType w:val="hybridMultilevel"/>
    <w:tmpl w:val="8CF4FC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6" w15:restartNumberingAfterBreak="0">
    <w:nsid w:val="54B02149"/>
    <w:multiLevelType w:val="hybridMultilevel"/>
    <w:tmpl w:val="7BE0B7B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7" w15:restartNumberingAfterBreak="0">
    <w:nsid w:val="54ED434E"/>
    <w:multiLevelType w:val="hybridMultilevel"/>
    <w:tmpl w:val="C8AE3F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15:restartNumberingAfterBreak="0">
    <w:nsid w:val="55573F63"/>
    <w:multiLevelType w:val="hybridMultilevel"/>
    <w:tmpl w:val="85849D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9" w15:restartNumberingAfterBreak="0">
    <w:nsid w:val="558A4D69"/>
    <w:multiLevelType w:val="hybridMultilevel"/>
    <w:tmpl w:val="FB8CE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558E7A26"/>
    <w:multiLevelType w:val="hybridMultilevel"/>
    <w:tmpl w:val="B8FC40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1" w15:restartNumberingAfterBreak="0">
    <w:nsid w:val="55A01E1D"/>
    <w:multiLevelType w:val="hybridMultilevel"/>
    <w:tmpl w:val="9BD27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15:restartNumberingAfterBreak="0">
    <w:nsid w:val="56007AE1"/>
    <w:multiLevelType w:val="hybridMultilevel"/>
    <w:tmpl w:val="D1ECEEDE"/>
    <w:lvl w:ilvl="0" w:tplc="752EE5E4">
      <w:start w:val="1"/>
      <w:numFmt w:val="lowerLetter"/>
      <w:lvlText w:val="%1."/>
      <w:lvlJc w:val="left"/>
      <w:pPr>
        <w:ind w:left="1800" w:hanging="360"/>
      </w:pPr>
      <w:rPr>
        <w:rFonts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3" w15:restartNumberingAfterBreak="0">
    <w:nsid w:val="56A41833"/>
    <w:multiLevelType w:val="hybridMultilevel"/>
    <w:tmpl w:val="1AE89C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4" w15:restartNumberingAfterBreak="0">
    <w:nsid w:val="56CB66D4"/>
    <w:multiLevelType w:val="hybridMultilevel"/>
    <w:tmpl w:val="2A50909E"/>
    <w:lvl w:ilvl="0" w:tplc="7962428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15:restartNumberingAfterBreak="0">
    <w:nsid w:val="56F82A5C"/>
    <w:multiLevelType w:val="hybridMultilevel"/>
    <w:tmpl w:val="053E89D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6" w15:restartNumberingAfterBreak="0">
    <w:nsid w:val="570469CE"/>
    <w:multiLevelType w:val="hybridMultilevel"/>
    <w:tmpl w:val="FE385AA4"/>
    <w:lvl w:ilvl="0" w:tplc="BC4E960C">
      <w:start w:val="1"/>
      <w:numFmt w:val="lowerLetter"/>
      <w:lvlText w:val="%1."/>
      <w:lvlJc w:val="left"/>
      <w:pPr>
        <w:ind w:left="1440" w:hanging="360"/>
      </w:pPr>
      <w:rPr>
        <w:rFonts w:ascii="Arial" w:eastAsia="Times New Roman" w:hAnsi="Arial" w:cs="Arial"/>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7" w15:restartNumberingAfterBreak="0">
    <w:nsid w:val="572143B1"/>
    <w:multiLevelType w:val="hybridMultilevel"/>
    <w:tmpl w:val="37C00F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572E36DF"/>
    <w:multiLevelType w:val="hybridMultilevel"/>
    <w:tmpl w:val="7C6CE0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15:restartNumberingAfterBreak="0">
    <w:nsid w:val="574F4AEA"/>
    <w:multiLevelType w:val="hybridMultilevel"/>
    <w:tmpl w:val="FE2A5C8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0" w15:restartNumberingAfterBreak="0">
    <w:nsid w:val="576D2BE0"/>
    <w:multiLevelType w:val="hybridMultilevel"/>
    <w:tmpl w:val="285229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1" w15:restartNumberingAfterBreak="0">
    <w:nsid w:val="578A0081"/>
    <w:multiLevelType w:val="hybridMultilevel"/>
    <w:tmpl w:val="0F7C43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2" w15:restartNumberingAfterBreak="0">
    <w:nsid w:val="57E83200"/>
    <w:multiLevelType w:val="hybridMultilevel"/>
    <w:tmpl w:val="B20297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15:restartNumberingAfterBreak="0">
    <w:nsid w:val="59265890"/>
    <w:multiLevelType w:val="multilevel"/>
    <w:tmpl w:val="DCCE54FA"/>
    <w:lvl w:ilvl="0">
      <w:start w:val="1"/>
      <w:numFmt w:val="decimal"/>
      <w:pStyle w:val="ListNumber"/>
      <w:lvlText w:val="%1."/>
      <w:lvlJc w:val="left"/>
      <w:pPr>
        <w:tabs>
          <w:tab w:val="num" w:pos="720"/>
        </w:tabs>
        <w:ind w:left="0" w:firstLine="0"/>
      </w:pPr>
      <w:rPr>
        <w:rFonts w:hint="default"/>
        <w:b w:val="0"/>
        <w:i w:val="0"/>
        <w:em w:val="none"/>
      </w:rPr>
    </w:lvl>
    <w:lvl w:ilvl="1">
      <w:start w:val="1"/>
      <w:numFmt w:val="upperLetter"/>
      <w:lvlText w:val="%2."/>
      <w:lvlJc w:val="left"/>
      <w:pPr>
        <w:tabs>
          <w:tab w:val="num" w:pos="1655"/>
        </w:tabs>
        <w:ind w:left="935" w:firstLine="0"/>
      </w:pPr>
      <w:rPr>
        <w:rFonts w:hint="default"/>
      </w:rPr>
    </w:lvl>
    <w:lvl w:ilvl="2">
      <w:start w:val="1"/>
      <w:numFmt w:val="decimal"/>
      <w:lvlText w:val="%3."/>
      <w:lvlJc w:val="left"/>
      <w:pPr>
        <w:tabs>
          <w:tab w:val="num" w:pos="216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94" w15:restartNumberingAfterBreak="0">
    <w:nsid w:val="59AF612D"/>
    <w:multiLevelType w:val="hybridMultilevel"/>
    <w:tmpl w:val="72549D0E"/>
    <w:lvl w:ilvl="0" w:tplc="3EC451E0">
      <w:start w:val="1"/>
      <w:numFmt w:val="decimal"/>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15:restartNumberingAfterBreak="0">
    <w:nsid w:val="59FA0C70"/>
    <w:multiLevelType w:val="hybridMultilevel"/>
    <w:tmpl w:val="BB0A0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15:restartNumberingAfterBreak="0">
    <w:nsid w:val="5A4D060E"/>
    <w:multiLevelType w:val="hybridMultilevel"/>
    <w:tmpl w:val="97AC4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5A8912BF"/>
    <w:multiLevelType w:val="hybridMultilevel"/>
    <w:tmpl w:val="CC1CE5D2"/>
    <w:lvl w:ilvl="0" w:tplc="0409000F">
      <w:start w:val="1"/>
      <w:numFmt w:val="decimal"/>
      <w:lvlText w:val="%1."/>
      <w:lvlJc w:val="left"/>
      <w:pPr>
        <w:ind w:left="760" w:hanging="360"/>
      </w:pPr>
    </w:lvl>
    <w:lvl w:ilvl="1" w:tplc="04090019" w:tentative="1">
      <w:start w:val="1"/>
      <w:numFmt w:val="lowerLetter"/>
      <w:lvlText w:val="%2."/>
      <w:lvlJc w:val="left"/>
      <w:pPr>
        <w:ind w:left="1480" w:hanging="360"/>
      </w:pPr>
    </w:lvl>
    <w:lvl w:ilvl="2" w:tplc="0409001B" w:tentative="1">
      <w:start w:val="1"/>
      <w:numFmt w:val="lowerRoman"/>
      <w:lvlText w:val="%3."/>
      <w:lvlJc w:val="right"/>
      <w:pPr>
        <w:ind w:left="2200" w:hanging="180"/>
      </w:pPr>
    </w:lvl>
    <w:lvl w:ilvl="3" w:tplc="0409000F" w:tentative="1">
      <w:start w:val="1"/>
      <w:numFmt w:val="decimal"/>
      <w:lvlText w:val="%4."/>
      <w:lvlJc w:val="left"/>
      <w:pPr>
        <w:ind w:left="2920" w:hanging="360"/>
      </w:pPr>
    </w:lvl>
    <w:lvl w:ilvl="4" w:tplc="04090019" w:tentative="1">
      <w:start w:val="1"/>
      <w:numFmt w:val="lowerLetter"/>
      <w:lvlText w:val="%5."/>
      <w:lvlJc w:val="left"/>
      <w:pPr>
        <w:ind w:left="3640" w:hanging="360"/>
      </w:pPr>
    </w:lvl>
    <w:lvl w:ilvl="5" w:tplc="0409001B" w:tentative="1">
      <w:start w:val="1"/>
      <w:numFmt w:val="lowerRoman"/>
      <w:lvlText w:val="%6."/>
      <w:lvlJc w:val="right"/>
      <w:pPr>
        <w:ind w:left="4360" w:hanging="180"/>
      </w:pPr>
    </w:lvl>
    <w:lvl w:ilvl="6" w:tplc="0409000F" w:tentative="1">
      <w:start w:val="1"/>
      <w:numFmt w:val="decimal"/>
      <w:lvlText w:val="%7."/>
      <w:lvlJc w:val="left"/>
      <w:pPr>
        <w:ind w:left="5080" w:hanging="360"/>
      </w:pPr>
    </w:lvl>
    <w:lvl w:ilvl="7" w:tplc="04090019" w:tentative="1">
      <w:start w:val="1"/>
      <w:numFmt w:val="lowerLetter"/>
      <w:lvlText w:val="%8."/>
      <w:lvlJc w:val="left"/>
      <w:pPr>
        <w:ind w:left="5800" w:hanging="360"/>
      </w:pPr>
    </w:lvl>
    <w:lvl w:ilvl="8" w:tplc="0409001B" w:tentative="1">
      <w:start w:val="1"/>
      <w:numFmt w:val="lowerRoman"/>
      <w:lvlText w:val="%9."/>
      <w:lvlJc w:val="right"/>
      <w:pPr>
        <w:ind w:left="6520" w:hanging="180"/>
      </w:pPr>
    </w:lvl>
  </w:abstractNum>
  <w:abstractNum w:abstractNumId="298" w15:restartNumberingAfterBreak="0">
    <w:nsid w:val="5B0A6618"/>
    <w:multiLevelType w:val="hybridMultilevel"/>
    <w:tmpl w:val="03202AAE"/>
    <w:lvl w:ilvl="0" w:tplc="BC4E960C">
      <w:start w:val="1"/>
      <w:numFmt w:val="lowerLetter"/>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5BB75399"/>
    <w:multiLevelType w:val="hybridMultilevel"/>
    <w:tmpl w:val="2602A1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15:restartNumberingAfterBreak="0">
    <w:nsid w:val="5BC976BB"/>
    <w:multiLevelType w:val="hybridMultilevel"/>
    <w:tmpl w:val="904649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1" w15:restartNumberingAfterBreak="0">
    <w:nsid w:val="5C2305E2"/>
    <w:multiLevelType w:val="hybridMultilevel"/>
    <w:tmpl w:val="BC267F0A"/>
    <w:lvl w:ilvl="0" w:tplc="2F0078D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15:restartNumberingAfterBreak="0">
    <w:nsid w:val="5C4D2E6D"/>
    <w:multiLevelType w:val="hybridMultilevel"/>
    <w:tmpl w:val="FF1217A0"/>
    <w:lvl w:ilvl="0" w:tplc="07ACBC7E">
      <w:start w:val="5"/>
      <w:numFmt w:val="decimal"/>
      <w:lvlText w:val="%1."/>
      <w:lvlJc w:val="left"/>
      <w:pPr>
        <w:ind w:left="99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15:restartNumberingAfterBreak="0">
    <w:nsid w:val="5C6D14ED"/>
    <w:multiLevelType w:val="hybridMultilevel"/>
    <w:tmpl w:val="C9869D22"/>
    <w:lvl w:ilvl="0" w:tplc="BC4E960C">
      <w:start w:val="1"/>
      <w:numFmt w:val="lowerLetter"/>
      <w:lvlText w:val="%1."/>
      <w:lvlJc w:val="left"/>
      <w:pPr>
        <w:ind w:left="1440" w:hanging="360"/>
      </w:pPr>
      <w:rPr>
        <w:rFonts w:ascii="Arial" w:eastAsia="Times New Roman" w:hAnsi="Arial" w:cs="Arial" w:hint="default"/>
        <w:b w:val="0"/>
        <w:i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4" w15:restartNumberingAfterBreak="0">
    <w:nsid w:val="5CF3208C"/>
    <w:multiLevelType w:val="hybridMultilevel"/>
    <w:tmpl w:val="570273B6"/>
    <w:lvl w:ilvl="0" w:tplc="D9B0DD8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5" w15:restartNumberingAfterBreak="0">
    <w:nsid w:val="5D444CEB"/>
    <w:multiLevelType w:val="hybridMultilevel"/>
    <w:tmpl w:val="80D4EB1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6" w15:restartNumberingAfterBreak="0">
    <w:nsid w:val="5D5A0B84"/>
    <w:multiLevelType w:val="hybridMultilevel"/>
    <w:tmpl w:val="C7406F5A"/>
    <w:lvl w:ilvl="0" w:tplc="3EC451E0">
      <w:start w:val="1"/>
      <w:numFmt w:val="decimal"/>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5D9E3025"/>
    <w:multiLevelType w:val="hybridMultilevel"/>
    <w:tmpl w:val="E3AE44D2"/>
    <w:lvl w:ilvl="0" w:tplc="04090001">
      <w:start w:val="1"/>
      <w:numFmt w:val="bullet"/>
      <w:lvlText w:val=""/>
      <w:lvlJc w:val="left"/>
      <w:pPr>
        <w:ind w:left="3330" w:hanging="360"/>
      </w:pPr>
      <w:rPr>
        <w:rFonts w:ascii="Symbol" w:hAnsi="Symbol" w:hint="default"/>
      </w:rPr>
    </w:lvl>
    <w:lvl w:ilvl="1" w:tplc="04090019">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308" w15:restartNumberingAfterBreak="0">
    <w:nsid w:val="5DE96E2F"/>
    <w:multiLevelType w:val="hybridMultilevel"/>
    <w:tmpl w:val="929847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9" w15:restartNumberingAfterBreak="0">
    <w:nsid w:val="5DFD0E2A"/>
    <w:multiLevelType w:val="hybridMultilevel"/>
    <w:tmpl w:val="6DD2725E"/>
    <w:lvl w:ilvl="0" w:tplc="AB126EA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15:restartNumberingAfterBreak="0">
    <w:nsid w:val="5E37351F"/>
    <w:multiLevelType w:val="multilevel"/>
    <w:tmpl w:val="523E94A0"/>
    <w:lvl w:ilvl="0">
      <w:start w:val="1"/>
      <w:numFmt w:val="decimal"/>
      <w:lvlText w:val="%1."/>
      <w:lvlJc w:val="left"/>
      <w:pPr>
        <w:tabs>
          <w:tab w:val="num" w:pos="1080"/>
        </w:tabs>
        <w:ind w:left="360" w:firstLine="0"/>
      </w:pPr>
      <w:rPr>
        <w:rFonts w:hint="default"/>
      </w:rPr>
    </w:lvl>
    <w:lvl w:ilvl="1">
      <w:start w:val="1"/>
      <w:numFmt w:val="upperLetter"/>
      <w:lvlText w:val="%2."/>
      <w:lvlJc w:val="left"/>
      <w:pPr>
        <w:tabs>
          <w:tab w:val="num" w:pos="2015"/>
        </w:tabs>
        <w:ind w:left="1295" w:firstLine="0"/>
      </w:pPr>
      <w:rPr>
        <w:rFonts w:hint="default"/>
      </w:rPr>
    </w:lvl>
    <w:lvl w:ilvl="2">
      <w:start w:val="1"/>
      <w:numFmt w:val="decimal"/>
      <w:lvlText w:val="%3."/>
      <w:lvlJc w:val="left"/>
      <w:pPr>
        <w:tabs>
          <w:tab w:val="num" w:pos="2520"/>
        </w:tabs>
        <w:ind w:left="1800" w:firstLine="0"/>
      </w:pPr>
      <w:rPr>
        <w:rFonts w:hint="default"/>
      </w:rPr>
    </w:lvl>
    <w:lvl w:ilvl="3">
      <w:start w:val="1"/>
      <w:numFmt w:val="lowerLetter"/>
      <w:lvlText w:val="%4)"/>
      <w:lvlJc w:val="left"/>
      <w:pPr>
        <w:tabs>
          <w:tab w:val="num" w:pos="2880"/>
        </w:tabs>
        <w:ind w:left="2520" w:firstLine="0"/>
      </w:pPr>
      <w:rPr>
        <w:rFonts w:hint="default"/>
      </w:rPr>
    </w:lvl>
    <w:lvl w:ilvl="4">
      <w:start w:val="1"/>
      <w:numFmt w:val="decimal"/>
      <w:lvlText w:val="(%5)"/>
      <w:lvlJc w:val="left"/>
      <w:pPr>
        <w:tabs>
          <w:tab w:val="num" w:pos="3600"/>
        </w:tabs>
        <w:ind w:left="3240" w:firstLine="0"/>
      </w:pPr>
      <w:rPr>
        <w:rFonts w:hint="default"/>
      </w:rPr>
    </w:lvl>
    <w:lvl w:ilvl="5">
      <w:start w:val="1"/>
      <w:numFmt w:val="lowerLetter"/>
      <w:lvlText w:val="(%6)"/>
      <w:lvlJc w:val="left"/>
      <w:pPr>
        <w:tabs>
          <w:tab w:val="num" w:pos="4320"/>
        </w:tabs>
        <w:ind w:left="3960" w:firstLine="0"/>
      </w:pPr>
      <w:rPr>
        <w:rFonts w:hint="default"/>
      </w:rPr>
    </w:lvl>
    <w:lvl w:ilvl="6">
      <w:start w:val="1"/>
      <w:numFmt w:val="lowerRoman"/>
      <w:lvlText w:val="(%7)"/>
      <w:lvlJc w:val="left"/>
      <w:pPr>
        <w:tabs>
          <w:tab w:val="num" w:pos="5040"/>
        </w:tabs>
        <w:ind w:left="4680" w:firstLine="0"/>
      </w:pPr>
      <w:rPr>
        <w:rFonts w:hint="default"/>
      </w:rPr>
    </w:lvl>
    <w:lvl w:ilvl="7">
      <w:start w:val="1"/>
      <w:numFmt w:val="lowerLetter"/>
      <w:lvlText w:val="(%8)"/>
      <w:lvlJc w:val="left"/>
      <w:pPr>
        <w:tabs>
          <w:tab w:val="num" w:pos="5760"/>
        </w:tabs>
        <w:ind w:left="5400" w:firstLine="0"/>
      </w:pPr>
      <w:rPr>
        <w:rFonts w:hint="default"/>
      </w:rPr>
    </w:lvl>
    <w:lvl w:ilvl="8">
      <w:start w:val="1"/>
      <w:numFmt w:val="lowerRoman"/>
      <w:lvlText w:val="(%9)"/>
      <w:lvlJc w:val="left"/>
      <w:pPr>
        <w:tabs>
          <w:tab w:val="num" w:pos="6480"/>
        </w:tabs>
        <w:ind w:left="6120" w:firstLine="0"/>
      </w:pPr>
      <w:rPr>
        <w:rFonts w:hint="default"/>
      </w:rPr>
    </w:lvl>
  </w:abstractNum>
  <w:abstractNum w:abstractNumId="311" w15:restartNumberingAfterBreak="0">
    <w:nsid w:val="5E634ED9"/>
    <w:multiLevelType w:val="hybridMultilevel"/>
    <w:tmpl w:val="3BB4E492"/>
    <w:lvl w:ilvl="0" w:tplc="18CA43DA">
      <w:start w:val="1"/>
      <w:numFmt w:val="decimal"/>
      <w:pStyle w:val="Numbered3"/>
      <w:lvlText w:val="%1."/>
      <w:lvlJc w:val="left"/>
      <w:pPr>
        <w:tabs>
          <w:tab w:val="num" w:pos="2160"/>
        </w:tabs>
        <w:ind w:left="216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2" w15:restartNumberingAfterBreak="0">
    <w:nsid w:val="5E8612FC"/>
    <w:multiLevelType w:val="hybridMultilevel"/>
    <w:tmpl w:val="0A629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5F0A5FB1"/>
    <w:multiLevelType w:val="hybridMultilevel"/>
    <w:tmpl w:val="8ECE1E12"/>
    <w:lvl w:ilvl="0" w:tplc="B6FEBA08">
      <w:start w:val="1"/>
      <w:numFmt w:val="bullet"/>
      <w:pStyle w:val="BulletTable"/>
      <w:lvlText w:val=""/>
      <w:lvlJc w:val="left"/>
      <w:pPr>
        <w:tabs>
          <w:tab w:val="num" w:pos="1800"/>
        </w:tabs>
        <w:ind w:left="1800" w:hanging="360"/>
      </w:pPr>
      <w:rPr>
        <w:rFonts w:ascii="Symbol" w:hAnsi="Symbol" w:hint="default"/>
        <w:color w:val="6B346C"/>
        <w:sz w:val="20"/>
      </w:rPr>
    </w:lvl>
    <w:lvl w:ilvl="1" w:tplc="04090003" w:tentative="1">
      <w:start w:val="1"/>
      <w:numFmt w:val="bullet"/>
      <w:lvlText w:val="o"/>
      <w:lvlJc w:val="left"/>
      <w:pPr>
        <w:tabs>
          <w:tab w:val="num" w:pos="4320"/>
        </w:tabs>
        <w:ind w:left="4320" w:hanging="360"/>
      </w:pPr>
      <w:rPr>
        <w:rFonts w:ascii="Courier New" w:hAnsi="Courier New" w:hint="default"/>
      </w:rPr>
    </w:lvl>
    <w:lvl w:ilvl="2" w:tplc="04090005" w:tentative="1">
      <w:start w:val="1"/>
      <w:numFmt w:val="bullet"/>
      <w:lvlText w:val=""/>
      <w:lvlJc w:val="left"/>
      <w:pPr>
        <w:tabs>
          <w:tab w:val="num" w:pos="5040"/>
        </w:tabs>
        <w:ind w:left="5040" w:hanging="360"/>
      </w:pPr>
      <w:rPr>
        <w:rFonts w:ascii="Wingdings" w:hAnsi="Wingdings" w:hint="default"/>
      </w:rPr>
    </w:lvl>
    <w:lvl w:ilvl="3" w:tplc="04090001" w:tentative="1">
      <w:start w:val="1"/>
      <w:numFmt w:val="bullet"/>
      <w:lvlText w:val=""/>
      <w:lvlJc w:val="left"/>
      <w:pPr>
        <w:tabs>
          <w:tab w:val="num" w:pos="5760"/>
        </w:tabs>
        <w:ind w:left="5760" w:hanging="360"/>
      </w:pPr>
      <w:rPr>
        <w:rFonts w:ascii="Symbol" w:hAnsi="Symbol" w:hint="default"/>
      </w:rPr>
    </w:lvl>
    <w:lvl w:ilvl="4" w:tplc="04090003" w:tentative="1">
      <w:start w:val="1"/>
      <w:numFmt w:val="bullet"/>
      <w:lvlText w:val="o"/>
      <w:lvlJc w:val="left"/>
      <w:pPr>
        <w:tabs>
          <w:tab w:val="num" w:pos="6480"/>
        </w:tabs>
        <w:ind w:left="6480" w:hanging="360"/>
      </w:pPr>
      <w:rPr>
        <w:rFonts w:ascii="Courier New" w:hAnsi="Courier New" w:hint="default"/>
      </w:rPr>
    </w:lvl>
    <w:lvl w:ilvl="5" w:tplc="04090005" w:tentative="1">
      <w:start w:val="1"/>
      <w:numFmt w:val="bullet"/>
      <w:lvlText w:val=""/>
      <w:lvlJc w:val="left"/>
      <w:pPr>
        <w:tabs>
          <w:tab w:val="num" w:pos="7200"/>
        </w:tabs>
        <w:ind w:left="7200" w:hanging="360"/>
      </w:pPr>
      <w:rPr>
        <w:rFonts w:ascii="Wingdings" w:hAnsi="Wingdings" w:hint="default"/>
      </w:rPr>
    </w:lvl>
    <w:lvl w:ilvl="6" w:tplc="04090001" w:tentative="1">
      <w:start w:val="1"/>
      <w:numFmt w:val="bullet"/>
      <w:lvlText w:val=""/>
      <w:lvlJc w:val="left"/>
      <w:pPr>
        <w:tabs>
          <w:tab w:val="num" w:pos="7920"/>
        </w:tabs>
        <w:ind w:left="7920" w:hanging="360"/>
      </w:pPr>
      <w:rPr>
        <w:rFonts w:ascii="Symbol" w:hAnsi="Symbol" w:hint="default"/>
      </w:rPr>
    </w:lvl>
    <w:lvl w:ilvl="7" w:tplc="04090003" w:tentative="1">
      <w:start w:val="1"/>
      <w:numFmt w:val="bullet"/>
      <w:lvlText w:val="o"/>
      <w:lvlJc w:val="left"/>
      <w:pPr>
        <w:tabs>
          <w:tab w:val="num" w:pos="8640"/>
        </w:tabs>
        <w:ind w:left="8640" w:hanging="360"/>
      </w:pPr>
      <w:rPr>
        <w:rFonts w:ascii="Courier New" w:hAnsi="Courier New" w:hint="default"/>
      </w:rPr>
    </w:lvl>
    <w:lvl w:ilvl="8" w:tplc="04090005" w:tentative="1">
      <w:start w:val="1"/>
      <w:numFmt w:val="bullet"/>
      <w:lvlText w:val=""/>
      <w:lvlJc w:val="left"/>
      <w:pPr>
        <w:tabs>
          <w:tab w:val="num" w:pos="9360"/>
        </w:tabs>
        <w:ind w:left="9360" w:hanging="360"/>
      </w:pPr>
      <w:rPr>
        <w:rFonts w:ascii="Wingdings" w:hAnsi="Wingdings" w:hint="default"/>
      </w:rPr>
    </w:lvl>
  </w:abstractNum>
  <w:abstractNum w:abstractNumId="314" w15:restartNumberingAfterBreak="0">
    <w:nsid w:val="5F1F7F2E"/>
    <w:multiLevelType w:val="hybridMultilevel"/>
    <w:tmpl w:val="7D267D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5" w15:restartNumberingAfterBreak="0">
    <w:nsid w:val="5FAA5620"/>
    <w:multiLevelType w:val="hybridMultilevel"/>
    <w:tmpl w:val="88A24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5FC01734"/>
    <w:multiLevelType w:val="hybridMultilevel"/>
    <w:tmpl w:val="E87C6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15:restartNumberingAfterBreak="0">
    <w:nsid w:val="605318DF"/>
    <w:multiLevelType w:val="hybridMultilevel"/>
    <w:tmpl w:val="B8B45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15:restartNumberingAfterBreak="0">
    <w:nsid w:val="60DA472F"/>
    <w:multiLevelType w:val="hybridMultilevel"/>
    <w:tmpl w:val="8AB82838"/>
    <w:lvl w:ilvl="0" w:tplc="92F660F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15:restartNumberingAfterBreak="0">
    <w:nsid w:val="62EE207A"/>
    <w:multiLevelType w:val="hybridMultilevel"/>
    <w:tmpl w:val="568A4BF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0" w15:restartNumberingAfterBreak="0">
    <w:nsid w:val="62F52771"/>
    <w:multiLevelType w:val="hybridMultilevel"/>
    <w:tmpl w:val="002C17DA"/>
    <w:lvl w:ilvl="0" w:tplc="A8CAC9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1" w15:restartNumberingAfterBreak="0">
    <w:nsid w:val="63766E76"/>
    <w:multiLevelType w:val="hybridMultilevel"/>
    <w:tmpl w:val="E87C6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15:restartNumberingAfterBreak="0">
    <w:nsid w:val="640846B0"/>
    <w:multiLevelType w:val="hybridMultilevel"/>
    <w:tmpl w:val="01DEE17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3" w15:restartNumberingAfterBreak="0">
    <w:nsid w:val="64097B64"/>
    <w:multiLevelType w:val="hybridMultilevel"/>
    <w:tmpl w:val="D7AECEEA"/>
    <w:lvl w:ilvl="0" w:tplc="BC4E960C">
      <w:start w:val="1"/>
      <w:numFmt w:val="lowerLetter"/>
      <w:lvlText w:val="%1."/>
      <w:lvlJc w:val="left"/>
      <w:pPr>
        <w:ind w:left="720" w:hanging="360"/>
      </w:pPr>
      <w:rPr>
        <w:rFonts w:ascii="Arial" w:eastAsia="Times New Roman"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15:restartNumberingAfterBreak="0">
    <w:nsid w:val="643E5A2C"/>
    <w:multiLevelType w:val="hybridMultilevel"/>
    <w:tmpl w:val="462EB9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5" w15:restartNumberingAfterBreak="0">
    <w:nsid w:val="64985E65"/>
    <w:multiLevelType w:val="hybridMultilevel"/>
    <w:tmpl w:val="F4E46E7C"/>
    <w:lvl w:ilvl="0" w:tplc="F4B465A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15:restartNumberingAfterBreak="0">
    <w:nsid w:val="64A13575"/>
    <w:multiLevelType w:val="hybridMultilevel"/>
    <w:tmpl w:val="17821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65007E23"/>
    <w:multiLevelType w:val="hybridMultilevel"/>
    <w:tmpl w:val="C64E5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8" w15:restartNumberingAfterBreak="0">
    <w:nsid w:val="6542568E"/>
    <w:multiLevelType w:val="hybridMultilevel"/>
    <w:tmpl w:val="FE780088"/>
    <w:lvl w:ilvl="0" w:tplc="9892C3A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15:restartNumberingAfterBreak="0">
    <w:nsid w:val="662726D6"/>
    <w:multiLevelType w:val="hybridMultilevel"/>
    <w:tmpl w:val="328A23DA"/>
    <w:lvl w:ilvl="0" w:tplc="9D984B3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15:restartNumberingAfterBreak="0">
    <w:nsid w:val="662E305A"/>
    <w:multiLevelType w:val="hybridMultilevel"/>
    <w:tmpl w:val="85849D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1" w15:restartNumberingAfterBreak="0">
    <w:nsid w:val="662E51E9"/>
    <w:multiLevelType w:val="hybridMultilevel"/>
    <w:tmpl w:val="3F30A11C"/>
    <w:lvl w:ilvl="0" w:tplc="1CDCADD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15:restartNumberingAfterBreak="0">
    <w:nsid w:val="66384481"/>
    <w:multiLevelType w:val="hybridMultilevel"/>
    <w:tmpl w:val="E87C6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15:restartNumberingAfterBreak="0">
    <w:nsid w:val="672C4E70"/>
    <w:multiLevelType w:val="hybridMultilevel"/>
    <w:tmpl w:val="6F360B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15:restartNumberingAfterBreak="0">
    <w:nsid w:val="675C035E"/>
    <w:multiLevelType w:val="hybridMultilevel"/>
    <w:tmpl w:val="1748A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15:restartNumberingAfterBreak="0">
    <w:nsid w:val="676971FD"/>
    <w:multiLevelType w:val="hybridMultilevel"/>
    <w:tmpl w:val="F184F6EC"/>
    <w:lvl w:ilvl="0" w:tplc="752EE5E4">
      <w:start w:val="1"/>
      <w:numFmt w:val="lowerLetter"/>
      <w:lvlText w:val="%1."/>
      <w:lvlJc w:val="left"/>
      <w:pPr>
        <w:ind w:left="1800" w:hanging="360"/>
      </w:pPr>
      <w:rPr>
        <w:rFonts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6" w15:restartNumberingAfterBreak="0">
    <w:nsid w:val="67741FE2"/>
    <w:multiLevelType w:val="hybridMultilevel"/>
    <w:tmpl w:val="B83EB1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15:restartNumberingAfterBreak="0">
    <w:nsid w:val="67F56D00"/>
    <w:multiLevelType w:val="hybridMultilevel"/>
    <w:tmpl w:val="DEC60A94"/>
    <w:lvl w:ilvl="0" w:tplc="F4B465A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15:restartNumberingAfterBreak="0">
    <w:nsid w:val="682C34FF"/>
    <w:multiLevelType w:val="hybridMultilevel"/>
    <w:tmpl w:val="50182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15:restartNumberingAfterBreak="0">
    <w:nsid w:val="68833E52"/>
    <w:multiLevelType w:val="hybridMultilevel"/>
    <w:tmpl w:val="D50470EA"/>
    <w:lvl w:ilvl="0" w:tplc="9CFAD32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0" w15:restartNumberingAfterBreak="0">
    <w:nsid w:val="68C514FF"/>
    <w:multiLevelType w:val="hybridMultilevel"/>
    <w:tmpl w:val="00868C7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68DE4A26"/>
    <w:multiLevelType w:val="hybridMultilevel"/>
    <w:tmpl w:val="65B8AE38"/>
    <w:lvl w:ilvl="0" w:tplc="3EC451E0">
      <w:start w:val="1"/>
      <w:numFmt w:val="decimal"/>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68E3266E"/>
    <w:multiLevelType w:val="hybridMultilevel"/>
    <w:tmpl w:val="77881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15:restartNumberingAfterBreak="0">
    <w:nsid w:val="693023F5"/>
    <w:multiLevelType w:val="hybridMultilevel"/>
    <w:tmpl w:val="E212477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15:restartNumberingAfterBreak="0">
    <w:nsid w:val="693E354D"/>
    <w:multiLevelType w:val="hybridMultilevel"/>
    <w:tmpl w:val="0F208B22"/>
    <w:lvl w:ilvl="0" w:tplc="2B3043FE">
      <w:start w:val="7"/>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5" w15:restartNumberingAfterBreak="0">
    <w:nsid w:val="69E840F7"/>
    <w:multiLevelType w:val="hybridMultilevel"/>
    <w:tmpl w:val="E730C7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6" w15:restartNumberingAfterBreak="0">
    <w:nsid w:val="6A8961C9"/>
    <w:multiLevelType w:val="hybridMultilevel"/>
    <w:tmpl w:val="5B9272B4"/>
    <w:lvl w:ilvl="0" w:tplc="F4B465A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15:restartNumberingAfterBreak="0">
    <w:nsid w:val="6A8B1988"/>
    <w:multiLevelType w:val="hybridMultilevel"/>
    <w:tmpl w:val="F612A18E"/>
    <w:lvl w:ilvl="0" w:tplc="68920A98">
      <w:start w:val="17"/>
      <w:numFmt w:val="decimal"/>
      <w:lvlText w:val="%1."/>
      <w:lvlJc w:val="left"/>
      <w:pPr>
        <w:ind w:left="144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8" w15:restartNumberingAfterBreak="0">
    <w:nsid w:val="6B126636"/>
    <w:multiLevelType w:val="hybridMultilevel"/>
    <w:tmpl w:val="8F7639C0"/>
    <w:lvl w:ilvl="0" w:tplc="04090019">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9" w15:restartNumberingAfterBreak="0">
    <w:nsid w:val="6B3C2353"/>
    <w:multiLevelType w:val="hybridMultilevel"/>
    <w:tmpl w:val="9EB647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0" w15:restartNumberingAfterBreak="0">
    <w:nsid w:val="6B710EB8"/>
    <w:multiLevelType w:val="hybridMultilevel"/>
    <w:tmpl w:val="C11E4D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1" w15:restartNumberingAfterBreak="0">
    <w:nsid w:val="6B7F31B3"/>
    <w:multiLevelType w:val="multilevel"/>
    <w:tmpl w:val="83BC28A6"/>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Heading6"/>
      <w:lvlText w:val="(%6)"/>
      <w:lvlJc w:val="left"/>
      <w:pPr>
        <w:tabs>
          <w:tab w:val="num" w:pos="3960"/>
        </w:tabs>
        <w:ind w:left="3600" w:firstLine="0"/>
      </w:pPr>
    </w:lvl>
    <w:lvl w:ilvl="6">
      <w:start w:val="1"/>
      <w:numFmt w:val="lowerRoman"/>
      <w:pStyle w:val="Heading7"/>
      <w:lvlText w:val="(%7)"/>
      <w:lvlJc w:val="left"/>
      <w:pPr>
        <w:tabs>
          <w:tab w:val="num" w:pos="4680"/>
        </w:tabs>
        <w:ind w:left="4320" w:firstLine="0"/>
      </w:pPr>
    </w:lvl>
    <w:lvl w:ilvl="7">
      <w:start w:val="1"/>
      <w:numFmt w:val="lowerLetter"/>
      <w:pStyle w:val="Heading8"/>
      <w:lvlText w:val="(%8)"/>
      <w:lvlJc w:val="left"/>
      <w:pPr>
        <w:tabs>
          <w:tab w:val="num" w:pos="5400"/>
        </w:tabs>
        <w:ind w:left="5040" w:firstLine="0"/>
      </w:pPr>
    </w:lvl>
    <w:lvl w:ilvl="8">
      <w:start w:val="1"/>
      <w:numFmt w:val="lowerRoman"/>
      <w:pStyle w:val="Heading9"/>
      <w:lvlText w:val="(%9)"/>
      <w:lvlJc w:val="left"/>
      <w:pPr>
        <w:tabs>
          <w:tab w:val="num" w:pos="6120"/>
        </w:tabs>
        <w:ind w:left="5760" w:firstLine="0"/>
      </w:pPr>
    </w:lvl>
  </w:abstractNum>
  <w:abstractNum w:abstractNumId="352" w15:restartNumberingAfterBreak="0">
    <w:nsid w:val="6C000837"/>
    <w:multiLevelType w:val="hybridMultilevel"/>
    <w:tmpl w:val="208E4CA4"/>
    <w:lvl w:ilvl="0" w:tplc="42947E1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15:restartNumberingAfterBreak="0">
    <w:nsid w:val="6C6529F2"/>
    <w:multiLevelType w:val="hybridMultilevel"/>
    <w:tmpl w:val="B20297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4" w15:restartNumberingAfterBreak="0">
    <w:nsid w:val="6C8E45C8"/>
    <w:multiLevelType w:val="hybridMultilevel"/>
    <w:tmpl w:val="F8BC0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15:restartNumberingAfterBreak="0">
    <w:nsid w:val="6DAD65F4"/>
    <w:multiLevelType w:val="hybridMultilevel"/>
    <w:tmpl w:val="07D60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6DCA3933"/>
    <w:multiLevelType w:val="hybridMultilevel"/>
    <w:tmpl w:val="E87C6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15:restartNumberingAfterBreak="0">
    <w:nsid w:val="6E6C6B3A"/>
    <w:multiLevelType w:val="hybridMultilevel"/>
    <w:tmpl w:val="C00C4808"/>
    <w:lvl w:ilvl="0" w:tplc="DE2A77D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15:restartNumberingAfterBreak="0">
    <w:nsid w:val="6E853B87"/>
    <w:multiLevelType w:val="hybridMultilevel"/>
    <w:tmpl w:val="570273B6"/>
    <w:lvl w:ilvl="0" w:tplc="D9B0DD8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9" w15:restartNumberingAfterBreak="0">
    <w:nsid w:val="6F4D213B"/>
    <w:multiLevelType w:val="multilevel"/>
    <w:tmpl w:val="B3EE646E"/>
    <w:lvl w:ilvl="0">
      <w:start w:val="1"/>
      <w:numFmt w:val="bullet"/>
      <w:lvlText w:val=""/>
      <w:lvlJc w:val="left"/>
      <w:pPr>
        <w:tabs>
          <w:tab w:val="num" w:pos="720"/>
        </w:tabs>
        <w:ind w:left="0" w:firstLine="0"/>
      </w:pPr>
      <w:rPr>
        <w:rFonts w:ascii="Symbol" w:hAnsi="Symbol" w:hint="default"/>
      </w:rPr>
    </w:lvl>
    <w:lvl w:ilvl="1">
      <w:start w:val="1"/>
      <w:numFmt w:val="upperLetter"/>
      <w:lvlText w:val="%2."/>
      <w:lvlJc w:val="left"/>
      <w:pPr>
        <w:tabs>
          <w:tab w:val="num" w:pos="1655"/>
        </w:tabs>
        <w:ind w:left="935" w:firstLine="0"/>
      </w:pPr>
      <w:rPr>
        <w:rFonts w:hint="default"/>
      </w:rPr>
    </w:lvl>
    <w:lvl w:ilvl="2">
      <w:start w:val="1"/>
      <w:numFmt w:val="decimal"/>
      <w:lvlText w:val="%3."/>
      <w:lvlJc w:val="left"/>
      <w:pPr>
        <w:tabs>
          <w:tab w:val="num" w:pos="216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360" w15:restartNumberingAfterBreak="0">
    <w:nsid w:val="70DC0253"/>
    <w:multiLevelType w:val="hybridMultilevel"/>
    <w:tmpl w:val="BF4084E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15:restartNumberingAfterBreak="0">
    <w:nsid w:val="70ED748B"/>
    <w:multiLevelType w:val="hybridMultilevel"/>
    <w:tmpl w:val="85849D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2" w15:restartNumberingAfterBreak="0">
    <w:nsid w:val="70F825DA"/>
    <w:multiLevelType w:val="hybridMultilevel"/>
    <w:tmpl w:val="88D86C8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3" w15:restartNumberingAfterBreak="0">
    <w:nsid w:val="71E11932"/>
    <w:multiLevelType w:val="hybridMultilevel"/>
    <w:tmpl w:val="E87C6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15:restartNumberingAfterBreak="0">
    <w:nsid w:val="722C5ABA"/>
    <w:multiLevelType w:val="hybridMultilevel"/>
    <w:tmpl w:val="E87C6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15:restartNumberingAfterBreak="0">
    <w:nsid w:val="72B0235C"/>
    <w:multiLevelType w:val="hybridMultilevel"/>
    <w:tmpl w:val="D1ECEEDE"/>
    <w:lvl w:ilvl="0" w:tplc="752EE5E4">
      <w:start w:val="1"/>
      <w:numFmt w:val="lowerLetter"/>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6" w15:restartNumberingAfterBreak="0">
    <w:nsid w:val="72B2706E"/>
    <w:multiLevelType w:val="hybridMultilevel"/>
    <w:tmpl w:val="E16C7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15:restartNumberingAfterBreak="0">
    <w:nsid w:val="72FD174C"/>
    <w:multiLevelType w:val="hybridMultilevel"/>
    <w:tmpl w:val="C7AA79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8" w15:restartNumberingAfterBreak="0">
    <w:nsid w:val="73846DD8"/>
    <w:multiLevelType w:val="hybridMultilevel"/>
    <w:tmpl w:val="268C2FD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9" w15:restartNumberingAfterBreak="0">
    <w:nsid w:val="73A269B3"/>
    <w:multiLevelType w:val="hybridMultilevel"/>
    <w:tmpl w:val="996094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0" w15:restartNumberingAfterBreak="0">
    <w:nsid w:val="73DF79BD"/>
    <w:multiLevelType w:val="hybridMultilevel"/>
    <w:tmpl w:val="1BD2AA5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15:restartNumberingAfterBreak="0">
    <w:nsid w:val="756C0F43"/>
    <w:multiLevelType w:val="hybridMultilevel"/>
    <w:tmpl w:val="B36E2AC2"/>
    <w:lvl w:ilvl="0" w:tplc="0934568C">
      <w:start w:val="1"/>
      <w:numFmt w:val="decimal"/>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15:restartNumberingAfterBreak="0">
    <w:nsid w:val="75BD1D3E"/>
    <w:multiLevelType w:val="hybridMultilevel"/>
    <w:tmpl w:val="139CAA66"/>
    <w:lvl w:ilvl="0" w:tplc="A8ECFAB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3" w15:restartNumberingAfterBreak="0">
    <w:nsid w:val="75BE4F00"/>
    <w:multiLevelType w:val="hybridMultilevel"/>
    <w:tmpl w:val="DD9414DE"/>
    <w:lvl w:ilvl="0" w:tplc="04090001">
      <w:start w:val="1"/>
      <w:numFmt w:val="bullet"/>
      <w:lvlText w:val=""/>
      <w:lvlJc w:val="left"/>
      <w:pPr>
        <w:ind w:left="1092" w:hanging="360"/>
      </w:pPr>
      <w:rPr>
        <w:rFonts w:ascii="Symbol" w:hAnsi="Symbol"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374" w15:restartNumberingAfterBreak="0">
    <w:nsid w:val="75C9741B"/>
    <w:multiLevelType w:val="hybridMultilevel"/>
    <w:tmpl w:val="0A0A9A0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5" w15:restartNumberingAfterBreak="0">
    <w:nsid w:val="76240F78"/>
    <w:multiLevelType w:val="hybridMultilevel"/>
    <w:tmpl w:val="753C1A34"/>
    <w:lvl w:ilvl="0" w:tplc="42947E1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6" w15:restartNumberingAfterBreak="0">
    <w:nsid w:val="76626BF1"/>
    <w:multiLevelType w:val="hybridMultilevel"/>
    <w:tmpl w:val="28408F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15:restartNumberingAfterBreak="0">
    <w:nsid w:val="76893EB8"/>
    <w:multiLevelType w:val="hybridMultilevel"/>
    <w:tmpl w:val="47FAAA14"/>
    <w:lvl w:ilvl="0" w:tplc="355A335C">
      <w:start w:val="1"/>
      <w:numFmt w:val="decimal"/>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15:restartNumberingAfterBreak="0">
    <w:nsid w:val="76EF0A72"/>
    <w:multiLevelType w:val="hybridMultilevel"/>
    <w:tmpl w:val="B61A74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9" w15:restartNumberingAfterBreak="0">
    <w:nsid w:val="77042B69"/>
    <w:multiLevelType w:val="hybridMultilevel"/>
    <w:tmpl w:val="18B07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0" w15:restartNumberingAfterBreak="0">
    <w:nsid w:val="77A67A0D"/>
    <w:multiLevelType w:val="hybridMultilevel"/>
    <w:tmpl w:val="52725D3E"/>
    <w:lvl w:ilvl="0" w:tplc="F4B465A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15:restartNumberingAfterBreak="0">
    <w:nsid w:val="77E85E5E"/>
    <w:multiLevelType w:val="hybridMultilevel"/>
    <w:tmpl w:val="87FAF5C8"/>
    <w:lvl w:ilvl="0" w:tplc="06C61E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2" w15:restartNumberingAfterBreak="0">
    <w:nsid w:val="78912DD0"/>
    <w:multiLevelType w:val="hybridMultilevel"/>
    <w:tmpl w:val="E6ACF91A"/>
    <w:lvl w:ilvl="0" w:tplc="7C7AEA9C">
      <w:start w:val="8"/>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15:restartNumberingAfterBreak="0">
    <w:nsid w:val="78A52331"/>
    <w:multiLevelType w:val="hybridMultilevel"/>
    <w:tmpl w:val="9FD2C5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15:restartNumberingAfterBreak="0">
    <w:nsid w:val="78DB3AC0"/>
    <w:multiLevelType w:val="hybridMultilevel"/>
    <w:tmpl w:val="E4261154"/>
    <w:lvl w:ilvl="0" w:tplc="0CDA52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5" w15:restartNumberingAfterBreak="0">
    <w:nsid w:val="793826E1"/>
    <w:multiLevelType w:val="hybridMultilevel"/>
    <w:tmpl w:val="D1ECEEDE"/>
    <w:lvl w:ilvl="0" w:tplc="752EE5E4">
      <w:start w:val="1"/>
      <w:numFmt w:val="lowerLetter"/>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6" w15:restartNumberingAfterBreak="0">
    <w:nsid w:val="79477298"/>
    <w:multiLevelType w:val="multilevel"/>
    <w:tmpl w:val="F962AFC4"/>
    <w:lvl w:ilvl="0">
      <w:start w:val="1"/>
      <w:numFmt w:val="decimal"/>
      <w:lvlText w:val="%1."/>
      <w:lvlJc w:val="left"/>
      <w:pPr>
        <w:tabs>
          <w:tab w:val="num" w:pos="1080"/>
        </w:tabs>
        <w:ind w:left="360" w:firstLine="0"/>
      </w:pPr>
      <w:rPr>
        <w:rFonts w:hint="default"/>
      </w:rPr>
    </w:lvl>
    <w:lvl w:ilvl="1">
      <w:start w:val="1"/>
      <w:numFmt w:val="upperLetter"/>
      <w:lvlText w:val="%2."/>
      <w:lvlJc w:val="left"/>
      <w:pPr>
        <w:tabs>
          <w:tab w:val="num" w:pos="2015"/>
        </w:tabs>
        <w:ind w:left="1295" w:firstLine="0"/>
      </w:pPr>
      <w:rPr>
        <w:rFonts w:hint="default"/>
      </w:rPr>
    </w:lvl>
    <w:lvl w:ilvl="2">
      <w:start w:val="1"/>
      <w:numFmt w:val="decimal"/>
      <w:lvlText w:val="%3."/>
      <w:lvlJc w:val="left"/>
      <w:pPr>
        <w:tabs>
          <w:tab w:val="num" w:pos="2520"/>
        </w:tabs>
        <w:ind w:left="1800" w:firstLine="0"/>
      </w:pPr>
      <w:rPr>
        <w:rFonts w:hint="default"/>
      </w:rPr>
    </w:lvl>
    <w:lvl w:ilvl="3">
      <w:start w:val="1"/>
      <w:numFmt w:val="lowerLetter"/>
      <w:lvlText w:val="%4)"/>
      <w:lvlJc w:val="left"/>
      <w:pPr>
        <w:tabs>
          <w:tab w:val="num" w:pos="2880"/>
        </w:tabs>
        <w:ind w:left="2520" w:firstLine="0"/>
      </w:pPr>
      <w:rPr>
        <w:rFonts w:hint="default"/>
      </w:rPr>
    </w:lvl>
    <w:lvl w:ilvl="4">
      <w:start w:val="1"/>
      <w:numFmt w:val="decimal"/>
      <w:lvlText w:val="(%5)"/>
      <w:lvlJc w:val="left"/>
      <w:pPr>
        <w:tabs>
          <w:tab w:val="num" w:pos="3600"/>
        </w:tabs>
        <w:ind w:left="3240" w:firstLine="0"/>
      </w:pPr>
      <w:rPr>
        <w:rFonts w:hint="default"/>
      </w:rPr>
    </w:lvl>
    <w:lvl w:ilvl="5">
      <w:start w:val="1"/>
      <w:numFmt w:val="lowerLetter"/>
      <w:lvlText w:val="(%6)"/>
      <w:lvlJc w:val="left"/>
      <w:pPr>
        <w:tabs>
          <w:tab w:val="num" w:pos="4320"/>
        </w:tabs>
        <w:ind w:left="3960" w:firstLine="0"/>
      </w:pPr>
      <w:rPr>
        <w:rFonts w:hint="default"/>
      </w:rPr>
    </w:lvl>
    <w:lvl w:ilvl="6">
      <w:start w:val="1"/>
      <w:numFmt w:val="lowerRoman"/>
      <w:lvlText w:val="(%7)"/>
      <w:lvlJc w:val="left"/>
      <w:pPr>
        <w:tabs>
          <w:tab w:val="num" w:pos="5040"/>
        </w:tabs>
        <w:ind w:left="4680" w:firstLine="0"/>
      </w:pPr>
      <w:rPr>
        <w:rFonts w:hint="default"/>
      </w:rPr>
    </w:lvl>
    <w:lvl w:ilvl="7">
      <w:start w:val="1"/>
      <w:numFmt w:val="lowerLetter"/>
      <w:lvlText w:val="(%8)"/>
      <w:lvlJc w:val="left"/>
      <w:pPr>
        <w:tabs>
          <w:tab w:val="num" w:pos="5760"/>
        </w:tabs>
        <w:ind w:left="5400" w:firstLine="0"/>
      </w:pPr>
      <w:rPr>
        <w:rFonts w:hint="default"/>
      </w:rPr>
    </w:lvl>
    <w:lvl w:ilvl="8">
      <w:start w:val="1"/>
      <w:numFmt w:val="lowerRoman"/>
      <w:lvlText w:val="(%9)"/>
      <w:lvlJc w:val="left"/>
      <w:pPr>
        <w:tabs>
          <w:tab w:val="num" w:pos="6480"/>
        </w:tabs>
        <w:ind w:left="6120" w:firstLine="0"/>
      </w:pPr>
      <w:rPr>
        <w:rFonts w:hint="default"/>
      </w:rPr>
    </w:lvl>
  </w:abstractNum>
  <w:abstractNum w:abstractNumId="387" w15:restartNumberingAfterBreak="0">
    <w:nsid w:val="79CE1ABC"/>
    <w:multiLevelType w:val="hybridMultilevel"/>
    <w:tmpl w:val="39F86EAE"/>
    <w:lvl w:ilvl="0" w:tplc="F0441188">
      <w:start w:val="3"/>
      <w:numFmt w:val="decimal"/>
      <w:lvlText w:val="%1."/>
      <w:lvlJc w:val="left"/>
      <w:pPr>
        <w:ind w:left="12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8" w15:restartNumberingAfterBreak="0">
    <w:nsid w:val="7AA260CF"/>
    <w:multiLevelType w:val="multilevel"/>
    <w:tmpl w:val="3D80BFB8"/>
    <w:lvl w:ilvl="0">
      <w:start w:val="1"/>
      <w:numFmt w:val="decimal"/>
      <w:lvlText w:val="%1."/>
      <w:lvlJc w:val="left"/>
      <w:pPr>
        <w:tabs>
          <w:tab w:val="num" w:pos="720"/>
        </w:tabs>
        <w:ind w:left="0" w:firstLine="0"/>
      </w:pPr>
      <w:rPr>
        <w:rFonts w:hint="default"/>
      </w:rPr>
    </w:lvl>
    <w:lvl w:ilvl="1">
      <w:start w:val="1"/>
      <w:numFmt w:val="upperLetter"/>
      <w:lvlText w:val="%2."/>
      <w:lvlJc w:val="left"/>
      <w:pPr>
        <w:tabs>
          <w:tab w:val="num" w:pos="1655"/>
        </w:tabs>
        <w:ind w:left="935" w:firstLine="0"/>
      </w:pPr>
      <w:rPr>
        <w:rFonts w:hint="default"/>
      </w:rPr>
    </w:lvl>
    <w:lvl w:ilvl="2">
      <w:start w:val="1"/>
      <w:numFmt w:val="decimal"/>
      <w:lvlText w:val="%3."/>
      <w:lvlJc w:val="left"/>
      <w:pPr>
        <w:tabs>
          <w:tab w:val="num" w:pos="216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389" w15:restartNumberingAfterBreak="0">
    <w:nsid w:val="7B9852DE"/>
    <w:multiLevelType w:val="hybridMultilevel"/>
    <w:tmpl w:val="E87C6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0" w15:restartNumberingAfterBreak="0">
    <w:nsid w:val="7BE96586"/>
    <w:multiLevelType w:val="hybridMultilevel"/>
    <w:tmpl w:val="753C1A34"/>
    <w:lvl w:ilvl="0" w:tplc="42947E1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15:restartNumberingAfterBreak="0">
    <w:nsid w:val="7CFD56A9"/>
    <w:multiLevelType w:val="hybridMultilevel"/>
    <w:tmpl w:val="385EE8B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2" w15:restartNumberingAfterBreak="0">
    <w:nsid w:val="7DBC7ADA"/>
    <w:multiLevelType w:val="hybridMultilevel"/>
    <w:tmpl w:val="9B6A98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3" w15:restartNumberingAfterBreak="0">
    <w:nsid w:val="7DE21D9A"/>
    <w:multiLevelType w:val="hybridMultilevel"/>
    <w:tmpl w:val="8A7893F0"/>
    <w:lvl w:ilvl="0" w:tplc="C19E7BE8">
      <w:start w:val="1"/>
      <w:numFmt w:val="decimal"/>
      <w:lvlText w:val="%1."/>
      <w:lvlJc w:val="left"/>
      <w:pPr>
        <w:ind w:left="720" w:hanging="360"/>
      </w:pPr>
      <w:rPr>
        <w:rFonts w:ascii="Arial" w:eastAsia="Times New Roman" w:hAnsi="Arial" w:cs="Arial"/>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4" w15:restartNumberingAfterBreak="0">
    <w:nsid w:val="7EDD3C9C"/>
    <w:multiLevelType w:val="hybridMultilevel"/>
    <w:tmpl w:val="DDD85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15:restartNumberingAfterBreak="0">
    <w:nsid w:val="7F45541F"/>
    <w:multiLevelType w:val="hybridMultilevel"/>
    <w:tmpl w:val="F09A05BE"/>
    <w:lvl w:ilvl="0" w:tplc="DA021FF2">
      <w:start w:val="8"/>
      <w:numFmt w:val="decimal"/>
      <w:lvlText w:val="%1."/>
      <w:lvlJc w:val="left"/>
      <w:pPr>
        <w:ind w:left="720" w:hanging="360"/>
      </w:pPr>
      <w:rPr>
        <w:rFonts w:ascii="Arial" w:eastAsia="Times New Roman"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6" w15:restartNumberingAfterBreak="0">
    <w:nsid w:val="7FF529F1"/>
    <w:multiLevelType w:val="hybridMultilevel"/>
    <w:tmpl w:val="6F0A5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3"/>
  </w:num>
  <w:num w:numId="2">
    <w:abstractNumId w:val="351"/>
  </w:num>
  <w:num w:numId="3">
    <w:abstractNumId w:val="164"/>
  </w:num>
  <w:num w:numId="4">
    <w:abstractNumId w:val="116"/>
  </w:num>
  <w:num w:numId="5">
    <w:abstractNumId w:val="215"/>
  </w:num>
  <w:num w:numId="6">
    <w:abstractNumId w:val="243"/>
  </w:num>
  <w:num w:numId="7">
    <w:abstractNumId w:val="313"/>
  </w:num>
  <w:num w:numId="8">
    <w:abstractNumId w:val="311"/>
  </w:num>
  <w:num w:numId="9">
    <w:abstractNumId w:val="14"/>
  </w:num>
  <w:num w:numId="10">
    <w:abstractNumId w:val="5"/>
  </w:num>
  <w:num w:numId="11">
    <w:abstractNumId w:val="168"/>
  </w:num>
  <w:num w:numId="12">
    <w:abstractNumId w:val="200"/>
  </w:num>
  <w:num w:numId="13">
    <w:abstractNumId w:val="273"/>
  </w:num>
  <w:num w:numId="14">
    <w:abstractNumId w:val="297"/>
  </w:num>
  <w:num w:numId="15">
    <w:abstractNumId w:val="366"/>
  </w:num>
  <w:num w:numId="16">
    <w:abstractNumId w:val="349"/>
  </w:num>
  <w:num w:numId="17">
    <w:abstractNumId w:val="121"/>
  </w:num>
  <w:num w:numId="18">
    <w:abstractNumId w:val="213"/>
  </w:num>
  <w:num w:numId="19">
    <w:abstractNumId w:val="45"/>
  </w:num>
  <w:num w:numId="20">
    <w:abstractNumId w:val="54"/>
  </w:num>
  <w:num w:numId="21">
    <w:abstractNumId w:val="166"/>
  </w:num>
  <w:num w:numId="22">
    <w:abstractNumId w:val="103"/>
  </w:num>
  <w:num w:numId="23">
    <w:abstractNumId w:val="304"/>
  </w:num>
  <w:num w:numId="24">
    <w:abstractNumId w:val="124"/>
  </w:num>
  <w:num w:numId="25">
    <w:abstractNumId w:val="272"/>
  </w:num>
  <w:num w:numId="26">
    <w:abstractNumId w:val="191"/>
  </w:num>
  <w:num w:numId="27">
    <w:abstractNumId w:val="228"/>
  </w:num>
  <w:num w:numId="28">
    <w:abstractNumId w:val="210"/>
  </w:num>
  <w:num w:numId="29">
    <w:abstractNumId w:val="387"/>
  </w:num>
  <w:num w:numId="30">
    <w:abstractNumId w:val="334"/>
  </w:num>
  <w:num w:numId="31">
    <w:abstractNumId w:val="66"/>
  </w:num>
  <w:num w:numId="32">
    <w:abstractNumId w:val="274"/>
  </w:num>
  <w:num w:numId="33">
    <w:abstractNumId w:val="136"/>
  </w:num>
  <w:num w:numId="34">
    <w:abstractNumId w:val="379"/>
  </w:num>
  <w:num w:numId="35">
    <w:abstractNumId w:val="32"/>
  </w:num>
  <w:num w:numId="36">
    <w:abstractNumId w:val="388"/>
  </w:num>
  <w:num w:numId="37">
    <w:abstractNumId w:val="219"/>
  </w:num>
  <w:num w:numId="38">
    <w:abstractNumId w:val="386"/>
  </w:num>
  <w:num w:numId="39">
    <w:abstractNumId w:val="247"/>
  </w:num>
  <w:num w:numId="40">
    <w:abstractNumId w:val="146"/>
  </w:num>
  <w:num w:numId="41">
    <w:abstractNumId w:val="63"/>
  </w:num>
  <w:num w:numId="42">
    <w:abstractNumId w:val="1"/>
  </w:num>
  <w:num w:numId="43">
    <w:abstractNumId w:val="377"/>
  </w:num>
  <w:num w:numId="44">
    <w:abstractNumId w:val="190"/>
  </w:num>
  <w:num w:numId="45">
    <w:abstractNumId w:val="232"/>
  </w:num>
  <w:num w:numId="46">
    <w:abstractNumId w:val="199"/>
  </w:num>
  <w:num w:numId="47">
    <w:abstractNumId w:val="113"/>
  </w:num>
  <w:num w:numId="48">
    <w:abstractNumId w:val="60"/>
  </w:num>
  <w:num w:numId="49">
    <w:abstractNumId w:val="376"/>
  </w:num>
  <w:num w:numId="50">
    <w:abstractNumId w:val="100"/>
  </w:num>
  <w:num w:numId="51">
    <w:abstractNumId w:val="343"/>
  </w:num>
  <w:num w:numId="52">
    <w:abstractNumId w:val="130"/>
  </w:num>
  <w:num w:numId="53">
    <w:abstractNumId w:val="154"/>
  </w:num>
  <w:num w:numId="54">
    <w:abstractNumId w:val="59"/>
  </w:num>
  <w:num w:numId="55">
    <w:abstractNumId w:val="278"/>
  </w:num>
  <w:num w:numId="56">
    <w:abstractNumId w:val="330"/>
  </w:num>
  <w:num w:numId="57">
    <w:abstractNumId w:val="392"/>
  </w:num>
  <w:num w:numId="58">
    <w:abstractNumId w:val="368"/>
  </w:num>
  <w:num w:numId="59">
    <w:abstractNumId w:val="314"/>
  </w:num>
  <w:num w:numId="60">
    <w:abstractNumId w:val="125"/>
  </w:num>
  <w:num w:numId="61">
    <w:abstractNumId w:val="58"/>
  </w:num>
  <w:num w:numId="62">
    <w:abstractNumId w:val="180"/>
  </w:num>
  <w:num w:numId="63">
    <w:abstractNumId w:val="267"/>
  </w:num>
  <w:num w:numId="64">
    <w:abstractNumId w:val="319"/>
  </w:num>
  <w:num w:numId="65">
    <w:abstractNumId w:val="350"/>
  </w:num>
  <w:num w:numId="66">
    <w:abstractNumId w:val="279"/>
  </w:num>
  <w:num w:numId="67">
    <w:abstractNumId w:val="57"/>
  </w:num>
  <w:num w:numId="68">
    <w:abstractNumId w:val="220"/>
  </w:num>
  <w:num w:numId="69">
    <w:abstractNumId w:val="74"/>
  </w:num>
  <w:num w:numId="70">
    <w:abstractNumId w:val="61"/>
  </w:num>
  <w:num w:numId="71">
    <w:abstractNumId w:val="53"/>
  </w:num>
  <w:num w:numId="72">
    <w:abstractNumId w:val="305"/>
  </w:num>
  <w:num w:numId="73">
    <w:abstractNumId w:val="361"/>
  </w:num>
  <w:num w:numId="74">
    <w:abstractNumId w:val="240"/>
  </w:num>
  <w:num w:numId="75">
    <w:abstractNumId w:val="209"/>
  </w:num>
  <w:num w:numId="76">
    <w:abstractNumId w:val="259"/>
  </w:num>
  <w:num w:numId="77">
    <w:abstractNumId w:val="47"/>
  </w:num>
  <w:num w:numId="78">
    <w:abstractNumId w:val="175"/>
  </w:num>
  <w:num w:numId="79">
    <w:abstractNumId w:val="296"/>
  </w:num>
  <w:num w:numId="80">
    <w:abstractNumId w:val="255"/>
  </w:num>
  <w:num w:numId="81">
    <w:abstractNumId w:val="307"/>
  </w:num>
  <w:num w:numId="82">
    <w:abstractNumId w:val="325"/>
  </w:num>
  <w:num w:numId="83">
    <w:abstractNumId w:val="291"/>
  </w:num>
  <w:num w:numId="84">
    <w:abstractNumId w:val="317"/>
  </w:num>
  <w:num w:numId="85">
    <w:abstractNumId w:val="151"/>
  </w:num>
  <w:num w:numId="86">
    <w:abstractNumId w:val="165"/>
  </w:num>
  <w:num w:numId="87">
    <w:abstractNumId w:val="40"/>
  </w:num>
  <w:num w:numId="88">
    <w:abstractNumId w:val="371"/>
  </w:num>
  <w:num w:numId="89">
    <w:abstractNumId w:val="174"/>
  </w:num>
  <w:num w:numId="90">
    <w:abstractNumId w:val="327"/>
  </w:num>
  <w:num w:numId="91">
    <w:abstractNumId w:val="75"/>
  </w:num>
  <w:num w:numId="92">
    <w:abstractNumId w:val="186"/>
  </w:num>
  <w:num w:numId="93">
    <w:abstractNumId w:val="132"/>
  </w:num>
  <w:num w:numId="94">
    <w:abstractNumId w:val="226"/>
  </w:num>
  <w:num w:numId="95">
    <w:abstractNumId w:val="25"/>
  </w:num>
  <w:num w:numId="96">
    <w:abstractNumId w:val="185"/>
  </w:num>
  <w:num w:numId="97">
    <w:abstractNumId w:val="48"/>
  </w:num>
  <w:num w:numId="98">
    <w:abstractNumId w:val="292"/>
  </w:num>
  <w:num w:numId="99">
    <w:abstractNumId w:val="285"/>
  </w:num>
  <w:num w:numId="100">
    <w:abstractNumId w:val="169"/>
  </w:num>
  <w:num w:numId="101">
    <w:abstractNumId w:val="324"/>
  </w:num>
  <w:num w:numId="102">
    <w:abstractNumId w:val="188"/>
  </w:num>
  <w:num w:numId="103">
    <w:abstractNumId w:val="133"/>
  </w:num>
  <w:num w:numId="104">
    <w:abstractNumId w:val="127"/>
  </w:num>
  <w:num w:numId="105">
    <w:abstractNumId w:val="290"/>
  </w:num>
  <w:num w:numId="106">
    <w:abstractNumId w:val="355"/>
  </w:num>
  <w:num w:numId="107">
    <w:abstractNumId w:val="182"/>
  </w:num>
  <w:num w:numId="108">
    <w:abstractNumId w:val="41"/>
  </w:num>
  <w:num w:numId="109">
    <w:abstractNumId w:val="347"/>
  </w:num>
  <w:num w:numId="110">
    <w:abstractNumId w:val="55"/>
  </w:num>
  <w:num w:numId="111">
    <w:abstractNumId w:val="104"/>
  </w:num>
  <w:num w:numId="112">
    <w:abstractNumId w:val="251"/>
  </w:num>
  <w:num w:numId="113">
    <w:abstractNumId w:val="204"/>
  </w:num>
  <w:num w:numId="114">
    <w:abstractNumId w:val="238"/>
  </w:num>
  <w:num w:numId="115">
    <w:abstractNumId w:val="149"/>
  </w:num>
  <w:num w:numId="116">
    <w:abstractNumId w:val="211"/>
  </w:num>
  <w:num w:numId="117">
    <w:abstractNumId w:val="260"/>
  </w:num>
  <w:num w:numId="118">
    <w:abstractNumId w:val="78"/>
  </w:num>
  <w:num w:numId="119">
    <w:abstractNumId w:val="77"/>
  </w:num>
  <w:num w:numId="120">
    <w:abstractNumId w:val="346"/>
  </w:num>
  <w:num w:numId="121">
    <w:abstractNumId w:val="331"/>
  </w:num>
  <w:num w:numId="122">
    <w:abstractNumId w:val="65"/>
  </w:num>
  <w:num w:numId="123">
    <w:abstractNumId w:val="337"/>
  </w:num>
  <w:num w:numId="124">
    <w:abstractNumId w:val="4"/>
  </w:num>
  <w:num w:numId="125">
    <w:abstractNumId w:val="34"/>
  </w:num>
  <w:num w:numId="126">
    <w:abstractNumId w:val="380"/>
  </w:num>
  <w:num w:numId="127">
    <w:abstractNumId w:val="221"/>
  </w:num>
  <w:num w:numId="128">
    <w:abstractNumId w:val="237"/>
  </w:num>
  <w:num w:numId="129">
    <w:abstractNumId w:val="150"/>
  </w:num>
  <w:num w:numId="130">
    <w:abstractNumId w:val="233"/>
  </w:num>
  <w:num w:numId="131">
    <w:abstractNumId w:val="384"/>
  </w:num>
  <w:num w:numId="132">
    <w:abstractNumId w:val="23"/>
  </w:num>
  <w:num w:numId="133">
    <w:abstractNumId w:val="224"/>
  </w:num>
  <w:num w:numId="134">
    <w:abstractNumId w:val="196"/>
  </w:num>
  <w:num w:numId="135">
    <w:abstractNumId w:val="159"/>
  </w:num>
  <w:num w:numId="136">
    <w:abstractNumId w:val="194"/>
  </w:num>
  <w:num w:numId="137">
    <w:abstractNumId w:val="98"/>
  </w:num>
  <w:num w:numId="138">
    <w:abstractNumId w:val="242"/>
  </w:num>
  <w:num w:numId="139">
    <w:abstractNumId w:val="18"/>
  </w:num>
  <w:num w:numId="140">
    <w:abstractNumId w:val="56"/>
  </w:num>
  <w:num w:numId="141">
    <w:abstractNumId w:val="69"/>
  </w:num>
  <w:num w:numId="142">
    <w:abstractNumId w:val="207"/>
  </w:num>
  <w:num w:numId="143">
    <w:abstractNumId w:val="338"/>
  </w:num>
  <w:num w:numId="144">
    <w:abstractNumId w:val="24"/>
  </w:num>
  <w:num w:numId="145">
    <w:abstractNumId w:val="95"/>
  </w:num>
  <w:num w:numId="146">
    <w:abstractNumId w:val="96"/>
  </w:num>
  <w:num w:numId="147">
    <w:abstractNumId w:val="288"/>
  </w:num>
  <w:num w:numId="148">
    <w:abstractNumId w:val="245"/>
  </w:num>
  <w:num w:numId="149">
    <w:abstractNumId w:val="385"/>
  </w:num>
  <w:num w:numId="150">
    <w:abstractNumId w:val="26"/>
  </w:num>
  <w:num w:numId="151">
    <w:abstractNumId w:val="89"/>
  </w:num>
  <w:num w:numId="152">
    <w:abstractNumId w:val="229"/>
  </w:num>
  <w:num w:numId="153">
    <w:abstractNumId w:val="306"/>
  </w:num>
  <w:num w:numId="154">
    <w:abstractNumId w:val="294"/>
  </w:num>
  <w:num w:numId="155">
    <w:abstractNumId w:val="134"/>
  </w:num>
  <w:num w:numId="156">
    <w:abstractNumId w:val="49"/>
  </w:num>
  <w:num w:numId="157">
    <w:abstractNumId w:val="393"/>
  </w:num>
  <w:num w:numId="158">
    <w:abstractNumId w:val="223"/>
  </w:num>
  <w:num w:numId="159">
    <w:abstractNumId w:val="341"/>
  </w:num>
  <w:num w:numId="160">
    <w:abstractNumId w:val="300"/>
  </w:num>
  <w:num w:numId="161">
    <w:abstractNumId w:val="289"/>
  </w:num>
  <w:num w:numId="162">
    <w:abstractNumId w:val="192"/>
  </w:num>
  <w:num w:numId="163">
    <w:abstractNumId w:val="0"/>
  </w:num>
  <w:num w:numId="164">
    <w:abstractNumId w:val="328"/>
  </w:num>
  <w:num w:numId="165">
    <w:abstractNumId w:val="256"/>
  </w:num>
  <w:num w:numId="166">
    <w:abstractNumId w:val="30"/>
  </w:num>
  <w:num w:numId="167">
    <w:abstractNumId w:val="282"/>
  </w:num>
  <w:num w:numId="168">
    <w:abstractNumId w:val="335"/>
  </w:num>
  <w:num w:numId="169">
    <w:abstractNumId w:val="94"/>
  </w:num>
  <w:num w:numId="170">
    <w:abstractNumId w:val="51"/>
  </w:num>
  <w:num w:numId="171">
    <w:abstractNumId w:val="302"/>
  </w:num>
  <w:num w:numId="172">
    <w:abstractNumId w:val="39"/>
  </w:num>
  <w:num w:numId="173">
    <w:abstractNumId w:val="62"/>
  </w:num>
  <w:num w:numId="174">
    <w:abstractNumId w:val="86"/>
  </w:num>
  <w:num w:numId="175">
    <w:abstractNumId w:val="42"/>
  </w:num>
  <w:num w:numId="176">
    <w:abstractNumId w:val="227"/>
  </w:num>
  <w:num w:numId="177">
    <w:abstractNumId w:val="157"/>
  </w:num>
  <w:num w:numId="178">
    <w:abstractNumId w:val="68"/>
  </w:num>
  <w:num w:numId="179">
    <w:abstractNumId w:val="262"/>
  </w:num>
  <w:num w:numId="180">
    <w:abstractNumId w:val="269"/>
  </w:num>
  <w:num w:numId="181">
    <w:abstractNumId w:val="241"/>
  </w:num>
  <w:num w:numId="182">
    <w:abstractNumId w:val="181"/>
  </w:num>
  <w:num w:numId="183">
    <w:abstractNumId w:val="79"/>
  </w:num>
  <w:num w:numId="184">
    <w:abstractNumId w:val="170"/>
  </w:num>
  <w:num w:numId="185">
    <w:abstractNumId w:val="141"/>
  </w:num>
  <w:num w:numId="186">
    <w:abstractNumId w:val="353"/>
  </w:num>
  <w:num w:numId="187">
    <w:abstractNumId w:val="118"/>
  </w:num>
  <w:num w:numId="188">
    <w:abstractNumId w:val="101"/>
  </w:num>
  <w:num w:numId="189">
    <w:abstractNumId w:val="344"/>
  </w:num>
  <w:num w:numId="190">
    <w:abstractNumId w:val="298"/>
  </w:num>
  <w:num w:numId="191">
    <w:abstractNumId w:val="108"/>
  </w:num>
  <w:num w:numId="192">
    <w:abstractNumId w:val="91"/>
  </w:num>
  <w:num w:numId="193">
    <w:abstractNumId w:val="203"/>
  </w:num>
  <w:num w:numId="194">
    <w:abstractNumId w:val="99"/>
  </w:num>
  <w:num w:numId="195">
    <w:abstractNumId w:val="270"/>
  </w:num>
  <w:num w:numId="196">
    <w:abstractNumId w:val="249"/>
  </w:num>
  <w:num w:numId="197">
    <w:abstractNumId w:val="107"/>
  </w:num>
  <w:num w:numId="198">
    <w:abstractNumId w:val="9"/>
  </w:num>
  <w:num w:numId="199">
    <w:abstractNumId w:val="287"/>
  </w:num>
  <w:num w:numId="200">
    <w:abstractNumId w:val="230"/>
  </w:num>
  <w:num w:numId="201">
    <w:abstractNumId w:val="43"/>
  </w:num>
  <w:num w:numId="202">
    <w:abstractNumId w:val="339"/>
  </w:num>
  <w:num w:numId="203">
    <w:abstractNumId w:val="67"/>
  </w:num>
  <w:num w:numId="204">
    <w:abstractNumId w:val="303"/>
  </w:num>
  <w:num w:numId="205">
    <w:abstractNumId w:val="276"/>
  </w:num>
  <w:num w:numId="206">
    <w:abstractNumId w:val="28"/>
  </w:num>
  <w:num w:numId="207">
    <w:abstractNumId w:val="378"/>
  </w:num>
  <w:num w:numId="208">
    <w:abstractNumId w:val="44"/>
  </w:num>
  <w:num w:numId="209">
    <w:abstractNumId w:val="365"/>
  </w:num>
  <w:num w:numId="210">
    <w:abstractNumId w:val="253"/>
  </w:num>
  <w:num w:numId="211">
    <w:abstractNumId w:val="160"/>
  </w:num>
  <w:num w:numId="212">
    <w:abstractNumId w:val="198"/>
  </w:num>
  <w:num w:numId="213">
    <w:abstractNumId w:val="156"/>
  </w:num>
  <w:num w:numId="214">
    <w:abstractNumId w:val="395"/>
  </w:num>
  <w:num w:numId="215">
    <w:abstractNumId w:val="84"/>
  </w:num>
  <w:num w:numId="216">
    <w:abstractNumId w:val="184"/>
  </w:num>
  <w:num w:numId="217">
    <w:abstractNumId w:val="284"/>
  </w:num>
  <w:num w:numId="218">
    <w:abstractNumId w:val="177"/>
  </w:num>
  <w:num w:numId="219">
    <w:abstractNumId w:val="114"/>
  </w:num>
  <w:num w:numId="220">
    <w:abstractNumId w:val="201"/>
  </w:num>
  <w:num w:numId="221">
    <w:abstractNumId w:val="76"/>
  </w:num>
  <w:num w:numId="222">
    <w:abstractNumId w:val="391"/>
  </w:num>
  <w:num w:numId="223">
    <w:abstractNumId w:val="315"/>
  </w:num>
  <w:num w:numId="224">
    <w:abstractNumId w:val="234"/>
  </w:num>
  <w:num w:numId="225">
    <w:abstractNumId w:val="12"/>
  </w:num>
  <w:num w:numId="226">
    <w:abstractNumId w:val="3"/>
  </w:num>
  <w:num w:numId="227">
    <w:abstractNumId w:val="64"/>
  </w:num>
  <w:num w:numId="228">
    <w:abstractNumId w:val="88"/>
  </w:num>
  <w:num w:numId="229">
    <w:abstractNumId w:val="122"/>
  </w:num>
  <w:num w:numId="230">
    <w:abstractNumId w:val="117"/>
  </w:num>
  <w:num w:numId="231">
    <w:abstractNumId w:val="358"/>
  </w:num>
  <w:num w:numId="232">
    <w:abstractNumId w:val="280"/>
  </w:num>
  <w:num w:numId="233">
    <w:abstractNumId w:val="357"/>
  </w:num>
  <w:num w:numId="234">
    <w:abstractNumId w:val="301"/>
  </w:num>
  <w:num w:numId="235">
    <w:abstractNumId w:val="322"/>
  </w:num>
  <w:num w:numId="236">
    <w:abstractNumId w:val="120"/>
  </w:num>
  <w:num w:numId="237">
    <w:abstractNumId w:val="46"/>
  </w:num>
  <w:num w:numId="238">
    <w:abstractNumId w:val="173"/>
  </w:num>
  <w:num w:numId="239">
    <w:abstractNumId w:val="283"/>
  </w:num>
  <w:num w:numId="240">
    <w:abstractNumId w:val="308"/>
  </w:num>
  <w:num w:numId="241">
    <w:abstractNumId w:val="239"/>
  </w:num>
  <w:num w:numId="242">
    <w:abstractNumId w:val="261"/>
  </w:num>
  <w:num w:numId="243">
    <w:abstractNumId w:val="161"/>
  </w:num>
  <w:num w:numId="244">
    <w:abstractNumId w:val="179"/>
  </w:num>
  <w:num w:numId="245">
    <w:abstractNumId w:val="312"/>
  </w:num>
  <w:num w:numId="246">
    <w:abstractNumId w:val="8"/>
  </w:num>
  <w:num w:numId="247">
    <w:abstractNumId w:val="183"/>
  </w:num>
  <w:num w:numId="248">
    <w:abstractNumId w:val="340"/>
  </w:num>
  <w:num w:numId="249">
    <w:abstractNumId w:val="264"/>
  </w:num>
  <w:num w:numId="250">
    <w:abstractNumId w:val="129"/>
  </w:num>
  <w:num w:numId="251">
    <w:abstractNumId w:val="369"/>
  </w:num>
  <w:num w:numId="252">
    <w:abstractNumId w:val="82"/>
  </w:num>
  <w:num w:numId="253">
    <w:abstractNumId w:val="208"/>
  </w:num>
  <w:num w:numId="254">
    <w:abstractNumId w:val="92"/>
  </w:num>
  <w:num w:numId="255">
    <w:abstractNumId w:val="202"/>
  </w:num>
  <w:num w:numId="256">
    <w:abstractNumId w:val="81"/>
  </w:num>
  <w:num w:numId="257">
    <w:abstractNumId w:val="271"/>
  </w:num>
  <w:num w:numId="258">
    <w:abstractNumId w:val="309"/>
  </w:num>
  <w:num w:numId="259">
    <w:abstractNumId w:val="144"/>
  </w:num>
  <w:num w:numId="260">
    <w:abstractNumId w:val="139"/>
  </w:num>
  <w:num w:numId="261">
    <w:abstractNumId w:val="71"/>
  </w:num>
  <w:num w:numId="262">
    <w:abstractNumId w:val="142"/>
  </w:num>
  <w:num w:numId="263">
    <w:abstractNumId w:val="370"/>
  </w:num>
  <w:num w:numId="264">
    <w:abstractNumId w:val="362"/>
  </w:num>
  <w:num w:numId="265">
    <w:abstractNumId w:val="87"/>
  </w:num>
  <w:num w:numId="266">
    <w:abstractNumId w:val="31"/>
  </w:num>
  <w:num w:numId="267">
    <w:abstractNumId w:val="225"/>
  </w:num>
  <w:num w:numId="268">
    <w:abstractNumId w:val="354"/>
  </w:num>
  <w:num w:numId="269">
    <w:abstractNumId w:val="143"/>
  </w:num>
  <w:num w:numId="270">
    <w:abstractNumId w:val="257"/>
  </w:num>
  <w:num w:numId="271">
    <w:abstractNumId w:val="11"/>
  </w:num>
  <w:num w:numId="272">
    <w:abstractNumId w:val="178"/>
  </w:num>
  <w:num w:numId="273">
    <w:abstractNumId w:val="263"/>
  </w:num>
  <w:num w:numId="274">
    <w:abstractNumId w:val="148"/>
  </w:num>
  <w:num w:numId="275">
    <w:abstractNumId w:val="372"/>
  </w:num>
  <w:num w:numId="276">
    <w:abstractNumId w:val="15"/>
  </w:num>
  <w:num w:numId="277">
    <w:abstractNumId w:val="176"/>
  </w:num>
  <w:num w:numId="278">
    <w:abstractNumId w:val="123"/>
  </w:num>
  <w:num w:numId="279">
    <w:abstractNumId w:val="197"/>
  </w:num>
  <w:num w:numId="280">
    <w:abstractNumId w:val="189"/>
  </w:num>
  <w:num w:numId="281">
    <w:abstractNumId w:val="105"/>
  </w:num>
  <w:num w:numId="282">
    <w:abstractNumId w:val="187"/>
  </w:num>
  <w:num w:numId="283">
    <w:abstractNumId w:val="295"/>
  </w:num>
  <w:num w:numId="284">
    <w:abstractNumId w:val="52"/>
  </w:num>
  <w:num w:numId="285">
    <w:abstractNumId w:val="50"/>
  </w:num>
  <w:num w:numId="286">
    <w:abstractNumId w:val="265"/>
  </w:num>
  <w:num w:numId="287">
    <w:abstractNumId w:val="35"/>
  </w:num>
  <w:num w:numId="288">
    <w:abstractNumId w:val="102"/>
  </w:num>
  <w:num w:numId="289">
    <w:abstractNumId w:val="390"/>
  </w:num>
  <w:num w:numId="290">
    <w:abstractNumId w:val="153"/>
  </w:num>
  <w:num w:numId="291">
    <w:abstractNumId w:val="252"/>
  </w:num>
  <w:num w:numId="292">
    <w:abstractNumId w:val="352"/>
  </w:num>
  <w:num w:numId="293">
    <w:abstractNumId w:val="72"/>
  </w:num>
  <w:num w:numId="294">
    <w:abstractNumId w:val="85"/>
  </w:num>
  <w:num w:numId="295">
    <w:abstractNumId w:val="216"/>
  </w:num>
  <w:num w:numId="296">
    <w:abstractNumId w:val="375"/>
  </w:num>
  <w:num w:numId="297">
    <w:abstractNumId w:val="19"/>
  </w:num>
  <w:num w:numId="298">
    <w:abstractNumId w:val="140"/>
  </w:num>
  <w:num w:numId="299">
    <w:abstractNumId w:val="363"/>
  </w:num>
  <w:num w:numId="300">
    <w:abstractNumId w:val="110"/>
  </w:num>
  <w:num w:numId="301">
    <w:abstractNumId w:val="167"/>
  </w:num>
  <w:num w:numId="302">
    <w:abstractNumId w:val="158"/>
  </w:num>
  <w:num w:numId="303">
    <w:abstractNumId w:val="21"/>
  </w:num>
  <w:num w:numId="304">
    <w:abstractNumId w:val="373"/>
  </w:num>
  <w:num w:numId="305">
    <w:abstractNumId w:val="326"/>
  </w:num>
  <w:num w:numId="306">
    <w:abstractNumId w:val="37"/>
  </w:num>
  <w:num w:numId="307">
    <w:abstractNumId w:val="332"/>
  </w:num>
  <w:num w:numId="308">
    <w:abstractNumId w:val="147"/>
  </w:num>
  <w:num w:numId="309">
    <w:abstractNumId w:val="218"/>
  </w:num>
  <w:num w:numId="310">
    <w:abstractNumId w:val="389"/>
  </w:num>
  <w:num w:numId="311">
    <w:abstractNumId w:val="16"/>
  </w:num>
  <w:num w:numId="312">
    <w:abstractNumId w:val="83"/>
  </w:num>
  <w:num w:numId="313">
    <w:abstractNumId w:val="381"/>
  </w:num>
  <w:num w:numId="314">
    <w:abstractNumId w:val="367"/>
  </w:num>
  <w:num w:numId="315">
    <w:abstractNumId w:val="318"/>
  </w:num>
  <w:num w:numId="316">
    <w:abstractNumId w:val="97"/>
  </w:num>
  <w:num w:numId="317">
    <w:abstractNumId w:val="329"/>
  </w:num>
  <w:num w:numId="318">
    <w:abstractNumId w:val="171"/>
  </w:num>
  <w:num w:numId="319">
    <w:abstractNumId w:val="109"/>
  </w:num>
  <w:num w:numId="320">
    <w:abstractNumId w:val="360"/>
  </w:num>
  <w:num w:numId="321">
    <w:abstractNumId w:val="382"/>
  </w:num>
  <w:num w:numId="322">
    <w:abstractNumId w:val="27"/>
  </w:num>
  <w:num w:numId="323">
    <w:abstractNumId w:val="80"/>
  </w:num>
  <w:num w:numId="324">
    <w:abstractNumId w:val="212"/>
  </w:num>
  <w:num w:numId="325">
    <w:abstractNumId w:val="2"/>
  </w:num>
  <w:num w:numId="326">
    <w:abstractNumId w:val="248"/>
  </w:num>
  <w:num w:numId="327">
    <w:abstractNumId w:val="138"/>
  </w:num>
  <w:num w:numId="328">
    <w:abstractNumId w:val="29"/>
  </w:num>
  <w:num w:numId="329">
    <w:abstractNumId w:val="364"/>
  </w:num>
  <w:num w:numId="330">
    <w:abstractNumId w:val="356"/>
  </w:num>
  <w:num w:numId="331">
    <w:abstractNumId w:val="22"/>
  </w:num>
  <w:num w:numId="332">
    <w:abstractNumId w:val="10"/>
  </w:num>
  <w:num w:numId="333">
    <w:abstractNumId w:val="316"/>
  </w:num>
  <w:num w:numId="334">
    <w:abstractNumId w:val="321"/>
  </w:num>
  <w:num w:numId="335">
    <w:abstractNumId w:val="342"/>
  </w:num>
  <w:num w:numId="336">
    <w:abstractNumId w:val="38"/>
  </w:num>
  <w:num w:numId="337">
    <w:abstractNumId w:val="93"/>
  </w:num>
  <w:num w:numId="338">
    <w:abstractNumId w:val="286"/>
  </w:num>
  <w:num w:numId="339">
    <w:abstractNumId w:val="268"/>
  </w:num>
  <w:num w:numId="340">
    <w:abstractNumId w:val="205"/>
  </w:num>
  <w:num w:numId="341">
    <w:abstractNumId w:val="70"/>
  </w:num>
  <w:num w:numId="342">
    <w:abstractNumId w:val="214"/>
  </w:num>
  <w:num w:numId="343">
    <w:abstractNumId w:val="195"/>
  </w:num>
  <w:num w:numId="344">
    <w:abstractNumId w:val="206"/>
  </w:num>
  <w:num w:numId="345">
    <w:abstractNumId w:val="275"/>
  </w:num>
  <w:num w:numId="346">
    <w:abstractNumId w:val="323"/>
  </w:num>
  <w:num w:numId="347">
    <w:abstractNumId w:val="235"/>
  </w:num>
  <w:num w:numId="348">
    <w:abstractNumId w:val="90"/>
  </w:num>
  <w:num w:numId="349">
    <w:abstractNumId w:val="33"/>
  </w:num>
  <w:num w:numId="350">
    <w:abstractNumId w:val="163"/>
  </w:num>
  <w:num w:numId="351">
    <w:abstractNumId w:val="345"/>
  </w:num>
  <w:num w:numId="352">
    <w:abstractNumId w:val="266"/>
  </w:num>
  <w:num w:numId="353">
    <w:abstractNumId w:val="162"/>
  </w:num>
  <w:num w:numId="354">
    <w:abstractNumId w:val="217"/>
  </w:num>
  <w:num w:numId="355">
    <w:abstractNumId w:val="115"/>
  </w:num>
  <w:num w:numId="356">
    <w:abstractNumId w:val="193"/>
  </w:num>
  <w:num w:numId="357">
    <w:abstractNumId w:val="299"/>
  </w:num>
  <w:num w:numId="358">
    <w:abstractNumId w:val="131"/>
  </w:num>
  <w:num w:numId="359">
    <w:abstractNumId w:val="277"/>
  </w:num>
  <w:num w:numId="360">
    <w:abstractNumId w:val="236"/>
  </w:num>
  <w:num w:numId="361">
    <w:abstractNumId w:val="135"/>
  </w:num>
  <w:num w:numId="362">
    <w:abstractNumId w:val="320"/>
  </w:num>
  <w:num w:numId="363">
    <w:abstractNumId w:val="20"/>
  </w:num>
  <w:num w:numId="364">
    <w:abstractNumId w:val="7"/>
  </w:num>
  <w:num w:numId="365">
    <w:abstractNumId w:val="231"/>
  </w:num>
  <w:num w:numId="366">
    <w:abstractNumId w:val="348"/>
  </w:num>
  <w:num w:numId="367">
    <w:abstractNumId w:val="333"/>
  </w:num>
  <w:num w:numId="368">
    <w:abstractNumId w:val="250"/>
  </w:num>
  <w:num w:numId="369">
    <w:abstractNumId w:val="17"/>
  </w:num>
  <w:num w:numId="370">
    <w:abstractNumId w:val="281"/>
  </w:num>
  <w:num w:numId="371">
    <w:abstractNumId w:val="145"/>
  </w:num>
  <w:num w:numId="372">
    <w:abstractNumId w:val="222"/>
  </w:num>
  <w:num w:numId="373">
    <w:abstractNumId w:val="336"/>
  </w:num>
  <w:num w:numId="374">
    <w:abstractNumId w:val="13"/>
  </w:num>
  <w:num w:numId="375">
    <w:abstractNumId w:val="106"/>
  </w:num>
  <w:num w:numId="376">
    <w:abstractNumId w:val="244"/>
  </w:num>
  <w:num w:numId="377">
    <w:abstractNumId w:val="396"/>
  </w:num>
  <w:num w:numId="378">
    <w:abstractNumId w:val="246"/>
  </w:num>
  <w:num w:numId="379">
    <w:abstractNumId w:val="137"/>
  </w:num>
  <w:num w:numId="380">
    <w:abstractNumId w:val="394"/>
  </w:num>
  <w:num w:numId="381">
    <w:abstractNumId w:val="383"/>
  </w:num>
  <w:num w:numId="382">
    <w:abstractNumId w:val="36"/>
  </w:num>
  <w:num w:numId="383">
    <w:abstractNumId w:val="73"/>
  </w:num>
  <w:num w:numId="384">
    <w:abstractNumId w:val="172"/>
  </w:num>
  <w:num w:numId="385">
    <w:abstractNumId w:val="126"/>
  </w:num>
  <w:num w:numId="386">
    <w:abstractNumId w:val="112"/>
  </w:num>
  <w:num w:numId="387">
    <w:abstractNumId w:val="111"/>
  </w:num>
  <w:num w:numId="388">
    <w:abstractNumId w:val="6"/>
  </w:num>
  <w:num w:numId="389">
    <w:abstractNumId w:val="374"/>
  </w:num>
  <w:num w:numId="390">
    <w:abstractNumId w:val="119"/>
  </w:num>
  <w:num w:numId="391">
    <w:abstractNumId w:val="152"/>
  </w:num>
  <w:num w:numId="392">
    <w:abstractNumId w:val="155"/>
  </w:num>
  <w:num w:numId="393">
    <w:abstractNumId w:val="254"/>
  </w:num>
  <w:num w:numId="394">
    <w:abstractNumId w:val="128"/>
  </w:num>
  <w:num w:numId="395">
    <w:abstractNumId w:val="310"/>
  </w:num>
  <w:num w:numId="396">
    <w:abstractNumId w:val="359"/>
  </w:num>
  <w:num w:numId="397">
    <w:abstractNumId w:val="258"/>
  </w:num>
  <w:numIdMacAtCleanup w:val="39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yali Dev">
    <w15:presenceInfo w15:providerId="AD" w15:userId="S-1-5-21-2000478354-299502267-725345543-64744"/>
  </w15:person>
  <w15:person w15:author="Siddhi Jadhav">
    <w15:presenceInfo w15:providerId="AD" w15:userId="S-1-5-21-2000478354-299502267-725345543-788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rawingGridHorizontalSpacing w:val="120"/>
  <w:displayHorizontalDrawingGridEvery w:val="2"/>
  <w:noPunctuationKerning/>
  <w:characterSpacingControl w:val="doNotCompress"/>
  <w:hdrShapeDefaults>
    <o:shapedefaults v:ext="edit" spidmax="696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12FB"/>
    <w:rsid w:val="000000EE"/>
    <w:rsid w:val="000002DE"/>
    <w:rsid w:val="00000897"/>
    <w:rsid w:val="00000BAD"/>
    <w:rsid w:val="00000CE7"/>
    <w:rsid w:val="00000F20"/>
    <w:rsid w:val="00001A12"/>
    <w:rsid w:val="000020E6"/>
    <w:rsid w:val="00002440"/>
    <w:rsid w:val="00002455"/>
    <w:rsid w:val="000029B0"/>
    <w:rsid w:val="0000300D"/>
    <w:rsid w:val="00003575"/>
    <w:rsid w:val="00003CB2"/>
    <w:rsid w:val="00003D62"/>
    <w:rsid w:val="00004A53"/>
    <w:rsid w:val="00004FC1"/>
    <w:rsid w:val="000050DC"/>
    <w:rsid w:val="00005381"/>
    <w:rsid w:val="000055B4"/>
    <w:rsid w:val="00005F0F"/>
    <w:rsid w:val="000065B5"/>
    <w:rsid w:val="0000729F"/>
    <w:rsid w:val="00010650"/>
    <w:rsid w:val="00010D4F"/>
    <w:rsid w:val="00011552"/>
    <w:rsid w:val="000119F0"/>
    <w:rsid w:val="00011C0B"/>
    <w:rsid w:val="00011EE5"/>
    <w:rsid w:val="00011FCA"/>
    <w:rsid w:val="00011FF9"/>
    <w:rsid w:val="000124B0"/>
    <w:rsid w:val="0001270A"/>
    <w:rsid w:val="00012769"/>
    <w:rsid w:val="0001302D"/>
    <w:rsid w:val="0001326F"/>
    <w:rsid w:val="00013640"/>
    <w:rsid w:val="000144C1"/>
    <w:rsid w:val="00014706"/>
    <w:rsid w:val="000148BD"/>
    <w:rsid w:val="00015F61"/>
    <w:rsid w:val="00015FC6"/>
    <w:rsid w:val="00016011"/>
    <w:rsid w:val="00016DDB"/>
    <w:rsid w:val="0001783A"/>
    <w:rsid w:val="00017BCD"/>
    <w:rsid w:val="00017E96"/>
    <w:rsid w:val="0002054F"/>
    <w:rsid w:val="00020DC5"/>
    <w:rsid w:val="00020E3C"/>
    <w:rsid w:val="000210A5"/>
    <w:rsid w:val="0002169C"/>
    <w:rsid w:val="00021878"/>
    <w:rsid w:val="00021C18"/>
    <w:rsid w:val="000227CD"/>
    <w:rsid w:val="0002337F"/>
    <w:rsid w:val="00024072"/>
    <w:rsid w:val="00024614"/>
    <w:rsid w:val="00024810"/>
    <w:rsid w:val="00024A20"/>
    <w:rsid w:val="000253C0"/>
    <w:rsid w:val="00026665"/>
    <w:rsid w:val="00026F25"/>
    <w:rsid w:val="0002720E"/>
    <w:rsid w:val="000274BA"/>
    <w:rsid w:val="000277A8"/>
    <w:rsid w:val="000279AC"/>
    <w:rsid w:val="00027C22"/>
    <w:rsid w:val="00027E4A"/>
    <w:rsid w:val="000302F9"/>
    <w:rsid w:val="000305B3"/>
    <w:rsid w:val="000308A1"/>
    <w:rsid w:val="00030964"/>
    <w:rsid w:val="00030AC2"/>
    <w:rsid w:val="00031182"/>
    <w:rsid w:val="00031BE6"/>
    <w:rsid w:val="000320EF"/>
    <w:rsid w:val="0003215E"/>
    <w:rsid w:val="000325CF"/>
    <w:rsid w:val="000329A6"/>
    <w:rsid w:val="00032E2D"/>
    <w:rsid w:val="00033D13"/>
    <w:rsid w:val="00034081"/>
    <w:rsid w:val="000344D1"/>
    <w:rsid w:val="00035498"/>
    <w:rsid w:val="00035605"/>
    <w:rsid w:val="00035ACD"/>
    <w:rsid w:val="000367FC"/>
    <w:rsid w:val="000369AB"/>
    <w:rsid w:val="00036A8D"/>
    <w:rsid w:val="00036DD3"/>
    <w:rsid w:val="0003791C"/>
    <w:rsid w:val="00037CE6"/>
    <w:rsid w:val="00037E04"/>
    <w:rsid w:val="00040757"/>
    <w:rsid w:val="00040CE8"/>
    <w:rsid w:val="00040F2B"/>
    <w:rsid w:val="000414D2"/>
    <w:rsid w:val="00041A10"/>
    <w:rsid w:val="00042310"/>
    <w:rsid w:val="000425B1"/>
    <w:rsid w:val="0004285C"/>
    <w:rsid w:val="000429AC"/>
    <w:rsid w:val="0004309E"/>
    <w:rsid w:val="00043DFF"/>
    <w:rsid w:val="000441F4"/>
    <w:rsid w:val="00044589"/>
    <w:rsid w:val="00044738"/>
    <w:rsid w:val="000449F9"/>
    <w:rsid w:val="00044BB0"/>
    <w:rsid w:val="00044E6D"/>
    <w:rsid w:val="000455C9"/>
    <w:rsid w:val="00045D5B"/>
    <w:rsid w:val="0004609A"/>
    <w:rsid w:val="000460A0"/>
    <w:rsid w:val="0004626A"/>
    <w:rsid w:val="0004699D"/>
    <w:rsid w:val="00046B08"/>
    <w:rsid w:val="000473EF"/>
    <w:rsid w:val="00047636"/>
    <w:rsid w:val="00047E77"/>
    <w:rsid w:val="000505D4"/>
    <w:rsid w:val="000508BF"/>
    <w:rsid w:val="000516B2"/>
    <w:rsid w:val="00052839"/>
    <w:rsid w:val="00052BAC"/>
    <w:rsid w:val="00052D4F"/>
    <w:rsid w:val="00054CDF"/>
    <w:rsid w:val="0005548D"/>
    <w:rsid w:val="000566AC"/>
    <w:rsid w:val="00056761"/>
    <w:rsid w:val="00056C63"/>
    <w:rsid w:val="00056DB7"/>
    <w:rsid w:val="000571BE"/>
    <w:rsid w:val="0006021D"/>
    <w:rsid w:val="00060556"/>
    <w:rsid w:val="00060A7A"/>
    <w:rsid w:val="0006149C"/>
    <w:rsid w:val="00061645"/>
    <w:rsid w:val="00061A85"/>
    <w:rsid w:val="000624BC"/>
    <w:rsid w:val="00062CFF"/>
    <w:rsid w:val="000646F5"/>
    <w:rsid w:val="000648A7"/>
    <w:rsid w:val="00065AE9"/>
    <w:rsid w:val="00066477"/>
    <w:rsid w:val="00066BD2"/>
    <w:rsid w:val="0006774F"/>
    <w:rsid w:val="00067E27"/>
    <w:rsid w:val="00070765"/>
    <w:rsid w:val="0007082E"/>
    <w:rsid w:val="000717BB"/>
    <w:rsid w:val="0007220F"/>
    <w:rsid w:val="0007247B"/>
    <w:rsid w:val="00072A67"/>
    <w:rsid w:val="000730C5"/>
    <w:rsid w:val="00073405"/>
    <w:rsid w:val="000736BB"/>
    <w:rsid w:val="00073D82"/>
    <w:rsid w:val="000742FC"/>
    <w:rsid w:val="000746A1"/>
    <w:rsid w:val="000749D6"/>
    <w:rsid w:val="000754C8"/>
    <w:rsid w:val="00075781"/>
    <w:rsid w:val="00075B8D"/>
    <w:rsid w:val="00076470"/>
    <w:rsid w:val="00076842"/>
    <w:rsid w:val="00077AB4"/>
    <w:rsid w:val="00080334"/>
    <w:rsid w:val="00081634"/>
    <w:rsid w:val="00081AE3"/>
    <w:rsid w:val="000820B1"/>
    <w:rsid w:val="0008312A"/>
    <w:rsid w:val="0008377A"/>
    <w:rsid w:val="00083955"/>
    <w:rsid w:val="00083E60"/>
    <w:rsid w:val="000843C1"/>
    <w:rsid w:val="00084A53"/>
    <w:rsid w:val="0008534A"/>
    <w:rsid w:val="0008538D"/>
    <w:rsid w:val="00085458"/>
    <w:rsid w:val="00085CF2"/>
    <w:rsid w:val="000860F7"/>
    <w:rsid w:val="00086965"/>
    <w:rsid w:val="00086BDA"/>
    <w:rsid w:val="00087B7D"/>
    <w:rsid w:val="000901DE"/>
    <w:rsid w:val="0009027C"/>
    <w:rsid w:val="000906DC"/>
    <w:rsid w:val="000908AF"/>
    <w:rsid w:val="00090AB2"/>
    <w:rsid w:val="00090C8E"/>
    <w:rsid w:val="00091134"/>
    <w:rsid w:val="0009118C"/>
    <w:rsid w:val="00091885"/>
    <w:rsid w:val="00091A4F"/>
    <w:rsid w:val="00091BA4"/>
    <w:rsid w:val="00091D08"/>
    <w:rsid w:val="00091ECF"/>
    <w:rsid w:val="00092744"/>
    <w:rsid w:val="00093630"/>
    <w:rsid w:val="000940E6"/>
    <w:rsid w:val="000943DA"/>
    <w:rsid w:val="00094762"/>
    <w:rsid w:val="000948E4"/>
    <w:rsid w:val="00095144"/>
    <w:rsid w:val="00095152"/>
    <w:rsid w:val="00095164"/>
    <w:rsid w:val="000953A7"/>
    <w:rsid w:val="00095F60"/>
    <w:rsid w:val="000961EF"/>
    <w:rsid w:val="000963A5"/>
    <w:rsid w:val="00096909"/>
    <w:rsid w:val="00096C4B"/>
    <w:rsid w:val="0009744A"/>
    <w:rsid w:val="000979B1"/>
    <w:rsid w:val="000979E2"/>
    <w:rsid w:val="00097E78"/>
    <w:rsid w:val="000A0343"/>
    <w:rsid w:val="000A0420"/>
    <w:rsid w:val="000A081A"/>
    <w:rsid w:val="000A0D6A"/>
    <w:rsid w:val="000A0E29"/>
    <w:rsid w:val="000A16C9"/>
    <w:rsid w:val="000A1B70"/>
    <w:rsid w:val="000A1E7A"/>
    <w:rsid w:val="000A2141"/>
    <w:rsid w:val="000A2391"/>
    <w:rsid w:val="000A252D"/>
    <w:rsid w:val="000A256D"/>
    <w:rsid w:val="000A26BC"/>
    <w:rsid w:val="000A2DA3"/>
    <w:rsid w:val="000A3CBE"/>
    <w:rsid w:val="000A59A2"/>
    <w:rsid w:val="000A5A70"/>
    <w:rsid w:val="000A5B11"/>
    <w:rsid w:val="000A62F3"/>
    <w:rsid w:val="000A65CF"/>
    <w:rsid w:val="000A7228"/>
    <w:rsid w:val="000A74CC"/>
    <w:rsid w:val="000B020C"/>
    <w:rsid w:val="000B050A"/>
    <w:rsid w:val="000B05F9"/>
    <w:rsid w:val="000B0697"/>
    <w:rsid w:val="000B06C4"/>
    <w:rsid w:val="000B0F34"/>
    <w:rsid w:val="000B10DE"/>
    <w:rsid w:val="000B17DB"/>
    <w:rsid w:val="000B26A4"/>
    <w:rsid w:val="000B2883"/>
    <w:rsid w:val="000B3791"/>
    <w:rsid w:val="000B3E7D"/>
    <w:rsid w:val="000B4342"/>
    <w:rsid w:val="000B4470"/>
    <w:rsid w:val="000B4694"/>
    <w:rsid w:val="000B4F82"/>
    <w:rsid w:val="000B5F2C"/>
    <w:rsid w:val="000B63B4"/>
    <w:rsid w:val="000B66DA"/>
    <w:rsid w:val="000B6867"/>
    <w:rsid w:val="000B6A92"/>
    <w:rsid w:val="000B6EC4"/>
    <w:rsid w:val="000B6EF0"/>
    <w:rsid w:val="000B6FD9"/>
    <w:rsid w:val="000B72EE"/>
    <w:rsid w:val="000B7F20"/>
    <w:rsid w:val="000C0057"/>
    <w:rsid w:val="000C0069"/>
    <w:rsid w:val="000C04C0"/>
    <w:rsid w:val="000C0844"/>
    <w:rsid w:val="000C0A3D"/>
    <w:rsid w:val="000C1827"/>
    <w:rsid w:val="000C2832"/>
    <w:rsid w:val="000C2E64"/>
    <w:rsid w:val="000C2EA2"/>
    <w:rsid w:val="000C30E5"/>
    <w:rsid w:val="000C33E9"/>
    <w:rsid w:val="000C356B"/>
    <w:rsid w:val="000C362F"/>
    <w:rsid w:val="000C3AC1"/>
    <w:rsid w:val="000C3B81"/>
    <w:rsid w:val="000C4578"/>
    <w:rsid w:val="000C47FE"/>
    <w:rsid w:val="000C4A4A"/>
    <w:rsid w:val="000C4FBE"/>
    <w:rsid w:val="000C4FCF"/>
    <w:rsid w:val="000C515B"/>
    <w:rsid w:val="000C5A30"/>
    <w:rsid w:val="000C68B9"/>
    <w:rsid w:val="000C6953"/>
    <w:rsid w:val="000C6A99"/>
    <w:rsid w:val="000C7302"/>
    <w:rsid w:val="000C75FE"/>
    <w:rsid w:val="000C76AE"/>
    <w:rsid w:val="000C7D81"/>
    <w:rsid w:val="000D007A"/>
    <w:rsid w:val="000D0D90"/>
    <w:rsid w:val="000D114B"/>
    <w:rsid w:val="000D14B5"/>
    <w:rsid w:val="000D14DD"/>
    <w:rsid w:val="000D19BD"/>
    <w:rsid w:val="000D1ED5"/>
    <w:rsid w:val="000D21FE"/>
    <w:rsid w:val="000D24B9"/>
    <w:rsid w:val="000D381C"/>
    <w:rsid w:val="000D3EA0"/>
    <w:rsid w:val="000D3F9E"/>
    <w:rsid w:val="000D4151"/>
    <w:rsid w:val="000D464C"/>
    <w:rsid w:val="000D471C"/>
    <w:rsid w:val="000D47CB"/>
    <w:rsid w:val="000D5189"/>
    <w:rsid w:val="000D519B"/>
    <w:rsid w:val="000D5215"/>
    <w:rsid w:val="000D54B7"/>
    <w:rsid w:val="000D555A"/>
    <w:rsid w:val="000D5EE4"/>
    <w:rsid w:val="000D6A6C"/>
    <w:rsid w:val="000D6BFC"/>
    <w:rsid w:val="000D728C"/>
    <w:rsid w:val="000D74ED"/>
    <w:rsid w:val="000D75CA"/>
    <w:rsid w:val="000D7623"/>
    <w:rsid w:val="000D77E9"/>
    <w:rsid w:val="000D7B3C"/>
    <w:rsid w:val="000D7BBF"/>
    <w:rsid w:val="000D7C15"/>
    <w:rsid w:val="000E02F3"/>
    <w:rsid w:val="000E042F"/>
    <w:rsid w:val="000E0478"/>
    <w:rsid w:val="000E0585"/>
    <w:rsid w:val="000E05FC"/>
    <w:rsid w:val="000E0977"/>
    <w:rsid w:val="000E09F5"/>
    <w:rsid w:val="000E0E79"/>
    <w:rsid w:val="000E0F1E"/>
    <w:rsid w:val="000E1501"/>
    <w:rsid w:val="000E1C89"/>
    <w:rsid w:val="000E25D0"/>
    <w:rsid w:val="000E2B21"/>
    <w:rsid w:val="000E2E0E"/>
    <w:rsid w:val="000E3089"/>
    <w:rsid w:val="000E3161"/>
    <w:rsid w:val="000E39B3"/>
    <w:rsid w:val="000E4F76"/>
    <w:rsid w:val="000E4FCA"/>
    <w:rsid w:val="000E5228"/>
    <w:rsid w:val="000E5489"/>
    <w:rsid w:val="000E5AE1"/>
    <w:rsid w:val="000E5DA3"/>
    <w:rsid w:val="000E6707"/>
    <w:rsid w:val="000E78AD"/>
    <w:rsid w:val="000E7E4C"/>
    <w:rsid w:val="000E7EEE"/>
    <w:rsid w:val="000F0002"/>
    <w:rsid w:val="000F026A"/>
    <w:rsid w:val="000F049A"/>
    <w:rsid w:val="000F12FB"/>
    <w:rsid w:val="000F2528"/>
    <w:rsid w:val="000F2813"/>
    <w:rsid w:val="000F2C8D"/>
    <w:rsid w:val="000F2D9E"/>
    <w:rsid w:val="000F310D"/>
    <w:rsid w:val="000F311F"/>
    <w:rsid w:val="000F3401"/>
    <w:rsid w:val="000F375E"/>
    <w:rsid w:val="000F41E3"/>
    <w:rsid w:val="000F4429"/>
    <w:rsid w:val="000F4D39"/>
    <w:rsid w:val="000F4DDC"/>
    <w:rsid w:val="000F5156"/>
    <w:rsid w:val="000F5191"/>
    <w:rsid w:val="000F5798"/>
    <w:rsid w:val="000F5CBD"/>
    <w:rsid w:val="000F64FF"/>
    <w:rsid w:val="000F65FA"/>
    <w:rsid w:val="000F65FD"/>
    <w:rsid w:val="000F68FB"/>
    <w:rsid w:val="000F6EAE"/>
    <w:rsid w:val="000F7006"/>
    <w:rsid w:val="000F74B4"/>
    <w:rsid w:val="00100145"/>
    <w:rsid w:val="00100382"/>
    <w:rsid w:val="00100593"/>
    <w:rsid w:val="0010061D"/>
    <w:rsid w:val="00100BA9"/>
    <w:rsid w:val="00101989"/>
    <w:rsid w:val="001036AC"/>
    <w:rsid w:val="00103FF9"/>
    <w:rsid w:val="00105259"/>
    <w:rsid w:val="001059EE"/>
    <w:rsid w:val="00105B1B"/>
    <w:rsid w:val="00105B26"/>
    <w:rsid w:val="00105E5B"/>
    <w:rsid w:val="00106C1C"/>
    <w:rsid w:val="001071C1"/>
    <w:rsid w:val="0011001A"/>
    <w:rsid w:val="0011068D"/>
    <w:rsid w:val="001106F1"/>
    <w:rsid w:val="00110760"/>
    <w:rsid w:val="001110CF"/>
    <w:rsid w:val="001110FC"/>
    <w:rsid w:val="00111485"/>
    <w:rsid w:val="001114C4"/>
    <w:rsid w:val="001115B7"/>
    <w:rsid w:val="00111727"/>
    <w:rsid w:val="00111925"/>
    <w:rsid w:val="00111A40"/>
    <w:rsid w:val="00111D1E"/>
    <w:rsid w:val="00111D85"/>
    <w:rsid w:val="00111F95"/>
    <w:rsid w:val="00112287"/>
    <w:rsid w:val="001128C3"/>
    <w:rsid w:val="00113064"/>
    <w:rsid w:val="00113127"/>
    <w:rsid w:val="001132B7"/>
    <w:rsid w:val="001135F9"/>
    <w:rsid w:val="00113D0A"/>
    <w:rsid w:val="00113F56"/>
    <w:rsid w:val="00114679"/>
    <w:rsid w:val="0011493F"/>
    <w:rsid w:val="00115374"/>
    <w:rsid w:val="00115550"/>
    <w:rsid w:val="00115C91"/>
    <w:rsid w:val="00115D97"/>
    <w:rsid w:val="00115E55"/>
    <w:rsid w:val="00115ED7"/>
    <w:rsid w:val="0011654D"/>
    <w:rsid w:val="00116716"/>
    <w:rsid w:val="00116B69"/>
    <w:rsid w:val="00116D59"/>
    <w:rsid w:val="00117371"/>
    <w:rsid w:val="001179EE"/>
    <w:rsid w:val="00117F4B"/>
    <w:rsid w:val="001201ED"/>
    <w:rsid w:val="00120855"/>
    <w:rsid w:val="00120C87"/>
    <w:rsid w:val="001219A4"/>
    <w:rsid w:val="00122010"/>
    <w:rsid w:val="00122466"/>
    <w:rsid w:val="001225A7"/>
    <w:rsid w:val="00122CB8"/>
    <w:rsid w:val="00122D2D"/>
    <w:rsid w:val="00123761"/>
    <w:rsid w:val="001237C5"/>
    <w:rsid w:val="00123947"/>
    <w:rsid w:val="00123C83"/>
    <w:rsid w:val="001244AA"/>
    <w:rsid w:val="001245EA"/>
    <w:rsid w:val="00124EC5"/>
    <w:rsid w:val="00124EEB"/>
    <w:rsid w:val="00124FEA"/>
    <w:rsid w:val="001253D5"/>
    <w:rsid w:val="001258C0"/>
    <w:rsid w:val="00125F06"/>
    <w:rsid w:val="00125FAD"/>
    <w:rsid w:val="00126951"/>
    <w:rsid w:val="0012700F"/>
    <w:rsid w:val="0012750C"/>
    <w:rsid w:val="00130A55"/>
    <w:rsid w:val="00131287"/>
    <w:rsid w:val="00131B65"/>
    <w:rsid w:val="00131CF1"/>
    <w:rsid w:val="0013200B"/>
    <w:rsid w:val="00132836"/>
    <w:rsid w:val="001332AA"/>
    <w:rsid w:val="0013430E"/>
    <w:rsid w:val="00134835"/>
    <w:rsid w:val="0013488F"/>
    <w:rsid w:val="00134A32"/>
    <w:rsid w:val="00134EE4"/>
    <w:rsid w:val="001350A6"/>
    <w:rsid w:val="0013575F"/>
    <w:rsid w:val="001358C8"/>
    <w:rsid w:val="001359DD"/>
    <w:rsid w:val="001362D0"/>
    <w:rsid w:val="00136327"/>
    <w:rsid w:val="001364D8"/>
    <w:rsid w:val="001365E1"/>
    <w:rsid w:val="00136653"/>
    <w:rsid w:val="00136769"/>
    <w:rsid w:val="001367E4"/>
    <w:rsid w:val="00137B12"/>
    <w:rsid w:val="00137E40"/>
    <w:rsid w:val="00137F68"/>
    <w:rsid w:val="00140766"/>
    <w:rsid w:val="00140CFE"/>
    <w:rsid w:val="0014159D"/>
    <w:rsid w:val="001418F9"/>
    <w:rsid w:val="00141CF6"/>
    <w:rsid w:val="00142124"/>
    <w:rsid w:val="001427EC"/>
    <w:rsid w:val="00142E82"/>
    <w:rsid w:val="001432DE"/>
    <w:rsid w:val="0014412B"/>
    <w:rsid w:val="001442A4"/>
    <w:rsid w:val="00144C6A"/>
    <w:rsid w:val="0014538F"/>
    <w:rsid w:val="0014579D"/>
    <w:rsid w:val="00146E47"/>
    <w:rsid w:val="00147381"/>
    <w:rsid w:val="00147745"/>
    <w:rsid w:val="00147992"/>
    <w:rsid w:val="00147B18"/>
    <w:rsid w:val="00147E5C"/>
    <w:rsid w:val="001502DB"/>
    <w:rsid w:val="00150ECF"/>
    <w:rsid w:val="001514BB"/>
    <w:rsid w:val="001516B2"/>
    <w:rsid w:val="001516E5"/>
    <w:rsid w:val="00151C98"/>
    <w:rsid w:val="001521C6"/>
    <w:rsid w:val="0015228B"/>
    <w:rsid w:val="0015278D"/>
    <w:rsid w:val="00152B6A"/>
    <w:rsid w:val="00152F2D"/>
    <w:rsid w:val="00153B01"/>
    <w:rsid w:val="00154900"/>
    <w:rsid w:val="001550BE"/>
    <w:rsid w:val="00155AD6"/>
    <w:rsid w:val="00156101"/>
    <w:rsid w:val="001568DA"/>
    <w:rsid w:val="001569E6"/>
    <w:rsid w:val="00156B64"/>
    <w:rsid w:val="00156C83"/>
    <w:rsid w:val="00157478"/>
    <w:rsid w:val="0016009F"/>
    <w:rsid w:val="001600E1"/>
    <w:rsid w:val="0016047D"/>
    <w:rsid w:val="00160D03"/>
    <w:rsid w:val="00160F3C"/>
    <w:rsid w:val="0016100E"/>
    <w:rsid w:val="001610AB"/>
    <w:rsid w:val="001613E0"/>
    <w:rsid w:val="00161444"/>
    <w:rsid w:val="0016255A"/>
    <w:rsid w:val="00162A1D"/>
    <w:rsid w:val="00162BEF"/>
    <w:rsid w:val="00162E59"/>
    <w:rsid w:val="00163147"/>
    <w:rsid w:val="001632C0"/>
    <w:rsid w:val="00163ABC"/>
    <w:rsid w:val="00163B0D"/>
    <w:rsid w:val="001642AD"/>
    <w:rsid w:val="00164355"/>
    <w:rsid w:val="0016447D"/>
    <w:rsid w:val="00164AE4"/>
    <w:rsid w:val="00164B9E"/>
    <w:rsid w:val="0016565D"/>
    <w:rsid w:val="00165989"/>
    <w:rsid w:val="00165D44"/>
    <w:rsid w:val="00165FA7"/>
    <w:rsid w:val="00166C28"/>
    <w:rsid w:val="00166CE3"/>
    <w:rsid w:val="00166D3E"/>
    <w:rsid w:val="001702B9"/>
    <w:rsid w:val="00171250"/>
    <w:rsid w:val="00171602"/>
    <w:rsid w:val="001723EE"/>
    <w:rsid w:val="00172704"/>
    <w:rsid w:val="0017282B"/>
    <w:rsid w:val="00172A84"/>
    <w:rsid w:val="00173A29"/>
    <w:rsid w:val="001745C4"/>
    <w:rsid w:val="00174A1D"/>
    <w:rsid w:val="001750BF"/>
    <w:rsid w:val="001756CC"/>
    <w:rsid w:val="00175C2D"/>
    <w:rsid w:val="0017631E"/>
    <w:rsid w:val="00176E35"/>
    <w:rsid w:val="00176E61"/>
    <w:rsid w:val="001770BF"/>
    <w:rsid w:val="00177255"/>
    <w:rsid w:val="001778FF"/>
    <w:rsid w:val="00177954"/>
    <w:rsid w:val="00177A2E"/>
    <w:rsid w:val="00177E40"/>
    <w:rsid w:val="00181600"/>
    <w:rsid w:val="00181679"/>
    <w:rsid w:val="001816FA"/>
    <w:rsid w:val="00181A03"/>
    <w:rsid w:val="00181BF8"/>
    <w:rsid w:val="00181E2A"/>
    <w:rsid w:val="00181EDE"/>
    <w:rsid w:val="00182216"/>
    <w:rsid w:val="00182451"/>
    <w:rsid w:val="001832E7"/>
    <w:rsid w:val="00183E9D"/>
    <w:rsid w:val="00184116"/>
    <w:rsid w:val="00184EEA"/>
    <w:rsid w:val="001853EA"/>
    <w:rsid w:val="00185930"/>
    <w:rsid w:val="00185AC0"/>
    <w:rsid w:val="00186065"/>
    <w:rsid w:val="00186884"/>
    <w:rsid w:val="001868DA"/>
    <w:rsid w:val="00186E68"/>
    <w:rsid w:val="001871D0"/>
    <w:rsid w:val="00187A4F"/>
    <w:rsid w:val="00187C1F"/>
    <w:rsid w:val="00187E4D"/>
    <w:rsid w:val="00190C40"/>
    <w:rsid w:val="00190FFF"/>
    <w:rsid w:val="001911E7"/>
    <w:rsid w:val="00191C54"/>
    <w:rsid w:val="00191D56"/>
    <w:rsid w:val="00191F81"/>
    <w:rsid w:val="00192143"/>
    <w:rsid w:val="001922D4"/>
    <w:rsid w:val="0019230B"/>
    <w:rsid w:val="0019237A"/>
    <w:rsid w:val="00192AB9"/>
    <w:rsid w:val="00193B6B"/>
    <w:rsid w:val="0019404A"/>
    <w:rsid w:val="00194583"/>
    <w:rsid w:val="00194C21"/>
    <w:rsid w:val="00194D41"/>
    <w:rsid w:val="00194DE2"/>
    <w:rsid w:val="0019506F"/>
    <w:rsid w:val="00195175"/>
    <w:rsid w:val="001961A4"/>
    <w:rsid w:val="00196475"/>
    <w:rsid w:val="00196736"/>
    <w:rsid w:val="00196B8B"/>
    <w:rsid w:val="00196F66"/>
    <w:rsid w:val="00196FB4"/>
    <w:rsid w:val="00197144"/>
    <w:rsid w:val="00197210"/>
    <w:rsid w:val="0019766F"/>
    <w:rsid w:val="00197930"/>
    <w:rsid w:val="00197957"/>
    <w:rsid w:val="001A0005"/>
    <w:rsid w:val="001A1081"/>
    <w:rsid w:val="001A1109"/>
    <w:rsid w:val="001A1651"/>
    <w:rsid w:val="001A1666"/>
    <w:rsid w:val="001A221A"/>
    <w:rsid w:val="001A2548"/>
    <w:rsid w:val="001A2660"/>
    <w:rsid w:val="001A2997"/>
    <w:rsid w:val="001A2ACE"/>
    <w:rsid w:val="001A2EFA"/>
    <w:rsid w:val="001A30D8"/>
    <w:rsid w:val="001A3162"/>
    <w:rsid w:val="001A3326"/>
    <w:rsid w:val="001A3AD8"/>
    <w:rsid w:val="001A3B93"/>
    <w:rsid w:val="001A44E1"/>
    <w:rsid w:val="001A4769"/>
    <w:rsid w:val="001A4788"/>
    <w:rsid w:val="001A4882"/>
    <w:rsid w:val="001A50D5"/>
    <w:rsid w:val="001A5532"/>
    <w:rsid w:val="001A55A1"/>
    <w:rsid w:val="001A5631"/>
    <w:rsid w:val="001A6152"/>
    <w:rsid w:val="001A6B59"/>
    <w:rsid w:val="001A6DBB"/>
    <w:rsid w:val="001A7955"/>
    <w:rsid w:val="001B0270"/>
    <w:rsid w:val="001B0502"/>
    <w:rsid w:val="001B0E83"/>
    <w:rsid w:val="001B0F9C"/>
    <w:rsid w:val="001B0FD1"/>
    <w:rsid w:val="001B1121"/>
    <w:rsid w:val="001B11D7"/>
    <w:rsid w:val="001B36C8"/>
    <w:rsid w:val="001B3A27"/>
    <w:rsid w:val="001B3E75"/>
    <w:rsid w:val="001B3EBF"/>
    <w:rsid w:val="001B3ED5"/>
    <w:rsid w:val="001B43F0"/>
    <w:rsid w:val="001B4559"/>
    <w:rsid w:val="001B46BC"/>
    <w:rsid w:val="001B4F33"/>
    <w:rsid w:val="001B5129"/>
    <w:rsid w:val="001B5EB6"/>
    <w:rsid w:val="001B6191"/>
    <w:rsid w:val="001B6352"/>
    <w:rsid w:val="001B74B2"/>
    <w:rsid w:val="001C00D8"/>
    <w:rsid w:val="001C12F8"/>
    <w:rsid w:val="001C1357"/>
    <w:rsid w:val="001C1B47"/>
    <w:rsid w:val="001C2172"/>
    <w:rsid w:val="001C2590"/>
    <w:rsid w:val="001C25BF"/>
    <w:rsid w:val="001C2BC1"/>
    <w:rsid w:val="001C2F88"/>
    <w:rsid w:val="001C32D0"/>
    <w:rsid w:val="001C33C1"/>
    <w:rsid w:val="001C3492"/>
    <w:rsid w:val="001C39F1"/>
    <w:rsid w:val="001C3BB0"/>
    <w:rsid w:val="001C40B4"/>
    <w:rsid w:val="001C43C1"/>
    <w:rsid w:val="001C43DA"/>
    <w:rsid w:val="001C4848"/>
    <w:rsid w:val="001C4854"/>
    <w:rsid w:val="001C5219"/>
    <w:rsid w:val="001C5B43"/>
    <w:rsid w:val="001C66EC"/>
    <w:rsid w:val="001C6962"/>
    <w:rsid w:val="001D0613"/>
    <w:rsid w:val="001D09FF"/>
    <w:rsid w:val="001D0C2B"/>
    <w:rsid w:val="001D0F3D"/>
    <w:rsid w:val="001D171D"/>
    <w:rsid w:val="001D1F32"/>
    <w:rsid w:val="001D201B"/>
    <w:rsid w:val="001D226E"/>
    <w:rsid w:val="001D2366"/>
    <w:rsid w:val="001D2487"/>
    <w:rsid w:val="001D2883"/>
    <w:rsid w:val="001D2DD6"/>
    <w:rsid w:val="001D2E49"/>
    <w:rsid w:val="001D3B07"/>
    <w:rsid w:val="001D3C92"/>
    <w:rsid w:val="001D3FF1"/>
    <w:rsid w:val="001D4102"/>
    <w:rsid w:val="001D4FB0"/>
    <w:rsid w:val="001D5526"/>
    <w:rsid w:val="001D5921"/>
    <w:rsid w:val="001D5A53"/>
    <w:rsid w:val="001D797E"/>
    <w:rsid w:val="001D7AEE"/>
    <w:rsid w:val="001E0311"/>
    <w:rsid w:val="001E04A0"/>
    <w:rsid w:val="001E0579"/>
    <w:rsid w:val="001E08C0"/>
    <w:rsid w:val="001E0B6F"/>
    <w:rsid w:val="001E0BE1"/>
    <w:rsid w:val="001E0C21"/>
    <w:rsid w:val="001E0F57"/>
    <w:rsid w:val="001E1E65"/>
    <w:rsid w:val="001E2470"/>
    <w:rsid w:val="001E2663"/>
    <w:rsid w:val="001E2968"/>
    <w:rsid w:val="001E2D2C"/>
    <w:rsid w:val="001E2F7E"/>
    <w:rsid w:val="001E31FF"/>
    <w:rsid w:val="001E3477"/>
    <w:rsid w:val="001E3680"/>
    <w:rsid w:val="001E39AB"/>
    <w:rsid w:val="001E3AF3"/>
    <w:rsid w:val="001E4351"/>
    <w:rsid w:val="001E47F2"/>
    <w:rsid w:val="001E4D8C"/>
    <w:rsid w:val="001E4D9D"/>
    <w:rsid w:val="001E4EA7"/>
    <w:rsid w:val="001E516B"/>
    <w:rsid w:val="001E570A"/>
    <w:rsid w:val="001E5799"/>
    <w:rsid w:val="001E5A8E"/>
    <w:rsid w:val="001E63E2"/>
    <w:rsid w:val="001E667F"/>
    <w:rsid w:val="001E676E"/>
    <w:rsid w:val="001E6EB2"/>
    <w:rsid w:val="001E7321"/>
    <w:rsid w:val="001E7725"/>
    <w:rsid w:val="001E7D67"/>
    <w:rsid w:val="001E7F75"/>
    <w:rsid w:val="001F0015"/>
    <w:rsid w:val="001F019B"/>
    <w:rsid w:val="001F0F23"/>
    <w:rsid w:val="001F1066"/>
    <w:rsid w:val="001F1255"/>
    <w:rsid w:val="001F15FA"/>
    <w:rsid w:val="001F18F8"/>
    <w:rsid w:val="001F23B2"/>
    <w:rsid w:val="001F28B2"/>
    <w:rsid w:val="001F37D8"/>
    <w:rsid w:val="001F3E38"/>
    <w:rsid w:val="001F4AAB"/>
    <w:rsid w:val="001F4B5F"/>
    <w:rsid w:val="001F4FE9"/>
    <w:rsid w:val="001F581C"/>
    <w:rsid w:val="001F5E83"/>
    <w:rsid w:val="001F6573"/>
    <w:rsid w:val="001F6698"/>
    <w:rsid w:val="001F67F0"/>
    <w:rsid w:val="001F6EB3"/>
    <w:rsid w:val="001F73CF"/>
    <w:rsid w:val="001F7638"/>
    <w:rsid w:val="00200022"/>
    <w:rsid w:val="002000AB"/>
    <w:rsid w:val="00200A3A"/>
    <w:rsid w:val="00200B50"/>
    <w:rsid w:val="00200B58"/>
    <w:rsid w:val="00201343"/>
    <w:rsid w:val="00201706"/>
    <w:rsid w:val="00201849"/>
    <w:rsid w:val="00201A58"/>
    <w:rsid w:val="00201E34"/>
    <w:rsid w:val="00201E3B"/>
    <w:rsid w:val="002036C5"/>
    <w:rsid w:val="00203CED"/>
    <w:rsid w:val="00203E7F"/>
    <w:rsid w:val="0020474C"/>
    <w:rsid w:val="00204F5A"/>
    <w:rsid w:val="002063D5"/>
    <w:rsid w:val="002065D5"/>
    <w:rsid w:val="002066B2"/>
    <w:rsid w:val="00206BB2"/>
    <w:rsid w:val="0020761F"/>
    <w:rsid w:val="00207A52"/>
    <w:rsid w:val="00207C10"/>
    <w:rsid w:val="00210D57"/>
    <w:rsid w:val="00211074"/>
    <w:rsid w:val="002110FF"/>
    <w:rsid w:val="00211AE3"/>
    <w:rsid w:val="00211CF5"/>
    <w:rsid w:val="00212F8A"/>
    <w:rsid w:val="00212FDD"/>
    <w:rsid w:val="002141DB"/>
    <w:rsid w:val="002145E3"/>
    <w:rsid w:val="00214673"/>
    <w:rsid w:val="0021489A"/>
    <w:rsid w:val="00214D1D"/>
    <w:rsid w:val="00214FEF"/>
    <w:rsid w:val="00215FD0"/>
    <w:rsid w:val="002163B2"/>
    <w:rsid w:val="002167C5"/>
    <w:rsid w:val="00216F76"/>
    <w:rsid w:val="002170C4"/>
    <w:rsid w:val="00217115"/>
    <w:rsid w:val="0021774D"/>
    <w:rsid w:val="0022025F"/>
    <w:rsid w:val="00220357"/>
    <w:rsid w:val="00220E18"/>
    <w:rsid w:val="00221282"/>
    <w:rsid w:val="0022159B"/>
    <w:rsid w:val="00221D48"/>
    <w:rsid w:val="00222BD4"/>
    <w:rsid w:val="00222F2A"/>
    <w:rsid w:val="00223876"/>
    <w:rsid w:val="002245E6"/>
    <w:rsid w:val="00224B13"/>
    <w:rsid w:val="00224E8D"/>
    <w:rsid w:val="00224F62"/>
    <w:rsid w:val="00226255"/>
    <w:rsid w:val="00226CCA"/>
    <w:rsid w:val="00226FD4"/>
    <w:rsid w:val="00227EB9"/>
    <w:rsid w:val="002302D5"/>
    <w:rsid w:val="002303A3"/>
    <w:rsid w:val="00230718"/>
    <w:rsid w:val="00230B64"/>
    <w:rsid w:val="00231121"/>
    <w:rsid w:val="00231195"/>
    <w:rsid w:val="002311BB"/>
    <w:rsid w:val="002312FC"/>
    <w:rsid w:val="00232C8C"/>
    <w:rsid w:val="00232F4D"/>
    <w:rsid w:val="002335C2"/>
    <w:rsid w:val="002337CD"/>
    <w:rsid w:val="00233C6B"/>
    <w:rsid w:val="00233D32"/>
    <w:rsid w:val="00233DFA"/>
    <w:rsid w:val="00233E97"/>
    <w:rsid w:val="00234590"/>
    <w:rsid w:val="0023482F"/>
    <w:rsid w:val="002348A5"/>
    <w:rsid w:val="002353B3"/>
    <w:rsid w:val="00235C23"/>
    <w:rsid w:val="00236075"/>
    <w:rsid w:val="00236233"/>
    <w:rsid w:val="00236358"/>
    <w:rsid w:val="002364DC"/>
    <w:rsid w:val="00237DBD"/>
    <w:rsid w:val="00240639"/>
    <w:rsid w:val="00240984"/>
    <w:rsid w:val="00240F24"/>
    <w:rsid w:val="002412A8"/>
    <w:rsid w:val="0024155A"/>
    <w:rsid w:val="00241E1E"/>
    <w:rsid w:val="00242131"/>
    <w:rsid w:val="002424DD"/>
    <w:rsid w:val="002428F2"/>
    <w:rsid w:val="00242AF8"/>
    <w:rsid w:val="00243661"/>
    <w:rsid w:val="00243F5D"/>
    <w:rsid w:val="0024403C"/>
    <w:rsid w:val="002443F4"/>
    <w:rsid w:val="00244656"/>
    <w:rsid w:val="0024469E"/>
    <w:rsid w:val="002446D0"/>
    <w:rsid w:val="00244848"/>
    <w:rsid w:val="002448C7"/>
    <w:rsid w:val="00244993"/>
    <w:rsid w:val="00244D64"/>
    <w:rsid w:val="00245BD2"/>
    <w:rsid w:val="00245BE2"/>
    <w:rsid w:val="00246243"/>
    <w:rsid w:val="00246B6E"/>
    <w:rsid w:val="00246C3A"/>
    <w:rsid w:val="00247133"/>
    <w:rsid w:val="00247235"/>
    <w:rsid w:val="00247769"/>
    <w:rsid w:val="00247C70"/>
    <w:rsid w:val="002501CD"/>
    <w:rsid w:val="00250368"/>
    <w:rsid w:val="00250799"/>
    <w:rsid w:val="00250FE5"/>
    <w:rsid w:val="00251131"/>
    <w:rsid w:val="00251317"/>
    <w:rsid w:val="0025167D"/>
    <w:rsid w:val="002521E1"/>
    <w:rsid w:val="002521FB"/>
    <w:rsid w:val="002521FE"/>
    <w:rsid w:val="0025221B"/>
    <w:rsid w:val="002525C3"/>
    <w:rsid w:val="0025289B"/>
    <w:rsid w:val="00252915"/>
    <w:rsid w:val="00252EB2"/>
    <w:rsid w:val="00253413"/>
    <w:rsid w:val="00253C1C"/>
    <w:rsid w:val="00253C63"/>
    <w:rsid w:val="00253D82"/>
    <w:rsid w:val="00253F4A"/>
    <w:rsid w:val="00254361"/>
    <w:rsid w:val="0025440C"/>
    <w:rsid w:val="00254497"/>
    <w:rsid w:val="002544DE"/>
    <w:rsid w:val="00254517"/>
    <w:rsid w:val="00254885"/>
    <w:rsid w:val="00254B01"/>
    <w:rsid w:val="00254C48"/>
    <w:rsid w:val="00254CC0"/>
    <w:rsid w:val="00255371"/>
    <w:rsid w:val="00255513"/>
    <w:rsid w:val="0025552D"/>
    <w:rsid w:val="002557B0"/>
    <w:rsid w:val="00255C57"/>
    <w:rsid w:val="00256590"/>
    <w:rsid w:val="00256F76"/>
    <w:rsid w:val="002578BB"/>
    <w:rsid w:val="00257F34"/>
    <w:rsid w:val="0026168B"/>
    <w:rsid w:val="002618A8"/>
    <w:rsid w:val="00261D13"/>
    <w:rsid w:val="00262358"/>
    <w:rsid w:val="00262569"/>
    <w:rsid w:val="002639C3"/>
    <w:rsid w:val="00263A76"/>
    <w:rsid w:val="00263D6B"/>
    <w:rsid w:val="00263E00"/>
    <w:rsid w:val="002646C9"/>
    <w:rsid w:val="002648FA"/>
    <w:rsid w:val="00264B73"/>
    <w:rsid w:val="00264DC5"/>
    <w:rsid w:val="00264E5E"/>
    <w:rsid w:val="00264E8E"/>
    <w:rsid w:val="002652FA"/>
    <w:rsid w:val="0026543C"/>
    <w:rsid w:val="00265730"/>
    <w:rsid w:val="00265962"/>
    <w:rsid w:val="00265E17"/>
    <w:rsid w:val="0026680A"/>
    <w:rsid w:val="0026692A"/>
    <w:rsid w:val="00266C44"/>
    <w:rsid w:val="00266C91"/>
    <w:rsid w:val="0026722B"/>
    <w:rsid w:val="00267639"/>
    <w:rsid w:val="00267D9F"/>
    <w:rsid w:val="002702B3"/>
    <w:rsid w:val="00270307"/>
    <w:rsid w:val="00270F87"/>
    <w:rsid w:val="002713DF"/>
    <w:rsid w:val="00271680"/>
    <w:rsid w:val="00272529"/>
    <w:rsid w:val="002730D8"/>
    <w:rsid w:val="00273168"/>
    <w:rsid w:val="002731DB"/>
    <w:rsid w:val="00273785"/>
    <w:rsid w:val="00273AAA"/>
    <w:rsid w:val="00273F6F"/>
    <w:rsid w:val="002746F5"/>
    <w:rsid w:val="00274821"/>
    <w:rsid w:val="00274914"/>
    <w:rsid w:val="00274D69"/>
    <w:rsid w:val="00274FCC"/>
    <w:rsid w:val="002753A6"/>
    <w:rsid w:val="00275640"/>
    <w:rsid w:val="00276170"/>
    <w:rsid w:val="0027641B"/>
    <w:rsid w:val="00276548"/>
    <w:rsid w:val="00276C99"/>
    <w:rsid w:val="00276E85"/>
    <w:rsid w:val="002770EB"/>
    <w:rsid w:val="00277459"/>
    <w:rsid w:val="00277CB0"/>
    <w:rsid w:val="00277EF0"/>
    <w:rsid w:val="00280993"/>
    <w:rsid w:val="00280E19"/>
    <w:rsid w:val="00281205"/>
    <w:rsid w:val="00281893"/>
    <w:rsid w:val="00281C20"/>
    <w:rsid w:val="00281C55"/>
    <w:rsid w:val="00282428"/>
    <w:rsid w:val="00282563"/>
    <w:rsid w:val="002827AE"/>
    <w:rsid w:val="00282C17"/>
    <w:rsid w:val="00283453"/>
    <w:rsid w:val="002834F1"/>
    <w:rsid w:val="00283551"/>
    <w:rsid w:val="00283AF6"/>
    <w:rsid w:val="00283C7D"/>
    <w:rsid w:val="002840E7"/>
    <w:rsid w:val="00284769"/>
    <w:rsid w:val="00284957"/>
    <w:rsid w:val="00284ABB"/>
    <w:rsid w:val="00284F71"/>
    <w:rsid w:val="00285501"/>
    <w:rsid w:val="00285553"/>
    <w:rsid w:val="002857FC"/>
    <w:rsid w:val="00285D68"/>
    <w:rsid w:val="00285DE1"/>
    <w:rsid w:val="00285E28"/>
    <w:rsid w:val="00285EEA"/>
    <w:rsid w:val="00286518"/>
    <w:rsid w:val="00286BEC"/>
    <w:rsid w:val="002870A0"/>
    <w:rsid w:val="00287124"/>
    <w:rsid w:val="0028730A"/>
    <w:rsid w:val="00290B86"/>
    <w:rsid w:val="00290F46"/>
    <w:rsid w:val="00291182"/>
    <w:rsid w:val="00291408"/>
    <w:rsid w:val="00291EC0"/>
    <w:rsid w:val="00291F94"/>
    <w:rsid w:val="002920B5"/>
    <w:rsid w:val="002920F6"/>
    <w:rsid w:val="0029266A"/>
    <w:rsid w:val="00292841"/>
    <w:rsid w:val="00292E2C"/>
    <w:rsid w:val="00293144"/>
    <w:rsid w:val="002937A7"/>
    <w:rsid w:val="00293F40"/>
    <w:rsid w:val="0029485E"/>
    <w:rsid w:val="00294A2A"/>
    <w:rsid w:val="002952C9"/>
    <w:rsid w:val="002953E5"/>
    <w:rsid w:val="0029580B"/>
    <w:rsid w:val="00295B09"/>
    <w:rsid w:val="00295BDE"/>
    <w:rsid w:val="0029606A"/>
    <w:rsid w:val="002960F9"/>
    <w:rsid w:val="00296853"/>
    <w:rsid w:val="00296AF1"/>
    <w:rsid w:val="0029758B"/>
    <w:rsid w:val="00297FDF"/>
    <w:rsid w:val="002A0016"/>
    <w:rsid w:val="002A0931"/>
    <w:rsid w:val="002A0C6F"/>
    <w:rsid w:val="002A0D8F"/>
    <w:rsid w:val="002A2490"/>
    <w:rsid w:val="002A2688"/>
    <w:rsid w:val="002A2B53"/>
    <w:rsid w:val="002A3087"/>
    <w:rsid w:val="002A3431"/>
    <w:rsid w:val="002A37DE"/>
    <w:rsid w:val="002A3F0E"/>
    <w:rsid w:val="002A442B"/>
    <w:rsid w:val="002A449B"/>
    <w:rsid w:val="002A487A"/>
    <w:rsid w:val="002A4B4A"/>
    <w:rsid w:val="002A55A1"/>
    <w:rsid w:val="002A56E7"/>
    <w:rsid w:val="002A584A"/>
    <w:rsid w:val="002A5857"/>
    <w:rsid w:val="002A5B1B"/>
    <w:rsid w:val="002A5B20"/>
    <w:rsid w:val="002A5B4F"/>
    <w:rsid w:val="002A5BFD"/>
    <w:rsid w:val="002A5D9D"/>
    <w:rsid w:val="002A66B4"/>
    <w:rsid w:val="002A68D9"/>
    <w:rsid w:val="002A6BC1"/>
    <w:rsid w:val="002A6C62"/>
    <w:rsid w:val="002A72F2"/>
    <w:rsid w:val="002A75B2"/>
    <w:rsid w:val="002A7692"/>
    <w:rsid w:val="002A77E5"/>
    <w:rsid w:val="002A7D2A"/>
    <w:rsid w:val="002A7F83"/>
    <w:rsid w:val="002B054C"/>
    <w:rsid w:val="002B0660"/>
    <w:rsid w:val="002B143E"/>
    <w:rsid w:val="002B1827"/>
    <w:rsid w:val="002B1D9F"/>
    <w:rsid w:val="002B239C"/>
    <w:rsid w:val="002B3699"/>
    <w:rsid w:val="002B3908"/>
    <w:rsid w:val="002B3A2E"/>
    <w:rsid w:val="002B3A6C"/>
    <w:rsid w:val="002B3E42"/>
    <w:rsid w:val="002B3EFE"/>
    <w:rsid w:val="002B435B"/>
    <w:rsid w:val="002B4418"/>
    <w:rsid w:val="002B4CB1"/>
    <w:rsid w:val="002B527E"/>
    <w:rsid w:val="002B56BF"/>
    <w:rsid w:val="002B5B88"/>
    <w:rsid w:val="002B5C44"/>
    <w:rsid w:val="002B6EE3"/>
    <w:rsid w:val="002B7CF0"/>
    <w:rsid w:val="002B7FC6"/>
    <w:rsid w:val="002C08F8"/>
    <w:rsid w:val="002C132D"/>
    <w:rsid w:val="002C13A4"/>
    <w:rsid w:val="002C14E5"/>
    <w:rsid w:val="002C153D"/>
    <w:rsid w:val="002C170B"/>
    <w:rsid w:val="002C1E3B"/>
    <w:rsid w:val="002C1F4B"/>
    <w:rsid w:val="002C1F63"/>
    <w:rsid w:val="002C29D2"/>
    <w:rsid w:val="002C2B00"/>
    <w:rsid w:val="002C2F7F"/>
    <w:rsid w:val="002C4001"/>
    <w:rsid w:val="002C4114"/>
    <w:rsid w:val="002C45A4"/>
    <w:rsid w:val="002C45FA"/>
    <w:rsid w:val="002C4664"/>
    <w:rsid w:val="002C4802"/>
    <w:rsid w:val="002C558F"/>
    <w:rsid w:val="002C5A7D"/>
    <w:rsid w:val="002C5C77"/>
    <w:rsid w:val="002C634F"/>
    <w:rsid w:val="002C65DB"/>
    <w:rsid w:val="002C65EE"/>
    <w:rsid w:val="002C6B42"/>
    <w:rsid w:val="002C6B94"/>
    <w:rsid w:val="002C6CB3"/>
    <w:rsid w:val="002C6DA3"/>
    <w:rsid w:val="002C76CB"/>
    <w:rsid w:val="002C7888"/>
    <w:rsid w:val="002C79EF"/>
    <w:rsid w:val="002C7C13"/>
    <w:rsid w:val="002C7CA2"/>
    <w:rsid w:val="002D091F"/>
    <w:rsid w:val="002D0B3F"/>
    <w:rsid w:val="002D0EBF"/>
    <w:rsid w:val="002D0F92"/>
    <w:rsid w:val="002D106A"/>
    <w:rsid w:val="002D26D0"/>
    <w:rsid w:val="002D26EA"/>
    <w:rsid w:val="002D2AFC"/>
    <w:rsid w:val="002D2EAA"/>
    <w:rsid w:val="002D2F28"/>
    <w:rsid w:val="002D344E"/>
    <w:rsid w:val="002D42AA"/>
    <w:rsid w:val="002D4920"/>
    <w:rsid w:val="002D499E"/>
    <w:rsid w:val="002D4E5B"/>
    <w:rsid w:val="002D4FAE"/>
    <w:rsid w:val="002D5150"/>
    <w:rsid w:val="002D53A1"/>
    <w:rsid w:val="002D5630"/>
    <w:rsid w:val="002D6733"/>
    <w:rsid w:val="002D6CB5"/>
    <w:rsid w:val="002D742B"/>
    <w:rsid w:val="002D7AD4"/>
    <w:rsid w:val="002E01EE"/>
    <w:rsid w:val="002E024B"/>
    <w:rsid w:val="002E07D7"/>
    <w:rsid w:val="002E0CD6"/>
    <w:rsid w:val="002E112F"/>
    <w:rsid w:val="002E155D"/>
    <w:rsid w:val="002E1AC6"/>
    <w:rsid w:val="002E2BFF"/>
    <w:rsid w:val="002E2D82"/>
    <w:rsid w:val="002E3DA6"/>
    <w:rsid w:val="002E4251"/>
    <w:rsid w:val="002E45AA"/>
    <w:rsid w:val="002E476A"/>
    <w:rsid w:val="002E481B"/>
    <w:rsid w:val="002E542C"/>
    <w:rsid w:val="002E5B9F"/>
    <w:rsid w:val="002E60D9"/>
    <w:rsid w:val="002E654A"/>
    <w:rsid w:val="002E660A"/>
    <w:rsid w:val="002E666C"/>
    <w:rsid w:val="002E6742"/>
    <w:rsid w:val="002E6791"/>
    <w:rsid w:val="002E6B26"/>
    <w:rsid w:val="002E6D18"/>
    <w:rsid w:val="002E70E3"/>
    <w:rsid w:val="002E780E"/>
    <w:rsid w:val="002E794B"/>
    <w:rsid w:val="002F050C"/>
    <w:rsid w:val="002F10DE"/>
    <w:rsid w:val="002F142F"/>
    <w:rsid w:val="002F1A1C"/>
    <w:rsid w:val="002F1B73"/>
    <w:rsid w:val="002F2528"/>
    <w:rsid w:val="002F2CF5"/>
    <w:rsid w:val="002F2E9F"/>
    <w:rsid w:val="002F32E3"/>
    <w:rsid w:val="002F39FD"/>
    <w:rsid w:val="002F3C86"/>
    <w:rsid w:val="002F472A"/>
    <w:rsid w:val="002F4B83"/>
    <w:rsid w:val="002F5105"/>
    <w:rsid w:val="002F5311"/>
    <w:rsid w:val="002F6323"/>
    <w:rsid w:val="002F66BF"/>
    <w:rsid w:val="002F7377"/>
    <w:rsid w:val="002F7552"/>
    <w:rsid w:val="002F7A77"/>
    <w:rsid w:val="003006C2"/>
    <w:rsid w:val="0030097C"/>
    <w:rsid w:val="00300996"/>
    <w:rsid w:val="00300DF7"/>
    <w:rsid w:val="003011B8"/>
    <w:rsid w:val="00301B61"/>
    <w:rsid w:val="0030229D"/>
    <w:rsid w:val="00302E73"/>
    <w:rsid w:val="0030304A"/>
    <w:rsid w:val="0030337E"/>
    <w:rsid w:val="00303490"/>
    <w:rsid w:val="003034C9"/>
    <w:rsid w:val="00303748"/>
    <w:rsid w:val="00304143"/>
    <w:rsid w:val="003042FB"/>
    <w:rsid w:val="00304381"/>
    <w:rsid w:val="00304AE4"/>
    <w:rsid w:val="00304C7C"/>
    <w:rsid w:val="00304FFB"/>
    <w:rsid w:val="00305098"/>
    <w:rsid w:val="00305306"/>
    <w:rsid w:val="003054F7"/>
    <w:rsid w:val="0030595E"/>
    <w:rsid w:val="00306878"/>
    <w:rsid w:val="00306EED"/>
    <w:rsid w:val="00306F66"/>
    <w:rsid w:val="0030701D"/>
    <w:rsid w:val="00307DB9"/>
    <w:rsid w:val="00307F67"/>
    <w:rsid w:val="00310165"/>
    <w:rsid w:val="003106E3"/>
    <w:rsid w:val="0031079B"/>
    <w:rsid w:val="0031152A"/>
    <w:rsid w:val="003126D6"/>
    <w:rsid w:val="00312995"/>
    <w:rsid w:val="00312A5C"/>
    <w:rsid w:val="0031384B"/>
    <w:rsid w:val="00313C36"/>
    <w:rsid w:val="00313ED8"/>
    <w:rsid w:val="003151FC"/>
    <w:rsid w:val="00315380"/>
    <w:rsid w:val="00315667"/>
    <w:rsid w:val="00315A37"/>
    <w:rsid w:val="00315A90"/>
    <w:rsid w:val="00316058"/>
    <w:rsid w:val="003169C9"/>
    <w:rsid w:val="00316EE4"/>
    <w:rsid w:val="003171CA"/>
    <w:rsid w:val="003172A0"/>
    <w:rsid w:val="00317BBC"/>
    <w:rsid w:val="00317D48"/>
    <w:rsid w:val="00317F74"/>
    <w:rsid w:val="00320673"/>
    <w:rsid w:val="00320B97"/>
    <w:rsid w:val="00320B9F"/>
    <w:rsid w:val="00320C9A"/>
    <w:rsid w:val="00321111"/>
    <w:rsid w:val="0032136D"/>
    <w:rsid w:val="00321618"/>
    <w:rsid w:val="00321A70"/>
    <w:rsid w:val="00321ADE"/>
    <w:rsid w:val="003223AE"/>
    <w:rsid w:val="003226B1"/>
    <w:rsid w:val="003226EF"/>
    <w:rsid w:val="00322F69"/>
    <w:rsid w:val="003239DC"/>
    <w:rsid w:val="00323A5C"/>
    <w:rsid w:val="00323FAC"/>
    <w:rsid w:val="003240FC"/>
    <w:rsid w:val="003241BD"/>
    <w:rsid w:val="0032456D"/>
    <w:rsid w:val="00324664"/>
    <w:rsid w:val="0032476C"/>
    <w:rsid w:val="00324AD2"/>
    <w:rsid w:val="00324D7E"/>
    <w:rsid w:val="0032596F"/>
    <w:rsid w:val="00325A06"/>
    <w:rsid w:val="00325D27"/>
    <w:rsid w:val="00325D36"/>
    <w:rsid w:val="00325F4C"/>
    <w:rsid w:val="0032658F"/>
    <w:rsid w:val="0032668A"/>
    <w:rsid w:val="00326CC4"/>
    <w:rsid w:val="00326D95"/>
    <w:rsid w:val="00326E10"/>
    <w:rsid w:val="00327923"/>
    <w:rsid w:val="00327A7B"/>
    <w:rsid w:val="00327E5F"/>
    <w:rsid w:val="0033005F"/>
    <w:rsid w:val="003300D9"/>
    <w:rsid w:val="003306D8"/>
    <w:rsid w:val="0033090D"/>
    <w:rsid w:val="00330939"/>
    <w:rsid w:val="00330FC1"/>
    <w:rsid w:val="00330FE2"/>
    <w:rsid w:val="003316C7"/>
    <w:rsid w:val="00331866"/>
    <w:rsid w:val="00331A78"/>
    <w:rsid w:val="0033208F"/>
    <w:rsid w:val="003324E2"/>
    <w:rsid w:val="0033268D"/>
    <w:rsid w:val="0033323E"/>
    <w:rsid w:val="003340BB"/>
    <w:rsid w:val="003342CB"/>
    <w:rsid w:val="003344FC"/>
    <w:rsid w:val="003346FC"/>
    <w:rsid w:val="00335F23"/>
    <w:rsid w:val="003367D8"/>
    <w:rsid w:val="00336BF0"/>
    <w:rsid w:val="00337134"/>
    <w:rsid w:val="003378CE"/>
    <w:rsid w:val="00337C0C"/>
    <w:rsid w:val="00337F6B"/>
    <w:rsid w:val="00337FB1"/>
    <w:rsid w:val="00340262"/>
    <w:rsid w:val="00340A67"/>
    <w:rsid w:val="00340DD4"/>
    <w:rsid w:val="003414A1"/>
    <w:rsid w:val="003423EA"/>
    <w:rsid w:val="0034334E"/>
    <w:rsid w:val="00343F96"/>
    <w:rsid w:val="00344883"/>
    <w:rsid w:val="00344E7F"/>
    <w:rsid w:val="00344EB8"/>
    <w:rsid w:val="00345594"/>
    <w:rsid w:val="00345665"/>
    <w:rsid w:val="00345856"/>
    <w:rsid w:val="003458ED"/>
    <w:rsid w:val="0034614B"/>
    <w:rsid w:val="003461C2"/>
    <w:rsid w:val="00346CAD"/>
    <w:rsid w:val="0034749D"/>
    <w:rsid w:val="00347F2C"/>
    <w:rsid w:val="0035031F"/>
    <w:rsid w:val="00350EFA"/>
    <w:rsid w:val="00350FD1"/>
    <w:rsid w:val="00351F4B"/>
    <w:rsid w:val="003527D6"/>
    <w:rsid w:val="003528A1"/>
    <w:rsid w:val="00353A2E"/>
    <w:rsid w:val="00353F20"/>
    <w:rsid w:val="00354152"/>
    <w:rsid w:val="00354471"/>
    <w:rsid w:val="00354F8F"/>
    <w:rsid w:val="00355225"/>
    <w:rsid w:val="00355873"/>
    <w:rsid w:val="003564E0"/>
    <w:rsid w:val="00356515"/>
    <w:rsid w:val="003567E4"/>
    <w:rsid w:val="00356B7D"/>
    <w:rsid w:val="00356BC4"/>
    <w:rsid w:val="00356DD0"/>
    <w:rsid w:val="00356E3E"/>
    <w:rsid w:val="00356F77"/>
    <w:rsid w:val="00357BFB"/>
    <w:rsid w:val="00360174"/>
    <w:rsid w:val="00360249"/>
    <w:rsid w:val="003606EA"/>
    <w:rsid w:val="00360B2D"/>
    <w:rsid w:val="00361622"/>
    <w:rsid w:val="00361B39"/>
    <w:rsid w:val="003625A1"/>
    <w:rsid w:val="00362666"/>
    <w:rsid w:val="00362D3C"/>
    <w:rsid w:val="00362E34"/>
    <w:rsid w:val="00362EE1"/>
    <w:rsid w:val="003633BF"/>
    <w:rsid w:val="003635A8"/>
    <w:rsid w:val="003635DF"/>
    <w:rsid w:val="00363724"/>
    <w:rsid w:val="00363C79"/>
    <w:rsid w:val="003642ED"/>
    <w:rsid w:val="003644DA"/>
    <w:rsid w:val="0036486F"/>
    <w:rsid w:val="00364B06"/>
    <w:rsid w:val="00364B8E"/>
    <w:rsid w:val="003652A9"/>
    <w:rsid w:val="003652D7"/>
    <w:rsid w:val="00365ABA"/>
    <w:rsid w:val="00365C21"/>
    <w:rsid w:val="00365D8B"/>
    <w:rsid w:val="003664E1"/>
    <w:rsid w:val="003672E3"/>
    <w:rsid w:val="003676C3"/>
    <w:rsid w:val="0036785B"/>
    <w:rsid w:val="00367946"/>
    <w:rsid w:val="0037020D"/>
    <w:rsid w:val="003706EB"/>
    <w:rsid w:val="00370921"/>
    <w:rsid w:val="00370D5A"/>
    <w:rsid w:val="00371057"/>
    <w:rsid w:val="003713CE"/>
    <w:rsid w:val="003715F7"/>
    <w:rsid w:val="00371AA2"/>
    <w:rsid w:val="00372005"/>
    <w:rsid w:val="00372012"/>
    <w:rsid w:val="00372336"/>
    <w:rsid w:val="00372442"/>
    <w:rsid w:val="00372835"/>
    <w:rsid w:val="0037283A"/>
    <w:rsid w:val="0037285E"/>
    <w:rsid w:val="003729DC"/>
    <w:rsid w:val="003735FD"/>
    <w:rsid w:val="00374818"/>
    <w:rsid w:val="00374AD3"/>
    <w:rsid w:val="00374EEB"/>
    <w:rsid w:val="0037523D"/>
    <w:rsid w:val="003756FB"/>
    <w:rsid w:val="00375E5E"/>
    <w:rsid w:val="00376110"/>
    <w:rsid w:val="003764A0"/>
    <w:rsid w:val="00376BD4"/>
    <w:rsid w:val="003775F1"/>
    <w:rsid w:val="00377BFC"/>
    <w:rsid w:val="00380084"/>
    <w:rsid w:val="00380A28"/>
    <w:rsid w:val="00381112"/>
    <w:rsid w:val="00382122"/>
    <w:rsid w:val="003826E6"/>
    <w:rsid w:val="00382EB9"/>
    <w:rsid w:val="003840A9"/>
    <w:rsid w:val="00384C54"/>
    <w:rsid w:val="00384CFF"/>
    <w:rsid w:val="0038555B"/>
    <w:rsid w:val="00385981"/>
    <w:rsid w:val="00385B74"/>
    <w:rsid w:val="00385B8D"/>
    <w:rsid w:val="00385C2E"/>
    <w:rsid w:val="00385D08"/>
    <w:rsid w:val="00385E48"/>
    <w:rsid w:val="00386286"/>
    <w:rsid w:val="0038639F"/>
    <w:rsid w:val="0038641C"/>
    <w:rsid w:val="00386AB3"/>
    <w:rsid w:val="00386B02"/>
    <w:rsid w:val="00386E23"/>
    <w:rsid w:val="00386E9D"/>
    <w:rsid w:val="00387DE2"/>
    <w:rsid w:val="00390367"/>
    <w:rsid w:val="00390CFE"/>
    <w:rsid w:val="00391722"/>
    <w:rsid w:val="00391A36"/>
    <w:rsid w:val="00391F0F"/>
    <w:rsid w:val="003929B6"/>
    <w:rsid w:val="003929FF"/>
    <w:rsid w:val="00392F18"/>
    <w:rsid w:val="00393F89"/>
    <w:rsid w:val="00394213"/>
    <w:rsid w:val="003948A7"/>
    <w:rsid w:val="0039527A"/>
    <w:rsid w:val="003955D1"/>
    <w:rsid w:val="00395A23"/>
    <w:rsid w:val="00396188"/>
    <w:rsid w:val="00396405"/>
    <w:rsid w:val="0039686E"/>
    <w:rsid w:val="00396DD8"/>
    <w:rsid w:val="00396E93"/>
    <w:rsid w:val="00397897"/>
    <w:rsid w:val="003979A0"/>
    <w:rsid w:val="00397D0D"/>
    <w:rsid w:val="003A048A"/>
    <w:rsid w:val="003A0553"/>
    <w:rsid w:val="003A09E7"/>
    <w:rsid w:val="003A117A"/>
    <w:rsid w:val="003A1712"/>
    <w:rsid w:val="003A1D51"/>
    <w:rsid w:val="003A1E74"/>
    <w:rsid w:val="003A2362"/>
    <w:rsid w:val="003A2756"/>
    <w:rsid w:val="003A2A8B"/>
    <w:rsid w:val="003A2BA3"/>
    <w:rsid w:val="003A384E"/>
    <w:rsid w:val="003A3C27"/>
    <w:rsid w:val="003A3E8F"/>
    <w:rsid w:val="003A47A5"/>
    <w:rsid w:val="003A49F8"/>
    <w:rsid w:val="003A4B48"/>
    <w:rsid w:val="003A4D08"/>
    <w:rsid w:val="003A5287"/>
    <w:rsid w:val="003A5A2D"/>
    <w:rsid w:val="003A5A36"/>
    <w:rsid w:val="003A5CCD"/>
    <w:rsid w:val="003A6A69"/>
    <w:rsid w:val="003A6F4C"/>
    <w:rsid w:val="003A70A6"/>
    <w:rsid w:val="003A783A"/>
    <w:rsid w:val="003A7DE4"/>
    <w:rsid w:val="003A7E07"/>
    <w:rsid w:val="003B065E"/>
    <w:rsid w:val="003B0838"/>
    <w:rsid w:val="003B089F"/>
    <w:rsid w:val="003B08AA"/>
    <w:rsid w:val="003B1241"/>
    <w:rsid w:val="003B13A9"/>
    <w:rsid w:val="003B16F5"/>
    <w:rsid w:val="003B1826"/>
    <w:rsid w:val="003B19BA"/>
    <w:rsid w:val="003B19C7"/>
    <w:rsid w:val="003B1CAC"/>
    <w:rsid w:val="003B1D32"/>
    <w:rsid w:val="003B1DED"/>
    <w:rsid w:val="003B2059"/>
    <w:rsid w:val="003B32D3"/>
    <w:rsid w:val="003B33B0"/>
    <w:rsid w:val="003B354F"/>
    <w:rsid w:val="003B46C7"/>
    <w:rsid w:val="003B4C9E"/>
    <w:rsid w:val="003B4CE3"/>
    <w:rsid w:val="003B59E2"/>
    <w:rsid w:val="003B6001"/>
    <w:rsid w:val="003B6323"/>
    <w:rsid w:val="003B691F"/>
    <w:rsid w:val="003B7068"/>
    <w:rsid w:val="003B71F6"/>
    <w:rsid w:val="003B72D8"/>
    <w:rsid w:val="003B7301"/>
    <w:rsid w:val="003B7327"/>
    <w:rsid w:val="003B7351"/>
    <w:rsid w:val="003B764E"/>
    <w:rsid w:val="003C00BC"/>
    <w:rsid w:val="003C035E"/>
    <w:rsid w:val="003C1B59"/>
    <w:rsid w:val="003C215D"/>
    <w:rsid w:val="003C2428"/>
    <w:rsid w:val="003C2592"/>
    <w:rsid w:val="003C2DC0"/>
    <w:rsid w:val="003C3637"/>
    <w:rsid w:val="003C3754"/>
    <w:rsid w:val="003C50B6"/>
    <w:rsid w:val="003C50EB"/>
    <w:rsid w:val="003C5966"/>
    <w:rsid w:val="003C6A9E"/>
    <w:rsid w:val="003C7153"/>
    <w:rsid w:val="003C7233"/>
    <w:rsid w:val="003C7594"/>
    <w:rsid w:val="003C75B6"/>
    <w:rsid w:val="003C7E8F"/>
    <w:rsid w:val="003D080B"/>
    <w:rsid w:val="003D0B96"/>
    <w:rsid w:val="003D16A7"/>
    <w:rsid w:val="003D197B"/>
    <w:rsid w:val="003D1D4A"/>
    <w:rsid w:val="003D2272"/>
    <w:rsid w:val="003D2B14"/>
    <w:rsid w:val="003D31AE"/>
    <w:rsid w:val="003D3CB3"/>
    <w:rsid w:val="003D46F1"/>
    <w:rsid w:val="003D4D8E"/>
    <w:rsid w:val="003D5180"/>
    <w:rsid w:val="003D589F"/>
    <w:rsid w:val="003D606A"/>
    <w:rsid w:val="003D6299"/>
    <w:rsid w:val="003D69E7"/>
    <w:rsid w:val="003D6ADB"/>
    <w:rsid w:val="003D72BF"/>
    <w:rsid w:val="003D744D"/>
    <w:rsid w:val="003D7547"/>
    <w:rsid w:val="003D7840"/>
    <w:rsid w:val="003D7B74"/>
    <w:rsid w:val="003E0136"/>
    <w:rsid w:val="003E02F4"/>
    <w:rsid w:val="003E0520"/>
    <w:rsid w:val="003E100C"/>
    <w:rsid w:val="003E1228"/>
    <w:rsid w:val="003E1315"/>
    <w:rsid w:val="003E14EB"/>
    <w:rsid w:val="003E1EF0"/>
    <w:rsid w:val="003E20A0"/>
    <w:rsid w:val="003E2BE3"/>
    <w:rsid w:val="003E2E8E"/>
    <w:rsid w:val="003E34E9"/>
    <w:rsid w:val="003E3714"/>
    <w:rsid w:val="003E4464"/>
    <w:rsid w:val="003E4BAD"/>
    <w:rsid w:val="003E5049"/>
    <w:rsid w:val="003E5087"/>
    <w:rsid w:val="003E51FD"/>
    <w:rsid w:val="003E5907"/>
    <w:rsid w:val="003E6194"/>
    <w:rsid w:val="003E6269"/>
    <w:rsid w:val="003E62FB"/>
    <w:rsid w:val="003E636B"/>
    <w:rsid w:val="003E66CB"/>
    <w:rsid w:val="003E693F"/>
    <w:rsid w:val="003E6CDA"/>
    <w:rsid w:val="003E6E64"/>
    <w:rsid w:val="003E7045"/>
    <w:rsid w:val="003E70D8"/>
    <w:rsid w:val="003E71BE"/>
    <w:rsid w:val="003E7C38"/>
    <w:rsid w:val="003F024C"/>
    <w:rsid w:val="003F07EA"/>
    <w:rsid w:val="003F0920"/>
    <w:rsid w:val="003F0C26"/>
    <w:rsid w:val="003F1867"/>
    <w:rsid w:val="003F1C6E"/>
    <w:rsid w:val="003F1D3A"/>
    <w:rsid w:val="003F1F0D"/>
    <w:rsid w:val="003F1FC5"/>
    <w:rsid w:val="003F26C3"/>
    <w:rsid w:val="003F2C1C"/>
    <w:rsid w:val="003F3356"/>
    <w:rsid w:val="003F3407"/>
    <w:rsid w:val="003F39E3"/>
    <w:rsid w:val="003F3AFD"/>
    <w:rsid w:val="003F3FBD"/>
    <w:rsid w:val="003F54AC"/>
    <w:rsid w:val="003F5942"/>
    <w:rsid w:val="003F5E80"/>
    <w:rsid w:val="003F5FF7"/>
    <w:rsid w:val="003F7003"/>
    <w:rsid w:val="003F793D"/>
    <w:rsid w:val="00400142"/>
    <w:rsid w:val="004007AC"/>
    <w:rsid w:val="004008EF"/>
    <w:rsid w:val="00400D17"/>
    <w:rsid w:val="00400F43"/>
    <w:rsid w:val="004011E2"/>
    <w:rsid w:val="00401481"/>
    <w:rsid w:val="00401580"/>
    <w:rsid w:val="0040214C"/>
    <w:rsid w:val="00402263"/>
    <w:rsid w:val="004024C5"/>
    <w:rsid w:val="004025D5"/>
    <w:rsid w:val="0040271D"/>
    <w:rsid w:val="00402C85"/>
    <w:rsid w:val="00402F06"/>
    <w:rsid w:val="004035B6"/>
    <w:rsid w:val="0040373C"/>
    <w:rsid w:val="00403A9C"/>
    <w:rsid w:val="00403ED3"/>
    <w:rsid w:val="00404331"/>
    <w:rsid w:val="004043E1"/>
    <w:rsid w:val="004048D7"/>
    <w:rsid w:val="0040492C"/>
    <w:rsid w:val="00404BA6"/>
    <w:rsid w:val="00404C9B"/>
    <w:rsid w:val="00404E20"/>
    <w:rsid w:val="00405079"/>
    <w:rsid w:val="00405C3F"/>
    <w:rsid w:val="00405CEC"/>
    <w:rsid w:val="00406495"/>
    <w:rsid w:val="004064A0"/>
    <w:rsid w:val="004066BC"/>
    <w:rsid w:val="00406714"/>
    <w:rsid w:val="004068E4"/>
    <w:rsid w:val="00406F12"/>
    <w:rsid w:val="00407236"/>
    <w:rsid w:val="00410184"/>
    <w:rsid w:val="00410936"/>
    <w:rsid w:val="00410C5A"/>
    <w:rsid w:val="00410DCC"/>
    <w:rsid w:val="00410E0F"/>
    <w:rsid w:val="00410E97"/>
    <w:rsid w:val="004117D4"/>
    <w:rsid w:val="00411ABF"/>
    <w:rsid w:val="00412C66"/>
    <w:rsid w:val="00413008"/>
    <w:rsid w:val="0041320B"/>
    <w:rsid w:val="004132A3"/>
    <w:rsid w:val="00413C65"/>
    <w:rsid w:val="0041462D"/>
    <w:rsid w:val="00414B10"/>
    <w:rsid w:val="00415047"/>
    <w:rsid w:val="00415188"/>
    <w:rsid w:val="00415328"/>
    <w:rsid w:val="00415A65"/>
    <w:rsid w:val="00415BFC"/>
    <w:rsid w:val="00415DC8"/>
    <w:rsid w:val="00415E08"/>
    <w:rsid w:val="00416434"/>
    <w:rsid w:val="00416858"/>
    <w:rsid w:val="00416BCE"/>
    <w:rsid w:val="00416EB5"/>
    <w:rsid w:val="00416F31"/>
    <w:rsid w:val="00417EB2"/>
    <w:rsid w:val="0042058F"/>
    <w:rsid w:val="004208B1"/>
    <w:rsid w:val="00420D18"/>
    <w:rsid w:val="00421626"/>
    <w:rsid w:val="00421B93"/>
    <w:rsid w:val="00421CAA"/>
    <w:rsid w:val="00421D23"/>
    <w:rsid w:val="0042224E"/>
    <w:rsid w:val="004241BB"/>
    <w:rsid w:val="00424800"/>
    <w:rsid w:val="004252E4"/>
    <w:rsid w:val="004253B4"/>
    <w:rsid w:val="00425C67"/>
    <w:rsid w:val="00425CD2"/>
    <w:rsid w:val="00425FF1"/>
    <w:rsid w:val="004268DD"/>
    <w:rsid w:val="00426A66"/>
    <w:rsid w:val="00426D66"/>
    <w:rsid w:val="00426E99"/>
    <w:rsid w:val="00427382"/>
    <w:rsid w:val="00427915"/>
    <w:rsid w:val="00430225"/>
    <w:rsid w:val="0043038A"/>
    <w:rsid w:val="00430445"/>
    <w:rsid w:val="00430470"/>
    <w:rsid w:val="00430558"/>
    <w:rsid w:val="004305EA"/>
    <w:rsid w:val="004306B5"/>
    <w:rsid w:val="004307E0"/>
    <w:rsid w:val="00430A7E"/>
    <w:rsid w:val="00430EEC"/>
    <w:rsid w:val="0043107A"/>
    <w:rsid w:val="00431513"/>
    <w:rsid w:val="00432015"/>
    <w:rsid w:val="0043261C"/>
    <w:rsid w:val="00432F05"/>
    <w:rsid w:val="00433302"/>
    <w:rsid w:val="00433447"/>
    <w:rsid w:val="00433EAE"/>
    <w:rsid w:val="004341B0"/>
    <w:rsid w:val="00434EBA"/>
    <w:rsid w:val="0043502D"/>
    <w:rsid w:val="00435069"/>
    <w:rsid w:val="00435688"/>
    <w:rsid w:val="00435CDD"/>
    <w:rsid w:val="00435EA9"/>
    <w:rsid w:val="00435FD5"/>
    <w:rsid w:val="004366F0"/>
    <w:rsid w:val="00436A8D"/>
    <w:rsid w:val="00436BBA"/>
    <w:rsid w:val="0043732E"/>
    <w:rsid w:val="004375F5"/>
    <w:rsid w:val="004377C4"/>
    <w:rsid w:val="0044048A"/>
    <w:rsid w:val="0044048E"/>
    <w:rsid w:val="00440678"/>
    <w:rsid w:val="00441582"/>
    <w:rsid w:val="004415CE"/>
    <w:rsid w:val="00441C37"/>
    <w:rsid w:val="00441C72"/>
    <w:rsid w:val="00441DBF"/>
    <w:rsid w:val="00441E75"/>
    <w:rsid w:val="0044214B"/>
    <w:rsid w:val="004423C5"/>
    <w:rsid w:val="00442682"/>
    <w:rsid w:val="004429A0"/>
    <w:rsid w:val="00442A4F"/>
    <w:rsid w:val="00442B28"/>
    <w:rsid w:val="00442F5A"/>
    <w:rsid w:val="00443024"/>
    <w:rsid w:val="0044376F"/>
    <w:rsid w:val="00443E98"/>
    <w:rsid w:val="00443F6D"/>
    <w:rsid w:val="004440B5"/>
    <w:rsid w:val="00444628"/>
    <w:rsid w:val="00444A16"/>
    <w:rsid w:val="004452BE"/>
    <w:rsid w:val="00445609"/>
    <w:rsid w:val="0044579B"/>
    <w:rsid w:val="004461A5"/>
    <w:rsid w:val="0044735B"/>
    <w:rsid w:val="0044796E"/>
    <w:rsid w:val="00447A2F"/>
    <w:rsid w:val="0045086F"/>
    <w:rsid w:val="00450A9E"/>
    <w:rsid w:val="00450C66"/>
    <w:rsid w:val="00450CED"/>
    <w:rsid w:val="004510EF"/>
    <w:rsid w:val="004517C3"/>
    <w:rsid w:val="00451896"/>
    <w:rsid w:val="00451CC0"/>
    <w:rsid w:val="00452E0F"/>
    <w:rsid w:val="00452F51"/>
    <w:rsid w:val="004542C6"/>
    <w:rsid w:val="00454A5F"/>
    <w:rsid w:val="00455307"/>
    <w:rsid w:val="004557BE"/>
    <w:rsid w:val="00455CD3"/>
    <w:rsid w:val="00456281"/>
    <w:rsid w:val="0045656B"/>
    <w:rsid w:val="004570D2"/>
    <w:rsid w:val="004572FD"/>
    <w:rsid w:val="00457B6E"/>
    <w:rsid w:val="00457E68"/>
    <w:rsid w:val="004604D8"/>
    <w:rsid w:val="00460716"/>
    <w:rsid w:val="004607E2"/>
    <w:rsid w:val="00460C48"/>
    <w:rsid w:val="00460DCB"/>
    <w:rsid w:val="00460FC9"/>
    <w:rsid w:val="004617CE"/>
    <w:rsid w:val="004618BA"/>
    <w:rsid w:val="00461D4D"/>
    <w:rsid w:val="0046248D"/>
    <w:rsid w:val="00462723"/>
    <w:rsid w:val="0046277C"/>
    <w:rsid w:val="0046357D"/>
    <w:rsid w:val="0046408A"/>
    <w:rsid w:val="00464B71"/>
    <w:rsid w:val="00464C13"/>
    <w:rsid w:val="004656C1"/>
    <w:rsid w:val="00465756"/>
    <w:rsid w:val="0046581B"/>
    <w:rsid w:val="00466310"/>
    <w:rsid w:val="00466F80"/>
    <w:rsid w:val="004674FA"/>
    <w:rsid w:val="00467934"/>
    <w:rsid w:val="00467DFD"/>
    <w:rsid w:val="00467E6D"/>
    <w:rsid w:val="00470385"/>
    <w:rsid w:val="004705EE"/>
    <w:rsid w:val="00471149"/>
    <w:rsid w:val="004722D3"/>
    <w:rsid w:val="00472810"/>
    <w:rsid w:val="00472B02"/>
    <w:rsid w:val="00472CC4"/>
    <w:rsid w:val="00472F20"/>
    <w:rsid w:val="00473616"/>
    <w:rsid w:val="004736A7"/>
    <w:rsid w:val="00473FCC"/>
    <w:rsid w:val="004740C9"/>
    <w:rsid w:val="004745C5"/>
    <w:rsid w:val="00474A74"/>
    <w:rsid w:val="00474F91"/>
    <w:rsid w:val="00475C85"/>
    <w:rsid w:val="0047632A"/>
    <w:rsid w:val="004769B8"/>
    <w:rsid w:val="00477186"/>
    <w:rsid w:val="004779F6"/>
    <w:rsid w:val="00477A00"/>
    <w:rsid w:val="00477C76"/>
    <w:rsid w:val="00477D52"/>
    <w:rsid w:val="0048028B"/>
    <w:rsid w:val="004808C8"/>
    <w:rsid w:val="004808EB"/>
    <w:rsid w:val="0048093B"/>
    <w:rsid w:val="00481170"/>
    <w:rsid w:val="00481D73"/>
    <w:rsid w:val="00482F17"/>
    <w:rsid w:val="00483537"/>
    <w:rsid w:val="00483614"/>
    <w:rsid w:val="00483C8D"/>
    <w:rsid w:val="00483C9A"/>
    <w:rsid w:val="00484410"/>
    <w:rsid w:val="004847FB"/>
    <w:rsid w:val="00485905"/>
    <w:rsid w:val="0048636C"/>
    <w:rsid w:val="00486668"/>
    <w:rsid w:val="00486825"/>
    <w:rsid w:val="00486953"/>
    <w:rsid w:val="00486C3F"/>
    <w:rsid w:val="00487222"/>
    <w:rsid w:val="00487456"/>
    <w:rsid w:val="004874F5"/>
    <w:rsid w:val="004877C9"/>
    <w:rsid w:val="00487FB1"/>
    <w:rsid w:val="0049043D"/>
    <w:rsid w:val="00490759"/>
    <w:rsid w:val="00490ED2"/>
    <w:rsid w:val="00491490"/>
    <w:rsid w:val="004932C3"/>
    <w:rsid w:val="004938D7"/>
    <w:rsid w:val="00493902"/>
    <w:rsid w:val="00493CB3"/>
    <w:rsid w:val="00494474"/>
    <w:rsid w:val="00494503"/>
    <w:rsid w:val="00494BD5"/>
    <w:rsid w:val="00495708"/>
    <w:rsid w:val="00496078"/>
    <w:rsid w:val="00496804"/>
    <w:rsid w:val="00496F04"/>
    <w:rsid w:val="0049712D"/>
    <w:rsid w:val="00497E1A"/>
    <w:rsid w:val="00497F7C"/>
    <w:rsid w:val="004A026B"/>
    <w:rsid w:val="004A0D5D"/>
    <w:rsid w:val="004A153C"/>
    <w:rsid w:val="004A1A3C"/>
    <w:rsid w:val="004A1B9F"/>
    <w:rsid w:val="004A20C3"/>
    <w:rsid w:val="004A25C1"/>
    <w:rsid w:val="004A2A65"/>
    <w:rsid w:val="004A2D9B"/>
    <w:rsid w:val="004A3076"/>
    <w:rsid w:val="004A3406"/>
    <w:rsid w:val="004A344E"/>
    <w:rsid w:val="004A3A9F"/>
    <w:rsid w:val="004A3C4C"/>
    <w:rsid w:val="004A3E61"/>
    <w:rsid w:val="004A42BA"/>
    <w:rsid w:val="004A57DC"/>
    <w:rsid w:val="004A5B15"/>
    <w:rsid w:val="004A6AFB"/>
    <w:rsid w:val="004A6C4A"/>
    <w:rsid w:val="004A6D0D"/>
    <w:rsid w:val="004A6ECA"/>
    <w:rsid w:val="004A73A1"/>
    <w:rsid w:val="004A7403"/>
    <w:rsid w:val="004A7415"/>
    <w:rsid w:val="004A7FA6"/>
    <w:rsid w:val="004B0B5A"/>
    <w:rsid w:val="004B0CB7"/>
    <w:rsid w:val="004B0D0D"/>
    <w:rsid w:val="004B0DF9"/>
    <w:rsid w:val="004B0E59"/>
    <w:rsid w:val="004B1342"/>
    <w:rsid w:val="004B176E"/>
    <w:rsid w:val="004B193D"/>
    <w:rsid w:val="004B2583"/>
    <w:rsid w:val="004B27A2"/>
    <w:rsid w:val="004B2D73"/>
    <w:rsid w:val="004B343B"/>
    <w:rsid w:val="004B3508"/>
    <w:rsid w:val="004B35DA"/>
    <w:rsid w:val="004B36B0"/>
    <w:rsid w:val="004B424D"/>
    <w:rsid w:val="004B4318"/>
    <w:rsid w:val="004B43AE"/>
    <w:rsid w:val="004B4DAB"/>
    <w:rsid w:val="004B4F65"/>
    <w:rsid w:val="004B5132"/>
    <w:rsid w:val="004B5A59"/>
    <w:rsid w:val="004B6298"/>
    <w:rsid w:val="004B66C7"/>
    <w:rsid w:val="004B73CC"/>
    <w:rsid w:val="004C01ED"/>
    <w:rsid w:val="004C0D16"/>
    <w:rsid w:val="004C139D"/>
    <w:rsid w:val="004C148B"/>
    <w:rsid w:val="004C1A00"/>
    <w:rsid w:val="004C1B3A"/>
    <w:rsid w:val="004C1B46"/>
    <w:rsid w:val="004C1BCD"/>
    <w:rsid w:val="004C26D5"/>
    <w:rsid w:val="004C2C28"/>
    <w:rsid w:val="004C2CDD"/>
    <w:rsid w:val="004C3028"/>
    <w:rsid w:val="004C3122"/>
    <w:rsid w:val="004C3DB7"/>
    <w:rsid w:val="004C49BD"/>
    <w:rsid w:val="004C4BE0"/>
    <w:rsid w:val="004C4BE4"/>
    <w:rsid w:val="004C4C5F"/>
    <w:rsid w:val="004C4CB4"/>
    <w:rsid w:val="004C4F1B"/>
    <w:rsid w:val="004C5297"/>
    <w:rsid w:val="004C5530"/>
    <w:rsid w:val="004C55BE"/>
    <w:rsid w:val="004C6525"/>
    <w:rsid w:val="004C678B"/>
    <w:rsid w:val="004C72F5"/>
    <w:rsid w:val="004C79DE"/>
    <w:rsid w:val="004D057B"/>
    <w:rsid w:val="004D0673"/>
    <w:rsid w:val="004D0A9E"/>
    <w:rsid w:val="004D0D05"/>
    <w:rsid w:val="004D1EDD"/>
    <w:rsid w:val="004D233A"/>
    <w:rsid w:val="004D2A0F"/>
    <w:rsid w:val="004D2DF5"/>
    <w:rsid w:val="004D3032"/>
    <w:rsid w:val="004D320D"/>
    <w:rsid w:val="004D3213"/>
    <w:rsid w:val="004D3369"/>
    <w:rsid w:val="004D4559"/>
    <w:rsid w:val="004D4679"/>
    <w:rsid w:val="004D48BD"/>
    <w:rsid w:val="004D4CDD"/>
    <w:rsid w:val="004D5270"/>
    <w:rsid w:val="004D53AE"/>
    <w:rsid w:val="004D556F"/>
    <w:rsid w:val="004D5657"/>
    <w:rsid w:val="004D5827"/>
    <w:rsid w:val="004D5B22"/>
    <w:rsid w:val="004D5F0C"/>
    <w:rsid w:val="004D60FC"/>
    <w:rsid w:val="004D63D5"/>
    <w:rsid w:val="004D70C5"/>
    <w:rsid w:val="004D7574"/>
    <w:rsid w:val="004D7636"/>
    <w:rsid w:val="004D7647"/>
    <w:rsid w:val="004D7F35"/>
    <w:rsid w:val="004E0280"/>
    <w:rsid w:val="004E0660"/>
    <w:rsid w:val="004E0716"/>
    <w:rsid w:val="004E0753"/>
    <w:rsid w:val="004E0C43"/>
    <w:rsid w:val="004E1580"/>
    <w:rsid w:val="004E1C9F"/>
    <w:rsid w:val="004E24AC"/>
    <w:rsid w:val="004E2E63"/>
    <w:rsid w:val="004E2FC7"/>
    <w:rsid w:val="004E31B6"/>
    <w:rsid w:val="004E34A3"/>
    <w:rsid w:val="004E34B3"/>
    <w:rsid w:val="004E36D3"/>
    <w:rsid w:val="004E375B"/>
    <w:rsid w:val="004E3F03"/>
    <w:rsid w:val="004E3FA9"/>
    <w:rsid w:val="004E4082"/>
    <w:rsid w:val="004E47DD"/>
    <w:rsid w:val="004E4BC7"/>
    <w:rsid w:val="004E4F93"/>
    <w:rsid w:val="004E5505"/>
    <w:rsid w:val="004E55DF"/>
    <w:rsid w:val="004E6252"/>
    <w:rsid w:val="004E684A"/>
    <w:rsid w:val="004E6C19"/>
    <w:rsid w:val="004E6C30"/>
    <w:rsid w:val="004E6F20"/>
    <w:rsid w:val="004E79CD"/>
    <w:rsid w:val="004F01E2"/>
    <w:rsid w:val="004F02EA"/>
    <w:rsid w:val="004F07B4"/>
    <w:rsid w:val="004F14DD"/>
    <w:rsid w:val="004F1F1F"/>
    <w:rsid w:val="004F1F7A"/>
    <w:rsid w:val="004F2636"/>
    <w:rsid w:val="004F263F"/>
    <w:rsid w:val="004F3A25"/>
    <w:rsid w:val="004F3F85"/>
    <w:rsid w:val="004F40E2"/>
    <w:rsid w:val="004F45D8"/>
    <w:rsid w:val="004F4EB5"/>
    <w:rsid w:val="004F5044"/>
    <w:rsid w:val="004F516B"/>
    <w:rsid w:val="004F58BC"/>
    <w:rsid w:val="004F5B52"/>
    <w:rsid w:val="004F64C5"/>
    <w:rsid w:val="004F6648"/>
    <w:rsid w:val="004F66F9"/>
    <w:rsid w:val="004F6858"/>
    <w:rsid w:val="004F68E1"/>
    <w:rsid w:val="004F6993"/>
    <w:rsid w:val="004F6AB3"/>
    <w:rsid w:val="004F6D37"/>
    <w:rsid w:val="004F7659"/>
    <w:rsid w:val="004F794B"/>
    <w:rsid w:val="004F7B5A"/>
    <w:rsid w:val="0050054F"/>
    <w:rsid w:val="005008F0"/>
    <w:rsid w:val="00500EEC"/>
    <w:rsid w:val="00501907"/>
    <w:rsid w:val="00501E16"/>
    <w:rsid w:val="005024DC"/>
    <w:rsid w:val="00502E7D"/>
    <w:rsid w:val="00502F19"/>
    <w:rsid w:val="005031F4"/>
    <w:rsid w:val="0050353E"/>
    <w:rsid w:val="00503558"/>
    <w:rsid w:val="0050377A"/>
    <w:rsid w:val="005039F8"/>
    <w:rsid w:val="0050401E"/>
    <w:rsid w:val="0050436F"/>
    <w:rsid w:val="00504F06"/>
    <w:rsid w:val="00505064"/>
    <w:rsid w:val="0050534A"/>
    <w:rsid w:val="005054A6"/>
    <w:rsid w:val="00505639"/>
    <w:rsid w:val="005059FD"/>
    <w:rsid w:val="005067AA"/>
    <w:rsid w:val="00506993"/>
    <w:rsid w:val="00507159"/>
    <w:rsid w:val="005071BB"/>
    <w:rsid w:val="005074C1"/>
    <w:rsid w:val="00507B6A"/>
    <w:rsid w:val="00510512"/>
    <w:rsid w:val="005107B9"/>
    <w:rsid w:val="00510910"/>
    <w:rsid w:val="00510A94"/>
    <w:rsid w:val="005111C3"/>
    <w:rsid w:val="0051181A"/>
    <w:rsid w:val="005119CA"/>
    <w:rsid w:val="00511A31"/>
    <w:rsid w:val="00511EB4"/>
    <w:rsid w:val="005120BD"/>
    <w:rsid w:val="005125E7"/>
    <w:rsid w:val="00512B62"/>
    <w:rsid w:val="00513D42"/>
    <w:rsid w:val="00513E20"/>
    <w:rsid w:val="005143B2"/>
    <w:rsid w:val="0051481B"/>
    <w:rsid w:val="005148A1"/>
    <w:rsid w:val="005149FB"/>
    <w:rsid w:val="00515C84"/>
    <w:rsid w:val="0051669E"/>
    <w:rsid w:val="00516912"/>
    <w:rsid w:val="00516E06"/>
    <w:rsid w:val="005170CC"/>
    <w:rsid w:val="00517C24"/>
    <w:rsid w:val="00517FCF"/>
    <w:rsid w:val="00520065"/>
    <w:rsid w:val="0052021F"/>
    <w:rsid w:val="00520ADC"/>
    <w:rsid w:val="005213FB"/>
    <w:rsid w:val="00521AC0"/>
    <w:rsid w:val="00521B19"/>
    <w:rsid w:val="00521D5D"/>
    <w:rsid w:val="00521FFE"/>
    <w:rsid w:val="0052258C"/>
    <w:rsid w:val="0052296E"/>
    <w:rsid w:val="0052356E"/>
    <w:rsid w:val="0052371D"/>
    <w:rsid w:val="0052469B"/>
    <w:rsid w:val="00524E66"/>
    <w:rsid w:val="00524F8D"/>
    <w:rsid w:val="0052513E"/>
    <w:rsid w:val="005256A2"/>
    <w:rsid w:val="00525F4F"/>
    <w:rsid w:val="00525F95"/>
    <w:rsid w:val="005263F4"/>
    <w:rsid w:val="0052648E"/>
    <w:rsid w:val="005267FF"/>
    <w:rsid w:val="00526C79"/>
    <w:rsid w:val="00526D4F"/>
    <w:rsid w:val="00526E2C"/>
    <w:rsid w:val="00527BB4"/>
    <w:rsid w:val="00527EFB"/>
    <w:rsid w:val="00527FD7"/>
    <w:rsid w:val="0053014C"/>
    <w:rsid w:val="00530360"/>
    <w:rsid w:val="005305FD"/>
    <w:rsid w:val="00530782"/>
    <w:rsid w:val="0053087A"/>
    <w:rsid w:val="00531025"/>
    <w:rsid w:val="00531457"/>
    <w:rsid w:val="0053185F"/>
    <w:rsid w:val="00531EB9"/>
    <w:rsid w:val="00532A72"/>
    <w:rsid w:val="00533070"/>
    <w:rsid w:val="0053343E"/>
    <w:rsid w:val="005337D5"/>
    <w:rsid w:val="00533DDF"/>
    <w:rsid w:val="00533EDF"/>
    <w:rsid w:val="005344C2"/>
    <w:rsid w:val="00534512"/>
    <w:rsid w:val="00534572"/>
    <w:rsid w:val="00534AEA"/>
    <w:rsid w:val="00534B7B"/>
    <w:rsid w:val="00534C42"/>
    <w:rsid w:val="0053521C"/>
    <w:rsid w:val="00535336"/>
    <w:rsid w:val="00535750"/>
    <w:rsid w:val="00535759"/>
    <w:rsid w:val="00535B4F"/>
    <w:rsid w:val="00535E8D"/>
    <w:rsid w:val="0053620E"/>
    <w:rsid w:val="005367E4"/>
    <w:rsid w:val="005369FE"/>
    <w:rsid w:val="00537268"/>
    <w:rsid w:val="00537564"/>
    <w:rsid w:val="005378A0"/>
    <w:rsid w:val="00540281"/>
    <w:rsid w:val="005409F3"/>
    <w:rsid w:val="00540AD0"/>
    <w:rsid w:val="00541764"/>
    <w:rsid w:val="005418B9"/>
    <w:rsid w:val="00541CD2"/>
    <w:rsid w:val="00541DF7"/>
    <w:rsid w:val="00542953"/>
    <w:rsid w:val="00542B5C"/>
    <w:rsid w:val="00542B71"/>
    <w:rsid w:val="00542BA5"/>
    <w:rsid w:val="00543055"/>
    <w:rsid w:val="005430E2"/>
    <w:rsid w:val="00543188"/>
    <w:rsid w:val="00543BE9"/>
    <w:rsid w:val="0054484C"/>
    <w:rsid w:val="005449BB"/>
    <w:rsid w:val="00544A61"/>
    <w:rsid w:val="00544F6B"/>
    <w:rsid w:val="00545D98"/>
    <w:rsid w:val="00546310"/>
    <w:rsid w:val="00546883"/>
    <w:rsid w:val="00546F43"/>
    <w:rsid w:val="00547477"/>
    <w:rsid w:val="00547526"/>
    <w:rsid w:val="00547DC8"/>
    <w:rsid w:val="00550703"/>
    <w:rsid w:val="00550790"/>
    <w:rsid w:val="00550C2A"/>
    <w:rsid w:val="00550C3F"/>
    <w:rsid w:val="00550EFB"/>
    <w:rsid w:val="0055110F"/>
    <w:rsid w:val="005512CC"/>
    <w:rsid w:val="0055177C"/>
    <w:rsid w:val="00551907"/>
    <w:rsid w:val="00551A00"/>
    <w:rsid w:val="00551DBE"/>
    <w:rsid w:val="00552499"/>
    <w:rsid w:val="005524EA"/>
    <w:rsid w:val="00552B13"/>
    <w:rsid w:val="00552F34"/>
    <w:rsid w:val="00552FCC"/>
    <w:rsid w:val="00553398"/>
    <w:rsid w:val="00553A7A"/>
    <w:rsid w:val="005541BE"/>
    <w:rsid w:val="005541D9"/>
    <w:rsid w:val="00554381"/>
    <w:rsid w:val="00554928"/>
    <w:rsid w:val="00554970"/>
    <w:rsid w:val="00554988"/>
    <w:rsid w:val="00555A48"/>
    <w:rsid w:val="00555BFF"/>
    <w:rsid w:val="00556586"/>
    <w:rsid w:val="00556E9D"/>
    <w:rsid w:val="00556EAD"/>
    <w:rsid w:val="00557C2B"/>
    <w:rsid w:val="005601BA"/>
    <w:rsid w:val="00560A53"/>
    <w:rsid w:val="00560A57"/>
    <w:rsid w:val="00560D1D"/>
    <w:rsid w:val="00560DA0"/>
    <w:rsid w:val="00560ED3"/>
    <w:rsid w:val="00560FBE"/>
    <w:rsid w:val="00561191"/>
    <w:rsid w:val="00562091"/>
    <w:rsid w:val="00562216"/>
    <w:rsid w:val="005625EF"/>
    <w:rsid w:val="00562AC1"/>
    <w:rsid w:val="005639CA"/>
    <w:rsid w:val="00564C1E"/>
    <w:rsid w:val="005666F7"/>
    <w:rsid w:val="00567300"/>
    <w:rsid w:val="0056742F"/>
    <w:rsid w:val="0056750A"/>
    <w:rsid w:val="0056768F"/>
    <w:rsid w:val="00567A64"/>
    <w:rsid w:val="00570371"/>
    <w:rsid w:val="005703B9"/>
    <w:rsid w:val="005704F1"/>
    <w:rsid w:val="00570A91"/>
    <w:rsid w:val="00570C2F"/>
    <w:rsid w:val="00570D38"/>
    <w:rsid w:val="00570EF7"/>
    <w:rsid w:val="0057129C"/>
    <w:rsid w:val="0057150D"/>
    <w:rsid w:val="0057173B"/>
    <w:rsid w:val="0057181E"/>
    <w:rsid w:val="00572090"/>
    <w:rsid w:val="005725BF"/>
    <w:rsid w:val="0057268D"/>
    <w:rsid w:val="00573267"/>
    <w:rsid w:val="00573889"/>
    <w:rsid w:val="005738FC"/>
    <w:rsid w:val="00573E5A"/>
    <w:rsid w:val="00573F85"/>
    <w:rsid w:val="0057420D"/>
    <w:rsid w:val="00574307"/>
    <w:rsid w:val="005743D2"/>
    <w:rsid w:val="005743D7"/>
    <w:rsid w:val="005743F4"/>
    <w:rsid w:val="005750BC"/>
    <w:rsid w:val="0057546E"/>
    <w:rsid w:val="00575486"/>
    <w:rsid w:val="005756A3"/>
    <w:rsid w:val="00575B3D"/>
    <w:rsid w:val="00575E57"/>
    <w:rsid w:val="00575ED8"/>
    <w:rsid w:val="0057649F"/>
    <w:rsid w:val="0057658A"/>
    <w:rsid w:val="00576E5B"/>
    <w:rsid w:val="005773B7"/>
    <w:rsid w:val="00577C1B"/>
    <w:rsid w:val="00580C0C"/>
    <w:rsid w:val="00581BA6"/>
    <w:rsid w:val="005822F9"/>
    <w:rsid w:val="0058252B"/>
    <w:rsid w:val="005833C0"/>
    <w:rsid w:val="00583487"/>
    <w:rsid w:val="00583ADF"/>
    <w:rsid w:val="00584897"/>
    <w:rsid w:val="00584EBD"/>
    <w:rsid w:val="00585562"/>
    <w:rsid w:val="00585E9A"/>
    <w:rsid w:val="005875B0"/>
    <w:rsid w:val="005910C5"/>
    <w:rsid w:val="00591103"/>
    <w:rsid w:val="00591675"/>
    <w:rsid w:val="00591AD1"/>
    <w:rsid w:val="00592CBB"/>
    <w:rsid w:val="00592F6F"/>
    <w:rsid w:val="0059398E"/>
    <w:rsid w:val="00593B53"/>
    <w:rsid w:val="00593E8B"/>
    <w:rsid w:val="00594C89"/>
    <w:rsid w:val="005969DB"/>
    <w:rsid w:val="0059701C"/>
    <w:rsid w:val="00597547"/>
    <w:rsid w:val="00597B30"/>
    <w:rsid w:val="005A10B9"/>
    <w:rsid w:val="005A19F8"/>
    <w:rsid w:val="005A1C73"/>
    <w:rsid w:val="005A1D68"/>
    <w:rsid w:val="005A25DD"/>
    <w:rsid w:val="005A2611"/>
    <w:rsid w:val="005A3452"/>
    <w:rsid w:val="005A35E3"/>
    <w:rsid w:val="005A42AE"/>
    <w:rsid w:val="005A4A1B"/>
    <w:rsid w:val="005A4E1A"/>
    <w:rsid w:val="005A597A"/>
    <w:rsid w:val="005A62B9"/>
    <w:rsid w:val="005A68E2"/>
    <w:rsid w:val="005A6985"/>
    <w:rsid w:val="005A6AD9"/>
    <w:rsid w:val="005A6F86"/>
    <w:rsid w:val="005A7302"/>
    <w:rsid w:val="005A75B9"/>
    <w:rsid w:val="005A7BFE"/>
    <w:rsid w:val="005A7E65"/>
    <w:rsid w:val="005B01BB"/>
    <w:rsid w:val="005B02AB"/>
    <w:rsid w:val="005B0B3D"/>
    <w:rsid w:val="005B0DAF"/>
    <w:rsid w:val="005B0DC5"/>
    <w:rsid w:val="005B143B"/>
    <w:rsid w:val="005B168A"/>
    <w:rsid w:val="005B2544"/>
    <w:rsid w:val="005B2AB8"/>
    <w:rsid w:val="005B3261"/>
    <w:rsid w:val="005B33A2"/>
    <w:rsid w:val="005B3503"/>
    <w:rsid w:val="005B3D1F"/>
    <w:rsid w:val="005B3FA6"/>
    <w:rsid w:val="005B463D"/>
    <w:rsid w:val="005B48E6"/>
    <w:rsid w:val="005B4D5F"/>
    <w:rsid w:val="005B596B"/>
    <w:rsid w:val="005B5F90"/>
    <w:rsid w:val="005B6107"/>
    <w:rsid w:val="005B6421"/>
    <w:rsid w:val="005B6D05"/>
    <w:rsid w:val="005B6D60"/>
    <w:rsid w:val="005B7366"/>
    <w:rsid w:val="005B7C0D"/>
    <w:rsid w:val="005C0B6C"/>
    <w:rsid w:val="005C0BC8"/>
    <w:rsid w:val="005C0F87"/>
    <w:rsid w:val="005C0FC5"/>
    <w:rsid w:val="005C18A4"/>
    <w:rsid w:val="005C1DA7"/>
    <w:rsid w:val="005C2113"/>
    <w:rsid w:val="005C21EC"/>
    <w:rsid w:val="005C4DEE"/>
    <w:rsid w:val="005C5330"/>
    <w:rsid w:val="005C544F"/>
    <w:rsid w:val="005C5CBC"/>
    <w:rsid w:val="005C644F"/>
    <w:rsid w:val="005C6463"/>
    <w:rsid w:val="005C6F95"/>
    <w:rsid w:val="005C7645"/>
    <w:rsid w:val="005C7938"/>
    <w:rsid w:val="005D00F8"/>
    <w:rsid w:val="005D0354"/>
    <w:rsid w:val="005D054C"/>
    <w:rsid w:val="005D0A08"/>
    <w:rsid w:val="005D102D"/>
    <w:rsid w:val="005D11D3"/>
    <w:rsid w:val="005D1B66"/>
    <w:rsid w:val="005D1EF6"/>
    <w:rsid w:val="005D2255"/>
    <w:rsid w:val="005D2272"/>
    <w:rsid w:val="005D234C"/>
    <w:rsid w:val="005D2372"/>
    <w:rsid w:val="005D24D2"/>
    <w:rsid w:val="005D2523"/>
    <w:rsid w:val="005D2582"/>
    <w:rsid w:val="005D2713"/>
    <w:rsid w:val="005D32CE"/>
    <w:rsid w:val="005D357F"/>
    <w:rsid w:val="005D4500"/>
    <w:rsid w:val="005D45C5"/>
    <w:rsid w:val="005D4A51"/>
    <w:rsid w:val="005D4F2A"/>
    <w:rsid w:val="005D53AF"/>
    <w:rsid w:val="005D53B3"/>
    <w:rsid w:val="005D54E9"/>
    <w:rsid w:val="005D567B"/>
    <w:rsid w:val="005D59AC"/>
    <w:rsid w:val="005D62C0"/>
    <w:rsid w:val="005D6B40"/>
    <w:rsid w:val="005D6C30"/>
    <w:rsid w:val="005D74CE"/>
    <w:rsid w:val="005D7900"/>
    <w:rsid w:val="005D7A1A"/>
    <w:rsid w:val="005D7C4C"/>
    <w:rsid w:val="005E0047"/>
    <w:rsid w:val="005E0785"/>
    <w:rsid w:val="005E07C9"/>
    <w:rsid w:val="005E1127"/>
    <w:rsid w:val="005E1218"/>
    <w:rsid w:val="005E15B5"/>
    <w:rsid w:val="005E195D"/>
    <w:rsid w:val="005E2606"/>
    <w:rsid w:val="005E2B7C"/>
    <w:rsid w:val="005E2C1D"/>
    <w:rsid w:val="005E2F85"/>
    <w:rsid w:val="005E3136"/>
    <w:rsid w:val="005E3503"/>
    <w:rsid w:val="005E36B9"/>
    <w:rsid w:val="005E37B5"/>
    <w:rsid w:val="005E3985"/>
    <w:rsid w:val="005E40BF"/>
    <w:rsid w:val="005E47CE"/>
    <w:rsid w:val="005E4B75"/>
    <w:rsid w:val="005E4D54"/>
    <w:rsid w:val="005E504B"/>
    <w:rsid w:val="005E5C87"/>
    <w:rsid w:val="005E5FB4"/>
    <w:rsid w:val="005E67B1"/>
    <w:rsid w:val="005E68A4"/>
    <w:rsid w:val="005E6952"/>
    <w:rsid w:val="005E6CF3"/>
    <w:rsid w:val="005E7196"/>
    <w:rsid w:val="005E7525"/>
    <w:rsid w:val="005E7C4A"/>
    <w:rsid w:val="005F0124"/>
    <w:rsid w:val="005F03EF"/>
    <w:rsid w:val="005F151F"/>
    <w:rsid w:val="005F1553"/>
    <w:rsid w:val="005F1838"/>
    <w:rsid w:val="005F1FCA"/>
    <w:rsid w:val="005F2321"/>
    <w:rsid w:val="005F2511"/>
    <w:rsid w:val="005F2F52"/>
    <w:rsid w:val="005F3222"/>
    <w:rsid w:val="005F36E8"/>
    <w:rsid w:val="005F3700"/>
    <w:rsid w:val="005F3BBF"/>
    <w:rsid w:val="005F3D2B"/>
    <w:rsid w:val="005F42F2"/>
    <w:rsid w:val="005F4364"/>
    <w:rsid w:val="005F4940"/>
    <w:rsid w:val="005F4E12"/>
    <w:rsid w:val="005F4FD6"/>
    <w:rsid w:val="005F5A70"/>
    <w:rsid w:val="005F5F1C"/>
    <w:rsid w:val="005F651A"/>
    <w:rsid w:val="005F69C9"/>
    <w:rsid w:val="005F6B10"/>
    <w:rsid w:val="005F6D54"/>
    <w:rsid w:val="005F6E75"/>
    <w:rsid w:val="005F7050"/>
    <w:rsid w:val="005F7E2C"/>
    <w:rsid w:val="0060015A"/>
    <w:rsid w:val="0060016C"/>
    <w:rsid w:val="006008B2"/>
    <w:rsid w:val="00601043"/>
    <w:rsid w:val="00601155"/>
    <w:rsid w:val="00601246"/>
    <w:rsid w:val="0060266D"/>
    <w:rsid w:val="0060275E"/>
    <w:rsid w:val="006028EF"/>
    <w:rsid w:val="00602A52"/>
    <w:rsid w:val="00602D9E"/>
    <w:rsid w:val="0060303B"/>
    <w:rsid w:val="006035D0"/>
    <w:rsid w:val="0060391A"/>
    <w:rsid w:val="00603C76"/>
    <w:rsid w:val="00603F14"/>
    <w:rsid w:val="006041E6"/>
    <w:rsid w:val="00605646"/>
    <w:rsid w:val="006061CE"/>
    <w:rsid w:val="006065AD"/>
    <w:rsid w:val="0060697E"/>
    <w:rsid w:val="00606CD1"/>
    <w:rsid w:val="006075B8"/>
    <w:rsid w:val="00607B43"/>
    <w:rsid w:val="00610189"/>
    <w:rsid w:val="006103E4"/>
    <w:rsid w:val="006107F5"/>
    <w:rsid w:val="00610BA3"/>
    <w:rsid w:val="006112EE"/>
    <w:rsid w:val="0061130D"/>
    <w:rsid w:val="00611851"/>
    <w:rsid w:val="00611E8C"/>
    <w:rsid w:val="0061216C"/>
    <w:rsid w:val="0061238D"/>
    <w:rsid w:val="00612581"/>
    <w:rsid w:val="00612861"/>
    <w:rsid w:val="0061290A"/>
    <w:rsid w:val="00612AF6"/>
    <w:rsid w:val="00612BA2"/>
    <w:rsid w:val="00612C6C"/>
    <w:rsid w:val="006140CE"/>
    <w:rsid w:val="006145F4"/>
    <w:rsid w:val="0061591D"/>
    <w:rsid w:val="006164A7"/>
    <w:rsid w:val="0061752D"/>
    <w:rsid w:val="00617586"/>
    <w:rsid w:val="00617621"/>
    <w:rsid w:val="006176EA"/>
    <w:rsid w:val="00617737"/>
    <w:rsid w:val="006178B5"/>
    <w:rsid w:val="00617ADE"/>
    <w:rsid w:val="00617D48"/>
    <w:rsid w:val="00620394"/>
    <w:rsid w:val="00620ACE"/>
    <w:rsid w:val="00620C83"/>
    <w:rsid w:val="00621145"/>
    <w:rsid w:val="0062128A"/>
    <w:rsid w:val="006212BC"/>
    <w:rsid w:val="00621B8F"/>
    <w:rsid w:val="00621C95"/>
    <w:rsid w:val="00622910"/>
    <w:rsid w:val="00622C9A"/>
    <w:rsid w:val="006232BA"/>
    <w:rsid w:val="00623A01"/>
    <w:rsid w:val="00623DA7"/>
    <w:rsid w:val="00623DAA"/>
    <w:rsid w:val="0062437A"/>
    <w:rsid w:val="00624390"/>
    <w:rsid w:val="00624471"/>
    <w:rsid w:val="006244AA"/>
    <w:rsid w:val="00624A18"/>
    <w:rsid w:val="0062561A"/>
    <w:rsid w:val="006259CF"/>
    <w:rsid w:val="00625C3D"/>
    <w:rsid w:val="00626137"/>
    <w:rsid w:val="0062630D"/>
    <w:rsid w:val="00626470"/>
    <w:rsid w:val="006270DB"/>
    <w:rsid w:val="00627CFC"/>
    <w:rsid w:val="00627DF1"/>
    <w:rsid w:val="0063017A"/>
    <w:rsid w:val="0063023F"/>
    <w:rsid w:val="006308EB"/>
    <w:rsid w:val="00630BF4"/>
    <w:rsid w:val="0063163A"/>
    <w:rsid w:val="00631876"/>
    <w:rsid w:val="0063229B"/>
    <w:rsid w:val="0063233A"/>
    <w:rsid w:val="00632516"/>
    <w:rsid w:val="0063277B"/>
    <w:rsid w:val="00632CE3"/>
    <w:rsid w:val="0063349D"/>
    <w:rsid w:val="0063390F"/>
    <w:rsid w:val="00633DC7"/>
    <w:rsid w:val="00634114"/>
    <w:rsid w:val="00634166"/>
    <w:rsid w:val="006347DC"/>
    <w:rsid w:val="006348F0"/>
    <w:rsid w:val="00634EBE"/>
    <w:rsid w:val="00635075"/>
    <w:rsid w:val="00635455"/>
    <w:rsid w:val="006356BE"/>
    <w:rsid w:val="0063654E"/>
    <w:rsid w:val="0063655E"/>
    <w:rsid w:val="00636982"/>
    <w:rsid w:val="006402A4"/>
    <w:rsid w:val="00640364"/>
    <w:rsid w:val="0064048C"/>
    <w:rsid w:val="00640B25"/>
    <w:rsid w:val="00641081"/>
    <w:rsid w:val="006410EF"/>
    <w:rsid w:val="006411E8"/>
    <w:rsid w:val="0064148F"/>
    <w:rsid w:val="00641951"/>
    <w:rsid w:val="00641B5C"/>
    <w:rsid w:val="00641DFA"/>
    <w:rsid w:val="0064265A"/>
    <w:rsid w:val="006426CB"/>
    <w:rsid w:val="0064289A"/>
    <w:rsid w:val="00642912"/>
    <w:rsid w:val="006434C9"/>
    <w:rsid w:val="00643B46"/>
    <w:rsid w:val="00643D1C"/>
    <w:rsid w:val="00643D39"/>
    <w:rsid w:val="00646546"/>
    <w:rsid w:val="00646637"/>
    <w:rsid w:val="00646E28"/>
    <w:rsid w:val="00647DB6"/>
    <w:rsid w:val="00647E2F"/>
    <w:rsid w:val="006503A3"/>
    <w:rsid w:val="0065042D"/>
    <w:rsid w:val="00650AF0"/>
    <w:rsid w:val="006522F3"/>
    <w:rsid w:val="006525CE"/>
    <w:rsid w:val="00652ACF"/>
    <w:rsid w:val="00652B7C"/>
    <w:rsid w:val="006530C2"/>
    <w:rsid w:val="00653AAC"/>
    <w:rsid w:val="00653C99"/>
    <w:rsid w:val="00653CE2"/>
    <w:rsid w:val="00654D47"/>
    <w:rsid w:val="00654F96"/>
    <w:rsid w:val="00655139"/>
    <w:rsid w:val="0065516E"/>
    <w:rsid w:val="006552C8"/>
    <w:rsid w:val="00655842"/>
    <w:rsid w:val="00655B7D"/>
    <w:rsid w:val="00657325"/>
    <w:rsid w:val="00657541"/>
    <w:rsid w:val="0065799C"/>
    <w:rsid w:val="0066059A"/>
    <w:rsid w:val="0066074A"/>
    <w:rsid w:val="00660AD0"/>
    <w:rsid w:val="00660ECE"/>
    <w:rsid w:val="0066135F"/>
    <w:rsid w:val="006616E2"/>
    <w:rsid w:val="00661DCA"/>
    <w:rsid w:val="00661FE3"/>
    <w:rsid w:val="00662095"/>
    <w:rsid w:val="0066223C"/>
    <w:rsid w:val="00662289"/>
    <w:rsid w:val="006629A5"/>
    <w:rsid w:val="00662D97"/>
    <w:rsid w:val="00663258"/>
    <w:rsid w:val="0066413B"/>
    <w:rsid w:val="00664357"/>
    <w:rsid w:val="0066475A"/>
    <w:rsid w:val="00664E34"/>
    <w:rsid w:val="0066516F"/>
    <w:rsid w:val="00665A83"/>
    <w:rsid w:val="00666039"/>
    <w:rsid w:val="006660E5"/>
    <w:rsid w:val="00666210"/>
    <w:rsid w:val="00666BD7"/>
    <w:rsid w:val="00666E6B"/>
    <w:rsid w:val="006675EF"/>
    <w:rsid w:val="00667890"/>
    <w:rsid w:val="00667ADE"/>
    <w:rsid w:val="00667E88"/>
    <w:rsid w:val="006705A8"/>
    <w:rsid w:val="0067174F"/>
    <w:rsid w:val="0067252E"/>
    <w:rsid w:val="0067256F"/>
    <w:rsid w:val="006728AC"/>
    <w:rsid w:val="006728ED"/>
    <w:rsid w:val="00672AE8"/>
    <w:rsid w:val="00672D8F"/>
    <w:rsid w:val="006732EE"/>
    <w:rsid w:val="00673B52"/>
    <w:rsid w:val="00673D1C"/>
    <w:rsid w:val="00673F44"/>
    <w:rsid w:val="00674708"/>
    <w:rsid w:val="00674864"/>
    <w:rsid w:val="00674A5A"/>
    <w:rsid w:val="0067509D"/>
    <w:rsid w:val="00675591"/>
    <w:rsid w:val="00675ADD"/>
    <w:rsid w:val="00675C2D"/>
    <w:rsid w:val="00675F71"/>
    <w:rsid w:val="00676080"/>
    <w:rsid w:val="006768A9"/>
    <w:rsid w:val="00676F6C"/>
    <w:rsid w:val="006776E5"/>
    <w:rsid w:val="00677A42"/>
    <w:rsid w:val="00677CAE"/>
    <w:rsid w:val="00680018"/>
    <w:rsid w:val="00680834"/>
    <w:rsid w:val="0068099A"/>
    <w:rsid w:val="00681736"/>
    <w:rsid w:val="00682434"/>
    <w:rsid w:val="006827E6"/>
    <w:rsid w:val="00682C94"/>
    <w:rsid w:val="00682F2D"/>
    <w:rsid w:val="006831D6"/>
    <w:rsid w:val="00683260"/>
    <w:rsid w:val="0068352C"/>
    <w:rsid w:val="00683BDD"/>
    <w:rsid w:val="006840E8"/>
    <w:rsid w:val="00684531"/>
    <w:rsid w:val="00684B98"/>
    <w:rsid w:val="00684D39"/>
    <w:rsid w:val="00685187"/>
    <w:rsid w:val="0068527D"/>
    <w:rsid w:val="0068542E"/>
    <w:rsid w:val="00685648"/>
    <w:rsid w:val="006866C8"/>
    <w:rsid w:val="00686873"/>
    <w:rsid w:val="00686E1D"/>
    <w:rsid w:val="00687740"/>
    <w:rsid w:val="00690348"/>
    <w:rsid w:val="00690777"/>
    <w:rsid w:val="00690A8E"/>
    <w:rsid w:val="00690D2B"/>
    <w:rsid w:val="00690D38"/>
    <w:rsid w:val="00691021"/>
    <w:rsid w:val="00691522"/>
    <w:rsid w:val="006917F4"/>
    <w:rsid w:val="00691918"/>
    <w:rsid w:val="0069191A"/>
    <w:rsid w:val="00691D28"/>
    <w:rsid w:val="00692226"/>
    <w:rsid w:val="0069246A"/>
    <w:rsid w:val="00692839"/>
    <w:rsid w:val="00693308"/>
    <w:rsid w:val="0069331F"/>
    <w:rsid w:val="006933B3"/>
    <w:rsid w:val="0069474C"/>
    <w:rsid w:val="0069569E"/>
    <w:rsid w:val="00695B55"/>
    <w:rsid w:val="00695CA4"/>
    <w:rsid w:val="00695E8A"/>
    <w:rsid w:val="006961D9"/>
    <w:rsid w:val="006962E7"/>
    <w:rsid w:val="006966EC"/>
    <w:rsid w:val="00696922"/>
    <w:rsid w:val="00696ED4"/>
    <w:rsid w:val="00697462"/>
    <w:rsid w:val="00697953"/>
    <w:rsid w:val="006A03FA"/>
    <w:rsid w:val="006A04AC"/>
    <w:rsid w:val="006A12D1"/>
    <w:rsid w:val="006A1651"/>
    <w:rsid w:val="006A1776"/>
    <w:rsid w:val="006A1A84"/>
    <w:rsid w:val="006A1B76"/>
    <w:rsid w:val="006A1EE3"/>
    <w:rsid w:val="006A27AE"/>
    <w:rsid w:val="006A2EF3"/>
    <w:rsid w:val="006A327F"/>
    <w:rsid w:val="006A3284"/>
    <w:rsid w:val="006A382B"/>
    <w:rsid w:val="006A3D7B"/>
    <w:rsid w:val="006A443D"/>
    <w:rsid w:val="006A4823"/>
    <w:rsid w:val="006A4A41"/>
    <w:rsid w:val="006A5316"/>
    <w:rsid w:val="006A5570"/>
    <w:rsid w:val="006A5FAC"/>
    <w:rsid w:val="006A62FA"/>
    <w:rsid w:val="006A6B11"/>
    <w:rsid w:val="006A784F"/>
    <w:rsid w:val="006A7D7C"/>
    <w:rsid w:val="006B05B7"/>
    <w:rsid w:val="006B07C1"/>
    <w:rsid w:val="006B0B83"/>
    <w:rsid w:val="006B0BAD"/>
    <w:rsid w:val="006B1E39"/>
    <w:rsid w:val="006B1F0A"/>
    <w:rsid w:val="006B2590"/>
    <w:rsid w:val="006B27A2"/>
    <w:rsid w:val="006B27B5"/>
    <w:rsid w:val="006B3390"/>
    <w:rsid w:val="006B3599"/>
    <w:rsid w:val="006B372A"/>
    <w:rsid w:val="006B3CC1"/>
    <w:rsid w:val="006B3E8F"/>
    <w:rsid w:val="006B4402"/>
    <w:rsid w:val="006B4A23"/>
    <w:rsid w:val="006B4C1B"/>
    <w:rsid w:val="006B4E7B"/>
    <w:rsid w:val="006B591C"/>
    <w:rsid w:val="006B5C46"/>
    <w:rsid w:val="006B6059"/>
    <w:rsid w:val="006B6060"/>
    <w:rsid w:val="006B6317"/>
    <w:rsid w:val="006B66D3"/>
    <w:rsid w:val="006B6C81"/>
    <w:rsid w:val="006B6FCA"/>
    <w:rsid w:val="006B79BD"/>
    <w:rsid w:val="006B7F35"/>
    <w:rsid w:val="006C06CA"/>
    <w:rsid w:val="006C0DB6"/>
    <w:rsid w:val="006C10D4"/>
    <w:rsid w:val="006C1320"/>
    <w:rsid w:val="006C144E"/>
    <w:rsid w:val="006C1488"/>
    <w:rsid w:val="006C16CD"/>
    <w:rsid w:val="006C178E"/>
    <w:rsid w:val="006C2528"/>
    <w:rsid w:val="006C269E"/>
    <w:rsid w:val="006C2B16"/>
    <w:rsid w:val="006C2BA1"/>
    <w:rsid w:val="006C2C7C"/>
    <w:rsid w:val="006C342B"/>
    <w:rsid w:val="006C358B"/>
    <w:rsid w:val="006C384E"/>
    <w:rsid w:val="006C3C8D"/>
    <w:rsid w:val="006C3D6E"/>
    <w:rsid w:val="006C47D0"/>
    <w:rsid w:val="006C4F43"/>
    <w:rsid w:val="006C5230"/>
    <w:rsid w:val="006C5348"/>
    <w:rsid w:val="006C5400"/>
    <w:rsid w:val="006C5F8A"/>
    <w:rsid w:val="006C696D"/>
    <w:rsid w:val="006C6BCE"/>
    <w:rsid w:val="006C7234"/>
    <w:rsid w:val="006D0216"/>
    <w:rsid w:val="006D02E6"/>
    <w:rsid w:val="006D047E"/>
    <w:rsid w:val="006D07AD"/>
    <w:rsid w:val="006D07FC"/>
    <w:rsid w:val="006D0910"/>
    <w:rsid w:val="006D0B93"/>
    <w:rsid w:val="006D0BFF"/>
    <w:rsid w:val="006D0D3C"/>
    <w:rsid w:val="006D0D9F"/>
    <w:rsid w:val="006D0E66"/>
    <w:rsid w:val="006D1123"/>
    <w:rsid w:val="006D1CCA"/>
    <w:rsid w:val="006D1D86"/>
    <w:rsid w:val="006D20FD"/>
    <w:rsid w:val="006D2858"/>
    <w:rsid w:val="006D2CB6"/>
    <w:rsid w:val="006D2D1A"/>
    <w:rsid w:val="006D38F8"/>
    <w:rsid w:val="006D391A"/>
    <w:rsid w:val="006D3AE7"/>
    <w:rsid w:val="006D4842"/>
    <w:rsid w:val="006D4E64"/>
    <w:rsid w:val="006D4F0D"/>
    <w:rsid w:val="006D514D"/>
    <w:rsid w:val="006D6057"/>
    <w:rsid w:val="006D635B"/>
    <w:rsid w:val="006D6A8A"/>
    <w:rsid w:val="006D77FE"/>
    <w:rsid w:val="006D78CA"/>
    <w:rsid w:val="006D7B67"/>
    <w:rsid w:val="006D7F31"/>
    <w:rsid w:val="006E04BC"/>
    <w:rsid w:val="006E0DC9"/>
    <w:rsid w:val="006E0E55"/>
    <w:rsid w:val="006E1208"/>
    <w:rsid w:val="006E1371"/>
    <w:rsid w:val="006E1893"/>
    <w:rsid w:val="006E1AD0"/>
    <w:rsid w:val="006E1DAC"/>
    <w:rsid w:val="006E24BE"/>
    <w:rsid w:val="006E260E"/>
    <w:rsid w:val="006E2F50"/>
    <w:rsid w:val="006E333E"/>
    <w:rsid w:val="006E3465"/>
    <w:rsid w:val="006E356E"/>
    <w:rsid w:val="006E38DA"/>
    <w:rsid w:val="006E3B3C"/>
    <w:rsid w:val="006E3B51"/>
    <w:rsid w:val="006E4015"/>
    <w:rsid w:val="006E4138"/>
    <w:rsid w:val="006E41CD"/>
    <w:rsid w:val="006E4985"/>
    <w:rsid w:val="006E4AEF"/>
    <w:rsid w:val="006E5B8F"/>
    <w:rsid w:val="006E5D14"/>
    <w:rsid w:val="006E6229"/>
    <w:rsid w:val="006E685F"/>
    <w:rsid w:val="006E6D2B"/>
    <w:rsid w:val="006E7B46"/>
    <w:rsid w:val="006F0EAF"/>
    <w:rsid w:val="006F169A"/>
    <w:rsid w:val="006F1B8D"/>
    <w:rsid w:val="006F2441"/>
    <w:rsid w:val="006F2488"/>
    <w:rsid w:val="006F2731"/>
    <w:rsid w:val="006F2A73"/>
    <w:rsid w:val="006F2F67"/>
    <w:rsid w:val="006F3484"/>
    <w:rsid w:val="006F365B"/>
    <w:rsid w:val="006F3B64"/>
    <w:rsid w:val="006F3F74"/>
    <w:rsid w:val="006F435A"/>
    <w:rsid w:val="006F4A09"/>
    <w:rsid w:val="006F4BC0"/>
    <w:rsid w:val="006F5563"/>
    <w:rsid w:val="006F563F"/>
    <w:rsid w:val="006F5A03"/>
    <w:rsid w:val="006F5AB5"/>
    <w:rsid w:val="006F636F"/>
    <w:rsid w:val="006F67A9"/>
    <w:rsid w:val="006F7319"/>
    <w:rsid w:val="006F779B"/>
    <w:rsid w:val="006F7B99"/>
    <w:rsid w:val="006F7FD1"/>
    <w:rsid w:val="00700570"/>
    <w:rsid w:val="007006DB"/>
    <w:rsid w:val="00700780"/>
    <w:rsid w:val="007018B9"/>
    <w:rsid w:val="00701B51"/>
    <w:rsid w:val="00701CD0"/>
    <w:rsid w:val="00701EB4"/>
    <w:rsid w:val="00702635"/>
    <w:rsid w:val="007026EE"/>
    <w:rsid w:val="00702E08"/>
    <w:rsid w:val="00704420"/>
    <w:rsid w:val="00704742"/>
    <w:rsid w:val="007047D1"/>
    <w:rsid w:val="007050FF"/>
    <w:rsid w:val="00705379"/>
    <w:rsid w:val="0070579F"/>
    <w:rsid w:val="0070692B"/>
    <w:rsid w:val="00706AB2"/>
    <w:rsid w:val="00706C8B"/>
    <w:rsid w:val="0070758F"/>
    <w:rsid w:val="00707948"/>
    <w:rsid w:val="00707AA6"/>
    <w:rsid w:val="00710367"/>
    <w:rsid w:val="00710A47"/>
    <w:rsid w:val="00710A90"/>
    <w:rsid w:val="00710AC6"/>
    <w:rsid w:val="00710C15"/>
    <w:rsid w:val="00710CC1"/>
    <w:rsid w:val="0071103C"/>
    <w:rsid w:val="007115E1"/>
    <w:rsid w:val="00711740"/>
    <w:rsid w:val="0071253C"/>
    <w:rsid w:val="00712567"/>
    <w:rsid w:val="007128E4"/>
    <w:rsid w:val="007128F8"/>
    <w:rsid w:val="00712CC7"/>
    <w:rsid w:val="0071323A"/>
    <w:rsid w:val="007138BC"/>
    <w:rsid w:val="0071393C"/>
    <w:rsid w:val="007139BD"/>
    <w:rsid w:val="00714256"/>
    <w:rsid w:val="00714383"/>
    <w:rsid w:val="00714E8B"/>
    <w:rsid w:val="0071531B"/>
    <w:rsid w:val="007159BE"/>
    <w:rsid w:val="0071600D"/>
    <w:rsid w:val="00716660"/>
    <w:rsid w:val="007177EF"/>
    <w:rsid w:val="00717D1B"/>
    <w:rsid w:val="00717DD4"/>
    <w:rsid w:val="00720956"/>
    <w:rsid w:val="00720E3B"/>
    <w:rsid w:val="0072190E"/>
    <w:rsid w:val="00722740"/>
    <w:rsid w:val="00723533"/>
    <w:rsid w:val="0072465C"/>
    <w:rsid w:val="007249C9"/>
    <w:rsid w:val="00724BFD"/>
    <w:rsid w:val="00724C87"/>
    <w:rsid w:val="00724F7B"/>
    <w:rsid w:val="007252BE"/>
    <w:rsid w:val="007254C3"/>
    <w:rsid w:val="007256CF"/>
    <w:rsid w:val="00725F83"/>
    <w:rsid w:val="00726055"/>
    <w:rsid w:val="00726E36"/>
    <w:rsid w:val="0072755A"/>
    <w:rsid w:val="007279F1"/>
    <w:rsid w:val="00727A4D"/>
    <w:rsid w:val="00730725"/>
    <w:rsid w:val="00730C0A"/>
    <w:rsid w:val="00730DED"/>
    <w:rsid w:val="00731171"/>
    <w:rsid w:val="007316E7"/>
    <w:rsid w:val="00732468"/>
    <w:rsid w:val="00732542"/>
    <w:rsid w:val="007325DD"/>
    <w:rsid w:val="007325EE"/>
    <w:rsid w:val="007337DD"/>
    <w:rsid w:val="00733C88"/>
    <w:rsid w:val="0073454B"/>
    <w:rsid w:val="00734688"/>
    <w:rsid w:val="00734832"/>
    <w:rsid w:val="007348C7"/>
    <w:rsid w:val="00734994"/>
    <w:rsid w:val="00734ADF"/>
    <w:rsid w:val="00734DD1"/>
    <w:rsid w:val="007352C5"/>
    <w:rsid w:val="007355EC"/>
    <w:rsid w:val="00735714"/>
    <w:rsid w:val="00735EEF"/>
    <w:rsid w:val="00735EF0"/>
    <w:rsid w:val="00736199"/>
    <w:rsid w:val="00737E84"/>
    <w:rsid w:val="00740138"/>
    <w:rsid w:val="00740C31"/>
    <w:rsid w:val="00741345"/>
    <w:rsid w:val="007413B5"/>
    <w:rsid w:val="00741FEB"/>
    <w:rsid w:val="00742343"/>
    <w:rsid w:val="00742377"/>
    <w:rsid w:val="007423A3"/>
    <w:rsid w:val="007424C0"/>
    <w:rsid w:val="007424F9"/>
    <w:rsid w:val="00742726"/>
    <w:rsid w:val="00743AE6"/>
    <w:rsid w:val="00743DDC"/>
    <w:rsid w:val="007441C2"/>
    <w:rsid w:val="007441F9"/>
    <w:rsid w:val="007445BF"/>
    <w:rsid w:val="00744E06"/>
    <w:rsid w:val="00744FBF"/>
    <w:rsid w:val="0074526E"/>
    <w:rsid w:val="00745537"/>
    <w:rsid w:val="00745C5C"/>
    <w:rsid w:val="00745D4C"/>
    <w:rsid w:val="007464DC"/>
    <w:rsid w:val="00747423"/>
    <w:rsid w:val="00747617"/>
    <w:rsid w:val="00747EDC"/>
    <w:rsid w:val="00750518"/>
    <w:rsid w:val="00750A3A"/>
    <w:rsid w:val="007510B2"/>
    <w:rsid w:val="007514B0"/>
    <w:rsid w:val="0075154E"/>
    <w:rsid w:val="00751589"/>
    <w:rsid w:val="0075186A"/>
    <w:rsid w:val="007522FD"/>
    <w:rsid w:val="00752400"/>
    <w:rsid w:val="00752616"/>
    <w:rsid w:val="00752C01"/>
    <w:rsid w:val="00752FB2"/>
    <w:rsid w:val="007530ED"/>
    <w:rsid w:val="0075364B"/>
    <w:rsid w:val="007536EA"/>
    <w:rsid w:val="0075386A"/>
    <w:rsid w:val="00753D6D"/>
    <w:rsid w:val="0075425D"/>
    <w:rsid w:val="0075445C"/>
    <w:rsid w:val="00754486"/>
    <w:rsid w:val="007544DD"/>
    <w:rsid w:val="0075579A"/>
    <w:rsid w:val="00755874"/>
    <w:rsid w:val="0075608C"/>
    <w:rsid w:val="00756AC5"/>
    <w:rsid w:val="00756FC4"/>
    <w:rsid w:val="00757068"/>
    <w:rsid w:val="0075722A"/>
    <w:rsid w:val="0075765D"/>
    <w:rsid w:val="00757E33"/>
    <w:rsid w:val="00760327"/>
    <w:rsid w:val="007605C4"/>
    <w:rsid w:val="0076158C"/>
    <w:rsid w:val="00761A49"/>
    <w:rsid w:val="0076264B"/>
    <w:rsid w:val="007628E5"/>
    <w:rsid w:val="00762A4E"/>
    <w:rsid w:val="00762F5C"/>
    <w:rsid w:val="0076309D"/>
    <w:rsid w:val="007634BF"/>
    <w:rsid w:val="007636ED"/>
    <w:rsid w:val="00763C72"/>
    <w:rsid w:val="00763CC0"/>
    <w:rsid w:val="0076419A"/>
    <w:rsid w:val="00764309"/>
    <w:rsid w:val="00764320"/>
    <w:rsid w:val="007649DE"/>
    <w:rsid w:val="00764D1F"/>
    <w:rsid w:val="00765D7E"/>
    <w:rsid w:val="00766346"/>
    <w:rsid w:val="00766F5E"/>
    <w:rsid w:val="007701D7"/>
    <w:rsid w:val="0077092E"/>
    <w:rsid w:val="00770B0A"/>
    <w:rsid w:val="00770CF8"/>
    <w:rsid w:val="00770E72"/>
    <w:rsid w:val="0077112E"/>
    <w:rsid w:val="0077156A"/>
    <w:rsid w:val="00771DC6"/>
    <w:rsid w:val="00771FB6"/>
    <w:rsid w:val="00772515"/>
    <w:rsid w:val="00772734"/>
    <w:rsid w:val="0077287F"/>
    <w:rsid w:val="00772903"/>
    <w:rsid w:val="00772C4C"/>
    <w:rsid w:val="00773520"/>
    <w:rsid w:val="00773A83"/>
    <w:rsid w:val="0077422C"/>
    <w:rsid w:val="007749DE"/>
    <w:rsid w:val="00774C89"/>
    <w:rsid w:val="00775A5B"/>
    <w:rsid w:val="00775BD2"/>
    <w:rsid w:val="007761C2"/>
    <w:rsid w:val="007761D3"/>
    <w:rsid w:val="0077645E"/>
    <w:rsid w:val="007773C8"/>
    <w:rsid w:val="00777F72"/>
    <w:rsid w:val="00780275"/>
    <w:rsid w:val="007811EB"/>
    <w:rsid w:val="0078145B"/>
    <w:rsid w:val="00781601"/>
    <w:rsid w:val="00781897"/>
    <w:rsid w:val="00781CD5"/>
    <w:rsid w:val="007820C4"/>
    <w:rsid w:val="00782FB1"/>
    <w:rsid w:val="0078300A"/>
    <w:rsid w:val="007830AF"/>
    <w:rsid w:val="0078320C"/>
    <w:rsid w:val="00783503"/>
    <w:rsid w:val="0078353E"/>
    <w:rsid w:val="00783E02"/>
    <w:rsid w:val="00783E93"/>
    <w:rsid w:val="00783F7B"/>
    <w:rsid w:val="007843EE"/>
    <w:rsid w:val="00784D20"/>
    <w:rsid w:val="00784FBB"/>
    <w:rsid w:val="00785035"/>
    <w:rsid w:val="00785F80"/>
    <w:rsid w:val="007865FA"/>
    <w:rsid w:val="0078676D"/>
    <w:rsid w:val="00786B98"/>
    <w:rsid w:val="00787082"/>
    <w:rsid w:val="00787723"/>
    <w:rsid w:val="00787B94"/>
    <w:rsid w:val="007909C5"/>
    <w:rsid w:val="00790D63"/>
    <w:rsid w:val="00790FB2"/>
    <w:rsid w:val="0079101C"/>
    <w:rsid w:val="007910BA"/>
    <w:rsid w:val="0079137E"/>
    <w:rsid w:val="00791901"/>
    <w:rsid w:val="00791CED"/>
    <w:rsid w:val="0079225D"/>
    <w:rsid w:val="00792441"/>
    <w:rsid w:val="00792722"/>
    <w:rsid w:val="0079324F"/>
    <w:rsid w:val="00793419"/>
    <w:rsid w:val="007934CA"/>
    <w:rsid w:val="00793F5E"/>
    <w:rsid w:val="00794388"/>
    <w:rsid w:val="00794AEB"/>
    <w:rsid w:val="00794E31"/>
    <w:rsid w:val="0079512C"/>
    <w:rsid w:val="007958A7"/>
    <w:rsid w:val="00795955"/>
    <w:rsid w:val="00795E77"/>
    <w:rsid w:val="00796D1C"/>
    <w:rsid w:val="00796DEC"/>
    <w:rsid w:val="007976E8"/>
    <w:rsid w:val="00797A58"/>
    <w:rsid w:val="00797D8E"/>
    <w:rsid w:val="00797F41"/>
    <w:rsid w:val="007A02AB"/>
    <w:rsid w:val="007A0430"/>
    <w:rsid w:val="007A0630"/>
    <w:rsid w:val="007A08AA"/>
    <w:rsid w:val="007A0DD6"/>
    <w:rsid w:val="007A10F8"/>
    <w:rsid w:val="007A143D"/>
    <w:rsid w:val="007A2B95"/>
    <w:rsid w:val="007A2D5A"/>
    <w:rsid w:val="007A30EF"/>
    <w:rsid w:val="007A35FF"/>
    <w:rsid w:val="007A3936"/>
    <w:rsid w:val="007A471C"/>
    <w:rsid w:val="007A4B5C"/>
    <w:rsid w:val="007A4BAA"/>
    <w:rsid w:val="007A4BF1"/>
    <w:rsid w:val="007A4F06"/>
    <w:rsid w:val="007A5E85"/>
    <w:rsid w:val="007A6D72"/>
    <w:rsid w:val="007A7887"/>
    <w:rsid w:val="007A7976"/>
    <w:rsid w:val="007A79FC"/>
    <w:rsid w:val="007A7E98"/>
    <w:rsid w:val="007B07BB"/>
    <w:rsid w:val="007B1828"/>
    <w:rsid w:val="007B19A7"/>
    <w:rsid w:val="007B1CB5"/>
    <w:rsid w:val="007B1E32"/>
    <w:rsid w:val="007B1E4D"/>
    <w:rsid w:val="007B1EF7"/>
    <w:rsid w:val="007B2142"/>
    <w:rsid w:val="007B21D3"/>
    <w:rsid w:val="007B25D2"/>
    <w:rsid w:val="007B2A19"/>
    <w:rsid w:val="007B3993"/>
    <w:rsid w:val="007B3B01"/>
    <w:rsid w:val="007B50A6"/>
    <w:rsid w:val="007B5314"/>
    <w:rsid w:val="007B5C76"/>
    <w:rsid w:val="007B5D36"/>
    <w:rsid w:val="007B5F68"/>
    <w:rsid w:val="007B666C"/>
    <w:rsid w:val="007B67B7"/>
    <w:rsid w:val="007B760D"/>
    <w:rsid w:val="007B7C2E"/>
    <w:rsid w:val="007C0504"/>
    <w:rsid w:val="007C0C54"/>
    <w:rsid w:val="007C11BD"/>
    <w:rsid w:val="007C156C"/>
    <w:rsid w:val="007C1693"/>
    <w:rsid w:val="007C18C9"/>
    <w:rsid w:val="007C293C"/>
    <w:rsid w:val="007C3C1E"/>
    <w:rsid w:val="007C3F9A"/>
    <w:rsid w:val="007C41F1"/>
    <w:rsid w:val="007C4212"/>
    <w:rsid w:val="007C4576"/>
    <w:rsid w:val="007C4DED"/>
    <w:rsid w:val="007C5A86"/>
    <w:rsid w:val="007C5E26"/>
    <w:rsid w:val="007C5F56"/>
    <w:rsid w:val="007C6FA9"/>
    <w:rsid w:val="007C7094"/>
    <w:rsid w:val="007C72C3"/>
    <w:rsid w:val="007C7452"/>
    <w:rsid w:val="007C77EC"/>
    <w:rsid w:val="007C7C9E"/>
    <w:rsid w:val="007C7D5F"/>
    <w:rsid w:val="007D01AB"/>
    <w:rsid w:val="007D02E7"/>
    <w:rsid w:val="007D03C3"/>
    <w:rsid w:val="007D055C"/>
    <w:rsid w:val="007D0658"/>
    <w:rsid w:val="007D1153"/>
    <w:rsid w:val="007D1808"/>
    <w:rsid w:val="007D1872"/>
    <w:rsid w:val="007D1887"/>
    <w:rsid w:val="007D1D10"/>
    <w:rsid w:val="007D1E84"/>
    <w:rsid w:val="007D204D"/>
    <w:rsid w:val="007D2B1B"/>
    <w:rsid w:val="007D2C00"/>
    <w:rsid w:val="007D2D72"/>
    <w:rsid w:val="007D2F6E"/>
    <w:rsid w:val="007D3D0F"/>
    <w:rsid w:val="007D4221"/>
    <w:rsid w:val="007D42A0"/>
    <w:rsid w:val="007D4B14"/>
    <w:rsid w:val="007D5F13"/>
    <w:rsid w:val="007D5FC2"/>
    <w:rsid w:val="007D6048"/>
    <w:rsid w:val="007D6884"/>
    <w:rsid w:val="007D6957"/>
    <w:rsid w:val="007D7216"/>
    <w:rsid w:val="007D73C3"/>
    <w:rsid w:val="007D76A8"/>
    <w:rsid w:val="007D7861"/>
    <w:rsid w:val="007D7A31"/>
    <w:rsid w:val="007D7C0C"/>
    <w:rsid w:val="007E009E"/>
    <w:rsid w:val="007E0682"/>
    <w:rsid w:val="007E0D58"/>
    <w:rsid w:val="007E1303"/>
    <w:rsid w:val="007E1A43"/>
    <w:rsid w:val="007E1E15"/>
    <w:rsid w:val="007E2A5B"/>
    <w:rsid w:val="007E2B27"/>
    <w:rsid w:val="007E2F0F"/>
    <w:rsid w:val="007E317C"/>
    <w:rsid w:val="007E3224"/>
    <w:rsid w:val="007E3BC0"/>
    <w:rsid w:val="007E3F88"/>
    <w:rsid w:val="007E426D"/>
    <w:rsid w:val="007E43D5"/>
    <w:rsid w:val="007E4650"/>
    <w:rsid w:val="007E50F9"/>
    <w:rsid w:val="007E5679"/>
    <w:rsid w:val="007E569D"/>
    <w:rsid w:val="007E5BB0"/>
    <w:rsid w:val="007E5D99"/>
    <w:rsid w:val="007E6878"/>
    <w:rsid w:val="007E7439"/>
    <w:rsid w:val="007E75EF"/>
    <w:rsid w:val="007E76E2"/>
    <w:rsid w:val="007E77DB"/>
    <w:rsid w:val="007E7BB4"/>
    <w:rsid w:val="007E7FDB"/>
    <w:rsid w:val="007F0118"/>
    <w:rsid w:val="007F019D"/>
    <w:rsid w:val="007F1260"/>
    <w:rsid w:val="007F1382"/>
    <w:rsid w:val="007F14F5"/>
    <w:rsid w:val="007F1652"/>
    <w:rsid w:val="007F1942"/>
    <w:rsid w:val="007F27C6"/>
    <w:rsid w:val="007F37A3"/>
    <w:rsid w:val="007F38F6"/>
    <w:rsid w:val="007F3AA9"/>
    <w:rsid w:val="007F401B"/>
    <w:rsid w:val="007F41D7"/>
    <w:rsid w:val="007F4A98"/>
    <w:rsid w:val="007F4CFC"/>
    <w:rsid w:val="007F5196"/>
    <w:rsid w:val="007F5CEA"/>
    <w:rsid w:val="007F6042"/>
    <w:rsid w:val="007F65E4"/>
    <w:rsid w:val="007F693F"/>
    <w:rsid w:val="007F6B2C"/>
    <w:rsid w:val="007F6DED"/>
    <w:rsid w:val="007F7455"/>
    <w:rsid w:val="007F7A8A"/>
    <w:rsid w:val="007F7FB2"/>
    <w:rsid w:val="008010EC"/>
    <w:rsid w:val="00801937"/>
    <w:rsid w:val="00801A55"/>
    <w:rsid w:val="00801C3F"/>
    <w:rsid w:val="00802034"/>
    <w:rsid w:val="008033FE"/>
    <w:rsid w:val="008034A1"/>
    <w:rsid w:val="008046AA"/>
    <w:rsid w:val="00805320"/>
    <w:rsid w:val="00805914"/>
    <w:rsid w:val="008065BC"/>
    <w:rsid w:val="008065FA"/>
    <w:rsid w:val="008069C7"/>
    <w:rsid w:val="00807183"/>
    <w:rsid w:val="008071AE"/>
    <w:rsid w:val="008073BD"/>
    <w:rsid w:val="008073DC"/>
    <w:rsid w:val="008079DC"/>
    <w:rsid w:val="00807A9F"/>
    <w:rsid w:val="00807B49"/>
    <w:rsid w:val="00810252"/>
    <w:rsid w:val="008106CB"/>
    <w:rsid w:val="008115F2"/>
    <w:rsid w:val="00811A18"/>
    <w:rsid w:val="00811D32"/>
    <w:rsid w:val="00811DA2"/>
    <w:rsid w:val="00812E3E"/>
    <w:rsid w:val="008136BD"/>
    <w:rsid w:val="00813776"/>
    <w:rsid w:val="008138B6"/>
    <w:rsid w:val="0081473A"/>
    <w:rsid w:val="00814C24"/>
    <w:rsid w:val="00814C63"/>
    <w:rsid w:val="00814C8E"/>
    <w:rsid w:val="008152C3"/>
    <w:rsid w:val="00815649"/>
    <w:rsid w:val="00815C4E"/>
    <w:rsid w:val="00816626"/>
    <w:rsid w:val="00816B3D"/>
    <w:rsid w:val="0081731D"/>
    <w:rsid w:val="0081749B"/>
    <w:rsid w:val="00817566"/>
    <w:rsid w:val="0081774C"/>
    <w:rsid w:val="00817B43"/>
    <w:rsid w:val="00820249"/>
    <w:rsid w:val="008202A4"/>
    <w:rsid w:val="008208EF"/>
    <w:rsid w:val="008209E9"/>
    <w:rsid w:val="00820B5F"/>
    <w:rsid w:val="00821053"/>
    <w:rsid w:val="00821237"/>
    <w:rsid w:val="0082143B"/>
    <w:rsid w:val="00821617"/>
    <w:rsid w:val="00821FA2"/>
    <w:rsid w:val="00822111"/>
    <w:rsid w:val="0082249C"/>
    <w:rsid w:val="0082268D"/>
    <w:rsid w:val="0082287C"/>
    <w:rsid w:val="008229B0"/>
    <w:rsid w:val="008231D1"/>
    <w:rsid w:val="00823F89"/>
    <w:rsid w:val="00824DA0"/>
    <w:rsid w:val="0082508D"/>
    <w:rsid w:val="0082576C"/>
    <w:rsid w:val="00826199"/>
    <w:rsid w:val="00826400"/>
    <w:rsid w:val="00826F21"/>
    <w:rsid w:val="008273B7"/>
    <w:rsid w:val="008275DD"/>
    <w:rsid w:val="00827B05"/>
    <w:rsid w:val="008304F0"/>
    <w:rsid w:val="0083060D"/>
    <w:rsid w:val="008309C9"/>
    <w:rsid w:val="00830A59"/>
    <w:rsid w:val="00830B94"/>
    <w:rsid w:val="008316E4"/>
    <w:rsid w:val="00831D0E"/>
    <w:rsid w:val="0083254D"/>
    <w:rsid w:val="0083294D"/>
    <w:rsid w:val="00833600"/>
    <w:rsid w:val="00833C2A"/>
    <w:rsid w:val="008343D2"/>
    <w:rsid w:val="00834955"/>
    <w:rsid w:val="008349C3"/>
    <w:rsid w:val="00834BD2"/>
    <w:rsid w:val="008355A6"/>
    <w:rsid w:val="00835798"/>
    <w:rsid w:val="0083579E"/>
    <w:rsid w:val="00835D63"/>
    <w:rsid w:val="008360DC"/>
    <w:rsid w:val="0083702E"/>
    <w:rsid w:val="00837813"/>
    <w:rsid w:val="00837864"/>
    <w:rsid w:val="00837B8C"/>
    <w:rsid w:val="0084046A"/>
    <w:rsid w:val="0084109A"/>
    <w:rsid w:val="008415F9"/>
    <w:rsid w:val="00842093"/>
    <w:rsid w:val="008420D6"/>
    <w:rsid w:val="008422DA"/>
    <w:rsid w:val="00842474"/>
    <w:rsid w:val="00842534"/>
    <w:rsid w:val="00842BBA"/>
    <w:rsid w:val="00842DD1"/>
    <w:rsid w:val="0084303E"/>
    <w:rsid w:val="00843D0E"/>
    <w:rsid w:val="00844244"/>
    <w:rsid w:val="00844A7B"/>
    <w:rsid w:val="00844EB0"/>
    <w:rsid w:val="00844F43"/>
    <w:rsid w:val="008452D8"/>
    <w:rsid w:val="008457C2"/>
    <w:rsid w:val="00845802"/>
    <w:rsid w:val="0084596C"/>
    <w:rsid w:val="00845A17"/>
    <w:rsid w:val="00845CB1"/>
    <w:rsid w:val="00845F50"/>
    <w:rsid w:val="0084606C"/>
    <w:rsid w:val="008463F0"/>
    <w:rsid w:val="00846415"/>
    <w:rsid w:val="008465A0"/>
    <w:rsid w:val="00846E91"/>
    <w:rsid w:val="008472AD"/>
    <w:rsid w:val="008477A2"/>
    <w:rsid w:val="008479CE"/>
    <w:rsid w:val="00847C35"/>
    <w:rsid w:val="00847DC1"/>
    <w:rsid w:val="0085021E"/>
    <w:rsid w:val="008517AF"/>
    <w:rsid w:val="008517B3"/>
    <w:rsid w:val="00851814"/>
    <w:rsid w:val="00851AC0"/>
    <w:rsid w:val="00851C68"/>
    <w:rsid w:val="00852577"/>
    <w:rsid w:val="00853139"/>
    <w:rsid w:val="0085313A"/>
    <w:rsid w:val="00853D9E"/>
    <w:rsid w:val="00853DFB"/>
    <w:rsid w:val="0085427E"/>
    <w:rsid w:val="0085432A"/>
    <w:rsid w:val="00854FBF"/>
    <w:rsid w:val="0085510C"/>
    <w:rsid w:val="0085548F"/>
    <w:rsid w:val="008556FF"/>
    <w:rsid w:val="00855F27"/>
    <w:rsid w:val="00856204"/>
    <w:rsid w:val="008562AA"/>
    <w:rsid w:val="008566E2"/>
    <w:rsid w:val="008566E3"/>
    <w:rsid w:val="0085697C"/>
    <w:rsid w:val="00861280"/>
    <w:rsid w:val="00861783"/>
    <w:rsid w:val="00861FE0"/>
    <w:rsid w:val="0086226D"/>
    <w:rsid w:val="0086277C"/>
    <w:rsid w:val="00862B37"/>
    <w:rsid w:val="00862D45"/>
    <w:rsid w:val="00862EFE"/>
    <w:rsid w:val="00863524"/>
    <w:rsid w:val="00863875"/>
    <w:rsid w:val="00864379"/>
    <w:rsid w:val="0086465D"/>
    <w:rsid w:val="00864D01"/>
    <w:rsid w:val="008650E8"/>
    <w:rsid w:val="0086514D"/>
    <w:rsid w:val="00865248"/>
    <w:rsid w:val="008654A9"/>
    <w:rsid w:val="008658FE"/>
    <w:rsid w:val="00865CCF"/>
    <w:rsid w:val="0086600E"/>
    <w:rsid w:val="008661EA"/>
    <w:rsid w:val="008668DC"/>
    <w:rsid w:val="008670BF"/>
    <w:rsid w:val="00867245"/>
    <w:rsid w:val="00867E0D"/>
    <w:rsid w:val="00870B48"/>
    <w:rsid w:val="00871131"/>
    <w:rsid w:val="00871565"/>
    <w:rsid w:val="00871B24"/>
    <w:rsid w:val="00871F31"/>
    <w:rsid w:val="00872634"/>
    <w:rsid w:val="008728B3"/>
    <w:rsid w:val="0087311A"/>
    <w:rsid w:val="008742F8"/>
    <w:rsid w:val="0087431D"/>
    <w:rsid w:val="00874863"/>
    <w:rsid w:val="00874950"/>
    <w:rsid w:val="00874B1A"/>
    <w:rsid w:val="00875164"/>
    <w:rsid w:val="00875357"/>
    <w:rsid w:val="00875625"/>
    <w:rsid w:val="008759CD"/>
    <w:rsid w:val="00875DFA"/>
    <w:rsid w:val="0087626C"/>
    <w:rsid w:val="008768CE"/>
    <w:rsid w:val="00876AF7"/>
    <w:rsid w:val="008777BE"/>
    <w:rsid w:val="008778B1"/>
    <w:rsid w:val="00880111"/>
    <w:rsid w:val="0088011F"/>
    <w:rsid w:val="00881449"/>
    <w:rsid w:val="00881480"/>
    <w:rsid w:val="008814BB"/>
    <w:rsid w:val="00881880"/>
    <w:rsid w:val="00881C2E"/>
    <w:rsid w:val="0088295A"/>
    <w:rsid w:val="00882D52"/>
    <w:rsid w:val="00882D9A"/>
    <w:rsid w:val="008832D6"/>
    <w:rsid w:val="008838DC"/>
    <w:rsid w:val="00883B2F"/>
    <w:rsid w:val="0088472A"/>
    <w:rsid w:val="00884CC8"/>
    <w:rsid w:val="00884D2D"/>
    <w:rsid w:val="00884E28"/>
    <w:rsid w:val="0088502D"/>
    <w:rsid w:val="00885183"/>
    <w:rsid w:val="00885857"/>
    <w:rsid w:val="00885919"/>
    <w:rsid w:val="00885A45"/>
    <w:rsid w:val="008864C1"/>
    <w:rsid w:val="00886D75"/>
    <w:rsid w:val="00887324"/>
    <w:rsid w:val="0088796A"/>
    <w:rsid w:val="008879B3"/>
    <w:rsid w:val="00890229"/>
    <w:rsid w:val="00890237"/>
    <w:rsid w:val="008903B5"/>
    <w:rsid w:val="00890C85"/>
    <w:rsid w:val="008914B2"/>
    <w:rsid w:val="0089170F"/>
    <w:rsid w:val="008918E9"/>
    <w:rsid w:val="008921DA"/>
    <w:rsid w:val="0089250F"/>
    <w:rsid w:val="00892E94"/>
    <w:rsid w:val="00892F0B"/>
    <w:rsid w:val="00892F16"/>
    <w:rsid w:val="00893162"/>
    <w:rsid w:val="00893706"/>
    <w:rsid w:val="008938FE"/>
    <w:rsid w:val="00893AE7"/>
    <w:rsid w:val="00893E6B"/>
    <w:rsid w:val="00894334"/>
    <w:rsid w:val="008945E1"/>
    <w:rsid w:val="008947E6"/>
    <w:rsid w:val="0089489B"/>
    <w:rsid w:val="00894AD8"/>
    <w:rsid w:val="008951DB"/>
    <w:rsid w:val="00895322"/>
    <w:rsid w:val="00895FCA"/>
    <w:rsid w:val="008960CF"/>
    <w:rsid w:val="00896982"/>
    <w:rsid w:val="00897028"/>
    <w:rsid w:val="0089742D"/>
    <w:rsid w:val="008975A6"/>
    <w:rsid w:val="008A01AF"/>
    <w:rsid w:val="008A026E"/>
    <w:rsid w:val="008A0862"/>
    <w:rsid w:val="008A0F54"/>
    <w:rsid w:val="008A1573"/>
    <w:rsid w:val="008A1948"/>
    <w:rsid w:val="008A228A"/>
    <w:rsid w:val="008A2330"/>
    <w:rsid w:val="008A243D"/>
    <w:rsid w:val="008A28C7"/>
    <w:rsid w:val="008A39B0"/>
    <w:rsid w:val="008A40D7"/>
    <w:rsid w:val="008A4868"/>
    <w:rsid w:val="008A4B40"/>
    <w:rsid w:val="008A4B9F"/>
    <w:rsid w:val="008A50AC"/>
    <w:rsid w:val="008A5891"/>
    <w:rsid w:val="008A66E7"/>
    <w:rsid w:val="008A689C"/>
    <w:rsid w:val="008A6D6A"/>
    <w:rsid w:val="008A77CD"/>
    <w:rsid w:val="008B0162"/>
    <w:rsid w:val="008B0496"/>
    <w:rsid w:val="008B0C3D"/>
    <w:rsid w:val="008B14C9"/>
    <w:rsid w:val="008B1678"/>
    <w:rsid w:val="008B1C4F"/>
    <w:rsid w:val="008B1CDD"/>
    <w:rsid w:val="008B20A9"/>
    <w:rsid w:val="008B3A04"/>
    <w:rsid w:val="008B3A42"/>
    <w:rsid w:val="008B41A3"/>
    <w:rsid w:val="008B4A76"/>
    <w:rsid w:val="008B4E05"/>
    <w:rsid w:val="008B52C0"/>
    <w:rsid w:val="008B5A77"/>
    <w:rsid w:val="008B5DB9"/>
    <w:rsid w:val="008B5F43"/>
    <w:rsid w:val="008B60F9"/>
    <w:rsid w:val="008B6257"/>
    <w:rsid w:val="008B69DF"/>
    <w:rsid w:val="008B6A59"/>
    <w:rsid w:val="008B7062"/>
    <w:rsid w:val="008B75F0"/>
    <w:rsid w:val="008C06B5"/>
    <w:rsid w:val="008C1486"/>
    <w:rsid w:val="008C1871"/>
    <w:rsid w:val="008C1AF2"/>
    <w:rsid w:val="008C1B07"/>
    <w:rsid w:val="008C1C05"/>
    <w:rsid w:val="008C1DF2"/>
    <w:rsid w:val="008C2523"/>
    <w:rsid w:val="008C26D1"/>
    <w:rsid w:val="008C32BF"/>
    <w:rsid w:val="008C32F5"/>
    <w:rsid w:val="008C34B3"/>
    <w:rsid w:val="008C3A7F"/>
    <w:rsid w:val="008C3D6D"/>
    <w:rsid w:val="008C43A2"/>
    <w:rsid w:val="008C5092"/>
    <w:rsid w:val="008C6CC9"/>
    <w:rsid w:val="008C70A5"/>
    <w:rsid w:val="008C731D"/>
    <w:rsid w:val="008C7A38"/>
    <w:rsid w:val="008C7AD4"/>
    <w:rsid w:val="008C7C3F"/>
    <w:rsid w:val="008D0278"/>
    <w:rsid w:val="008D02E6"/>
    <w:rsid w:val="008D0945"/>
    <w:rsid w:val="008D0FF0"/>
    <w:rsid w:val="008D10CF"/>
    <w:rsid w:val="008D149F"/>
    <w:rsid w:val="008D15DB"/>
    <w:rsid w:val="008D190E"/>
    <w:rsid w:val="008D19AC"/>
    <w:rsid w:val="008D1C19"/>
    <w:rsid w:val="008D2351"/>
    <w:rsid w:val="008D24F7"/>
    <w:rsid w:val="008D24FE"/>
    <w:rsid w:val="008D2E4F"/>
    <w:rsid w:val="008D31A4"/>
    <w:rsid w:val="008D3CB6"/>
    <w:rsid w:val="008D4A9C"/>
    <w:rsid w:val="008D4AA4"/>
    <w:rsid w:val="008D4BE6"/>
    <w:rsid w:val="008D4F41"/>
    <w:rsid w:val="008D536D"/>
    <w:rsid w:val="008D5D4A"/>
    <w:rsid w:val="008D60FF"/>
    <w:rsid w:val="008D6677"/>
    <w:rsid w:val="008D6C5A"/>
    <w:rsid w:val="008D7325"/>
    <w:rsid w:val="008D7938"/>
    <w:rsid w:val="008D7B2B"/>
    <w:rsid w:val="008E0681"/>
    <w:rsid w:val="008E06F2"/>
    <w:rsid w:val="008E07DA"/>
    <w:rsid w:val="008E1E02"/>
    <w:rsid w:val="008E2B93"/>
    <w:rsid w:val="008E3065"/>
    <w:rsid w:val="008E3E6B"/>
    <w:rsid w:val="008E3EA0"/>
    <w:rsid w:val="008E4721"/>
    <w:rsid w:val="008E4C6E"/>
    <w:rsid w:val="008E4CFE"/>
    <w:rsid w:val="008E527C"/>
    <w:rsid w:val="008E5851"/>
    <w:rsid w:val="008E60F3"/>
    <w:rsid w:val="008E6110"/>
    <w:rsid w:val="008E72CF"/>
    <w:rsid w:val="008E7385"/>
    <w:rsid w:val="008E74BE"/>
    <w:rsid w:val="008E7F92"/>
    <w:rsid w:val="008F07CA"/>
    <w:rsid w:val="008F15D3"/>
    <w:rsid w:val="008F1635"/>
    <w:rsid w:val="008F173E"/>
    <w:rsid w:val="008F1755"/>
    <w:rsid w:val="008F1DD8"/>
    <w:rsid w:val="008F27A4"/>
    <w:rsid w:val="008F32E8"/>
    <w:rsid w:val="008F3F9A"/>
    <w:rsid w:val="008F43A3"/>
    <w:rsid w:val="008F4906"/>
    <w:rsid w:val="008F4939"/>
    <w:rsid w:val="008F49A3"/>
    <w:rsid w:val="008F4A19"/>
    <w:rsid w:val="008F5FBD"/>
    <w:rsid w:val="008F6C3F"/>
    <w:rsid w:val="008F704D"/>
    <w:rsid w:val="008F76CC"/>
    <w:rsid w:val="008F7BF0"/>
    <w:rsid w:val="008F7D96"/>
    <w:rsid w:val="00900328"/>
    <w:rsid w:val="009005BD"/>
    <w:rsid w:val="00900946"/>
    <w:rsid w:val="00900EEE"/>
    <w:rsid w:val="00901A28"/>
    <w:rsid w:val="00901AAF"/>
    <w:rsid w:val="00901CF1"/>
    <w:rsid w:val="00901FAB"/>
    <w:rsid w:val="009028CC"/>
    <w:rsid w:val="00902B90"/>
    <w:rsid w:val="00902BC6"/>
    <w:rsid w:val="00902DAB"/>
    <w:rsid w:val="009034E6"/>
    <w:rsid w:val="00903A86"/>
    <w:rsid w:val="00903E05"/>
    <w:rsid w:val="00904014"/>
    <w:rsid w:val="00904606"/>
    <w:rsid w:val="0090470A"/>
    <w:rsid w:val="009047E0"/>
    <w:rsid w:val="00904839"/>
    <w:rsid w:val="00904EC6"/>
    <w:rsid w:val="00904F3C"/>
    <w:rsid w:val="00905128"/>
    <w:rsid w:val="00905858"/>
    <w:rsid w:val="00905920"/>
    <w:rsid w:val="00905D1A"/>
    <w:rsid w:val="0090607D"/>
    <w:rsid w:val="00906D47"/>
    <w:rsid w:val="00906E12"/>
    <w:rsid w:val="00907086"/>
    <w:rsid w:val="00907461"/>
    <w:rsid w:val="009079A0"/>
    <w:rsid w:val="00907C96"/>
    <w:rsid w:val="00907CAC"/>
    <w:rsid w:val="00910297"/>
    <w:rsid w:val="009106BD"/>
    <w:rsid w:val="00911873"/>
    <w:rsid w:val="00911B8F"/>
    <w:rsid w:val="00911DC7"/>
    <w:rsid w:val="00912BC1"/>
    <w:rsid w:val="00912C89"/>
    <w:rsid w:val="00912FAA"/>
    <w:rsid w:val="0091398D"/>
    <w:rsid w:val="00913997"/>
    <w:rsid w:val="00913AF5"/>
    <w:rsid w:val="0091403B"/>
    <w:rsid w:val="009142EB"/>
    <w:rsid w:val="00914509"/>
    <w:rsid w:val="00914542"/>
    <w:rsid w:val="00914927"/>
    <w:rsid w:val="00915873"/>
    <w:rsid w:val="00915931"/>
    <w:rsid w:val="0091601D"/>
    <w:rsid w:val="0091609F"/>
    <w:rsid w:val="00916688"/>
    <w:rsid w:val="009168F4"/>
    <w:rsid w:val="00916CC6"/>
    <w:rsid w:val="00916EE9"/>
    <w:rsid w:val="009172FF"/>
    <w:rsid w:val="00917A04"/>
    <w:rsid w:val="00917BA2"/>
    <w:rsid w:val="00917CFD"/>
    <w:rsid w:val="00917E4A"/>
    <w:rsid w:val="0092001E"/>
    <w:rsid w:val="009205B2"/>
    <w:rsid w:val="00920A5C"/>
    <w:rsid w:val="00920BA4"/>
    <w:rsid w:val="00921233"/>
    <w:rsid w:val="009212D2"/>
    <w:rsid w:val="00921510"/>
    <w:rsid w:val="00921AED"/>
    <w:rsid w:val="00921CF3"/>
    <w:rsid w:val="009223C9"/>
    <w:rsid w:val="009223D8"/>
    <w:rsid w:val="009227DB"/>
    <w:rsid w:val="00922908"/>
    <w:rsid w:val="00922B81"/>
    <w:rsid w:val="00922DB0"/>
    <w:rsid w:val="0092304D"/>
    <w:rsid w:val="009231FA"/>
    <w:rsid w:val="0092377F"/>
    <w:rsid w:val="009237B9"/>
    <w:rsid w:val="00923DC8"/>
    <w:rsid w:val="00924660"/>
    <w:rsid w:val="00924A8D"/>
    <w:rsid w:val="00924CD2"/>
    <w:rsid w:val="00924DAF"/>
    <w:rsid w:val="00925CF6"/>
    <w:rsid w:val="00926927"/>
    <w:rsid w:val="009269C6"/>
    <w:rsid w:val="00927438"/>
    <w:rsid w:val="0092770B"/>
    <w:rsid w:val="00927995"/>
    <w:rsid w:val="00927E00"/>
    <w:rsid w:val="00927F9A"/>
    <w:rsid w:val="00927FAC"/>
    <w:rsid w:val="00927FCB"/>
    <w:rsid w:val="0093046B"/>
    <w:rsid w:val="00930B26"/>
    <w:rsid w:val="0093104B"/>
    <w:rsid w:val="009316E7"/>
    <w:rsid w:val="00931C4A"/>
    <w:rsid w:val="00931EE6"/>
    <w:rsid w:val="0093225F"/>
    <w:rsid w:val="00932C4D"/>
    <w:rsid w:val="00932D89"/>
    <w:rsid w:val="0093388C"/>
    <w:rsid w:val="00933B7F"/>
    <w:rsid w:val="0093411E"/>
    <w:rsid w:val="0093490A"/>
    <w:rsid w:val="00934DE8"/>
    <w:rsid w:val="00935058"/>
    <w:rsid w:val="00935620"/>
    <w:rsid w:val="00935D34"/>
    <w:rsid w:val="00935FE5"/>
    <w:rsid w:val="00936352"/>
    <w:rsid w:val="00936877"/>
    <w:rsid w:val="00936BAD"/>
    <w:rsid w:val="00936EE9"/>
    <w:rsid w:val="00937070"/>
    <w:rsid w:val="00937C5C"/>
    <w:rsid w:val="00937C62"/>
    <w:rsid w:val="00937F3F"/>
    <w:rsid w:val="0094127B"/>
    <w:rsid w:val="00941922"/>
    <w:rsid w:val="00941EA6"/>
    <w:rsid w:val="00941F44"/>
    <w:rsid w:val="00942113"/>
    <w:rsid w:val="009422BA"/>
    <w:rsid w:val="00942D15"/>
    <w:rsid w:val="00942F52"/>
    <w:rsid w:val="00943252"/>
    <w:rsid w:val="009433D8"/>
    <w:rsid w:val="00943593"/>
    <w:rsid w:val="009436E1"/>
    <w:rsid w:val="00944700"/>
    <w:rsid w:val="00944755"/>
    <w:rsid w:val="00944C0F"/>
    <w:rsid w:val="00944CA2"/>
    <w:rsid w:val="0094529F"/>
    <w:rsid w:val="009453FB"/>
    <w:rsid w:val="00945EF2"/>
    <w:rsid w:val="00946807"/>
    <w:rsid w:val="00947587"/>
    <w:rsid w:val="00947ACC"/>
    <w:rsid w:val="00950B5E"/>
    <w:rsid w:val="00951260"/>
    <w:rsid w:val="00951302"/>
    <w:rsid w:val="0095138D"/>
    <w:rsid w:val="00951A9F"/>
    <w:rsid w:val="0095203F"/>
    <w:rsid w:val="00953198"/>
    <w:rsid w:val="0095325F"/>
    <w:rsid w:val="0095329A"/>
    <w:rsid w:val="0095388A"/>
    <w:rsid w:val="009542B1"/>
    <w:rsid w:val="00954FA5"/>
    <w:rsid w:val="00954FDA"/>
    <w:rsid w:val="0095514E"/>
    <w:rsid w:val="00955AA3"/>
    <w:rsid w:val="00955AA5"/>
    <w:rsid w:val="00955D5B"/>
    <w:rsid w:val="00955EB1"/>
    <w:rsid w:val="00956446"/>
    <w:rsid w:val="0095667B"/>
    <w:rsid w:val="00956DEF"/>
    <w:rsid w:val="00956E61"/>
    <w:rsid w:val="00957C4A"/>
    <w:rsid w:val="00960410"/>
    <w:rsid w:val="00960AD0"/>
    <w:rsid w:val="00960B5F"/>
    <w:rsid w:val="0096140A"/>
    <w:rsid w:val="0096173F"/>
    <w:rsid w:val="00961E6C"/>
    <w:rsid w:val="00961FDC"/>
    <w:rsid w:val="00962036"/>
    <w:rsid w:val="00962B5F"/>
    <w:rsid w:val="00962D5C"/>
    <w:rsid w:val="00962FB8"/>
    <w:rsid w:val="009631D0"/>
    <w:rsid w:val="009638DD"/>
    <w:rsid w:val="00963982"/>
    <w:rsid w:val="00963A40"/>
    <w:rsid w:val="009640CF"/>
    <w:rsid w:val="00964529"/>
    <w:rsid w:val="00964B5B"/>
    <w:rsid w:val="00964E9C"/>
    <w:rsid w:val="00965438"/>
    <w:rsid w:val="0096544F"/>
    <w:rsid w:val="0096554B"/>
    <w:rsid w:val="00965B95"/>
    <w:rsid w:val="009667DE"/>
    <w:rsid w:val="00966D78"/>
    <w:rsid w:val="00967223"/>
    <w:rsid w:val="009677A2"/>
    <w:rsid w:val="00967B23"/>
    <w:rsid w:val="00967D35"/>
    <w:rsid w:val="009701D9"/>
    <w:rsid w:val="00970979"/>
    <w:rsid w:val="00970B2D"/>
    <w:rsid w:val="00971AED"/>
    <w:rsid w:val="00971C7C"/>
    <w:rsid w:val="00971E90"/>
    <w:rsid w:val="009720A0"/>
    <w:rsid w:val="0097231E"/>
    <w:rsid w:val="00972739"/>
    <w:rsid w:val="0097287C"/>
    <w:rsid w:val="00972D74"/>
    <w:rsid w:val="00972DA7"/>
    <w:rsid w:val="00972F1F"/>
    <w:rsid w:val="00973095"/>
    <w:rsid w:val="0097318C"/>
    <w:rsid w:val="00973303"/>
    <w:rsid w:val="0097352B"/>
    <w:rsid w:val="00973619"/>
    <w:rsid w:val="00974049"/>
    <w:rsid w:val="00974DC2"/>
    <w:rsid w:val="00975A23"/>
    <w:rsid w:val="00975CD2"/>
    <w:rsid w:val="00975D85"/>
    <w:rsid w:val="00975E2A"/>
    <w:rsid w:val="00975EE9"/>
    <w:rsid w:val="00976172"/>
    <w:rsid w:val="009774AD"/>
    <w:rsid w:val="009776C6"/>
    <w:rsid w:val="009777BB"/>
    <w:rsid w:val="009777D0"/>
    <w:rsid w:val="009778EB"/>
    <w:rsid w:val="009807B4"/>
    <w:rsid w:val="00980A9F"/>
    <w:rsid w:val="00981367"/>
    <w:rsid w:val="009816A2"/>
    <w:rsid w:val="00981BC0"/>
    <w:rsid w:val="00981CC7"/>
    <w:rsid w:val="00981D52"/>
    <w:rsid w:val="00982450"/>
    <w:rsid w:val="00982A82"/>
    <w:rsid w:val="00983854"/>
    <w:rsid w:val="0098385F"/>
    <w:rsid w:val="009839C6"/>
    <w:rsid w:val="00983D65"/>
    <w:rsid w:val="00983F69"/>
    <w:rsid w:val="009844B1"/>
    <w:rsid w:val="009846C5"/>
    <w:rsid w:val="009846D3"/>
    <w:rsid w:val="00984AAC"/>
    <w:rsid w:val="009858C9"/>
    <w:rsid w:val="00985AA9"/>
    <w:rsid w:val="00985DB2"/>
    <w:rsid w:val="00986429"/>
    <w:rsid w:val="00986C47"/>
    <w:rsid w:val="00986EC3"/>
    <w:rsid w:val="009871D9"/>
    <w:rsid w:val="009900B3"/>
    <w:rsid w:val="009903E8"/>
    <w:rsid w:val="009906D6"/>
    <w:rsid w:val="0099080E"/>
    <w:rsid w:val="0099083F"/>
    <w:rsid w:val="00990EDF"/>
    <w:rsid w:val="0099107B"/>
    <w:rsid w:val="0099109D"/>
    <w:rsid w:val="009913C5"/>
    <w:rsid w:val="00991BF3"/>
    <w:rsid w:val="00991FDE"/>
    <w:rsid w:val="00992E26"/>
    <w:rsid w:val="00993C95"/>
    <w:rsid w:val="00994545"/>
    <w:rsid w:val="009948E4"/>
    <w:rsid w:val="0099492E"/>
    <w:rsid w:val="0099524C"/>
    <w:rsid w:val="0099543E"/>
    <w:rsid w:val="0099584E"/>
    <w:rsid w:val="009959B5"/>
    <w:rsid w:val="00995BA2"/>
    <w:rsid w:val="00996184"/>
    <w:rsid w:val="00996198"/>
    <w:rsid w:val="00996948"/>
    <w:rsid w:val="00996FCA"/>
    <w:rsid w:val="009971D6"/>
    <w:rsid w:val="0099798B"/>
    <w:rsid w:val="00997C96"/>
    <w:rsid w:val="009A0474"/>
    <w:rsid w:val="009A091E"/>
    <w:rsid w:val="009A0B07"/>
    <w:rsid w:val="009A0F20"/>
    <w:rsid w:val="009A119E"/>
    <w:rsid w:val="009A1A74"/>
    <w:rsid w:val="009A2B42"/>
    <w:rsid w:val="009A2D6A"/>
    <w:rsid w:val="009A3C49"/>
    <w:rsid w:val="009A3CAA"/>
    <w:rsid w:val="009A4182"/>
    <w:rsid w:val="009A44B1"/>
    <w:rsid w:val="009A4867"/>
    <w:rsid w:val="009A4ACB"/>
    <w:rsid w:val="009A5037"/>
    <w:rsid w:val="009A51D7"/>
    <w:rsid w:val="009A5419"/>
    <w:rsid w:val="009A5592"/>
    <w:rsid w:val="009A5867"/>
    <w:rsid w:val="009A5E83"/>
    <w:rsid w:val="009A6083"/>
    <w:rsid w:val="009A6263"/>
    <w:rsid w:val="009A698B"/>
    <w:rsid w:val="009A6A6C"/>
    <w:rsid w:val="009A6CB5"/>
    <w:rsid w:val="009A70D0"/>
    <w:rsid w:val="009A7434"/>
    <w:rsid w:val="009A7A45"/>
    <w:rsid w:val="009B006F"/>
    <w:rsid w:val="009B01C6"/>
    <w:rsid w:val="009B057B"/>
    <w:rsid w:val="009B0CBF"/>
    <w:rsid w:val="009B11C4"/>
    <w:rsid w:val="009B134C"/>
    <w:rsid w:val="009B15F0"/>
    <w:rsid w:val="009B1A7E"/>
    <w:rsid w:val="009B2055"/>
    <w:rsid w:val="009B2C75"/>
    <w:rsid w:val="009B32B3"/>
    <w:rsid w:val="009B33E8"/>
    <w:rsid w:val="009B3A5B"/>
    <w:rsid w:val="009B3E1B"/>
    <w:rsid w:val="009B4D46"/>
    <w:rsid w:val="009B4FB4"/>
    <w:rsid w:val="009B53D1"/>
    <w:rsid w:val="009B56E9"/>
    <w:rsid w:val="009B6028"/>
    <w:rsid w:val="009B6191"/>
    <w:rsid w:val="009B665A"/>
    <w:rsid w:val="009B69C2"/>
    <w:rsid w:val="009B69E5"/>
    <w:rsid w:val="009B7449"/>
    <w:rsid w:val="009B784A"/>
    <w:rsid w:val="009B78C5"/>
    <w:rsid w:val="009B7A50"/>
    <w:rsid w:val="009C005A"/>
    <w:rsid w:val="009C07F3"/>
    <w:rsid w:val="009C08A6"/>
    <w:rsid w:val="009C090D"/>
    <w:rsid w:val="009C0CDE"/>
    <w:rsid w:val="009C0EEE"/>
    <w:rsid w:val="009C16A5"/>
    <w:rsid w:val="009C1B05"/>
    <w:rsid w:val="009C1D3E"/>
    <w:rsid w:val="009C2022"/>
    <w:rsid w:val="009C29D6"/>
    <w:rsid w:val="009C37B2"/>
    <w:rsid w:val="009C38F0"/>
    <w:rsid w:val="009C4166"/>
    <w:rsid w:val="009C430F"/>
    <w:rsid w:val="009C4983"/>
    <w:rsid w:val="009C4B32"/>
    <w:rsid w:val="009C55AA"/>
    <w:rsid w:val="009C5955"/>
    <w:rsid w:val="009C5A2E"/>
    <w:rsid w:val="009C5DB5"/>
    <w:rsid w:val="009C5F82"/>
    <w:rsid w:val="009C60DD"/>
    <w:rsid w:val="009C61CB"/>
    <w:rsid w:val="009C6324"/>
    <w:rsid w:val="009C6573"/>
    <w:rsid w:val="009C6A70"/>
    <w:rsid w:val="009C70BF"/>
    <w:rsid w:val="009C71DE"/>
    <w:rsid w:val="009C7789"/>
    <w:rsid w:val="009C7AA5"/>
    <w:rsid w:val="009D0BAC"/>
    <w:rsid w:val="009D0C65"/>
    <w:rsid w:val="009D1051"/>
    <w:rsid w:val="009D158B"/>
    <w:rsid w:val="009D1BBF"/>
    <w:rsid w:val="009D1F40"/>
    <w:rsid w:val="009D219F"/>
    <w:rsid w:val="009D2764"/>
    <w:rsid w:val="009D2EAE"/>
    <w:rsid w:val="009D2ED1"/>
    <w:rsid w:val="009D33AF"/>
    <w:rsid w:val="009D36B2"/>
    <w:rsid w:val="009D3DD2"/>
    <w:rsid w:val="009D4052"/>
    <w:rsid w:val="009D428E"/>
    <w:rsid w:val="009D439D"/>
    <w:rsid w:val="009D4420"/>
    <w:rsid w:val="009D4638"/>
    <w:rsid w:val="009D47D3"/>
    <w:rsid w:val="009D4A2E"/>
    <w:rsid w:val="009D4AB1"/>
    <w:rsid w:val="009D62DB"/>
    <w:rsid w:val="009D6A03"/>
    <w:rsid w:val="009D6CDA"/>
    <w:rsid w:val="009D7421"/>
    <w:rsid w:val="009D763F"/>
    <w:rsid w:val="009D7DDE"/>
    <w:rsid w:val="009E0640"/>
    <w:rsid w:val="009E144D"/>
    <w:rsid w:val="009E15FC"/>
    <w:rsid w:val="009E1AF8"/>
    <w:rsid w:val="009E1F1B"/>
    <w:rsid w:val="009E2188"/>
    <w:rsid w:val="009E220F"/>
    <w:rsid w:val="009E3134"/>
    <w:rsid w:val="009E3403"/>
    <w:rsid w:val="009E3FB6"/>
    <w:rsid w:val="009E4537"/>
    <w:rsid w:val="009E52BB"/>
    <w:rsid w:val="009E5AD3"/>
    <w:rsid w:val="009E6008"/>
    <w:rsid w:val="009E7408"/>
    <w:rsid w:val="009E7F85"/>
    <w:rsid w:val="009F084E"/>
    <w:rsid w:val="009F10E3"/>
    <w:rsid w:val="009F1E4E"/>
    <w:rsid w:val="009F22EF"/>
    <w:rsid w:val="009F24CE"/>
    <w:rsid w:val="009F2BC3"/>
    <w:rsid w:val="009F2EFB"/>
    <w:rsid w:val="009F34FC"/>
    <w:rsid w:val="009F3A5C"/>
    <w:rsid w:val="009F4269"/>
    <w:rsid w:val="009F481C"/>
    <w:rsid w:val="009F4C8B"/>
    <w:rsid w:val="009F4F0C"/>
    <w:rsid w:val="009F4F94"/>
    <w:rsid w:val="009F5146"/>
    <w:rsid w:val="009F5225"/>
    <w:rsid w:val="009F56AD"/>
    <w:rsid w:val="009F574A"/>
    <w:rsid w:val="009F578C"/>
    <w:rsid w:val="009F5B22"/>
    <w:rsid w:val="009F5F2B"/>
    <w:rsid w:val="009F6CE2"/>
    <w:rsid w:val="009F6D72"/>
    <w:rsid w:val="009F6F07"/>
    <w:rsid w:val="009F7454"/>
    <w:rsid w:val="009F7AA2"/>
    <w:rsid w:val="00A0001D"/>
    <w:rsid w:val="00A001B7"/>
    <w:rsid w:val="00A0033A"/>
    <w:rsid w:val="00A00593"/>
    <w:rsid w:val="00A0104C"/>
    <w:rsid w:val="00A01895"/>
    <w:rsid w:val="00A02D93"/>
    <w:rsid w:val="00A02E24"/>
    <w:rsid w:val="00A03134"/>
    <w:rsid w:val="00A031F5"/>
    <w:rsid w:val="00A03786"/>
    <w:rsid w:val="00A038B1"/>
    <w:rsid w:val="00A03A37"/>
    <w:rsid w:val="00A03ACA"/>
    <w:rsid w:val="00A044DE"/>
    <w:rsid w:val="00A045C2"/>
    <w:rsid w:val="00A04AEC"/>
    <w:rsid w:val="00A04DED"/>
    <w:rsid w:val="00A04F71"/>
    <w:rsid w:val="00A0536B"/>
    <w:rsid w:val="00A05485"/>
    <w:rsid w:val="00A0594D"/>
    <w:rsid w:val="00A05ADD"/>
    <w:rsid w:val="00A05F5E"/>
    <w:rsid w:val="00A06321"/>
    <w:rsid w:val="00A06989"/>
    <w:rsid w:val="00A078A9"/>
    <w:rsid w:val="00A1070C"/>
    <w:rsid w:val="00A10A27"/>
    <w:rsid w:val="00A10F99"/>
    <w:rsid w:val="00A11305"/>
    <w:rsid w:val="00A11490"/>
    <w:rsid w:val="00A1192C"/>
    <w:rsid w:val="00A121DB"/>
    <w:rsid w:val="00A12B5C"/>
    <w:rsid w:val="00A13102"/>
    <w:rsid w:val="00A132B4"/>
    <w:rsid w:val="00A146F5"/>
    <w:rsid w:val="00A1473A"/>
    <w:rsid w:val="00A14CEB"/>
    <w:rsid w:val="00A14D8E"/>
    <w:rsid w:val="00A154A8"/>
    <w:rsid w:val="00A1559D"/>
    <w:rsid w:val="00A15AE1"/>
    <w:rsid w:val="00A15E83"/>
    <w:rsid w:val="00A167EA"/>
    <w:rsid w:val="00A17EED"/>
    <w:rsid w:val="00A17FEB"/>
    <w:rsid w:val="00A2025A"/>
    <w:rsid w:val="00A206AF"/>
    <w:rsid w:val="00A207A3"/>
    <w:rsid w:val="00A20FD6"/>
    <w:rsid w:val="00A219D3"/>
    <w:rsid w:val="00A22079"/>
    <w:rsid w:val="00A220C1"/>
    <w:rsid w:val="00A22154"/>
    <w:rsid w:val="00A222E9"/>
    <w:rsid w:val="00A2249B"/>
    <w:rsid w:val="00A227A6"/>
    <w:rsid w:val="00A22851"/>
    <w:rsid w:val="00A231E4"/>
    <w:rsid w:val="00A239ED"/>
    <w:rsid w:val="00A23A91"/>
    <w:rsid w:val="00A23CB3"/>
    <w:rsid w:val="00A23D06"/>
    <w:rsid w:val="00A25026"/>
    <w:rsid w:val="00A2511F"/>
    <w:rsid w:val="00A253A9"/>
    <w:rsid w:val="00A26606"/>
    <w:rsid w:val="00A2681A"/>
    <w:rsid w:val="00A268B6"/>
    <w:rsid w:val="00A26C01"/>
    <w:rsid w:val="00A26C48"/>
    <w:rsid w:val="00A270E3"/>
    <w:rsid w:val="00A274F0"/>
    <w:rsid w:val="00A30E7A"/>
    <w:rsid w:val="00A31049"/>
    <w:rsid w:val="00A31626"/>
    <w:rsid w:val="00A317C1"/>
    <w:rsid w:val="00A31820"/>
    <w:rsid w:val="00A31952"/>
    <w:rsid w:val="00A31BBB"/>
    <w:rsid w:val="00A31C02"/>
    <w:rsid w:val="00A31D4F"/>
    <w:rsid w:val="00A31D62"/>
    <w:rsid w:val="00A320CC"/>
    <w:rsid w:val="00A32443"/>
    <w:rsid w:val="00A32AE3"/>
    <w:rsid w:val="00A32B73"/>
    <w:rsid w:val="00A330FE"/>
    <w:rsid w:val="00A33700"/>
    <w:rsid w:val="00A3373B"/>
    <w:rsid w:val="00A337CC"/>
    <w:rsid w:val="00A339E6"/>
    <w:rsid w:val="00A340E8"/>
    <w:rsid w:val="00A35402"/>
    <w:rsid w:val="00A357A5"/>
    <w:rsid w:val="00A35929"/>
    <w:rsid w:val="00A35B12"/>
    <w:rsid w:val="00A35BD2"/>
    <w:rsid w:val="00A366F7"/>
    <w:rsid w:val="00A36B5E"/>
    <w:rsid w:val="00A36DBA"/>
    <w:rsid w:val="00A3798F"/>
    <w:rsid w:val="00A37DA3"/>
    <w:rsid w:val="00A4072A"/>
    <w:rsid w:val="00A411A8"/>
    <w:rsid w:val="00A42285"/>
    <w:rsid w:val="00A42406"/>
    <w:rsid w:val="00A42A86"/>
    <w:rsid w:val="00A42B94"/>
    <w:rsid w:val="00A42CED"/>
    <w:rsid w:val="00A42DC8"/>
    <w:rsid w:val="00A4388E"/>
    <w:rsid w:val="00A4392F"/>
    <w:rsid w:val="00A43C43"/>
    <w:rsid w:val="00A4438C"/>
    <w:rsid w:val="00A45284"/>
    <w:rsid w:val="00A452DC"/>
    <w:rsid w:val="00A4548C"/>
    <w:rsid w:val="00A45584"/>
    <w:rsid w:val="00A457A2"/>
    <w:rsid w:val="00A460C3"/>
    <w:rsid w:val="00A4688E"/>
    <w:rsid w:val="00A468AC"/>
    <w:rsid w:val="00A468F9"/>
    <w:rsid w:val="00A46B7F"/>
    <w:rsid w:val="00A4777D"/>
    <w:rsid w:val="00A47900"/>
    <w:rsid w:val="00A47BF4"/>
    <w:rsid w:val="00A47DFC"/>
    <w:rsid w:val="00A47E76"/>
    <w:rsid w:val="00A50426"/>
    <w:rsid w:val="00A5081A"/>
    <w:rsid w:val="00A5096E"/>
    <w:rsid w:val="00A50AF3"/>
    <w:rsid w:val="00A510CD"/>
    <w:rsid w:val="00A5129D"/>
    <w:rsid w:val="00A5160B"/>
    <w:rsid w:val="00A51818"/>
    <w:rsid w:val="00A51D02"/>
    <w:rsid w:val="00A51D17"/>
    <w:rsid w:val="00A51EBA"/>
    <w:rsid w:val="00A52085"/>
    <w:rsid w:val="00A5210E"/>
    <w:rsid w:val="00A52346"/>
    <w:rsid w:val="00A52654"/>
    <w:rsid w:val="00A52A55"/>
    <w:rsid w:val="00A52C03"/>
    <w:rsid w:val="00A52C96"/>
    <w:rsid w:val="00A53587"/>
    <w:rsid w:val="00A5368F"/>
    <w:rsid w:val="00A538E6"/>
    <w:rsid w:val="00A539D9"/>
    <w:rsid w:val="00A53E63"/>
    <w:rsid w:val="00A53FAD"/>
    <w:rsid w:val="00A54EF8"/>
    <w:rsid w:val="00A551BB"/>
    <w:rsid w:val="00A557AE"/>
    <w:rsid w:val="00A55A6A"/>
    <w:rsid w:val="00A55B24"/>
    <w:rsid w:val="00A56592"/>
    <w:rsid w:val="00A56700"/>
    <w:rsid w:val="00A57586"/>
    <w:rsid w:val="00A57660"/>
    <w:rsid w:val="00A57F79"/>
    <w:rsid w:val="00A6003B"/>
    <w:rsid w:val="00A60740"/>
    <w:rsid w:val="00A609DF"/>
    <w:rsid w:val="00A60B06"/>
    <w:rsid w:val="00A60F0A"/>
    <w:rsid w:val="00A60F82"/>
    <w:rsid w:val="00A61487"/>
    <w:rsid w:val="00A618DB"/>
    <w:rsid w:val="00A61C31"/>
    <w:rsid w:val="00A61D2E"/>
    <w:rsid w:val="00A61EC7"/>
    <w:rsid w:val="00A62626"/>
    <w:rsid w:val="00A62654"/>
    <w:rsid w:val="00A628E4"/>
    <w:rsid w:val="00A62993"/>
    <w:rsid w:val="00A63869"/>
    <w:rsid w:val="00A64B91"/>
    <w:rsid w:val="00A64BE9"/>
    <w:rsid w:val="00A64DCC"/>
    <w:rsid w:val="00A653AE"/>
    <w:rsid w:val="00A65463"/>
    <w:rsid w:val="00A655D6"/>
    <w:rsid w:val="00A65789"/>
    <w:rsid w:val="00A65840"/>
    <w:rsid w:val="00A66572"/>
    <w:rsid w:val="00A666A7"/>
    <w:rsid w:val="00A666F0"/>
    <w:rsid w:val="00A66C2B"/>
    <w:rsid w:val="00A67098"/>
    <w:rsid w:val="00A67545"/>
    <w:rsid w:val="00A7013B"/>
    <w:rsid w:val="00A701C8"/>
    <w:rsid w:val="00A701D3"/>
    <w:rsid w:val="00A70593"/>
    <w:rsid w:val="00A707C1"/>
    <w:rsid w:val="00A7108C"/>
    <w:rsid w:val="00A71215"/>
    <w:rsid w:val="00A7147C"/>
    <w:rsid w:val="00A71480"/>
    <w:rsid w:val="00A71481"/>
    <w:rsid w:val="00A71615"/>
    <w:rsid w:val="00A71688"/>
    <w:rsid w:val="00A71833"/>
    <w:rsid w:val="00A722AB"/>
    <w:rsid w:val="00A72C83"/>
    <w:rsid w:val="00A72CED"/>
    <w:rsid w:val="00A73076"/>
    <w:rsid w:val="00A735EE"/>
    <w:rsid w:val="00A73ADE"/>
    <w:rsid w:val="00A73E5C"/>
    <w:rsid w:val="00A747E1"/>
    <w:rsid w:val="00A74FC2"/>
    <w:rsid w:val="00A7514D"/>
    <w:rsid w:val="00A7523F"/>
    <w:rsid w:val="00A75B8F"/>
    <w:rsid w:val="00A76453"/>
    <w:rsid w:val="00A76C9A"/>
    <w:rsid w:val="00A76D52"/>
    <w:rsid w:val="00A77577"/>
    <w:rsid w:val="00A7757E"/>
    <w:rsid w:val="00A77686"/>
    <w:rsid w:val="00A7779B"/>
    <w:rsid w:val="00A8013E"/>
    <w:rsid w:val="00A80706"/>
    <w:rsid w:val="00A808DC"/>
    <w:rsid w:val="00A80D77"/>
    <w:rsid w:val="00A818B7"/>
    <w:rsid w:val="00A8190B"/>
    <w:rsid w:val="00A81A60"/>
    <w:rsid w:val="00A822EC"/>
    <w:rsid w:val="00A826D1"/>
    <w:rsid w:val="00A82827"/>
    <w:rsid w:val="00A82912"/>
    <w:rsid w:val="00A82A92"/>
    <w:rsid w:val="00A83AF8"/>
    <w:rsid w:val="00A84949"/>
    <w:rsid w:val="00A850E6"/>
    <w:rsid w:val="00A8548F"/>
    <w:rsid w:val="00A85968"/>
    <w:rsid w:val="00A85A02"/>
    <w:rsid w:val="00A85E61"/>
    <w:rsid w:val="00A863A4"/>
    <w:rsid w:val="00A876AA"/>
    <w:rsid w:val="00A87A83"/>
    <w:rsid w:val="00A90299"/>
    <w:rsid w:val="00A902A8"/>
    <w:rsid w:val="00A9066F"/>
    <w:rsid w:val="00A90D65"/>
    <w:rsid w:val="00A92059"/>
    <w:rsid w:val="00A92404"/>
    <w:rsid w:val="00A934AC"/>
    <w:rsid w:val="00A937DA"/>
    <w:rsid w:val="00A93C3B"/>
    <w:rsid w:val="00A93DC6"/>
    <w:rsid w:val="00A94149"/>
    <w:rsid w:val="00A949FA"/>
    <w:rsid w:val="00A95109"/>
    <w:rsid w:val="00A962BF"/>
    <w:rsid w:val="00A965D9"/>
    <w:rsid w:val="00A97112"/>
    <w:rsid w:val="00A97155"/>
    <w:rsid w:val="00A97715"/>
    <w:rsid w:val="00A97900"/>
    <w:rsid w:val="00A97908"/>
    <w:rsid w:val="00A97FB9"/>
    <w:rsid w:val="00AA089B"/>
    <w:rsid w:val="00AA0A03"/>
    <w:rsid w:val="00AA0C60"/>
    <w:rsid w:val="00AA0D85"/>
    <w:rsid w:val="00AA23E3"/>
    <w:rsid w:val="00AA2587"/>
    <w:rsid w:val="00AA26F9"/>
    <w:rsid w:val="00AA2ADF"/>
    <w:rsid w:val="00AA2C68"/>
    <w:rsid w:val="00AA35D8"/>
    <w:rsid w:val="00AA3BA5"/>
    <w:rsid w:val="00AA3D91"/>
    <w:rsid w:val="00AA41D4"/>
    <w:rsid w:val="00AA5640"/>
    <w:rsid w:val="00AA574D"/>
    <w:rsid w:val="00AA617C"/>
    <w:rsid w:val="00AA619C"/>
    <w:rsid w:val="00AA6494"/>
    <w:rsid w:val="00AA6585"/>
    <w:rsid w:val="00AA658B"/>
    <w:rsid w:val="00AA67CF"/>
    <w:rsid w:val="00AA6B3B"/>
    <w:rsid w:val="00AA6E99"/>
    <w:rsid w:val="00AA6F9B"/>
    <w:rsid w:val="00AA70FD"/>
    <w:rsid w:val="00AA768E"/>
    <w:rsid w:val="00AA77BC"/>
    <w:rsid w:val="00AA7A14"/>
    <w:rsid w:val="00AA7A16"/>
    <w:rsid w:val="00AB006F"/>
    <w:rsid w:val="00AB01F3"/>
    <w:rsid w:val="00AB03DC"/>
    <w:rsid w:val="00AB077F"/>
    <w:rsid w:val="00AB09FC"/>
    <w:rsid w:val="00AB1729"/>
    <w:rsid w:val="00AB1F1B"/>
    <w:rsid w:val="00AB28ED"/>
    <w:rsid w:val="00AB2CA7"/>
    <w:rsid w:val="00AB3977"/>
    <w:rsid w:val="00AB39EA"/>
    <w:rsid w:val="00AB3EF1"/>
    <w:rsid w:val="00AB4546"/>
    <w:rsid w:val="00AB4EB5"/>
    <w:rsid w:val="00AB535C"/>
    <w:rsid w:val="00AB53F1"/>
    <w:rsid w:val="00AB55DA"/>
    <w:rsid w:val="00AB5647"/>
    <w:rsid w:val="00AB5B9C"/>
    <w:rsid w:val="00AB5DB3"/>
    <w:rsid w:val="00AB5E95"/>
    <w:rsid w:val="00AB6973"/>
    <w:rsid w:val="00AB6A18"/>
    <w:rsid w:val="00AB6C6C"/>
    <w:rsid w:val="00AB7626"/>
    <w:rsid w:val="00AB77C0"/>
    <w:rsid w:val="00AB7BB0"/>
    <w:rsid w:val="00AB7E81"/>
    <w:rsid w:val="00AB7E9A"/>
    <w:rsid w:val="00AC08EA"/>
    <w:rsid w:val="00AC0B53"/>
    <w:rsid w:val="00AC1009"/>
    <w:rsid w:val="00AC10A9"/>
    <w:rsid w:val="00AC15A5"/>
    <w:rsid w:val="00AC177F"/>
    <w:rsid w:val="00AC17FA"/>
    <w:rsid w:val="00AC1D3A"/>
    <w:rsid w:val="00AC1DA9"/>
    <w:rsid w:val="00AC1F0F"/>
    <w:rsid w:val="00AC2B0A"/>
    <w:rsid w:val="00AC2C97"/>
    <w:rsid w:val="00AC2E09"/>
    <w:rsid w:val="00AC2F31"/>
    <w:rsid w:val="00AC345B"/>
    <w:rsid w:val="00AC3A2B"/>
    <w:rsid w:val="00AC477C"/>
    <w:rsid w:val="00AC48F7"/>
    <w:rsid w:val="00AC4F08"/>
    <w:rsid w:val="00AC5392"/>
    <w:rsid w:val="00AC5B5F"/>
    <w:rsid w:val="00AC5D54"/>
    <w:rsid w:val="00AC63EC"/>
    <w:rsid w:val="00AC709E"/>
    <w:rsid w:val="00AC72FE"/>
    <w:rsid w:val="00AC757A"/>
    <w:rsid w:val="00AC7636"/>
    <w:rsid w:val="00AC7A2E"/>
    <w:rsid w:val="00AC7EF1"/>
    <w:rsid w:val="00AD074A"/>
    <w:rsid w:val="00AD1694"/>
    <w:rsid w:val="00AD1967"/>
    <w:rsid w:val="00AD1B41"/>
    <w:rsid w:val="00AD2C7C"/>
    <w:rsid w:val="00AD2DF1"/>
    <w:rsid w:val="00AD30E9"/>
    <w:rsid w:val="00AD349C"/>
    <w:rsid w:val="00AD3B86"/>
    <w:rsid w:val="00AD435E"/>
    <w:rsid w:val="00AD50E3"/>
    <w:rsid w:val="00AD5844"/>
    <w:rsid w:val="00AD5A5E"/>
    <w:rsid w:val="00AD5CE1"/>
    <w:rsid w:val="00AD5E10"/>
    <w:rsid w:val="00AD6046"/>
    <w:rsid w:val="00AD64E2"/>
    <w:rsid w:val="00AD6665"/>
    <w:rsid w:val="00AD67C7"/>
    <w:rsid w:val="00AD6938"/>
    <w:rsid w:val="00AD6AF8"/>
    <w:rsid w:val="00AD6C60"/>
    <w:rsid w:val="00AD708A"/>
    <w:rsid w:val="00AD70C6"/>
    <w:rsid w:val="00AD7359"/>
    <w:rsid w:val="00AD78A9"/>
    <w:rsid w:val="00AD78AC"/>
    <w:rsid w:val="00AD78E2"/>
    <w:rsid w:val="00AD7A18"/>
    <w:rsid w:val="00AD7E3B"/>
    <w:rsid w:val="00AE0704"/>
    <w:rsid w:val="00AE118E"/>
    <w:rsid w:val="00AE1745"/>
    <w:rsid w:val="00AE1DBC"/>
    <w:rsid w:val="00AE23FC"/>
    <w:rsid w:val="00AE24CA"/>
    <w:rsid w:val="00AE2A47"/>
    <w:rsid w:val="00AE2BF0"/>
    <w:rsid w:val="00AE2CDF"/>
    <w:rsid w:val="00AE2EFA"/>
    <w:rsid w:val="00AE32FC"/>
    <w:rsid w:val="00AE3952"/>
    <w:rsid w:val="00AE40A5"/>
    <w:rsid w:val="00AE42A1"/>
    <w:rsid w:val="00AE478B"/>
    <w:rsid w:val="00AE4B03"/>
    <w:rsid w:val="00AE5860"/>
    <w:rsid w:val="00AE5E52"/>
    <w:rsid w:val="00AE6376"/>
    <w:rsid w:val="00AE68B9"/>
    <w:rsid w:val="00AE6F7D"/>
    <w:rsid w:val="00AE7C04"/>
    <w:rsid w:val="00AE7C2B"/>
    <w:rsid w:val="00AF001E"/>
    <w:rsid w:val="00AF046C"/>
    <w:rsid w:val="00AF0943"/>
    <w:rsid w:val="00AF09D3"/>
    <w:rsid w:val="00AF0E6C"/>
    <w:rsid w:val="00AF0E8B"/>
    <w:rsid w:val="00AF1613"/>
    <w:rsid w:val="00AF2090"/>
    <w:rsid w:val="00AF2101"/>
    <w:rsid w:val="00AF237A"/>
    <w:rsid w:val="00AF37DA"/>
    <w:rsid w:val="00AF38DA"/>
    <w:rsid w:val="00AF3A2F"/>
    <w:rsid w:val="00AF3BB8"/>
    <w:rsid w:val="00AF405E"/>
    <w:rsid w:val="00AF4171"/>
    <w:rsid w:val="00AF4372"/>
    <w:rsid w:val="00AF4820"/>
    <w:rsid w:val="00AF485B"/>
    <w:rsid w:val="00AF5E77"/>
    <w:rsid w:val="00AF6EB3"/>
    <w:rsid w:val="00AF7E39"/>
    <w:rsid w:val="00AF7E4B"/>
    <w:rsid w:val="00B00437"/>
    <w:rsid w:val="00B0098F"/>
    <w:rsid w:val="00B0109E"/>
    <w:rsid w:val="00B01771"/>
    <w:rsid w:val="00B01D63"/>
    <w:rsid w:val="00B0251C"/>
    <w:rsid w:val="00B02851"/>
    <w:rsid w:val="00B02C7A"/>
    <w:rsid w:val="00B02DFC"/>
    <w:rsid w:val="00B032B8"/>
    <w:rsid w:val="00B03842"/>
    <w:rsid w:val="00B03A45"/>
    <w:rsid w:val="00B03A7C"/>
    <w:rsid w:val="00B042DE"/>
    <w:rsid w:val="00B04A00"/>
    <w:rsid w:val="00B051F9"/>
    <w:rsid w:val="00B05217"/>
    <w:rsid w:val="00B05672"/>
    <w:rsid w:val="00B05CB8"/>
    <w:rsid w:val="00B05E84"/>
    <w:rsid w:val="00B0604F"/>
    <w:rsid w:val="00B06937"/>
    <w:rsid w:val="00B06940"/>
    <w:rsid w:val="00B06C15"/>
    <w:rsid w:val="00B07520"/>
    <w:rsid w:val="00B07D0E"/>
    <w:rsid w:val="00B10446"/>
    <w:rsid w:val="00B105B4"/>
    <w:rsid w:val="00B10843"/>
    <w:rsid w:val="00B10DCB"/>
    <w:rsid w:val="00B10DF4"/>
    <w:rsid w:val="00B10EE6"/>
    <w:rsid w:val="00B115DB"/>
    <w:rsid w:val="00B11F48"/>
    <w:rsid w:val="00B122E2"/>
    <w:rsid w:val="00B1261C"/>
    <w:rsid w:val="00B131F8"/>
    <w:rsid w:val="00B135EF"/>
    <w:rsid w:val="00B13B32"/>
    <w:rsid w:val="00B140FD"/>
    <w:rsid w:val="00B14D8C"/>
    <w:rsid w:val="00B151C3"/>
    <w:rsid w:val="00B15475"/>
    <w:rsid w:val="00B15645"/>
    <w:rsid w:val="00B15924"/>
    <w:rsid w:val="00B16586"/>
    <w:rsid w:val="00B16931"/>
    <w:rsid w:val="00B16976"/>
    <w:rsid w:val="00B16B3B"/>
    <w:rsid w:val="00B16CB9"/>
    <w:rsid w:val="00B1733D"/>
    <w:rsid w:val="00B1762A"/>
    <w:rsid w:val="00B17828"/>
    <w:rsid w:val="00B20556"/>
    <w:rsid w:val="00B20932"/>
    <w:rsid w:val="00B20B03"/>
    <w:rsid w:val="00B20B83"/>
    <w:rsid w:val="00B21440"/>
    <w:rsid w:val="00B2192E"/>
    <w:rsid w:val="00B219DF"/>
    <w:rsid w:val="00B21DD0"/>
    <w:rsid w:val="00B21E00"/>
    <w:rsid w:val="00B2221F"/>
    <w:rsid w:val="00B22337"/>
    <w:rsid w:val="00B22753"/>
    <w:rsid w:val="00B2305E"/>
    <w:rsid w:val="00B232B6"/>
    <w:rsid w:val="00B233FC"/>
    <w:rsid w:val="00B23F0A"/>
    <w:rsid w:val="00B2402F"/>
    <w:rsid w:val="00B24352"/>
    <w:rsid w:val="00B2462D"/>
    <w:rsid w:val="00B24B28"/>
    <w:rsid w:val="00B24DBF"/>
    <w:rsid w:val="00B25248"/>
    <w:rsid w:val="00B25DA3"/>
    <w:rsid w:val="00B25F4E"/>
    <w:rsid w:val="00B2681F"/>
    <w:rsid w:val="00B26A01"/>
    <w:rsid w:val="00B26CA6"/>
    <w:rsid w:val="00B3007A"/>
    <w:rsid w:val="00B304EC"/>
    <w:rsid w:val="00B30671"/>
    <w:rsid w:val="00B31C27"/>
    <w:rsid w:val="00B31D1C"/>
    <w:rsid w:val="00B324FC"/>
    <w:rsid w:val="00B32649"/>
    <w:rsid w:val="00B3292B"/>
    <w:rsid w:val="00B329D6"/>
    <w:rsid w:val="00B33016"/>
    <w:rsid w:val="00B3303B"/>
    <w:rsid w:val="00B33624"/>
    <w:rsid w:val="00B33D08"/>
    <w:rsid w:val="00B350B2"/>
    <w:rsid w:val="00B35527"/>
    <w:rsid w:val="00B35C1E"/>
    <w:rsid w:val="00B368A2"/>
    <w:rsid w:val="00B36D76"/>
    <w:rsid w:val="00B36E78"/>
    <w:rsid w:val="00B375BD"/>
    <w:rsid w:val="00B37765"/>
    <w:rsid w:val="00B377B4"/>
    <w:rsid w:val="00B379B8"/>
    <w:rsid w:val="00B37F64"/>
    <w:rsid w:val="00B40135"/>
    <w:rsid w:val="00B40451"/>
    <w:rsid w:val="00B40B5B"/>
    <w:rsid w:val="00B40DF1"/>
    <w:rsid w:val="00B41FAD"/>
    <w:rsid w:val="00B42064"/>
    <w:rsid w:val="00B42A5E"/>
    <w:rsid w:val="00B42AB6"/>
    <w:rsid w:val="00B438DD"/>
    <w:rsid w:val="00B43999"/>
    <w:rsid w:val="00B43FA5"/>
    <w:rsid w:val="00B44BC9"/>
    <w:rsid w:val="00B44CDF"/>
    <w:rsid w:val="00B460BB"/>
    <w:rsid w:val="00B46153"/>
    <w:rsid w:val="00B46679"/>
    <w:rsid w:val="00B46A6C"/>
    <w:rsid w:val="00B47344"/>
    <w:rsid w:val="00B47525"/>
    <w:rsid w:val="00B506E9"/>
    <w:rsid w:val="00B51050"/>
    <w:rsid w:val="00B5175E"/>
    <w:rsid w:val="00B51CBC"/>
    <w:rsid w:val="00B5203A"/>
    <w:rsid w:val="00B5219B"/>
    <w:rsid w:val="00B5243B"/>
    <w:rsid w:val="00B52B85"/>
    <w:rsid w:val="00B52E21"/>
    <w:rsid w:val="00B52FAE"/>
    <w:rsid w:val="00B538DB"/>
    <w:rsid w:val="00B53934"/>
    <w:rsid w:val="00B53E5B"/>
    <w:rsid w:val="00B54183"/>
    <w:rsid w:val="00B54259"/>
    <w:rsid w:val="00B544A8"/>
    <w:rsid w:val="00B54BA4"/>
    <w:rsid w:val="00B54BB6"/>
    <w:rsid w:val="00B56048"/>
    <w:rsid w:val="00B56261"/>
    <w:rsid w:val="00B56466"/>
    <w:rsid w:val="00B56AD7"/>
    <w:rsid w:val="00B574DB"/>
    <w:rsid w:val="00B57585"/>
    <w:rsid w:val="00B57E8B"/>
    <w:rsid w:val="00B60104"/>
    <w:rsid w:val="00B603E4"/>
    <w:rsid w:val="00B605C8"/>
    <w:rsid w:val="00B6072E"/>
    <w:rsid w:val="00B60968"/>
    <w:rsid w:val="00B61DEC"/>
    <w:rsid w:val="00B622A4"/>
    <w:rsid w:val="00B622D7"/>
    <w:rsid w:val="00B626FE"/>
    <w:rsid w:val="00B63E7E"/>
    <w:rsid w:val="00B642C3"/>
    <w:rsid w:val="00B64BD9"/>
    <w:rsid w:val="00B64EFD"/>
    <w:rsid w:val="00B650AC"/>
    <w:rsid w:val="00B65C88"/>
    <w:rsid w:val="00B663B7"/>
    <w:rsid w:val="00B66467"/>
    <w:rsid w:val="00B6654A"/>
    <w:rsid w:val="00B66586"/>
    <w:rsid w:val="00B66DFB"/>
    <w:rsid w:val="00B670FC"/>
    <w:rsid w:val="00B67295"/>
    <w:rsid w:val="00B67F0E"/>
    <w:rsid w:val="00B7038A"/>
    <w:rsid w:val="00B703D1"/>
    <w:rsid w:val="00B70C9F"/>
    <w:rsid w:val="00B70F2D"/>
    <w:rsid w:val="00B71511"/>
    <w:rsid w:val="00B71A35"/>
    <w:rsid w:val="00B71AA5"/>
    <w:rsid w:val="00B71ADA"/>
    <w:rsid w:val="00B71BEB"/>
    <w:rsid w:val="00B71CAF"/>
    <w:rsid w:val="00B71F99"/>
    <w:rsid w:val="00B722BC"/>
    <w:rsid w:val="00B72DBB"/>
    <w:rsid w:val="00B7318E"/>
    <w:rsid w:val="00B731C3"/>
    <w:rsid w:val="00B73454"/>
    <w:rsid w:val="00B73473"/>
    <w:rsid w:val="00B737ED"/>
    <w:rsid w:val="00B73B3B"/>
    <w:rsid w:val="00B73E71"/>
    <w:rsid w:val="00B746F9"/>
    <w:rsid w:val="00B74A40"/>
    <w:rsid w:val="00B75873"/>
    <w:rsid w:val="00B75E27"/>
    <w:rsid w:val="00B75EBD"/>
    <w:rsid w:val="00B76325"/>
    <w:rsid w:val="00B7656F"/>
    <w:rsid w:val="00B76793"/>
    <w:rsid w:val="00B77201"/>
    <w:rsid w:val="00B7779B"/>
    <w:rsid w:val="00B77DE8"/>
    <w:rsid w:val="00B80863"/>
    <w:rsid w:val="00B80AF3"/>
    <w:rsid w:val="00B81AD3"/>
    <w:rsid w:val="00B8276D"/>
    <w:rsid w:val="00B82FC2"/>
    <w:rsid w:val="00B8327A"/>
    <w:rsid w:val="00B839C0"/>
    <w:rsid w:val="00B83B22"/>
    <w:rsid w:val="00B85287"/>
    <w:rsid w:val="00B85A49"/>
    <w:rsid w:val="00B85A5F"/>
    <w:rsid w:val="00B85BA7"/>
    <w:rsid w:val="00B86189"/>
    <w:rsid w:val="00B86991"/>
    <w:rsid w:val="00B86AF8"/>
    <w:rsid w:val="00B86FB4"/>
    <w:rsid w:val="00B87B18"/>
    <w:rsid w:val="00B87C25"/>
    <w:rsid w:val="00B90017"/>
    <w:rsid w:val="00B9194F"/>
    <w:rsid w:val="00B919E0"/>
    <w:rsid w:val="00B91C89"/>
    <w:rsid w:val="00B91E20"/>
    <w:rsid w:val="00B9202C"/>
    <w:rsid w:val="00B9229D"/>
    <w:rsid w:val="00B92616"/>
    <w:rsid w:val="00B92941"/>
    <w:rsid w:val="00B92CA7"/>
    <w:rsid w:val="00B93195"/>
    <w:rsid w:val="00B93CE0"/>
    <w:rsid w:val="00B93F03"/>
    <w:rsid w:val="00B93F1A"/>
    <w:rsid w:val="00B9416B"/>
    <w:rsid w:val="00B949B0"/>
    <w:rsid w:val="00B94B68"/>
    <w:rsid w:val="00B94CBB"/>
    <w:rsid w:val="00B95493"/>
    <w:rsid w:val="00B954B5"/>
    <w:rsid w:val="00B95536"/>
    <w:rsid w:val="00B95C2B"/>
    <w:rsid w:val="00B963D0"/>
    <w:rsid w:val="00B9650F"/>
    <w:rsid w:val="00B971ED"/>
    <w:rsid w:val="00B9728A"/>
    <w:rsid w:val="00B97381"/>
    <w:rsid w:val="00B97A03"/>
    <w:rsid w:val="00B97A23"/>
    <w:rsid w:val="00B97E7E"/>
    <w:rsid w:val="00BA007F"/>
    <w:rsid w:val="00BA12FB"/>
    <w:rsid w:val="00BA16AD"/>
    <w:rsid w:val="00BA1F2D"/>
    <w:rsid w:val="00BA2481"/>
    <w:rsid w:val="00BA2AE6"/>
    <w:rsid w:val="00BA2E6D"/>
    <w:rsid w:val="00BA3117"/>
    <w:rsid w:val="00BA319E"/>
    <w:rsid w:val="00BA330F"/>
    <w:rsid w:val="00BA33B9"/>
    <w:rsid w:val="00BA3721"/>
    <w:rsid w:val="00BA3B0E"/>
    <w:rsid w:val="00BA4BA2"/>
    <w:rsid w:val="00BA5126"/>
    <w:rsid w:val="00BA5696"/>
    <w:rsid w:val="00BA5765"/>
    <w:rsid w:val="00BA57A7"/>
    <w:rsid w:val="00BA5820"/>
    <w:rsid w:val="00BA6696"/>
    <w:rsid w:val="00BA6986"/>
    <w:rsid w:val="00BA70C1"/>
    <w:rsid w:val="00BA710E"/>
    <w:rsid w:val="00BA7791"/>
    <w:rsid w:val="00BA7A7D"/>
    <w:rsid w:val="00BA7E59"/>
    <w:rsid w:val="00BB0415"/>
    <w:rsid w:val="00BB0A5C"/>
    <w:rsid w:val="00BB1A4D"/>
    <w:rsid w:val="00BB1CCB"/>
    <w:rsid w:val="00BB1F46"/>
    <w:rsid w:val="00BB20ED"/>
    <w:rsid w:val="00BB2100"/>
    <w:rsid w:val="00BB2106"/>
    <w:rsid w:val="00BB24A6"/>
    <w:rsid w:val="00BB24EA"/>
    <w:rsid w:val="00BB2605"/>
    <w:rsid w:val="00BB2950"/>
    <w:rsid w:val="00BB2B5F"/>
    <w:rsid w:val="00BB31CE"/>
    <w:rsid w:val="00BB3810"/>
    <w:rsid w:val="00BB41A7"/>
    <w:rsid w:val="00BB43C5"/>
    <w:rsid w:val="00BB4676"/>
    <w:rsid w:val="00BB47B6"/>
    <w:rsid w:val="00BB4987"/>
    <w:rsid w:val="00BB4A88"/>
    <w:rsid w:val="00BB53E9"/>
    <w:rsid w:val="00BB56F2"/>
    <w:rsid w:val="00BB5AB5"/>
    <w:rsid w:val="00BB6A85"/>
    <w:rsid w:val="00BB6A8A"/>
    <w:rsid w:val="00BB6B24"/>
    <w:rsid w:val="00BB6FC9"/>
    <w:rsid w:val="00BB702E"/>
    <w:rsid w:val="00BC0345"/>
    <w:rsid w:val="00BC0648"/>
    <w:rsid w:val="00BC1F4F"/>
    <w:rsid w:val="00BC21BB"/>
    <w:rsid w:val="00BC2329"/>
    <w:rsid w:val="00BC2420"/>
    <w:rsid w:val="00BC2B29"/>
    <w:rsid w:val="00BC3141"/>
    <w:rsid w:val="00BC3872"/>
    <w:rsid w:val="00BC38FF"/>
    <w:rsid w:val="00BC3A95"/>
    <w:rsid w:val="00BC3D16"/>
    <w:rsid w:val="00BC4192"/>
    <w:rsid w:val="00BC488D"/>
    <w:rsid w:val="00BC4B84"/>
    <w:rsid w:val="00BC4FF3"/>
    <w:rsid w:val="00BC5472"/>
    <w:rsid w:val="00BC59BC"/>
    <w:rsid w:val="00BC5E72"/>
    <w:rsid w:val="00BC5F55"/>
    <w:rsid w:val="00BC6235"/>
    <w:rsid w:val="00BC644C"/>
    <w:rsid w:val="00BC65C7"/>
    <w:rsid w:val="00BC694E"/>
    <w:rsid w:val="00BC6A3A"/>
    <w:rsid w:val="00BC6AD0"/>
    <w:rsid w:val="00BC6F69"/>
    <w:rsid w:val="00BC75C2"/>
    <w:rsid w:val="00BC7E6C"/>
    <w:rsid w:val="00BD01EB"/>
    <w:rsid w:val="00BD1282"/>
    <w:rsid w:val="00BD1F91"/>
    <w:rsid w:val="00BD2180"/>
    <w:rsid w:val="00BD259F"/>
    <w:rsid w:val="00BD27F4"/>
    <w:rsid w:val="00BD2E15"/>
    <w:rsid w:val="00BD3B68"/>
    <w:rsid w:val="00BD3BE2"/>
    <w:rsid w:val="00BD40AB"/>
    <w:rsid w:val="00BD42A5"/>
    <w:rsid w:val="00BD5022"/>
    <w:rsid w:val="00BD5370"/>
    <w:rsid w:val="00BD586E"/>
    <w:rsid w:val="00BD6409"/>
    <w:rsid w:val="00BD6797"/>
    <w:rsid w:val="00BD6E2B"/>
    <w:rsid w:val="00BD6F00"/>
    <w:rsid w:val="00BD725E"/>
    <w:rsid w:val="00BD73BE"/>
    <w:rsid w:val="00BD7446"/>
    <w:rsid w:val="00BD74C0"/>
    <w:rsid w:val="00BD7D83"/>
    <w:rsid w:val="00BE0523"/>
    <w:rsid w:val="00BE06B8"/>
    <w:rsid w:val="00BE076A"/>
    <w:rsid w:val="00BE0902"/>
    <w:rsid w:val="00BE0C3D"/>
    <w:rsid w:val="00BE0CB7"/>
    <w:rsid w:val="00BE1B0B"/>
    <w:rsid w:val="00BE1E77"/>
    <w:rsid w:val="00BE20C5"/>
    <w:rsid w:val="00BE27E6"/>
    <w:rsid w:val="00BE29A5"/>
    <w:rsid w:val="00BE2C6E"/>
    <w:rsid w:val="00BE2C9A"/>
    <w:rsid w:val="00BE3324"/>
    <w:rsid w:val="00BE34A6"/>
    <w:rsid w:val="00BE3DF6"/>
    <w:rsid w:val="00BE4087"/>
    <w:rsid w:val="00BE42B1"/>
    <w:rsid w:val="00BE466D"/>
    <w:rsid w:val="00BE4B68"/>
    <w:rsid w:val="00BE5301"/>
    <w:rsid w:val="00BE5395"/>
    <w:rsid w:val="00BE5523"/>
    <w:rsid w:val="00BE5AC7"/>
    <w:rsid w:val="00BE6182"/>
    <w:rsid w:val="00BE61C5"/>
    <w:rsid w:val="00BE702A"/>
    <w:rsid w:val="00BE77F0"/>
    <w:rsid w:val="00BE790C"/>
    <w:rsid w:val="00BE7996"/>
    <w:rsid w:val="00BF0252"/>
    <w:rsid w:val="00BF095C"/>
    <w:rsid w:val="00BF1909"/>
    <w:rsid w:val="00BF1CAD"/>
    <w:rsid w:val="00BF20F7"/>
    <w:rsid w:val="00BF211F"/>
    <w:rsid w:val="00BF261B"/>
    <w:rsid w:val="00BF275A"/>
    <w:rsid w:val="00BF2C52"/>
    <w:rsid w:val="00BF302C"/>
    <w:rsid w:val="00BF3079"/>
    <w:rsid w:val="00BF3680"/>
    <w:rsid w:val="00BF36B2"/>
    <w:rsid w:val="00BF3870"/>
    <w:rsid w:val="00BF3DBF"/>
    <w:rsid w:val="00BF4CC8"/>
    <w:rsid w:val="00BF4DAE"/>
    <w:rsid w:val="00BF4FDB"/>
    <w:rsid w:val="00BF60B3"/>
    <w:rsid w:val="00BF6282"/>
    <w:rsid w:val="00BF63D5"/>
    <w:rsid w:val="00BF7132"/>
    <w:rsid w:val="00BF7236"/>
    <w:rsid w:val="00BF7406"/>
    <w:rsid w:val="00BF7514"/>
    <w:rsid w:val="00BF79C3"/>
    <w:rsid w:val="00BF7B25"/>
    <w:rsid w:val="00BF7B66"/>
    <w:rsid w:val="00BF7C9E"/>
    <w:rsid w:val="00C0019D"/>
    <w:rsid w:val="00C0042C"/>
    <w:rsid w:val="00C0069E"/>
    <w:rsid w:val="00C00CA7"/>
    <w:rsid w:val="00C00DD3"/>
    <w:rsid w:val="00C00EBA"/>
    <w:rsid w:val="00C01A71"/>
    <w:rsid w:val="00C01D9C"/>
    <w:rsid w:val="00C024A1"/>
    <w:rsid w:val="00C02729"/>
    <w:rsid w:val="00C030DF"/>
    <w:rsid w:val="00C0361A"/>
    <w:rsid w:val="00C03AE9"/>
    <w:rsid w:val="00C0445C"/>
    <w:rsid w:val="00C049A4"/>
    <w:rsid w:val="00C04C50"/>
    <w:rsid w:val="00C05450"/>
    <w:rsid w:val="00C054CE"/>
    <w:rsid w:val="00C054D6"/>
    <w:rsid w:val="00C056F0"/>
    <w:rsid w:val="00C05F64"/>
    <w:rsid w:val="00C06179"/>
    <w:rsid w:val="00C0704E"/>
    <w:rsid w:val="00C0753B"/>
    <w:rsid w:val="00C07E54"/>
    <w:rsid w:val="00C10C4B"/>
    <w:rsid w:val="00C10D64"/>
    <w:rsid w:val="00C10F0F"/>
    <w:rsid w:val="00C1125E"/>
    <w:rsid w:val="00C11BAC"/>
    <w:rsid w:val="00C11CAA"/>
    <w:rsid w:val="00C11FF1"/>
    <w:rsid w:val="00C12051"/>
    <w:rsid w:val="00C12090"/>
    <w:rsid w:val="00C12366"/>
    <w:rsid w:val="00C123DB"/>
    <w:rsid w:val="00C12C68"/>
    <w:rsid w:val="00C12CCE"/>
    <w:rsid w:val="00C1392B"/>
    <w:rsid w:val="00C139FB"/>
    <w:rsid w:val="00C13D70"/>
    <w:rsid w:val="00C13E90"/>
    <w:rsid w:val="00C14506"/>
    <w:rsid w:val="00C15384"/>
    <w:rsid w:val="00C15E7B"/>
    <w:rsid w:val="00C162A0"/>
    <w:rsid w:val="00C16E4C"/>
    <w:rsid w:val="00C171E1"/>
    <w:rsid w:val="00C17608"/>
    <w:rsid w:val="00C1798E"/>
    <w:rsid w:val="00C17B07"/>
    <w:rsid w:val="00C17D5A"/>
    <w:rsid w:val="00C17E5F"/>
    <w:rsid w:val="00C17F3D"/>
    <w:rsid w:val="00C20345"/>
    <w:rsid w:val="00C20A8C"/>
    <w:rsid w:val="00C213C2"/>
    <w:rsid w:val="00C21440"/>
    <w:rsid w:val="00C214A3"/>
    <w:rsid w:val="00C21687"/>
    <w:rsid w:val="00C218E8"/>
    <w:rsid w:val="00C2197D"/>
    <w:rsid w:val="00C21C43"/>
    <w:rsid w:val="00C21D41"/>
    <w:rsid w:val="00C22947"/>
    <w:rsid w:val="00C22C64"/>
    <w:rsid w:val="00C22F26"/>
    <w:rsid w:val="00C23080"/>
    <w:rsid w:val="00C23455"/>
    <w:rsid w:val="00C23C9E"/>
    <w:rsid w:val="00C240BE"/>
    <w:rsid w:val="00C2431F"/>
    <w:rsid w:val="00C24DA5"/>
    <w:rsid w:val="00C24E00"/>
    <w:rsid w:val="00C25428"/>
    <w:rsid w:val="00C2588A"/>
    <w:rsid w:val="00C265FB"/>
    <w:rsid w:val="00C26F1F"/>
    <w:rsid w:val="00C26F34"/>
    <w:rsid w:val="00C27016"/>
    <w:rsid w:val="00C27076"/>
    <w:rsid w:val="00C27C56"/>
    <w:rsid w:val="00C27FBC"/>
    <w:rsid w:val="00C300AE"/>
    <w:rsid w:val="00C30959"/>
    <w:rsid w:val="00C310F8"/>
    <w:rsid w:val="00C3192B"/>
    <w:rsid w:val="00C3204C"/>
    <w:rsid w:val="00C3252D"/>
    <w:rsid w:val="00C32531"/>
    <w:rsid w:val="00C32699"/>
    <w:rsid w:val="00C32794"/>
    <w:rsid w:val="00C328AE"/>
    <w:rsid w:val="00C32AB4"/>
    <w:rsid w:val="00C32B21"/>
    <w:rsid w:val="00C32F60"/>
    <w:rsid w:val="00C33012"/>
    <w:rsid w:val="00C33466"/>
    <w:rsid w:val="00C3346D"/>
    <w:rsid w:val="00C3356A"/>
    <w:rsid w:val="00C336DC"/>
    <w:rsid w:val="00C337F1"/>
    <w:rsid w:val="00C3380D"/>
    <w:rsid w:val="00C347F5"/>
    <w:rsid w:val="00C34C68"/>
    <w:rsid w:val="00C360A6"/>
    <w:rsid w:val="00C362A9"/>
    <w:rsid w:val="00C36536"/>
    <w:rsid w:val="00C366B0"/>
    <w:rsid w:val="00C36857"/>
    <w:rsid w:val="00C3687A"/>
    <w:rsid w:val="00C36A38"/>
    <w:rsid w:val="00C36BF6"/>
    <w:rsid w:val="00C372D5"/>
    <w:rsid w:val="00C373B8"/>
    <w:rsid w:val="00C374F8"/>
    <w:rsid w:val="00C377AF"/>
    <w:rsid w:val="00C37B76"/>
    <w:rsid w:val="00C37BF6"/>
    <w:rsid w:val="00C37CC0"/>
    <w:rsid w:val="00C40388"/>
    <w:rsid w:val="00C407E4"/>
    <w:rsid w:val="00C4083B"/>
    <w:rsid w:val="00C40E89"/>
    <w:rsid w:val="00C41758"/>
    <w:rsid w:val="00C41B6F"/>
    <w:rsid w:val="00C42033"/>
    <w:rsid w:val="00C424E8"/>
    <w:rsid w:val="00C42CF9"/>
    <w:rsid w:val="00C439A3"/>
    <w:rsid w:val="00C43A57"/>
    <w:rsid w:val="00C43BD1"/>
    <w:rsid w:val="00C43D04"/>
    <w:rsid w:val="00C43D98"/>
    <w:rsid w:val="00C446FD"/>
    <w:rsid w:val="00C44A40"/>
    <w:rsid w:val="00C45154"/>
    <w:rsid w:val="00C451BE"/>
    <w:rsid w:val="00C457FA"/>
    <w:rsid w:val="00C45D30"/>
    <w:rsid w:val="00C46224"/>
    <w:rsid w:val="00C4627B"/>
    <w:rsid w:val="00C46448"/>
    <w:rsid w:val="00C4668A"/>
    <w:rsid w:val="00C46880"/>
    <w:rsid w:val="00C46CE8"/>
    <w:rsid w:val="00C46D7C"/>
    <w:rsid w:val="00C476BD"/>
    <w:rsid w:val="00C476E2"/>
    <w:rsid w:val="00C47744"/>
    <w:rsid w:val="00C47B32"/>
    <w:rsid w:val="00C50597"/>
    <w:rsid w:val="00C508DA"/>
    <w:rsid w:val="00C51E7A"/>
    <w:rsid w:val="00C51F72"/>
    <w:rsid w:val="00C520A0"/>
    <w:rsid w:val="00C52392"/>
    <w:rsid w:val="00C52AD7"/>
    <w:rsid w:val="00C52EC9"/>
    <w:rsid w:val="00C5348B"/>
    <w:rsid w:val="00C54338"/>
    <w:rsid w:val="00C543A0"/>
    <w:rsid w:val="00C54549"/>
    <w:rsid w:val="00C54979"/>
    <w:rsid w:val="00C54A8D"/>
    <w:rsid w:val="00C54C89"/>
    <w:rsid w:val="00C54E82"/>
    <w:rsid w:val="00C54E85"/>
    <w:rsid w:val="00C54F5B"/>
    <w:rsid w:val="00C54F78"/>
    <w:rsid w:val="00C553AF"/>
    <w:rsid w:val="00C554B0"/>
    <w:rsid w:val="00C567B8"/>
    <w:rsid w:val="00C572B4"/>
    <w:rsid w:val="00C5747A"/>
    <w:rsid w:val="00C576E6"/>
    <w:rsid w:val="00C57838"/>
    <w:rsid w:val="00C57B57"/>
    <w:rsid w:val="00C600F9"/>
    <w:rsid w:val="00C60190"/>
    <w:rsid w:val="00C602C7"/>
    <w:rsid w:val="00C6050D"/>
    <w:rsid w:val="00C60CF7"/>
    <w:rsid w:val="00C60F84"/>
    <w:rsid w:val="00C61649"/>
    <w:rsid w:val="00C617B4"/>
    <w:rsid w:val="00C619B6"/>
    <w:rsid w:val="00C61B18"/>
    <w:rsid w:val="00C61E2A"/>
    <w:rsid w:val="00C61EDF"/>
    <w:rsid w:val="00C6207D"/>
    <w:rsid w:val="00C628B1"/>
    <w:rsid w:val="00C62CAA"/>
    <w:rsid w:val="00C63DC7"/>
    <w:rsid w:val="00C64067"/>
    <w:rsid w:val="00C643B5"/>
    <w:rsid w:val="00C64794"/>
    <w:rsid w:val="00C647D3"/>
    <w:rsid w:val="00C64E30"/>
    <w:rsid w:val="00C6586D"/>
    <w:rsid w:val="00C658FC"/>
    <w:rsid w:val="00C65B24"/>
    <w:rsid w:val="00C65E5A"/>
    <w:rsid w:val="00C65FE4"/>
    <w:rsid w:val="00C66334"/>
    <w:rsid w:val="00C670DB"/>
    <w:rsid w:val="00C67382"/>
    <w:rsid w:val="00C7056D"/>
    <w:rsid w:val="00C707EC"/>
    <w:rsid w:val="00C70CC1"/>
    <w:rsid w:val="00C7142B"/>
    <w:rsid w:val="00C71895"/>
    <w:rsid w:val="00C71C5E"/>
    <w:rsid w:val="00C71DE8"/>
    <w:rsid w:val="00C71E07"/>
    <w:rsid w:val="00C7238A"/>
    <w:rsid w:val="00C7291B"/>
    <w:rsid w:val="00C72C58"/>
    <w:rsid w:val="00C72D58"/>
    <w:rsid w:val="00C7323E"/>
    <w:rsid w:val="00C732C6"/>
    <w:rsid w:val="00C73327"/>
    <w:rsid w:val="00C73BFA"/>
    <w:rsid w:val="00C73D62"/>
    <w:rsid w:val="00C74452"/>
    <w:rsid w:val="00C74C0A"/>
    <w:rsid w:val="00C74CCB"/>
    <w:rsid w:val="00C75572"/>
    <w:rsid w:val="00C75846"/>
    <w:rsid w:val="00C75A33"/>
    <w:rsid w:val="00C75B82"/>
    <w:rsid w:val="00C760A9"/>
    <w:rsid w:val="00C7655C"/>
    <w:rsid w:val="00C7659F"/>
    <w:rsid w:val="00C768E3"/>
    <w:rsid w:val="00C76BE4"/>
    <w:rsid w:val="00C779D2"/>
    <w:rsid w:val="00C77A4A"/>
    <w:rsid w:val="00C80671"/>
    <w:rsid w:val="00C80CDB"/>
    <w:rsid w:val="00C8122C"/>
    <w:rsid w:val="00C819DF"/>
    <w:rsid w:val="00C81BBA"/>
    <w:rsid w:val="00C8306F"/>
    <w:rsid w:val="00C8367D"/>
    <w:rsid w:val="00C839AD"/>
    <w:rsid w:val="00C84612"/>
    <w:rsid w:val="00C84DBD"/>
    <w:rsid w:val="00C84EB8"/>
    <w:rsid w:val="00C850E7"/>
    <w:rsid w:val="00C8521D"/>
    <w:rsid w:val="00C857E2"/>
    <w:rsid w:val="00C85900"/>
    <w:rsid w:val="00C85FF1"/>
    <w:rsid w:val="00C8685E"/>
    <w:rsid w:val="00C86911"/>
    <w:rsid w:val="00C871C4"/>
    <w:rsid w:val="00C872C4"/>
    <w:rsid w:val="00C873ED"/>
    <w:rsid w:val="00C877DB"/>
    <w:rsid w:val="00C87EE1"/>
    <w:rsid w:val="00C904FE"/>
    <w:rsid w:val="00C908C1"/>
    <w:rsid w:val="00C909BF"/>
    <w:rsid w:val="00C90A6B"/>
    <w:rsid w:val="00C91977"/>
    <w:rsid w:val="00C91A9C"/>
    <w:rsid w:val="00C92DF7"/>
    <w:rsid w:val="00C92E73"/>
    <w:rsid w:val="00C93857"/>
    <w:rsid w:val="00C93DE9"/>
    <w:rsid w:val="00C94761"/>
    <w:rsid w:val="00C94CFB"/>
    <w:rsid w:val="00C953B0"/>
    <w:rsid w:val="00C95A6A"/>
    <w:rsid w:val="00C96199"/>
    <w:rsid w:val="00C9627E"/>
    <w:rsid w:val="00C963DA"/>
    <w:rsid w:val="00C964D1"/>
    <w:rsid w:val="00C966C2"/>
    <w:rsid w:val="00C971E6"/>
    <w:rsid w:val="00C975AE"/>
    <w:rsid w:val="00C9791D"/>
    <w:rsid w:val="00C979C1"/>
    <w:rsid w:val="00C97F14"/>
    <w:rsid w:val="00CA05E8"/>
    <w:rsid w:val="00CA05EF"/>
    <w:rsid w:val="00CA0FD6"/>
    <w:rsid w:val="00CA1A55"/>
    <w:rsid w:val="00CA1BF6"/>
    <w:rsid w:val="00CA1DCD"/>
    <w:rsid w:val="00CA1E4B"/>
    <w:rsid w:val="00CA21F8"/>
    <w:rsid w:val="00CA2757"/>
    <w:rsid w:val="00CA2AFE"/>
    <w:rsid w:val="00CA2CD2"/>
    <w:rsid w:val="00CA2DB5"/>
    <w:rsid w:val="00CA2F57"/>
    <w:rsid w:val="00CA3166"/>
    <w:rsid w:val="00CA3589"/>
    <w:rsid w:val="00CA366C"/>
    <w:rsid w:val="00CA3FCB"/>
    <w:rsid w:val="00CA4689"/>
    <w:rsid w:val="00CA49B2"/>
    <w:rsid w:val="00CA4F4E"/>
    <w:rsid w:val="00CA5771"/>
    <w:rsid w:val="00CA5CAE"/>
    <w:rsid w:val="00CA5E60"/>
    <w:rsid w:val="00CA5EB5"/>
    <w:rsid w:val="00CA6299"/>
    <w:rsid w:val="00CA75D4"/>
    <w:rsid w:val="00CB022F"/>
    <w:rsid w:val="00CB058F"/>
    <w:rsid w:val="00CB0CCB"/>
    <w:rsid w:val="00CB13F7"/>
    <w:rsid w:val="00CB14F6"/>
    <w:rsid w:val="00CB1B7A"/>
    <w:rsid w:val="00CB2083"/>
    <w:rsid w:val="00CB245D"/>
    <w:rsid w:val="00CB25FA"/>
    <w:rsid w:val="00CB2A36"/>
    <w:rsid w:val="00CB2E44"/>
    <w:rsid w:val="00CB2FA8"/>
    <w:rsid w:val="00CB321D"/>
    <w:rsid w:val="00CB3BF4"/>
    <w:rsid w:val="00CB3CFF"/>
    <w:rsid w:val="00CB3E8D"/>
    <w:rsid w:val="00CB3EAE"/>
    <w:rsid w:val="00CB414A"/>
    <w:rsid w:val="00CB4371"/>
    <w:rsid w:val="00CB4409"/>
    <w:rsid w:val="00CB46E5"/>
    <w:rsid w:val="00CB4D4F"/>
    <w:rsid w:val="00CB504D"/>
    <w:rsid w:val="00CB50FE"/>
    <w:rsid w:val="00CB5DF1"/>
    <w:rsid w:val="00CB5F14"/>
    <w:rsid w:val="00CB5F9D"/>
    <w:rsid w:val="00CB60CA"/>
    <w:rsid w:val="00CB71BB"/>
    <w:rsid w:val="00CB7578"/>
    <w:rsid w:val="00CB75F6"/>
    <w:rsid w:val="00CB7765"/>
    <w:rsid w:val="00CB793F"/>
    <w:rsid w:val="00CB79A6"/>
    <w:rsid w:val="00CC0055"/>
    <w:rsid w:val="00CC00CD"/>
    <w:rsid w:val="00CC0135"/>
    <w:rsid w:val="00CC0403"/>
    <w:rsid w:val="00CC0D3D"/>
    <w:rsid w:val="00CC1411"/>
    <w:rsid w:val="00CC15CC"/>
    <w:rsid w:val="00CC1690"/>
    <w:rsid w:val="00CC17BC"/>
    <w:rsid w:val="00CC2020"/>
    <w:rsid w:val="00CC2B54"/>
    <w:rsid w:val="00CC337B"/>
    <w:rsid w:val="00CC3609"/>
    <w:rsid w:val="00CC391A"/>
    <w:rsid w:val="00CC48AB"/>
    <w:rsid w:val="00CC4F0C"/>
    <w:rsid w:val="00CC534D"/>
    <w:rsid w:val="00CC57C3"/>
    <w:rsid w:val="00CC6D9B"/>
    <w:rsid w:val="00CC6E7A"/>
    <w:rsid w:val="00CC6E81"/>
    <w:rsid w:val="00CC7019"/>
    <w:rsid w:val="00CC7695"/>
    <w:rsid w:val="00CC786B"/>
    <w:rsid w:val="00CD00C2"/>
    <w:rsid w:val="00CD00C7"/>
    <w:rsid w:val="00CD018A"/>
    <w:rsid w:val="00CD0ED3"/>
    <w:rsid w:val="00CD153E"/>
    <w:rsid w:val="00CD191C"/>
    <w:rsid w:val="00CD1B13"/>
    <w:rsid w:val="00CD1E2F"/>
    <w:rsid w:val="00CD1E81"/>
    <w:rsid w:val="00CD23FD"/>
    <w:rsid w:val="00CD2B33"/>
    <w:rsid w:val="00CD2BE5"/>
    <w:rsid w:val="00CD3965"/>
    <w:rsid w:val="00CD4E99"/>
    <w:rsid w:val="00CD4EF7"/>
    <w:rsid w:val="00CD523A"/>
    <w:rsid w:val="00CD56F0"/>
    <w:rsid w:val="00CD5FEE"/>
    <w:rsid w:val="00CD6144"/>
    <w:rsid w:val="00CD682E"/>
    <w:rsid w:val="00CD6FA5"/>
    <w:rsid w:val="00CD73A6"/>
    <w:rsid w:val="00CD7821"/>
    <w:rsid w:val="00CD79F4"/>
    <w:rsid w:val="00CD7B8B"/>
    <w:rsid w:val="00CD7C08"/>
    <w:rsid w:val="00CE07DE"/>
    <w:rsid w:val="00CE0BBB"/>
    <w:rsid w:val="00CE0FD5"/>
    <w:rsid w:val="00CE13E1"/>
    <w:rsid w:val="00CE152B"/>
    <w:rsid w:val="00CE1535"/>
    <w:rsid w:val="00CE1583"/>
    <w:rsid w:val="00CE1664"/>
    <w:rsid w:val="00CE1845"/>
    <w:rsid w:val="00CE1B8E"/>
    <w:rsid w:val="00CE1BA7"/>
    <w:rsid w:val="00CE1BAF"/>
    <w:rsid w:val="00CE1C9E"/>
    <w:rsid w:val="00CE295B"/>
    <w:rsid w:val="00CE2A1B"/>
    <w:rsid w:val="00CE2C31"/>
    <w:rsid w:val="00CE2C3E"/>
    <w:rsid w:val="00CE3440"/>
    <w:rsid w:val="00CE376F"/>
    <w:rsid w:val="00CE37B2"/>
    <w:rsid w:val="00CE3865"/>
    <w:rsid w:val="00CE3948"/>
    <w:rsid w:val="00CE3B0B"/>
    <w:rsid w:val="00CE3DF6"/>
    <w:rsid w:val="00CE3F18"/>
    <w:rsid w:val="00CE4ACA"/>
    <w:rsid w:val="00CE4C78"/>
    <w:rsid w:val="00CE5682"/>
    <w:rsid w:val="00CE5B8C"/>
    <w:rsid w:val="00CE6616"/>
    <w:rsid w:val="00CE6B52"/>
    <w:rsid w:val="00CE6B83"/>
    <w:rsid w:val="00CE6D56"/>
    <w:rsid w:val="00CE72E6"/>
    <w:rsid w:val="00CE7A93"/>
    <w:rsid w:val="00CE7EDA"/>
    <w:rsid w:val="00CE7FA2"/>
    <w:rsid w:val="00CF01A9"/>
    <w:rsid w:val="00CF0373"/>
    <w:rsid w:val="00CF0D28"/>
    <w:rsid w:val="00CF1411"/>
    <w:rsid w:val="00CF1D7E"/>
    <w:rsid w:val="00CF2235"/>
    <w:rsid w:val="00CF2246"/>
    <w:rsid w:val="00CF26AD"/>
    <w:rsid w:val="00CF296A"/>
    <w:rsid w:val="00CF3035"/>
    <w:rsid w:val="00CF3B23"/>
    <w:rsid w:val="00CF3B6B"/>
    <w:rsid w:val="00CF3D02"/>
    <w:rsid w:val="00CF3D16"/>
    <w:rsid w:val="00CF47A9"/>
    <w:rsid w:val="00CF4AC3"/>
    <w:rsid w:val="00CF53BD"/>
    <w:rsid w:val="00CF56B2"/>
    <w:rsid w:val="00CF61CA"/>
    <w:rsid w:val="00CF694B"/>
    <w:rsid w:val="00CF698C"/>
    <w:rsid w:val="00CF772F"/>
    <w:rsid w:val="00D0069A"/>
    <w:rsid w:val="00D00BED"/>
    <w:rsid w:val="00D00E2C"/>
    <w:rsid w:val="00D018F0"/>
    <w:rsid w:val="00D01B6F"/>
    <w:rsid w:val="00D02678"/>
    <w:rsid w:val="00D02837"/>
    <w:rsid w:val="00D02E40"/>
    <w:rsid w:val="00D03236"/>
    <w:rsid w:val="00D033C8"/>
    <w:rsid w:val="00D0401A"/>
    <w:rsid w:val="00D04A2D"/>
    <w:rsid w:val="00D04AF0"/>
    <w:rsid w:val="00D04BF8"/>
    <w:rsid w:val="00D04E25"/>
    <w:rsid w:val="00D052AF"/>
    <w:rsid w:val="00D057A1"/>
    <w:rsid w:val="00D058C9"/>
    <w:rsid w:val="00D059D3"/>
    <w:rsid w:val="00D06BB4"/>
    <w:rsid w:val="00D07012"/>
    <w:rsid w:val="00D07650"/>
    <w:rsid w:val="00D07E8E"/>
    <w:rsid w:val="00D10401"/>
    <w:rsid w:val="00D1082D"/>
    <w:rsid w:val="00D10C4E"/>
    <w:rsid w:val="00D10F9A"/>
    <w:rsid w:val="00D110EA"/>
    <w:rsid w:val="00D11581"/>
    <w:rsid w:val="00D11A50"/>
    <w:rsid w:val="00D11DC4"/>
    <w:rsid w:val="00D123E0"/>
    <w:rsid w:val="00D125E8"/>
    <w:rsid w:val="00D1290B"/>
    <w:rsid w:val="00D12995"/>
    <w:rsid w:val="00D13566"/>
    <w:rsid w:val="00D13575"/>
    <w:rsid w:val="00D13B43"/>
    <w:rsid w:val="00D144DD"/>
    <w:rsid w:val="00D1489E"/>
    <w:rsid w:val="00D15221"/>
    <w:rsid w:val="00D15331"/>
    <w:rsid w:val="00D1569F"/>
    <w:rsid w:val="00D15A1D"/>
    <w:rsid w:val="00D1699F"/>
    <w:rsid w:val="00D16ABB"/>
    <w:rsid w:val="00D16AF7"/>
    <w:rsid w:val="00D17527"/>
    <w:rsid w:val="00D17927"/>
    <w:rsid w:val="00D20507"/>
    <w:rsid w:val="00D208F3"/>
    <w:rsid w:val="00D20E79"/>
    <w:rsid w:val="00D20F92"/>
    <w:rsid w:val="00D218C4"/>
    <w:rsid w:val="00D222A4"/>
    <w:rsid w:val="00D22C61"/>
    <w:rsid w:val="00D22CC1"/>
    <w:rsid w:val="00D22FD9"/>
    <w:rsid w:val="00D2313C"/>
    <w:rsid w:val="00D232A0"/>
    <w:rsid w:val="00D23834"/>
    <w:rsid w:val="00D239EC"/>
    <w:rsid w:val="00D240E2"/>
    <w:rsid w:val="00D24164"/>
    <w:rsid w:val="00D243AC"/>
    <w:rsid w:val="00D249C7"/>
    <w:rsid w:val="00D25100"/>
    <w:rsid w:val="00D2518E"/>
    <w:rsid w:val="00D253C1"/>
    <w:rsid w:val="00D257B2"/>
    <w:rsid w:val="00D25A1E"/>
    <w:rsid w:val="00D25A93"/>
    <w:rsid w:val="00D2677A"/>
    <w:rsid w:val="00D26EF2"/>
    <w:rsid w:val="00D27500"/>
    <w:rsid w:val="00D27DEA"/>
    <w:rsid w:val="00D27F18"/>
    <w:rsid w:val="00D30412"/>
    <w:rsid w:val="00D3053D"/>
    <w:rsid w:val="00D30D68"/>
    <w:rsid w:val="00D30E07"/>
    <w:rsid w:val="00D30F9D"/>
    <w:rsid w:val="00D31083"/>
    <w:rsid w:val="00D31827"/>
    <w:rsid w:val="00D31CB1"/>
    <w:rsid w:val="00D31EAC"/>
    <w:rsid w:val="00D326E2"/>
    <w:rsid w:val="00D32A12"/>
    <w:rsid w:val="00D32BD1"/>
    <w:rsid w:val="00D339DB"/>
    <w:rsid w:val="00D33F24"/>
    <w:rsid w:val="00D34004"/>
    <w:rsid w:val="00D340C1"/>
    <w:rsid w:val="00D340FA"/>
    <w:rsid w:val="00D342D0"/>
    <w:rsid w:val="00D34985"/>
    <w:rsid w:val="00D34EC1"/>
    <w:rsid w:val="00D3521F"/>
    <w:rsid w:val="00D3536A"/>
    <w:rsid w:val="00D359C9"/>
    <w:rsid w:val="00D35F3B"/>
    <w:rsid w:val="00D362AC"/>
    <w:rsid w:val="00D36768"/>
    <w:rsid w:val="00D3679E"/>
    <w:rsid w:val="00D371BB"/>
    <w:rsid w:val="00D374C5"/>
    <w:rsid w:val="00D37673"/>
    <w:rsid w:val="00D376B4"/>
    <w:rsid w:val="00D378AF"/>
    <w:rsid w:val="00D40105"/>
    <w:rsid w:val="00D401B6"/>
    <w:rsid w:val="00D40226"/>
    <w:rsid w:val="00D40909"/>
    <w:rsid w:val="00D40AD3"/>
    <w:rsid w:val="00D40D32"/>
    <w:rsid w:val="00D40DCA"/>
    <w:rsid w:val="00D41962"/>
    <w:rsid w:val="00D419C2"/>
    <w:rsid w:val="00D42278"/>
    <w:rsid w:val="00D428C4"/>
    <w:rsid w:val="00D42B5C"/>
    <w:rsid w:val="00D42B82"/>
    <w:rsid w:val="00D43660"/>
    <w:rsid w:val="00D43DB7"/>
    <w:rsid w:val="00D44129"/>
    <w:rsid w:val="00D449A5"/>
    <w:rsid w:val="00D44CAE"/>
    <w:rsid w:val="00D45312"/>
    <w:rsid w:val="00D45AF9"/>
    <w:rsid w:val="00D45EEC"/>
    <w:rsid w:val="00D46385"/>
    <w:rsid w:val="00D467CE"/>
    <w:rsid w:val="00D46932"/>
    <w:rsid w:val="00D46AEF"/>
    <w:rsid w:val="00D47049"/>
    <w:rsid w:val="00D4710F"/>
    <w:rsid w:val="00D4764F"/>
    <w:rsid w:val="00D477EB"/>
    <w:rsid w:val="00D47A83"/>
    <w:rsid w:val="00D47FA8"/>
    <w:rsid w:val="00D50272"/>
    <w:rsid w:val="00D502AF"/>
    <w:rsid w:val="00D50878"/>
    <w:rsid w:val="00D50AE0"/>
    <w:rsid w:val="00D50B9A"/>
    <w:rsid w:val="00D50BF0"/>
    <w:rsid w:val="00D5271D"/>
    <w:rsid w:val="00D52995"/>
    <w:rsid w:val="00D52A5B"/>
    <w:rsid w:val="00D530EC"/>
    <w:rsid w:val="00D53A33"/>
    <w:rsid w:val="00D53D5F"/>
    <w:rsid w:val="00D53EC0"/>
    <w:rsid w:val="00D5408B"/>
    <w:rsid w:val="00D543C6"/>
    <w:rsid w:val="00D54457"/>
    <w:rsid w:val="00D54595"/>
    <w:rsid w:val="00D54BCE"/>
    <w:rsid w:val="00D54CE7"/>
    <w:rsid w:val="00D555A8"/>
    <w:rsid w:val="00D559C0"/>
    <w:rsid w:val="00D559DF"/>
    <w:rsid w:val="00D55BDD"/>
    <w:rsid w:val="00D55EDD"/>
    <w:rsid w:val="00D56202"/>
    <w:rsid w:val="00D566AA"/>
    <w:rsid w:val="00D56894"/>
    <w:rsid w:val="00D56AD0"/>
    <w:rsid w:val="00D56EA0"/>
    <w:rsid w:val="00D57257"/>
    <w:rsid w:val="00D57411"/>
    <w:rsid w:val="00D5757C"/>
    <w:rsid w:val="00D579E8"/>
    <w:rsid w:val="00D610BE"/>
    <w:rsid w:val="00D61146"/>
    <w:rsid w:val="00D61D55"/>
    <w:rsid w:val="00D63165"/>
    <w:rsid w:val="00D632D4"/>
    <w:rsid w:val="00D636A6"/>
    <w:rsid w:val="00D63751"/>
    <w:rsid w:val="00D63934"/>
    <w:rsid w:val="00D63C43"/>
    <w:rsid w:val="00D649B8"/>
    <w:rsid w:val="00D64E75"/>
    <w:rsid w:val="00D64E7D"/>
    <w:rsid w:val="00D65222"/>
    <w:rsid w:val="00D652B4"/>
    <w:rsid w:val="00D653CB"/>
    <w:rsid w:val="00D654DE"/>
    <w:rsid w:val="00D661C2"/>
    <w:rsid w:val="00D661EA"/>
    <w:rsid w:val="00D663A9"/>
    <w:rsid w:val="00D665DF"/>
    <w:rsid w:val="00D66AC7"/>
    <w:rsid w:val="00D673B6"/>
    <w:rsid w:val="00D673FC"/>
    <w:rsid w:val="00D67FEB"/>
    <w:rsid w:val="00D70297"/>
    <w:rsid w:val="00D704D9"/>
    <w:rsid w:val="00D70A64"/>
    <w:rsid w:val="00D710C3"/>
    <w:rsid w:val="00D7232D"/>
    <w:rsid w:val="00D72476"/>
    <w:rsid w:val="00D72B12"/>
    <w:rsid w:val="00D72F43"/>
    <w:rsid w:val="00D73579"/>
    <w:rsid w:val="00D73BEF"/>
    <w:rsid w:val="00D7481E"/>
    <w:rsid w:val="00D7498A"/>
    <w:rsid w:val="00D74ADD"/>
    <w:rsid w:val="00D74CC2"/>
    <w:rsid w:val="00D74FD8"/>
    <w:rsid w:val="00D752FE"/>
    <w:rsid w:val="00D75793"/>
    <w:rsid w:val="00D759DD"/>
    <w:rsid w:val="00D75C79"/>
    <w:rsid w:val="00D75D9D"/>
    <w:rsid w:val="00D763EC"/>
    <w:rsid w:val="00D7678A"/>
    <w:rsid w:val="00D76947"/>
    <w:rsid w:val="00D76B4A"/>
    <w:rsid w:val="00D76C4B"/>
    <w:rsid w:val="00D773E9"/>
    <w:rsid w:val="00D7749B"/>
    <w:rsid w:val="00D7787E"/>
    <w:rsid w:val="00D77B00"/>
    <w:rsid w:val="00D77F7F"/>
    <w:rsid w:val="00D8050C"/>
    <w:rsid w:val="00D80B9C"/>
    <w:rsid w:val="00D80BF4"/>
    <w:rsid w:val="00D80DE8"/>
    <w:rsid w:val="00D816B1"/>
    <w:rsid w:val="00D81BDB"/>
    <w:rsid w:val="00D81C5D"/>
    <w:rsid w:val="00D825A5"/>
    <w:rsid w:val="00D82755"/>
    <w:rsid w:val="00D82A9D"/>
    <w:rsid w:val="00D82E2F"/>
    <w:rsid w:val="00D8344B"/>
    <w:rsid w:val="00D834B2"/>
    <w:rsid w:val="00D837E6"/>
    <w:rsid w:val="00D838CD"/>
    <w:rsid w:val="00D83F16"/>
    <w:rsid w:val="00D841CB"/>
    <w:rsid w:val="00D842AD"/>
    <w:rsid w:val="00D84D4A"/>
    <w:rsid w:val="00D84D94"/>
    <w:rsid w:val="00D856EE"/>
    <w:rsid w:val="00D859DB"/>
    <w:rsid w:val="00D85AD6"/>
    <w:rsid w:val="00D85FCD"/>
    <w:rsid w:val="00D86691"/>
    <w:rsid w:val="00D86838"/>
    <w:rsid w:val="00D86F61"/>
    <w:rsid w:val="00D87330"/>
    <w:rsid w:val="00D87D06"/>
    <w:rsid w:val="00D90598"/>
    <w:rsid w:val="00D90599"/>
    <w:rsid w:val="00D90B08"/>
    <w:rsid w:val="00D919D2"/>
    <w:rsid w:val="00D91A36"/>
    <w:rsid w:val="00D91D86"/>
    <w:rsid w:val="00D91F99"/>
    <w:rsid w:val="00D92167"/>
    <w:rsid w:val="00D92647"/>
    <w:rsid w:val="00D930AB"/>
    <w:rsid w:val="00D93393"/>
    <w:rsid w:val="00D936DF"/>
    <w:rsid w:val="00D93F2A"/>
    <w:rsid w:val="00D94255"/>
    <w:rsid w:val="00D94556"/>
    <w:rsid w:val="00D946CA"/>
    <w:rsid w:val="00D94BE5"/>
    <w:rsid w:val="00D94EBC"/>
    <w:rsid w:val="00D95284"/>
    <w:rsid w:val="00D957FE"/>
    <w:rsid w:val="00D95B6D"/>
    <w:rsid w:val="00D95C75"/>
    <w:rsid w:val="00D95C8B"/>
    <w:rsid w:val="00D9623D"/>
    <w:rsid w:val="00D96CFC"/>
    <w:rsid w:val="00D9754E"/>
    <w:rsid w:val="00D97965"/>
    <w:rsid w:val="00DA0640"/>
    <w:rsid w:val="00DA07C1"/>
    <w:rsid w:val="00DA0999"/>
    <w:rsid w:val="00DA0E4B"/>
    <w:rsid w:val="00DA14A4"/>
    <w:rsid w:val="00DA17C2"/>
    <w:rsid w:val="00DA1912"/>
    <w:rsid w:val="00DA1BA1"/>
    <w:rsid w:val="00DA1C47"/>
    <w:rsid w:val="00DA26E4"/>
    <w:rsid w:val="00DA2940"/>
    <w:rsid w:val="00DA2A6B"/>
    <w:rsid w:val="00DA3024"/>
    <w:rsid w:val="00DA3964"/>
    <w:rsid w:val="00DA440C"/>
    <w:rsid w:val="00DA4539"/>
    <w:rsid w:val="00DA4A62"/>
    <w:rsid w:val="00DA5719"/>
    <w:rsid w:val="00DA5884"/>
    <w:rsid w:val="00DA6262"/>
    <w:rsid w:val="00DA63A5"/>
    <w:rsid w:val="00DA6A5D"/>
    <w:rsid w:val="00DA78EF"/>
    <w:rsid w:val="00DA7AF8"/>
    <w:rsid w:val="00DA7C83"/>
    <w:rsid w:val="00DA7F6C"/>
    <w:rsid w:val="00DB093B"/>
    <w:rsid w:val="00DB09A9"/>
    <w:rsid w:val="00DB0DED"/>
    <w:rsid w:val="00DB145A"/>
    <w:rsid w:val="00DB19A7"/>
    <w:rsid w:val="00DB2229"/>
    <w:rsid w:val="00DB2244"/>
    <w:rsid w:val="00DB2D45"/>
    <w:rsid w:val="00DB3488"/>
    <w:rsid w:val="00DB35F6"/>
    <w:rsid w:val="00DB375D"/>
    <w:rsid w:val="00DB3B9A"/>
    <w:rsid w:val="00DB3BD9"/>
    <w:rsid w:val="00DB3D44"/>
    <w:rsid w:val="00DB4025"/>
    <w:rsid w:val="00DB47D5"/>
    <w:rsid w:val="00DB4DB4"/>
    <w:rsid w:val="00DB516A"/>
    <w:rsid w:val="00DB57D7"/>
    <w:rsid w:val="00DB599F"/>
    <w:rsid w:val="00DB5A85"/>
    <w:rsid w:val="00DB656C"/>
    <w:rsid w:val="00DB6579"/>
    <w:rsid w:val="00DB66A7"/>
    <w:rsid w:val="00DB6CAA"/>
    <w:rsid w:val="00DB6F8F"/>
    <w:rsid w:val="00DB7308"/>
    <w:rsid w:val="00DB746E"/>
    <w:rsid w:val="00DB7D72"/>
    <w:rsid w:val="00DC010A"/>
    <w:rsid w:val="00DC0752"/>
    <w:rsid w:val="00DC0803"/>
    <w:rsid w:val="00DC095D"/>
    <w:rsid w:val="00DC1896"/>
    <w:rsid w:val="00DC195F"/>
    <w:rsid w:val="00DC2071"/>
    <w:rsid w:val="00DC21C2"/>
    <w:rsid w:val="00DC2513"/>
    <w:rsid w:val="00DC2703"/>
    <w:rsid w:val="00DC2B3D"/>
    <w:rsid w:val="00DC2D48"/>
    <w:rsid w:val="00DC30C9"/>
    <w:rsid w:val="00DC338A"/>
    <w:rsid w:val="00DC3E64"/>
    <w:rsid w:val="00DC41BB"/>
    <w:rsid w:val="00DC45BC"/>
    <w:rsid w:val="00DC4825"/>
    <w:rsid w:val="00DC4A3A"/>
    <w:rsid w:val="00DC569F"/>
    <w:rsid w:val="00DC5C8F"/>
    <w:rsid w:val="00DC60C2"/>
    <w:rsid w:val="00DC61D0"/>
    <w:rsid w:val="00DC62D1"/>
    <w:rsid w:val="00DC6C00"/>
    <w:rsid w:val="00DC7160"/>
    <w:rsid w:val="00DC7347"/>
    <w:rsid w:val="00DC74B0"/>
    <w:rsid w:val="00DC7503"/>
    <w:rsid w:val="00DD0C12"/>
    <w:rsid w:val="00DD0C3D"/>
    <w:rsid w:val="00DD10B4"/>
    <w:rsid w:val="00DD158A"/>
    <w:rsid w:val="00DD1BDD"/>
    <w:rsid w:val="00DD1C64"/>
    <w:rsid w:val="00DD1DA8"/>
    <w:rsid w:val="00DD1F66"/>
    <w:rsid w:val="00DD2243"/>
    <w:rsid w:val="00DD2694"/>
    <w:rsid w:val="00DD26C9"/>
    <w:rsid w:val="00DD2856"/>
    <w:rsid w:val="00DD2ACE"/>
    <w:rsid w:val="00DD2B26"/>
    <w:rsid w:val="00DD2CA5"/>
    <w:rsid w:val="00DD2E09"/>
    <w:rsid w:val="00DD32A2"/>
    <w:rsid w:val="00DD34FE"/>
    <w:rsid w:val="00DD39B7"/>
    <w:rsid w:val="00DD42D5"/>
    <w:rsid w:val="00DD465F"/>
    <w:rsid w:val="00DD598B"/>
    <w:rsid w:val="00DD5A90"/>
    <w:rsid w:val="00DD5DE1"/>
    <w:rsid w:val="00DD5DFE"/>
    <w:rsid w:val="00DD5EC1"/>
    <w:rsid w:val="00DD6F1E"/>
    <w:rsid w:val="00DD7018"/>
    <w:rsid w:val="00DD716B"/>
    <w:rsid w:val="00DD7557"/>
    <w:rsid w:val="00DD787E"/>
    <w:rsid w:val="00DD7ED2"/>
    <w:rsid w:val="00DE0432"/>
    <w:rsid w:val="00DE0437"/>
    <w:rsid w:val="00DE0A29"/>
    <w:rsid w:val="00DE0B70"/>
    <w:rsid w:val="00DE0E95"/>
    <w:rsid w:val="00DE12D2"/>
    <w:rsid w:val="00DE1802"/>
    <w:rsid w:val="00DE189C"/>
    <w:rsid w:val="00DE2596"/>
    <w:rsid w:val="00DE2B8F"/>
    <w:rsid w:val="00DE2FB7"/>
    <w:rsid w:val="00DE32A9"/>
    <w:rsid w:val="00DE34A8"/>
    <w:rsid w:val="00DE3688"/>
    <w:rsid w:val="00DE421A"/>
    <w:rsid w:val="00DE4365"/>
    <w:rsid w:val="00DE4A59"/>
    <w:rsid w:val="00DE526C"/>
    <w:rsid w:val="00DE5D46"/>
    <w:rsid w:val="00DE6906"/>
    <w:rsid w:val="00DE6B34"/>
    <w:rsid w:val="00DE6E02"/>
    <w:rsid w:val="00DF0977"/>
    <w:rsid w:val="00DF0AED"/>
    <w:rsid w:val="00DF0D0D"/>
    <w:rsid w:val="00DF0EF0"/>
    <w:rsid w:val="00DF11F6"/>
    <w:rsid w:val="00DF1387"/>
    <w:rsid w:val="00DF1D50"/>
    <w:rsid w:val="00DF2666"/>
    <w:rsid w:val="00DF2940"/>
    <w:rsid w:val="00DF317A"/>
    <w:rsid w:val="00DF378D"/>
    <w:rsid w:val="00DF3CA5"/>
    <w:rsid w:val="00DF3CFA"/>
    <w:rsid w:val="00DF3F9E"/>
    <w:rsid w:val="00DF4D13"/>
    <w:rsid w:val="00DF4DC8"/>
    <w:rsid w:val="00DF5407"/>
    <w:rsid w:val="00DF581E"/>
    <w:rsid w:val="00DF59C1"/>
    <w:rsid w:val="00DF5A53"/>
    <w:rsid w:val="00DF5F6F"/>
    <w:rsid w:val="00DF6038"/>
    <w:rsid w:val="00DF6236"/>
    <w:rsid w:val="00DF6560"/>
    <w:rsid w:val="00DF6913"/>
    <w:rsid w:val="00DF735B"/>
    <w:rsid w:val="00DF739E"/>
    <w:rsid w:val="00DF79BC"/>
    <w:rsid w:val="00DF7BB1"/>
    <w:rsid w:val="00E00095"/>
    <w:rsid w:val="00E0024E"/>
    <w:rsid w:val="00E00925"/>
    <w:rsid w:val="00E012A9"/>
    <w:rsid w:val="00E01430"/>
    <w:rsid w:val="00E01432"/>
    <w:rsid w:val="00E016D9"/>
    <w:rsid w:val="00E018F4"/>
    <w:rsid w:val="00E01C99"/>
    <w:rsid w:val="00E01FD4"/>
    <w:rsid w:val="00E02156"/>
    <w:rsid w:val="00E0305C"/>
    <w:rsid w:val="00E03364"/>
    <w:rsid w:val="00E036F8"/>
    <w:rsid w:val="00E03ADD"/>
    <w:rsid w:val="00E03B7E"/>
    <w:rsid w:val="00E04C1F"/>
    <w:rsid w:val="00E0501A"/>
    <w:rsid w:val="00E051CE"/>
    <w:rsid w:val="00E054C4"/>
    <w:rsid w:val="00E05594"/>
    <w:rsid w:val="00E0562D"/>
    <w:rsid w:val="00E05991"/>
    <w:rsid w:val="00E05CFC"/>
    <w:rsid w:val="00E05E9E"/>
    <w:rsid w:val="00E05EB6"/>
    <w:rsid w:val="00E06212"/>
    <w:rsid w:val="00E0665E"/>
    <w:rsid w:val="00E06928"/>
    <w:rsid w:val="00E07166"/>
    <w:rsid w:val="00E07390"/>
    <w:rsid w:val="00E105BA"/>
    <w:rsid w:val="00E10685"/>
    <w:rsid w:val="00E10A6F"/>
    <w:rsid w:val="00E11273"/>
    <w:rsid w:val="00E115B0"/>
    <w:rsid w:val="00E11EA0"/>
    <w:rsid w:val="00E12A73"/>
    <w:rsid w:val="00E12A8B"/>
    <w:rsid w:val="00E12AE2"/>
    <w:rsid w:val="00E13539"/>
    <w:rsid w:val="00E141C2"/>
    <w:rsid w:val="00E14913"/>
    <w:rsid w:val="00E14BC1"/>
    <w:rsid w:val="00E14C29"/>
    <w:rsid w:val="00E15450"/>
    <w:rsid w:val="00E15534"/>
    <w:rsid w:val="00E16091"/>
    <w:rsid w:val="00E162F9"/>
    <w:rsid w:val="00E16AEE"/>
    <w:rsid w:val="00E16EF2"/>
    <w:rsid w:val="00E173B5"/>
    <w:rsid w:val="00E173CF"/>
    <w:rsid w:val="00E2037B"/>
    <w:rsid w:val="00E20A28"/>
    <w:rsid w:val="00E20DA6"/>
    <w:rsid w:val="00E2219A"/>
    <w:rsid w:val="00E22A72"/>
    <w:rsid w:val="00E22A83"/>
    <w:rsid w:val="00E22A89"/>
    <w:rsid w:val="00E22B9C"/>
    <w:rsid w:val="00E23283"/>
    <w:rsid w:val="00E23B87"/>
    <w:rsid w:val="00E23F3F"/>
    <w:rsid w:val="00E25084"/>
    <w:rsid w:val="00E25166"/>
    <w:rsid w:val="00E25393"/>
    <w:rsid w:val="00E255E3"/>
    <w:rsid w:val="00E2560E"/>
    <w:rsid w:val="00E257E4"/>
    <w:rsid w:val="00E25AC0"/>
    <w:rsid w:val="00E26214"/>
    <w:rsid w:val="00E26A3B"/>
    <w:rsid w:val="00E277D1"/>
    <w:rsid w:val="00E2784D"/>
    <w:rsid w:val="00E27D59"/>
    <w:rsid w:val="00E30715"/>
    <w:rsid w:val="00E3105C"/>
    <w:rsid w:val="00E31C36"/>
    <w:rsid w:val="00E31ECE"/>
    <w:rsid w:val="00E31F46"/>
    <w:rsid w:val="00E323DE"/>
    <w:rsid w:val="00E3278F"/>
    <w:rsid w:val="00E32D3A"/>
    <w:rsid w:val="00E32FCB"/>
    <w:rsid w:val="00E33128"/>
    <w:rsid w:val="00E33352"/>
    <w:rsid w:val="00E339FB"/>
    <w:rsid w:val="00E3481F"/>
    <w:rsid w:val="00E351A7"/>
    <w:rsid w:val="00E35640"/>
    <w:rsid w:val="00E35822"/>
    <w:rsid w:val="00E35955"/>
    <w:rsid w:val="00E35B46"/>
    <w:rsid w:val="00E35E6B"/>
    <w:rsid w:val="00E363B9"/>
    <w:rsid w:val="00E3689B"/>
    <w:rsid w:val="00E3704B"/>
    <w:rsid w:val="00E37711"/>
    <w:rsid w:val="00E37CE6"/>
    <w:rsid w:val="00E37D04"/>
    <w:rsid w:val="00E40145"/>
    <w:rsid w:val="00E40199"/>
    <w:rsid w:val="00E40527"/>
    <w:rsid w:val="00E40A04"/>
    <w:rsid w:val="00E411F1"/>
    <w:rsid w:val="00E41D45"/>
    <w:rsid w:val="00E421AB"/>
    <w:rsid w:val="00E4266B"/>
    <w:rsid w:val="00E43305"/>
    <w:rsid w:val="00E43850"/>
    <w:rsid w:val="00E43B36"/>
    <w:rsid w:val="00E43B79"/>
    <w:rsid w:val="00E43FBA"/>
    <w:rsid w:val="00E44A74"/>
    <w:rsid w:val="00E44B63"/>
    <w:rsid w:val="00E454C6"/>
    <w:rsid w:val="00E45B86"/>
    <w:rsid w:val="00E45FD3"/>
    <w:rsid w:val="00E45FDD"/>
    <w:rsid w:val="00E4646B"/>
    <w:rsid w:val="00E46689"/>
    <w:rsid w:val="00E466B8"/>
    <w:rsid w:val="00E468E1"/>
    <w:rsid w:val="00E4746D"/>
    <w:rsid w:val="00E500AF"/>
    <w:rsid w:val="00E501D8"/>
    <w:rsid w:val="00E502E5"/>
    <w:rsid w:val="00E504FD"/>
    <w:rsid w:val="00E505F3"/>
    <w:rsid w:val="00E508DB"/>
    <w:rsid w:val="00E50924"/>
    <w:rsid w:val="00E50A15"/>
    <w:rsid w:val="00E50CB2"/>
    <w:rsid w:val="00E50DA8"/>
    <w:rsid w:val="00E512A2"/>
    <w:rsid w:val="00E51454"/>
    <w:rsid w:val="00E51C43"/>
    <w:rsid w:val="00E51DDB"/>
    <w:rsid w:val="00E52731"/>
    <w:rsid w:val="00E52879"/>
    <w:rsid w:val="00E52D82"/>
    <w:rsid w:val="00E54041"/>
    <w:rsid w:val="00E540FD"/>
    <w:rsid w:val="00E54278"/>
    <w:rsid w:val="00E5449A"/>
    <w:rsid w:val="00E54783"/>
    <w:rsid w:val="00E54CD5"/>
    <w:rsid w:val="00E54FE4"/>
    <w:rsid w:val="00E55723"/>
    <w:rsid w:val="00E561E2"/>
    <w:rsid w:val="00E5638F"/>
    <w:rsid w:val="00E56537"/>
    <w:rsid w:val="00E57098"/>
    <w:rsid w:val="00E571AC"/>
    <w:rsid w:val="00E572B0"/>
    <w:rsid w:val="00E5732E"/>
    <w:rsid w:val="00E57CB6"/>
    <w:rsid w:val="00E57E74"/>
    <w:rsid w:val="00E60162"/>
    <w:rsid w:val="00E60BBF"/>
    <w:rsid w:val="00E60FB6"/>
    <w:rsid w:val="00E61023"/>
    <w:rsid w:val="00E611C9"/>
    <w:rsid w:val="00E6143E"/>
    <w:rsid w:val="00E61E10"/>
    <w:rsid w:val="00E622E5"/>
    <w:rsid w:val="00E62417"/>
    <w:rsid w:val="00E624A7"/>
    <w:rsid w:val="00E62B42"/>
    <w:rsid w:val="00E634DD"/>
    <w:rsid w:val="00E638CE"/>
    <w:rsid w:val="00E63C3C"/>
    <w:rsid w:val="00E641B6"/>
    <w:rsid w:val="00E64829"/>
    <w:rsid w:val="00E64971"/>
    <w:rsid w:val="00E651BE"/>
    <w:rsid w:val="00E651BF"/>
    <w:rsid w:val="00E6546B"/>
    <w:rsid w:val="00E65BAA"/>
    <w:rsid w:val="00E65C4D"/>
    <w:rsid w:val="00E65DDC"/>
    <w:rsid w:val="00E66109"/>
    <w:rsid w:val="00E66115"/>
    <w:rsid w:val="00E663B5"/>
    <w:rsid w:val="00E6693C"/>
    <w:rsid w:val="00E66D9E"/>
    <w:rsid w:val="00E66FC0"/>
    <w:rsid w:val="00E67514"/>
    <w:rsid w:val="00E67AF1"/>
    <w:rsid w:val="00E67BA7"/>
    <w:rsid w:val="00E67E1E"/>
    <w:rsid w:val="00E67E33"/>
    <w:rsid w:val="00E67F1B"/>
    <w:rsid w:val="00E708EA"/>
    <w:rsid w:val="00E70A26"/>
    <w:rsid w:val="00E71E5F"/>
    <w:rsid w:val="00E71EC2"/>
    <w:rsid w:val="00E72BBA"/>
    <w:rsid w:val="00E72F6C"/>
    <w:rsid w:val="00E72FB7"/>
    <w:rsid w:val="00E72FD0"/>
    <w:rsid w:val="00E739CC"/>
    <w:rsid w:val="00E74AEF"/>
    <w:rsid w:val="00E74B07"/>
    <w:rsid w:val="00E750E4"/>
    <w:rsid w:val="00E7522E"/>
    <w:rsid w:val="00E754A7"/>
    <w:rsid w:val="00E758C1"/>
    <w:rsid w:val="00E75BBF"/>
    <w:rsid w:val="00E75CC2"/>
    <w:rsid w:val="00E76352"/>
    <w:rsid w:val="00E765E0"/>
    <w:rsid w:val="00E766B0"/>
    <w:rsid w:val="00E76CEE"/>
    <w:rsid w:val="00E7718B"/>
    <w:rsid w:val="00E772B1"/>
    <w:rsid w:val="00E77E26"/>
    <w:rsid w:val="00E8023E"/>
    <w:rsid w:val="00E804CA"/>
    <w:rsid w:val="00E80B65"/>
    <w:rsid w:val="00E8103D"/>
    <w:rsid w:val="00E81406"/>
    <w:rsid w:val="00E81A41"/>
    <w:rsid w:val="00E81D24"/>
    <w:rsid w:val="00E81E3E"/>
    <w:rsid w:val="00E8231D"/>
    <w:rsid w:val="00E82A33"/>
    <w:rsid w:val="00E82CB7"/>
    <w:rsid w:val="00E82D3D"/>
    <w:rsid w:val="00E831C9"/>
    <w:rsid w:val="00E835B8"/>
    <w:rsid w:val="00E836C0"/>
    <w:rsid w:val="00E839A5"/>
    <w:rsid w:val="00E84350"/>
    <w:rsid w:val="00E8445A"/>
    <w:rsid w:val="00E84C67"/>
    <w:rsid w:val="00E84CE7"/>
    <w:rsid w:val="00E84CF7"/>
    <w:rsid w:val="00E856B3"/>
    <w:rsid w:val="00E85AFD"/>
    <w:rsid w:val="00E85E9D"/>
    <w:rsid w:val="00E86620"/>
    <w:rsid w:val="00E869E6"/>
    <w:rsid w:val="00E8718F"/>
    <w:rsid w:val="00E8745D"/>
    <w:rsid w:val="00E87503"/>
    <w:rsid w:val="00E87DFC"/>
    <w:rsid w:val="00E901A4"/>
    <w:rsid w:val="00E90A22"/>
    <w:rsid w:val="00E90C24"/>
    <w:rsid w:val="00E90FB3"/>
    <w:rsid w:val="00E91D7D"/>
    <w:rsid w:val="00E91F7A"/>
    <w:rsid w:val="00E9248E"/>
    <w:rsid w:val="00E93055"/>
    <w:rsid w:val="00E93964"/>
    <w:rsid w:val="00E93D6F"/>
    <w:rsid w:val="00E94199"/>
    <w:rsid w:val="00E94844"/>
    <w:rsid w:val="00E9498B"/>
    <w:rsid w:val="00E94D3F"/>
    <w:rsid w:val="00E94F9B"/>
    <w:rsid w:val="00E9547B"/>
    <w:rsid w:val="00E95491"/>
    <w:rsid w:val="00E9565A"/>
    <w:rsid w:val="00E95670"/>
    <w:rsid w:val="00E9623A"/>
    <w:rsid w:val="00E96AEC"/>
    <w:rsid w:val="00E96C0F"/>
    <w:rsid w:val="00E96E81"/>
    <w:rsid w:val="00E977B1"/>
    <w:rsid w:val="00E9782A"/>
    <w:rsid w:val="00E97F21"/>
    <w:rsid w:val="00EA0333"/>
    <w:rsid w:val="00EA0411"/>
    <w:rsid w:val="00EA071A"/>
    <w:rsid w:val="00EA18C8"/>
    <w:rsid w:val="00EA18F2"/>
    <w:rsid w:val="00EA2329"/>
    <w:rsid w:val="00EA2560"/>
    <w:rsid w:val="00EA35B5"/>
    <w:rsid w:val="00EA3CA1"/>
    <w:rsid w:val="00EA428B"/>
    <w:rsid w:val="00EA4915"/>
    <w:rsid w:val="00EA4BEF"/>
    <w:rsid w:val="00EA4FAF"/>
    <w:rsid w:val="00EA5414"/>
    <w:rsid w:val="00EA5EDD"/>
    <w:rsid w:val="00EA6481"/>
    <w:rsid w:val="00EA6802"/>
    <w:rsid w:val="00EA692A"/>
    <w:rsid w:val="00EA69DB"/>
    <w:rsid w:val="00EA7724"/>
    <w:rsid w:val="00EA7797"/>
    <w:rsid w:val="00EA7C92"/>
    <w:rsid w:val="00EA7FC5"/>
    <w:rsid w:val="00EB057A"/>
    <w:rsid w:val="00EB0707"/>
    <w:rsid w:val="00EB0A0B"/>
    <w:rsid w:val="00EB1086"/>
    <w:rsid w:val="00EB12E6"/>
    <w:rsid w:val="00EB12FF"/>
    <w:rsid w:val="00EB13E2"/>
    <w:rsid w:val="00EB14B7"/>
    <w:rsid w:val="00EB1AE8"/>
    <w:rsid w:val="00EB1DA0"/>
    <w:rsid w:val="00EB2199"/>
    <w:rsid w:val="00EB298A"/>
    <w:rsid w:val="00EB30F6"/>
    <w:rsid w:val="00EB33C0"/>
    <w:rsid w:val="00EB3815"/>
    <w:rsid w:val="00EB3818"/>
    <w:rsid w:val="00EB3890"/>
    <w:rsid w:val="00EB4B72"/>
    <w:rsid w:val="00EB6146"/>
    <w:rsid w:val="00EB61F1"/>
    <w:rsid w:val="00EB62B4"/>
    <w:rsid w:val="00EB6504"/>
    <w:rsid w:val="00EB6645"/>
    <w:rsid w:val="00EB6A1C"/>
    <w:rsid w:val="00EB6C94"/>
    <w:rsid w:val="00EB73F6"/>
    <w:rsid w:val="00EB76E3"/>
    <w:rsid w:val="00EB7F18"/>
    <w:rsid w:val="00EC0027"/>
    <w:rsid w:val="00EC05B3"/>
    <w:rsid w:val="00EC08E7"/>
    <w:rsid w:val="00EC130B"/>
    <w:rsid w:val="00EC1A31"/>
    <w:rsid w:val="00EC1B0D"/>
    <w:rsid w:val="00EC202A"/>
    <w:rsid w:val="00EC21EE"/>
    <w:rsid w:val="00EC23DD"/>
    <w:rsid w:val="00EC2A61"/>
    <w:rsid w:val="00EC2C62"/>
    <w:rsid w:val="00EC2C80"/>
    <w:rsid w:val="00EC2D55"/>
    <w:rsid w:val="00EC4892"/>
    <w:rsid w:val="00EC4A22"/>
    <w:rsid w:val="00EC4CA3"/>
    <w:rsid w:val="00EC5272"/>
    <w:rsid w:val="00EC5321"/>
    <w:rsid w:val="00EC581A"/>
    <w:rsid w:val="00EC5C71"/>
    <w:rsid w:val="00EC5E88"/>
    <w:rsid w:val="00EC5EFF"/>
    <w:rsid w:val="00EC648B"/>
    <w:rsid w:val="00EC68EF"/>
    <w:rsid w:val="00EC6D5B"/>
    <w:rsid w:val="00EC7380"/>
    <w:rsid w:val="00EC73A8"/>
    <w:rsid w:val="00EC7454"/>
    <w:rsid w:val="00EC74B5"/>
    <w:rsid w:val="00EC7786"/>
    <w:rsid w:val="00ED08E4"/>
    <w:rsid w:val="00ED0EA7"/>
    <w:rsid w:val="00ED1159"/>
    <w:rsid w:val="00ED1527"/>
    <w:rsid w:val="00ED1F7B"/>
    <w:rsid w:val="00ED21FE"/>
    <w:rsid w:val="00ED2948"/>
    <w:rsid w:val="00ED2A7C"/>
    <w:rsid w:val="00ED2CE0"/>
    <w:rsid w:val="00ED3009"/>
    <w:rsid w:val="00ED33B4"/>
    <w:rsid w:val="00ED35D1"/>
    <w:rsid w:val="00ED38EB"/>
    <w:rsid w:val="00ED3C4C"/>
    <w:rsid w:val="00ED3E5E"/>
    <w:rsid w:val="00ED416C"/>
    <w:rsid w:val="00ED4B5D"/>
    <w:rsid w:val="00ED4F17"/>
    <w:rsid w:val="00ED541E"/>
    <w:rsid w:val="00ED5F38"/>
    <w:rsid w:val="00ED62DF"/>
    <w:rsid w:val="00ED65B6"/>
    <w:rsid w:val="00ED65DD"/>
    <w:rsid w:val="00ED6970"/>
    <w:rsid w:val="00ED6AC8"/>
    <w:rsid w:val="00ED6EF2"/>
    <w:rsid w:val="00EE0BC4"/>
    <w:rsid w:val="00EE0F9E"/>
    <w:rsid w:val="00EE1A58"/>
    <w:rsid w:val="00EE233D"/>
    <w:rsid w:val="00EE31B0"/>
    <w:rsid w:val="00EE3604"/>
    <w:rsid w:val="00EE3822"/>
    <w:rsid w:val="00EE421A"/>
    <w:rsid w:val="00EE4424"/>
    <w:rsid w:val="00EE4A34"/>
    <w:rsid w:val="00EE4C6B"/>
    <w:rsid w:val="00EE5EFB"/>
    <w:rsid w:val="00EE639F"/>
    <w:rsid w:val="00EE6AEF"/>
    <w:rsid w:val="00EE7614"/>
    <w:rsid w:val="00EE7648"/>
    <w:rsid w:val="00EE7840"/>
    <w:rsid w:val="00EE7C88"/>
    <w:rsid w:val="00EE7F41"/>
    <w:rsid w:val="00EF0384"/>
    <w:rsid w:val="00EF074C"/>
    <w:rsid w:val="00EF0CDC"/>
    <w:rsid w:val="00EF0E9A"/>
    <w:rsid w:val="00EF115D"/>
    <w:rsid w:val="00EF17FC"/>
    <w:rsid w:val="00EF19B5"/>
    <w:rsid w:val="00EF1A7C"/>
    <w:rsid w:val="00EF1D9F"/>
    <w:rsid w:val="00EF24F0"/>
    <w:rsid w:val="00EF2635"/>
    <w:rsid w:val="00EF26DC"/>
    <w:rsid w:val="00EF2709"/>
    <w:rsid w:val="00EF2748"/>
    <w:rsid w:val="00EF2CB1"/>
    <w:rsid w:val="00EF32EE"/>
    <w:rsid w:val="00EF3809"/>
    <w:rsid w:val="00EF3860"/>
    <w:rsid w:val="00EF38CF"/>
    <w:rsid w:val="00EF3D54"/>
    <w:rsid w:val="00EF4B73"/>
    <w:rsid w:val="00EF5328"/>
    <w:rsid w:val="00EF538E"/>
    <w:rsid w:val="00EF53A9"/>
    <w:rsid w:val="00EF53F4"/>
    <w:rsid w:val="00EF59DB"/>
    <w:rsid w:val="00EF66FF"/>
    <w:rsid w:val="00EF67D9"/>
    <w:rsid w:val="00EF6B83"/>
    <w:rsid w:val="00EF6C4D"/>
    <w:rsid w:val="00EF72C7"/>
    <w:rsid w:val="00EF7339"/>
    <w:rsid w:val="00EF73E5"/>
    <w:rsid w:val="00EF7933"/>
    <w:rsid w:val="00EF7AF9"/>
    <w:rsid w:val="00EF7F7E"/>
    <w:rsid w:val="00F01257"/>
    <w:rsid w:val="00F02170"/>
    <w:rsid w:val="00F02235"/>
    <w:rsid w:val="00F02D94"/>
    <w:rsid w:val="00F034FA"/>
    <w:rsid w:val="00F036E4"/>
    <w:rsid w:val="00F0410E"/>
    <w:rsid w:val="00F05A2C"/>
    <w:rsid w:val="00F05B60"/>
    <w:rsid w:val="00F05CE8"/>
    <w:rsid w:val="00F06309"/>
    <w:rsid w:val="00F06643"/>
    <w:rsid w:val="00F067DD"/>
    <w:rsid w:val="00F06F88"/>
    <w:rsid w:val="00F06F97"/>
    <w:rsid w:val="00F07129"/>
    <w:rsid w:val="00F0767C"/>
    <w:rsid w:val="00F07D30"/>
    <w:rsid w:val="00F07F3F"/>
    <w:rsid w:val="00F10529"/>
    <w:rsid w:val="00F10534"/>
    <w:rsid w:val="00F105A2"/>
    <w:rsid w:val="00F108C3"/>
    <w:rsid w:val="00F10A39"/>
    <w:rsid w:val="00F11693"/>
    <w:rsid w:val="00F117D5"/>
    <w:rsid w:val="00F12883"/>
    <w:rsid w:val="00F12946"/>
    <w:rsid w:val="00F12CC1"/>
    <w:rsid w:val="00F12CC4"/>
    <w:rsid w:val="00F1322F"/>
    <w:rsid w:val="00F13258"/>
    <w:rsid w:val="00F13410"/>
    <w:rsid w:val="00F13584"/>
    <w:rsid w:val="00F136A8"/>
    <w:rsid w:val="00F13C1B"/>
    <w:rsid w:val="00F13EAC"/>
    <w:rsid w:val="00F13F9B"/>
    <w:rsid w:val="00F14077"/>
    <w:rsid w:val="00F141E5"/>
    <w:rsid w:val="00F1437E"/>
    <w:rsid w:val="00F14464"/>
    <w:rsid w:val="00F14640"/>
    <w:rsid w:val="00F14673"/>
    <w:rsid w:val="00F14749"/>
    <w:rsid w:val="00F14AD3"/>
    <w:rsid w:val="00F14C30"/>
    <w:rsid w:val="00F14C3F"/>
    <w:rsid w:val="00F14D63"/>
    <w:rsid w:val="00F159E2"/>
    <w:rsid w:val="00F15BE6"/>
    <w:rsid w:val="00F15C19"/>
    <w:rsid w:val="00F161FC"/>
    <w:rsid w:val="00F16361"/>
    <w:rsid w:val="00F16D7E"/>
    <w:rsid w:val="00F1752F"/>
    <w:rsid w:val="00F17D9E"/>
    <w:rsid w:val="00F20059"/>
    <w:rsid w:val="00F20122"/>
    <w:rsid w:val="00F20F0E"/>
    <w:rsid w:val="00F20FC0"/>
    <w:rsid w:val="00F21299"/>
    <w:rsid w:val="00F219F9"/>
    <w:rsid w:val="00F21AD6"/>
    <w:rsid w:val="00F21D1A"/>
    <w:rsid w:val="00F21EC5"/>
    <w:rsid w:val="00F21FD4"/>
    <w:rsid w:val="00F2217D"/>
    <w:rsid w:val="00F2232B"/>
    <w:rsid w:val="00F22462"/>
    <w:rsid w:val="00F224A5"/>
    <w:rsid w:val="00F2301A"/>
    <w:rsid w:val="00F239B3"/>
    <w:rsid w:val="00F24049"/>
    <w:rsid w:val="00F240DB"/>
    <w:rsid w:val="00F2414E"/>
    <w:rsid w:val="00F24887"/>
    <w:rsid w:val="00F24F1C"/>
    <w:rsid w:val="00F25401"/>
    <w:rsid w:val="00F25CF7"/>
    <w:rsid w:val="00F25E13"/>
    <w:rsid w:val="00F26B27"/>
    <w:rsid w:val="00F26E5C"/>
    <w:rsid w:val="00F271A6"/>
    <w:rsid w:val="00F27590"/>
    <w:rsid w:val="00F27928"/>
    <w:rsid w:val="00F27946"/>
    <w:rsid w:val="00F302B8"/>
    <w:rsid w:val="00F303B8"/>
    <w:rsid w:val="00F3096E"/>
    <w:rsid w:val="00F30C54"/>
    <w:rsid w:val="00F30E46"/>
    <w:rsid w:val="00F31043"/>
    <w:rsid w:val="00F320B0"/>
    <w:rsid w:val="00F321D3"/>
    <w:rsid w:val="00F3290B"/>
    <w:rsid w:val="00F32949"/>
    <w:rsid w:val="00F3312B"/>
    <w:rsid w:val="00F338FD"/>
    <w:rsid w:val="00F33B25"/>
    <w:rsid w:val="00F33EDB"/>
    <w:rsid w:val="00F348B8"/>
    <w:rsid w:val="00F34C6C"/>
    <w:rsid w:val="00F34E29"/>
    <w:rsid w:val="00F34ED3"/>
    <w:rsid w:val="00F34EE0"/>
    <w:rsid w:val="00F35070"/>
    <w:rsid w:val="00F35085"/>
    <w:rsid w:val="00F35267"/>
    <w:rsid w:val="00F35322"/>
    <w:rsid w:val="00F36588"/>
    <w:rsid w:val="00F3682C"/>
    <w:rsid w:val="00F36AAD"/>
    <w:rsid w:val="00F36FD1"/>
    <w:rsid w:val="00F372A5"/>
    <w:rsid w:val="00F372BB"/>
    <w:rsid w:val="00F376C3"/>
    <w:rsid w:val="00F37E22"/>
    <w:rsid w:val="00F37EFC"/>
    <w:rsid w:val="00F4047C"/>
    <w:rsid w:val="00F406BF"/>
    <w:rsid w:val="00F40D78"/>
    <w:rsid w:val="00F40E82"/>
    <w:rsid w:val="00F412B8"/>
    <w:rsid w:val="00F41635"/>
    <w:rsid w:val="00F422AD"/>
    <w:rsid w:val="00F4238D"/>
    <w:rsid w:val="00F42539"/>
    <w:rsid w:val="00F42992"/>
    <w:rsid w:val="00F4324B"/>
    <w:rsid w:val="00F437C0"/>
    <w:rsid w:val="00F43823"/>
    <w:rsid w:val="00F43CA5"/>
    <w:rsid w:val="00F43EC0"/>
    <w:rsid w:val="00F447EB"/>
    <w:rsid w:val="00F456F9"/>
    <w:rsid w:val="00F45A20"/>
    <w:rsid w:val="00F45A49"/>
    <w:rsid w:val="00F45EDF"/>
    <w:rsid w:val="00F45F37"/>
    <w:rsid w:val="00F46147"/>
    <w:rsid w:val="00F4623B"/>
    <w:rsid w:val="00F46C79"/>
    <w:rsid w:val="00F46CB1"/>
    <w:rsid w:val="00F46D1E"/>
    <w:rsid w:val="00F47030"/>
    <w:rsid w:val="00F47353"/>
    <w:rsid w:val="00F473E6"/>
    <w:rsid w:val="00F478EC"/>
    <w:rsid w:val="00F479BF"/>
    <w:rsid w:val="00F507CB"/>
    <w:rsid w:val="00F50810"/>
    <w:rsid w:val="00F50C5E"/>
    <w:rsid w:val="00F50FB9"/>
    <w:rsid w:val="00F51781"/>
    <w:rsid w:val="00F51AF0"/>
    <w:rsid w:val="00F51B5A"/>
    <w:rsid w:val="00F522F2"/>
    <w:rsid w:val="00F52677"/>
    <w:rsid w:val="00F52751"/>
    <w:rsid w:val="00F5281D"/>
    <w:rsid w:val="00F5291F"/>
    <w:rsid w:val="00F52939"/>
    <w:rsid w:val="00F52CBF"/>
    <w:rsid w:val="00F52FA9"/>
    <w:rsid w:val="00F53BF9"/>
    <w:rsid w:val="00F54392"/>
    <w:rsid w:val="00F5478E"/>
    <w:rsid w:val="00F54A9E"/>
    <w:rsid w:val="00F55859"/>
    <w:rsid w:val="00F55C30"/>
    <w:rsid w:val="00F56068"/>
    <w:rsid w:val="00F5625C"/>
    <w:rsid w:val="00F562E1"/>
    <w:rsid w:val="00F56B73"/>
    <w:rsid w:val="00F573D2"/>
    <w:rsid w:val="00F57ACB"/>
    <w:rsid w:val="00F57C13"/>
    <w:rsid w:val="00F60220"/>
    <w:rsid w:val="00F60573"/>
    <w:rsid w:val="00F60629"/>
    <w:rsid w:val="00F60A66"/>
    <w:rsid w:val="00F60F17"/>
    <w:rsid w:val="00F61931"/>
    <w:rsid w:val="00F61CA3"/>
    <w:rsid w:val="00F61DD4"/>
    <w:rsid w:val="00F61E8C"/>
    <w:rsid w:val="00F622EA"/>
    <w:rsid w:val="00F6235E"/>
    <w:rsid w:val="00F628EC"/>
    <w:rsid w:val="00F62B41"/>
    <w:rsid w:val="00F633DB"/>
    <w:rsid w:val="00F63486"/>
    <w:rsid w:val="00F63958"/>
    <w:rsid w:val="00F63A2C"/>
    <w:rsid w:val="00F63A9F"/>
    <w:rsid w:val="00F64064"/>
    <w:rsid w:val="00F645A8"/>
    <w:rsid w:val="00F65C95"/>
    <w:rsid w:val="00F65E28"/>
    <w:rsid w:val="00F65EB8"/>
    <w:rsid w:val="00F667DA"/>
    <w:rsid w:val="00F66925"/>
    <w:rsid w:val="00F669BD"/>
    <w:rsid w:val="00F66C51"/>
    <w:rsid w:val="00F66CF0"/>
    <w:rsid w:val="00F66DE8"/>
    <w:rsid w:val="00F66E0A"/>
    <w:rsid w:val="00F70929"/>
    <w:rsid w:val="00F709E1"/>
    <w:rsid w:val="00F70BDB"/>
    <w:rsid w:val="00F7111C"/>
    <w:rsid w:val="00F71210"/>
    <w:rsid w:val="00F718BB"/>
    <w:rsid w:val="00F71B83"/>
    <w:rsid w:val="00F71E44"/>
    <w:rsid w:val="00F72352"/>
    <w:rsid w:val="00F7248C"/>
    <w:rsid w:val="00F725F5"/>
    <w:rsid w:val="00F7268A"/>
    <w:rsid w:val="00F7270D"/>
    <w:rsid w:val="00F72EC8"/>
    <w:rsid w:val="00F732F8"/>
    <w:rsid w:val="00F73913"/>
    <w:rsid w:val="00F741DF"/>
    <w:rsid w:val="00F74A7B"/>
    <w:rsid w:val="00F74F9F"/>
    <w:rsid w:val="00F75C27"/>
    <w:rsid w:val="00F766A5"/>
    <w:rsid w:val="00F7671C"/>
    <w:rsid w:val="00F76730"/>
    <w:rsid w:val="00F76922"/>
    <w:rsid w:val="00F769EC"/>
    <w:rsid w:val="00F76EBE"/>
    <w:rsid w:val="00F7707F"/>
    <w:rsid w:val="00F77497"/>
    <w:rsid w:val="00F774FE"/>
    <w:rsid w:val="00F77A21"/>
    <w:rsid w:val="00F77C8C"/>
    <w:rsid w:val="00F80383"/>
    <w:rsid w:val="00F80398"/>
    <w:rsid w:val="00F811A1"/>
    <w:rsid w:val="00F816AD"/>
    <w:rsid w:val="00F817AF"/>
    <w:rsid w:val="00F82128"/>
    <w:rsid w:val="00F821C1"/>
    <w:rsid w:val="00F824C0"/>
    <w:rsid w:val="00F8310A"/>
    <w:rsid w:val="00F832AE"/>
    <w:rsid w:val="00F83313"/>
    <w:rsid w:val="00F83376"/>
    <w:rsid w:val="00F83813"/>
    <w:rsid w:val="00F83878"/>
    <w:rsid w:val="00F83F39"/>
    <w:rsid w:val="00F845C6"/>
    <w:rsid w:val="00F846FF"/>
    <w:rsid w:val="00F84DB7"/>
    <w:rsid w:val="00F84EDD"/>
    <w:rsid w:val="00F86C38"/>
    <w:rsid w:val="00F86FDF"/>
    <w:rsid w:val="00F87175"/>
    <w:rsid w:val="00F87699"/>
    <w:rsid w:val="00F87740"/>
    <w:rsid w:val="00F87E51"/>
    <w:rsid w:val="00F90487"/>
    <w:rsid w:val="00F90732"/>
    <w:rsid w:val="00F90D01"/>
    <w:rsid w:val="00F90E6F"/>
    <w:rsid w:val="00F9142A"/>
    <w:rsid w:val="00F919F7"/>
    <w:rsid w:val="00F91EAD"/>
    <w:rsid w:val="00F9246B"/>
    <w:rsid w:val="00F924D2"/>
    <w:rsid w:val="00F928FF"/>
    <w:rsid w:val="00F92E6F"/>
    <w:rsid w:val="00F9336D"/>
    <w:rsid w:val="00F9381F"/>
    <w:rsid w:val="00F93EC4"/>
    <w:rsid w:val="00F93FB0"/>
    <w:rsid w:val="00F9449E"/>
    <w:rsid w:val="00F949BB"/>
    <w:rsid w:val="00F94DB1"/>
    <w:rsid w:val="00F94E8F"/>
    <w:rsid w:val="00F9517E"/>
    <w:rsid w:val="00F954A8"/>
    <w:rsid w:val="00F9591B"/>
    <w:rsid w:val="00F95C17"/>
    <w:rsid w:val="00F96391"/>
    <w:rsid w:val="00F965A6"/>
    <w:rsid w:val="00F9670E"/>
    <w:rsid w:val="00F96773"/>
    <w:rsid w:val="00F96928"/>
    <w:rsid w:val="00F96A66"/>
    <w:rsid w:val="00F971CD"/>
    <w:rsid w:val="00F975F4"/>
    <w:rsid w:val="00FA0210"/>
    <w:rsid w:val="00FA0BEE"/>
    <w:rsid w:val="00FA0FC9"/>
    <w:rsid w:val="00FA1230"/>
    <w:rsid w:val="00FA1337"/>
    <w:rsid w:val="00FA21CE"/>
    <w:rsid w:val="00FA27F8"/>
    <w:rsid w:val="00FA318B"/>
    <w:rsid w:val="00FA356D"/>
    <w:rsid w:val="00FA3699"/>
    <w:rsid w:val="00FA3B5F"/>
    <w:rsid w:val="00FA4762"/>
    <w:rsid w:val="00FA4AC3"/>
    <w:rsid w:val="00FA4C5D"/>
    <w:rsid w:val="00FA50B7"/>
    <w:rsid w:val="00FA556E"/>
    <w:rsid w:val="00FA56F6"/>
    <w:rsid w:val="00FA5785"/>
    <w:rsid w:val="00FA5884"/>
    <w:rsid w:val="00FA6422"/>
    <w:rsid w:val="00FA6787"/>
    <w:rsid w:val="00FA67CA"/>
    <w:rsid w:val="00FA6DBD"/>
    <w:rsid w:val="00FA7565"/>
    <w:rsid w:val="00FA7628"/>
    <w:rsid w:val="00FA76C0"/>
    <w:rsid w:val="00FA7856"/>
    <w:rsid w:val="00FA797A"/>
    <w:rsid w:val="00FA7EFD"/>
    <w:rsid w:val="00FB0108"/>
    <w:rsid w:val="00FB022F"/>
    <w:rsid w:val="00FB0D47"/>
    <w:rsid w:val="00FB0D63"/>
    <w:rsid w:val="00FB0D65"/>
    <w:rsid w:val="00FB1305"/>
    <w:rsid w:val="00FB1432"/>
    <w:rsid w:val="00FB1E9F"/>
    <w:rsid w:val="00FB1F40"/>
    <w:rsid w:val="00FB2842"/>
    <w:rsid w:val="00FB2957"/>
    <w:rsid w:val="00FB368C"/>
    <w:rsid w:val="00FB38FF"/>
    <w:rsid w:val="00FB3981"/>
    <w:rsid w:val="00FB39A0"/>
    <w:rsid w:val="00FB3F87"/>
    <w:rsid w:val="00FB45E6"/>
    <w:rsid w:val="00FB474F"/>
    <w:rsid w:val="00FB4A09"/>
    <w:rsid w:val="00FB510E"/>
    <w:rsid w:val="00FB554B"/>
    <w:rsid w:val="00FB5617"/>
    <w:rsid w:val="00FB5BB2"/>
    <w:rsid w:val="00FB614B"/>
    <w:rsid w:val="00FB63E7"/>
    <w:rsid w:val="00FB687A"/>
    <w:rsid w:val="00FB69BD"/>
    <w:rsid w:val="00FB6A47"/>
    <w:rsid w:val="00FB7C9C"/>
    <w:rsid w:val="00FC0178"/>
    <w:rsid w:val="00FC035C"/>
    <w:rsid w:val="00FC047D"/>
    <w:rsid w:val="00FC0F89"/>
    <w:rsid w:val="00FC103D"/>
    <w:rsid w:val="00FC1106"/>
    <w:rsid w:val="00FC16F9"/>
    <w:rsid w:val="00FC1A19"/>
    <w:rsid w:val="00FC1F0B"/>
    <w:rsid w:val="00FC1FEC"/>
    <w:rsid w:val="00FC21C8"/>
    <w:rsid w:val="00FC268D"/>
    <w:rsid w:val="00FC2923"/>
    <w:rsid w:val="00FC2BA0"/>
    <w:rsid w:val="00FC3E02"/>
    <w:rsid w:val="00FC3F79"/>
    <w:rsid w:val="00FC4044"/>
    <w:rsid w:val="00FC407B"/>
    <w:rsid w:val="00FC4672"/>
    <w:rsid w:val="00FC4C28"/>
    <w:rsid w:val="00FC4D84"/>
    <w:rsid w:val="00FC4EBE"/>
    <w:rsid w:val="00FC5679"/>
    <w:rsid w:val="00FC5878"/>
    <w:rsid w:val="00FC587D"/>
    <w:rsid w:val="00FC61BB"/>
    <w:rsid w:val="00FC6B29"/>
    <w:rsid w:val="00FC6BB9"/>
    <w:rsid w:val="00FC6BF1"/>
    <w:rsid w:val="00FC6CDA"/>
    <w:rsid w:val="00FC6DCE"/>
    <w:rsid w:val="00FC7128"/>
    <w:rsid w:val="00FC714C"/>
    <w:rsid w:val="00FD00BB"/>
    <w:rsid w:val="00FD1472"/>
    <w:rsid w:val="00FD16D3"/>
    <w:rsid w:val="00FD1FAA"/>
    <w:rsid w:val="00FD22DE"/>
    <w:rsid w:val="00FD2376"/>
    <w:rsid w:val="00FD2387"/>
    <w:rsid w:val="00FD28E4"/>
    <w:rsid w:val="00FD2EF9"/>
    <w:rsid w:val="00FD307A"/>
    <w:rsid w:val="00FD381B"/>
    <w:rsid w:val="00FD3C96"/>
    <w:rsid w:val="00FD3D11"/>
    <w:rsid w:val="00FD3FFC"/>
    <w:rsid w:val="00FD459D"/>
    <w:rsid w:val="00FD45A9"/>
    <w:rsid w:val="00FD6039"/>
    <w:rsid w:val="00FD615A"/>
    <w:rsid w:val="00FD69FD"/>
    <w:rsid w:val="00FD6DC0"/>
    <w:rsid w:val="00FD70FF"/>
    <w:rsid w:val="00FD718F"/>
    <w:rsid w:val="00FD7238"/>
    <w:rsid w:val="00FD7D47"/>
    <w:rsid w:val="00FD7FA7"/>
    <w:rsid w:val="00FE07AA"/>
    <w:rsid w:val="00FE0D1C"/>
    <w:rsid w:val="00FE0D91"/>
    <w:rsid w:val="00FE17D2"/>
    <w:rsid w:val="00FE1B8C"/>
    <w:rsid w:val="00FE1C69"/>
    <w:rsid w:val="00FE214E"/>
    <w:rsid w:val="00FE2289"/>
    <w:rsid w:val="00FE292E"/>
    <w:rsid w:val="00FE2ED8"/>
    <w:rsid w:val="00FE3396"/>
    <w:rsid w:val="00FE346E"/>
    <w:rsid w:val="00FE3605"/>
    <w:rsid w:val="00FE3B1C"/>
    <w:rsid w:val="00FE460F"/>
    <w:rsid w:val="00FE4E06"/>
    <w:rsid w:val="00FE520B"/>
    <w:rsid w:val="00FE5892"/>
    <w:rsid w:val="00FE5B73"/>
    <w:rsid w:val="00FE681C"/>
    <w:rsid w:val="00FE6864"/>
    <w:rsid w:val="00FE6D6C"/>
    <w:rsid w:val="00FE7A13"/>
    <w:rsid w:val="00FF0094"/>
    <w:rsid w:val="00FF0EA7"/>
    <w:rsid w:val="00FF126C"/>
    <w:rsid w:val="00FF151D"/>
    <w:rsid w:val="00FF1566"/>
    <w:rsid w:val="00FF21FF"/>
    <w:rsid w:val="00FF24DD"/>
    <w:rsid w:val="00FF2932"/>
    <w:rsid w:val="00FF2953"/>
    <w:rsid w:val="00FF2F16"/>
    <w:rsid w:val="00FF30AD"/>
    <w:rsid w:val="00FF3395"/>
    <w:rsid w:val="00FF42BF"/>
    <w:rsid w:val="00FF47F0"/>
    <w:rsid w:val="00FF4A07"/>
    <w:rsid w:val="00FF5364"/>
    <w:rsid w:val="00FF593D"/>
    <w:rsid w:val="00FF5BB2"/>
    <w:rsid w:val="00FF621B"/>
    <w:rsid w:val="00FF629E"/>
    <w:rsid w:val="00FF679D"/>
    <w:rsid w:val="00FF6804"/>
    <w:rsid w:val="00FF6B6B"/>
    <w:rsid w:val="00FF6E9E"/>
    <w:rsid w:val="00FF71EC"/>
    <w:rsid w:val="00FF7267"/>
    <w:rsid w:val="00FF76C2"/>
    <w:rsid w:val="00FF79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9633"/>
    <o:shapelayout v:ext="edit">
      <o:idmap v:ext="edit" data="1"/>
    </o:shapelayout>
  </w:shapeDefaults>
  <w:decimalSymbol w:val="."/>
  <w:listSeparator w:val=","/>
  <w14:docId w14:val="196B3FE3"/>
  <w15:docId w15:val="{C767F2F4-8693-4AEE-B4DF-DA5FFCE08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07B4"/>
    <w:rPr>
      <w:rFonts w:ascii="Arial" w:hAnsi="Arial" w:cs="Arial"/>
      <w:sz w:val="22"/>
      <w:szCs w:val="22"/>
    </w:rPr>
  </w:style>
  <w:style w:type="paragraph" w:styleId="Heading1">
    <w:name w:val="heading 1"/>
    <w:basedOn w:val="Head-1"/>
    <w:next w:val="Normal"/>
    <w:link w:val="Heading1Char"/>
    <w:qFormat/>
    <w:rsid w:val="00960AD0"/>
    <w:pPr>
      <w:numPr>
        <w:numId w:val="0"/>
      </w:numPr>
      <w:spacing w:before="120"/>
      <w:outlineLvl w:val="0"/>
    </w:pPr>
    <w:rPr>
      <w:rFonts w:cs="Times New Roman"/>
      <w:lang w:val="x-none" w:eastAsia="x-none"/>
    </w:rPr>
  </w:style>
  <w:style w:type="paragraph" w:styleId="Heading2">
    <w:name w:val="heading 2"/>
    <w:basedOn w:val="Head-2"/>
    <w:next w:val="Normal"/>
    <w:link w:val="Heading2Char"/>
    <w:qFormat/>
    <w:rsid w:val="00960AD0"/>
    <w:pPr>
      <w:numPr>
        <w:numId w:val="0"/>
      </w:numPr>
      <w:spacing w:before="0"/>
      <w:outlineLvl w:val="1"/>
    </w:pPr>
  </w:style>
  <w:style w:type="paragraph" w:styleId="Heading3">
    <w:name w:val="heading 3"/>
    <w:basedOn w:val="Head-3"/>
    <w:next w:val="Normal"/>
    <w:link w:val="Heading3Char"/>
    <w:qFormat/>
    <w:rsid w:val="007E3F88"/>
    <w:pPr>
      <w:outlineLvl w:val="2"/>
    </w:pPr>
    <w:rPr>
      <w:rFonts w:cs="Times New Roman"/>
      <w:lang w:val="x-none" w:eastAsia="x-none"/>
    </w:rPr>
  </w:style>
  <w:style w:type="paragraph" w:styleId="Heading4">
    <w:name w:val="heading 4"/>
    <w:basedOn w:val="Normal"/>
    <w:next w:val="Normal"/>
    <w:qFormat/>
    <w:pPr>
      <w:keepNext/>
      <w:spacing w:before="240" w:after="60"/>
      <w:ind w:left="1440"/>
      <w:outlineLvl w:val="3"/>
    </w:pPr>
    <w:rPr>
      <w:rFonts w:ascii="Tahoma" w:hAnsi="Tahoma" w:cs="Tahoma"/>
      <w:b/>
      <w:bCs/>
      <w:color w:val="6B346C"/>
      <w:szCs w:val="28"/>
      <w:u w:val="single"/>
    </w:rPr>
  </w:style>
  <w:style w:type="paragraph" w:styleId="Heading5">
    <w:name w:val="heading 5"/>
    <w:basedOn w:val="Normal"/>
    <w:next w:val="Normal"/>
    <w:qFormat/>
    <w:pPr>
      <w:spacing w:before="240" w:after="60"/>
      <w:outlineLvl w:val="4"/>
    </w:pPr>
    <w:rPr>
      <w:rFonts w:ascii="Tahoma" w:hAnsi="Tahoma"/>
      <w:b/>
      <w:bCs/>
      <w:i/>
      <w:iCs/>
      <w:sz w:val="26"/>
      <w:szCs w:val="26"/>
    </w:rPr>
  </w:style>
  <w:style w:type="paragraph" w:styleId="Heading6">
    <w:name w:val="heading 6"/>
    <w:basedOn w:val="Normal"/>
    <w:next w:val="Normal"/>
    <w:qFormat/>
    <w:pPr>
      <w:numPr>
        <w:ilvl w:val="5"/>
        <w:numId w:val="2"/>
      </w:numPr>
      <w:spacing w:before="240" w:after="60"/>
      <w:outlineLvl w:val="5"/>
    </w:pPr>
    <w:rPr>
      <w:b/>
      <w:bCs/>
    </w:rPr>
  </w:style>
  <w:style w:type="paragraph" w:styleId="Heading7">
    <w:name w:val="heading 7"/>
    <w:basedOn w:val="Normal"/>
    <w:next w:val="Normal"/>
    <w:qFormat/>
    <w:pPr>
      <w:numPr>
        <w:ilvl w:val="6"/>
        <w:numId w:val="2"/>
      </w:numPr>
      <w:spacing w:before="240" w:after="60"/>
      <w:outlineLvl w:val="6"/>
    </w:pPr>
  </w:style>
  <w:style w:type="paragraph" w:styleId="Heading8">
    <w:name w:val="heading 8"/>
    <w:basedOn w:val="Normal"/>
    <w:next w:val="Normal"/>
    <w:qFormat/>
    <w:pPr>
      <w:numPr>
        <w:ilvl w:val="7"/>
        <w:numId w:val="2"/>
      </w:numPr>
      <w:spacing w:before="240" w:after="60"/>
      <w:outlineLvl w:val="7"/>
    </w:pPr>
    <w:rPr>
      <w:i/>
      <w:iCs/>
    </w:rPr>
  </w:style>
  <w:style w:type="paragraph" w:styleId="Heading9">
    <w:name w:val="heading 9"/>
    <w:basedOn w:val="Normal"/>
    <w:next w:val="Normal"/>
    <w:qFormat/>
    <w:pPr>
      <w:numPr>
        <w:ilvl w:val="8"/>
        <w:numId w:val="2"/>
      </w:num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customStyle="1" w:styleId="TableTitle">
    <w:name w:val="Table Title"/>
    <w:basedOn w:val="Normal"/>
    <w:rPr>
      <w:rFonts w:ascii="Tahoma" w:hAnsi="Tahoma"/>
      <w:b/>
      <w:bCs/>
      <w:color w:val="6B346C"/>
      <w:sz w:val="18"/>
    </w:rPr>
  </w:style>
  <w:style w:type="character" w:styleId="PageNumber">
    <w:name w:val="page number"/>
    <w:basedOn w:val="DefaultParagraphFont"/>
  </w:style>
  <w:style w:type="paragraph" w:customStyle="1" w:styleId="OrgDepartment">
    <w:name w:val="Org Department"/>
    <w:basedOn w:val="Normal"/>
    <w:pPr>
      <w:jc w:val="right"/>
    </w:pPr>
    <w:rPr>
      <w:rFonts w:ascii="Tahoma" w:hAnsi="Tahoma" w:cs="Tahoma"/>
      <w:sz w:val="28"/>
    </w:rPr>
  </w:style>
  <w:style w:type="paragraph" w:customStyle="1" w:styleId="ProjectTitle">
    <w:name w:val="Project Title"/>
    <w:basedOn w:val="Normal"/>
    <w:pPr>
      <w:jc w:val="right"/>
    </w:pPr>
    <w:rPr>
      <w:rFonts w:ascii="Tahoma" w:hAnsi="Tahoma" w:cs="Tahoma"/>
      <w:b/>
      <w:bCs/>
      <w:color w:val="6B346C"/>
      <w:sz w:val="40"/>
    </w:rPr>
  </w:style>
  <w:style w:type="paragraph" w:styleId="TOC1">
    <w:name w:val="toc 1"/>
    <w:basedOn w:val="Normal"/>
    <w:next w:val="Normal"/>
    <w:uiPriority w:val="39"/>
    <w:pPr>
      <w:tabs>
        <w:tab w:val="left" w:pos="540"/>
        <w:tab w:val="left" w:pos="907"/>
        <w:tab w:val="right" w:leader="dot" w:pos="9360"/>
      </w:tabs>
      <w:spacing w:before="240"/>
    </w:pPr>
    <w:rPr>
      <w:rFonts w:ascii="Tahoma" w:hAnsi="Tahoma"/>
      <w:b/>
      <w:bCs/>
      <w:noProof/>
      <w:sz w:val="20"/>
      <w:szCs w:val="32"/>
    </w:rPr>
  </w:style>
  <w:style w:type="paragraph" w:styleId="TOC2">
    <w:name w:val="toc 2"/>
    <w:basedOn w:val="Normal"/>
    <w:next w:val="Normal"/>
    <w:uiPriority w:val="39"/>
    <w:pPr>
      <w:tabs>
        <w:tab w:val="right" w:leader="dot" w:pos="9360"/>
      </w:tabs>
      <w:spacing w:before="60"/>
      <w:ind w:left="720"/>
    </w:pPr>
    <w:rPr>
      <w:rFonts w:ascii="Tahoma" w:hAnsi="Tahoma"/>
      <w:noProof/>
      <w:sz w:val="20"/>
      <w:szCs w:val="28"/>
    </w:rPr>
  </w:style>
  <w:style w:type="paragraph" w:styleId="TOC3">
    <w:name w:val="toc 3"/>
    <w:basedOn w:val="Normal"/>
    <w:next w:val="Normal"/>
    <w:uiPriority w:val="39"/>
    <w:pPr>
      <w:tabs>
        <w:tab w:val="left" w:pos="2160"/>
        <w:tab w:val="right" w:leader="dot" w:pos="9360"/>
      </w:tabs>
      <w:spacing w:after="60"/>
      <w:ind w:left="1440"/>
    </w:pPr>
    <w:rPr>
      <w:rFonts w:ascii="Tahoma" w:hAnsi="Tahoma"/>
      <w:noProof/>
      <w:sz w:val="20"/>
    </w:rPr>
  </w:style>
  <w:style w:type="paragraph" w:styleId="TOC4">
    <w:name w:val="toc 4"/>
    <w:basedOn w:val="Normal"/>
    <w:next w:val="Normal"/>
    <w:autoRedefine/>
    <w:pPr>
      <w:ind w:left="1440"/>
    </w:pPr>
    <w:rPr>
      <w:rFonts w:ascii="Tahoma" w:hAnsi="Tahoma"/>
      <w:sz w:val="20"/>
    </w:rPr>
  </w:style>
  <w:style w:type="paragraph" w:styleId="TOC5">
    <w:name w:val="toc 5"/>
    <w:basedOn w:val="Normal"/>
    <w:next w:val="Normal"/>
    <w:autoRedefine/>
    <w:semiHidden/>
    <w:pPr>
      <w:ind w:left="800"/>
    </w:pPr>
    <w:rPr>
      <w:rFonts w:ascii="Tahoma" w:hAnsi="Tahoma"/>
      <w:sz w:val="20"/>
    </w:rPr>
  </w:style>
  <w:style w:type="paragraph" w:styleId="TOC6">
    <w:name w:val="toc 6"/>
    <w:basedOn w:val="Normal"/>
    <w:next w:val="Normal"/>
    <w:autoRedefine/>
    <w:semiHidden/>
    <w:pPr>
      <w:ind w:left="1000"/>
    </w:pPr>
    <w:rPr>
      <w:rFonts w:ascii="Tahoma" w:hAnsi="Tahoma"/>
      <w:sz w:val="20"/>
    </w:rPr>
  </w:style>
  <w:style w:type="paragraph" w:styleId="TOC7">
    <w:name w:val="toc 7"/>
    <w:basedOn w:val="Normal"/>
    <w:next w:val="Normal"/>
    <w:autoRedefine/>
    <w:semiHidden/>
    <w:pPr>
      <w:ind w:left="1200"/>
    </w:pPr>
    <w:rPr>
      <w:rFonts w:ascii="Tahoma" w:hAnsi="Tahoma"/>
      <w:sz w:val="20"/>
    </w:rPr>
  </w:style>
  <w:style w:type="paragraph" w:styleId="TOC8">
    <w:name w:val="toc 8"/>
    <w:basedOn w:val="Normal"/>
    <w:next w:val="Normal"/>
    <w:autoRedefine/>
    <w:semiHidden/>
    <w:pPr>
      <w:ind w:left="1400"/>
    </w:pPr>
    <w:rPr>
      <w:rFonts w:ascii="Tahoma" w:hAnsi="Tahoma"/>
      <w:sz w:val="20"/>
    </w:rPr>
  </w:style>
  <w:style w:type="paragraph" w:styleId="TOC9">
    <w:name w:val="toc 9"/>
    <w:basedOn w:val="Normal"/>
    <w:next w:val="Normal"/>
    <w:autoRedefine/>
    <w:semiHidden/>
    <w:pPr>
      <w:ind w:left="1600"/>
    </w:pPr>
    <w:rPr>
      <w:rFonts w:ascii="Tahoma" w:hAnsi="Tahoma"/>
      <w:sz w:val="20"/>
    </w:rPr>
  </w:style>
  <w:style w:type="character" w:styleId="Strong">
    <w:name w:val="Strong"/>
    <w:qFormat/>
    <w:rPr>
      <w:b/>
      <w:bCs/>
    </w:rPr>
  </w:style>
  <w:style w:type="paragraph" w:customStyle="1" w:styleId="Bullet1">
    <w:name w:val="Bullet1"/>
    <w:basedOn w:val="Normal"/>
    <w:rPr>
      <w:rFonts w:ascii="Tahoma" w:hAnsi="Tahoma"/>
      <w:sz w:val="20"/>
    </w:rPr>
  </w:style>
  <w:style w:type="paragraph" w:customStyle="1" w:styleId="Normal3">
    <w:name w:val="Normal3"/>
    <w:basedOn w:val="Normal"/>
    <w:pPr>
      <w:ind w:left="720"/>
    </w:pPr>
    <w:rPr>
      <w:rFonts w:ascii="Tahoma" w:hAnsi="Tahoma"/>
      <w:sz w:val="20"/>
    </w:rPr>
  </w:style>
  <w:style w:type="paragraph" w:customStyle="1" w:styleId="Bullet3">
    <w:name w:val="Bullet3"/>
    <w:basedOn w:val="Normal3"/>
    <w:pPr>
      <w:tabs>
        <w:tab w:val="num" w:pos="1080"/>
        <w:tab w:val="num" w:pos="2340"/>
      </w:tabs>
      <w:ind w:left="2340"/>
    </w:pPr>
  </w:style>
  <w:style w:type="paragraph" w:customStyle="1" w:styleId="DocumentType">
    <w:name w:val="Document Type"/>
    <w:basedOn w:val="Normal"/>
    <w:pPr>
      <w:jc w:val="right"/>
    </w:pPr>
    <w:rPr>
      <w:rFonts w:ascii="Tahoma" w:hAnsi="Tahoma" w:cs="Tahoma"/>
      <w:sz w:val="28"/>
    </w:rPr>
  </w:style>
  <w:style w:type="paragraph" w:customStyle="1" w:styleId="Normal2">
    <w:name w:val="Normal2"/>
    <w:basedOn w:val="Normal"/>
    <w:pPr>
      <w:ind w:left="720"/>
    </w:pPr>
    <w:rPr>
      <w:rFonts w:ascii="Tahoma" w:hAnsi="Tahoma"/>
      <w:sz w:val="20"/>
    </w:rPr>
  </w:style>
  <w:style w:type="paragraph" w:customStyle="1" w:styleId="Numbered2">
    <w:name w:val="Numbered2"/>
    <w:basedOn w:val="Normal2"/>
    <w:pPr>
      <w:tabs>
        <w:tab w:val="num" w:pos="1620"/>
        <w:tab w:val="num" w:pos="3420"/>
      </w:tabs>
      <w:ind w:left="1620" w:hanging="360"/>
    </w:pPr>
  </w:style>
  <w:style w:type="paragraph" w:customStyle="1" w:styleId="Numbered3">
    <w:name w:val="Numbered3"/>
    <w:basedOn w:val="Numbered2"/>
    <w:pPr>
      <w:numPr>
        <w:numId w:val="8"/>
      </w:numPr>
    </w:pPr>
  </w:style>
  <w:style w:type="paragraph" w:customStyle="1" w:styleId="OrgDivision">
    <w:name w:val="Org Division"/>
    <w:basedOn w:val="Normal"/>
    <w:pPr>
      <w:jc w:val="right"/>
    </w:pPr>
    <w:rPr>
      <w:rFonts w:ascii="Tahoma" w:hAnsi="Tahoma" w:cs="Tahoma"/>
      <w:sz w:val="28"/>
    </w:rPr>
  </w:style>
  <w:style w:type="paragraph" w:customStyle="1" w:styleId="ProjectNumber">
    <w:name w:val="Project Number"/>
    <w:basedOn w:val="Normal"/>
    <w:pPr>
      <w:spacing w:before="2880"/>
      <w:jc w:val="right"/>
    </w:pPr>
    <w:rPr>
      <w:rFonts w:ascii="Tahoma" w:hAnsi="Tahoma" w:cs="Tahoma"/>
      <w:b/>
      <w:bCs/>
      <w:color w:val="6B346C"/>
      <w:sz w:val="40"/>
    </w:rPr>
  </w:style>
  <w:style w:type="paragraph" w:customStyle="1" w:styleId="RiskBullet">
    <w:name w:val="Risk Bullet"/>
    <w:basedOn w:val="Bullet1"/>
    <w:pPr>
      <w:tabs>
        <w:tab w:val="num" w:pos="1620"/>
        <w:tab w:val="left" w:pos="2160"/>
      </w:tabs>
      <w:ind w:left="2160" w:hanging="900"/>
    </w:pPr>
  </w:style>
  <w:style w:type="paragraph" w:customStyle="1" w:styleId="TableText">
    <w:name w:val="Table Text"/>
    <w:basedOn w:val="Normal2"/>
    <w:pPr>
      <w:ind w:left="0"/>
    </w:pPr>
    <w:rPr>
      <w:sz w:val="18"/>
    </w:rPr>
  </w:style>
  <w:style w:type="paragraph" w:customStyle="1" w:styleId="TOC">
    <w:name w:val="TOC"/>
    <w:basedOn w:val="Heading1"/>
    <w:pPr>
      <w:widowControl w:val="0"/>
      <w:jc w:val="center"/>
    </w:pPr>
    <w:rPr>
      <w:rFonts w:cs="Tahoma"/>
      <w:color w:val="6B346C"/>
      <w:sz w:val="28"/>
    </w:rPr>
  </w:style>
  <w:style w:type="paragraph" w:customStyle="1" w:styleId="Bullet2">
    <w:name w:val="Bullet2"/>
    <w:basedOn w:val="Bullet1"/>
    <w:pPr>
      <w:tabs>
        <w:tab w:val="num" w:pos="1980"/>
      </w:tabs>
      <w:ind w:left="1980"/>
    </w:pPr>
  </w:style>
  <w:style w:type="character" w:styleId="Hyperlink">
    <w:name w:val="Hyperlink"/>
    <w:uiPriority w:val="99"/>
    <w:rPr>
      <w:color w:val="0000FF"/>
      <w:u w:val="single"/>
    </w:rPr>
  </w:style>
  <w:style w:type="paragraph" w:styleId="BodyTextIndent">
    <w:name w:val="Body Text Indent"/>
    <w:basedOn w:val="Normal"/>
    <w:pPr>
      <w:ind w:left="120"/>
    </w:pPr>
    <w:rPr>
      <w:rFonts w:ascii="Tahoma" w:hAnsi="Tahoma"/>
      <w:sz w:val="20"/>
    </w:rPr>
  </w:style>
  <w:style w:type="character" w:styleId="FollowedHyperlink">
    <w:name w:val="FollowedHyperlink"/>
    <w:rPr>
      <w:color w:val="800080"/>
      <w:u w:val="single"/>
    </w:rPr>
  </w:style>
  <w:style w:type="paragraph" w:styleId="TableofFigures">
    <w:name w:val="table of figures"/>
    <w:basedOn w:val="Normal"/>
    <w:next w:val="Normal"/>
    <w:semiHidden/>
    <w:pPr>
      <w:ind w:left="400" w:hanging="400"/>
    </w:pPr>
    <w:rPr>
      <w:rFonts w:ascii="Tahoma" w:hAnsi="Tahoma"/>
      <w:sz w:val="20"/>
    </w:rPr>
  </w:style>
  <w:style w:type="paragraph" w:customStyle="1" w:styleId="TableNum">
    <w:name w:val="TableNum"/>
    <w:basedOn w:val="Normal"/>
    <w:pPr>
      <w:numPr>
        <w:numId w:val="4"/>
      </w:numPr>
      <w:spacing w:before="60"/>
    </w:pPr>
    <w:rPr>
      <w:rFonts w:ascii="Tahoma" w:hAnsi="Tahoma"/>
      <w:sz w:val="20"/>
    </w:rPr>
  </w:style>
  <w:style w:type="paragraph" w:customStyle="1" w:styleId="BulletTable">
    <w:name w:val="Bullet Table"/>
    <w:basedOn w:val="Bullet1"/>
    <w:pPr>
      <w:numPr>
        <w:numId w:val="7"/>
      </w:numPr>
      <w:spacing w:before="40"/>
    </w:pPr>
  </w:style>
  <w:style w:type="paragraph" w:customStyle="1" w:styleId="BulletNumTable">
    <w:name w:val="Bullet Num Table"/>
    <w:basedOn w:val="BulletTable"/>
    <w:pPr>
      <w:numPr>
        <w:numId w:val="3"/>
      </w:numPr>
    </w:pPr>
  </w:style>
  <w:style w:type="paragraph" w:customStyle="1" w:styleId="Figure">
    <w:name w:val="Figure"/>
    <w:basedOn w:val="Normal"/>
    <w:next w:val="Normal"/>
    <w:rsid w:val="00E22A83"/>
    <w:pPr>
      <w:numPr>
        <w:numId w:val="6"/>
      </w:numPr>
      <w:tabs>
        <w:tab w:val="clear" w:pos="4770"/>
        <w:tab w:val="left" w:pos="1080"/>
        <w:tab w:val="num" w:pos="1710"/>
        <w:tab w:val="left" w:pos="1980"/>
      </w:tabs>
      <w:spacing w:before="120"/>
      <w:ind w:left="1080" w:hanging="360"/>
    </w:pPr>
    <w:rPr>
      <w:rFonts w:ascii="Tahoma" w:hAnsi="Tahoma"/>
      <w:b/>
      <w:i/>
      <w:sz w:val="20"/>
    </w:rPr>
  </w:style>
  <w:style w:type="paragraph" w:customStyle="1" w:styleId="Table">
    <w:name w:val="Table"/>
    <w:basedOn w:val="Figure"/>
    <w:next w:val="Normal"/>
    <w:pPr>
      <w:numPr>
        <w:numId w:val="5"/>
      </w:numPr>
    </w:pPr>
  </w:style>
  <w:style w:type="paragraph" w:styleId="Title">
    <w:name w:val="Title"/>
    <w:basedOn w:val="Normal"/>
    <w:link w:val="TitleChar"/>
    <w:qFormat/>
    <w:pPr>
      <w:spacing w:before="240" w:after="60"/>
      <w:jc w:val="center"/>
      <w:outlineLvl w:val="0"/>
    </w:pPr>
    <w:rPr>
      <w:b/>
      <w:bCs/>
      <w:kern w:val="28"/>
      <w:sz w:val="32"/>
      <w:szCs w:val="32"/>
    </w:rPr>
  </w:style>
  <w:style w:type="paragraph" w:styleId="BodyTextIndent2">
    <w:name w:val="Body Text Indent 2"/>
    <w:basedOn w:val="Normal"/>
    <w:pPr>
      <w:spacing w:after="120"/>
      <w:ind w:left="720"/>
    </w:pPr>
  </w:style>
  <w:style w:type="paragraph" w:customStyle="1" w:styleId="Normalcommented">
    <w:name w:val="Normal commented"/>
    <w:basedOn w:val="Normal"/>
    <w:rPr>
      <w:rFonts w:ascii="Tahoma" w:hAnsi="Tahoma"/>
      <w:i/>
      <w:color w:val="008080"/>
      <w:sz w:val="20"/>
      <w:szCs w:val="20"/>
    </w:rPr>
  </w:style>
  <w:style w:type="paragraph" w:customStyle="1" w:styleId="Head-1">
    <w:name w:val="Head-1"/>
    <w:basedOn w:val="Normal"/>
    <w:next w:val="Normal"/>
    <w:pPr>
      <w:numPr>
        <w:numId w:val="9"/>
      </w:numPr>
      <w:spacing w:before="240" w:after="60"/>
    </w:pPr>
    <w:rPr>
      <w:rFonts w:ascii="Tahoma" w:hAnsi="Tahoma"/>
      <w:b/>
      <w:color w:val="6B196C"/>
      <w:sz w:val="32"/>
    </w:rPr>
  </w:style>
  <w:style w:type="paragraph" w:customStyle="1" w:styleId="Head-2">
    <w:name w:val="Head-2"/>
    <w:basedOn w:val="Normal"/>
    <w:next w:val="Normal"/>
    <w:pPr>
      <w:numPr>
        <w:numId w:val="10"/>
      </w:numPr>
      <w:spacing w:before="120" w:after="60"/>
    </w:pPr>
    <w:rPr>
      <w:rFonts w:ascii="Tahoma" w:hAnsi="Tahoma"/>
      <w:color w:val="6B346C"/>
      <w:sz w:val="28"/>
      <w:u w:val="double"/>
    </w:rPr>
  </w:style>
  <w:style w:type="paragraph" w:customStyle="1" w:styleId="Head-3">
    <w:name w:val="Head-3"/>
    <w:basedOn w:val="Normal"/>
    <w:next w:val="Normal"/>
    <w:rsid w:val="007E3F88"/>
    <w:rPr>
      <w:rFonts w:ascii="Tahoma" w:hAnsi="Tahoma"/>
      <w:b/>
    </w:rPr>
  </w:style>
  <w:style w:type="paragraph" w:customStyle="1" w:styleId="Head-4">
    <w:name w:val="Head-4"/>
    <w:basedOn w:val="Normal"/>
    <w:next w:val="Normal"/>
    <w:pPr>
      <w:numPr>
        <w:numId w:val="11"/>
      </w:numPr>
      <w:spacing w:before="60" w:after="60"/>
    </w:pPr>
    <w:rPr>
      <w:rFonts w:ascii="Tahoma" w:hAnsi="Tahoma"/>
      <w:b/>
      <w:color w:val="6B346C"/>
      <w:sz w:val="20"/>
      <w:u w:val="single"/>
    </w:rPr>
  </w:style>
  <w:style w:type="paragraph" w:styleId="ListNumber">
    <w:name w:val="List Number"/>
    <w:basedOn w:val="Normal"/>
    <w:pPr>
      <w:numPr>
        <w:numId w:val="1"/>
      </w:numPr>
      <w:spacing w:before="100" w:beforeAutospacing="1" w:afterAutospacing="1"/>
    </w:pPr>
    <w:rPr>
      <w:rFonts w:ascii="Tahoma" w:hAnsi="Tahoma"/>
      <w:sz w:val="20"/>
      <w:szCs w:val="20"/>
    </w:rPr>
  </w:style>
  <w:style w:type="paragraph" w:customStyle="1" w:styleId="Example">
    <w:name w:val="Example"/>
    <w:basedOn w:val="Normal"/>
    <w:next w:val="Normal"/>
    <w:rPr>
      <w:rFonts w:ascii="Tahoma" w:hAnsi="Tahoma"/>
      <w:color w:val="FF6600"/>
      <w:sz w:val="20"/>
    </w:rPr>
  </w:style>
  <w:style w:type="paragraph" w:styleId="DocumentMap">
    <w:name w:val="Document Map"/>
    <w:basedOn w:val="Normal"/>
    <w:semiHidden/>
    <w:pPr>
      <w:shd w:val="clear" w:color="auto" w:fill="000080"/>
    </w:pPr>
    <w:rPr>
      <w:rFonts w:ascii="Tahoma" w:hAnsi="Tahoma" w:cs="Tahoma"/>
      <w:sz w:val="20"/>
      <w:szCs w:val="20"/>
    </w:rPr>
  </w:style>
  <w:style w:type="paragraph" w:styleId="BodyText">
    <w:name w:val="Body Text"/>
    <w:basedOn w:val="Normal"/>
    <w:link w:val="BodyTextChar"/>
    <w:rsid w:val="009F1E4E"/>
    <w:rPr>
      <w:rFonts w:cs="Times New Roman"/>
      <w:lang w:val="x-none" w:eastAsia="x-none"/>
    </w:rPr>
  </w:style>
  <w:style w:type="paragraph" w:styleId="BodyText2">
    <w:name w:val="Body Text 2"/>
    <w:basedOn w:val="Normal"/>
    <w:rPr>
      <w:i/>
      <w:iCs/>
      <w:sz w:val="20"/>
      <w:u w:val="single"/>
    </w:rPr>
  </w:style>
  <w:style w:type="paragraph" w:styleId="BodyText3">
    <w:name w:val="Body Text 3"/>
    <w:basedOn w:val="Normal"/>
    <w:rPr>
      <w:b/>
      <w:bCs/>
      <w:i/>
      <w:iCs/>
      <w:sz w:val="20"/>
    </w:rPr>
  </w:style>
  <w:style w:type="paragraph" w:styleId="PlainText">
    <w:name w:val="Plain Text"/>
    <w:basedOn w:val="Normal"/>
    <w:rPr>
      <w:rFonts w:ascii="Courier New" w:hAnsi="Courier New" w:cs="Courier New"/>
      <w:sz w:val="20"/>
      <w:szCs w:val="20"/>
    </w:rPr>
  </w:style>
  <w:style w:type="table" w:styleId="TableGrid">
    <w:name w:val="Table Grid"/>
    <w:basedOn w:val="TableNormal"/>
    <w:rsid w:val="00D401B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Emphasis">
    <w:name w:val="Emphasis"/>
    <w:qFormat/>
    <w:rsid w:val="0062561A"/>
    <w:rPr>
      <w:i/>
      <w:iCs/>
    </w:rPr>
  </w:style>
  <w:style w:type="character" w:styleId="CommentReference">
    <w:name w:val="annotation reference"/>
    <w:rsid w:val="0062561A"/>
    <w:rPr>
      <w:sz w:val="16"/>
      <w:szCs w:val="16"/>
    </w:rPr>
  </w:style>
  <w:style w:type="paragraph" w:styleId="CommentText">
    <w:name w:val="annotation text"/>
    <w:basedOn w:val="Normal"/>
    <w:link w:val="CommentTextChar"/>
    <w:rsid w:val="0062561A"/>
    <w:rPr>
      <w:sz w:val="20"/>
      <w:szCs w:val="20"/>
    </w:rPr>
  </w:style>
  <w:style w:type="character" w:customStyle="1" w:styleId="CommentTextChar">
    <w:name w:val="Comment Text Char"/>
    <w:basedOn w:val="DefaultParagraphFont"/>
    <w:link w:val="CommentText"/>
    <w:rsid w:val="0062561A"/>
  </w:style>
  <w:style w:type="paragraph" w:styleId="CommentSubject">
    <w:name w:val="annotation subject"/>
    <w:basedOn w:val="CommentText"/>
    <w:next w:val="CommentText"/>
    <w:link w:val="CommentSubjectChar"/>
    <w:rsid w:val="0062561A"/>
    <w:rPr>
      <w:rFonts w:ascii="Times New Roman" w:hAnsi="Times New Roman" w:cs="Times New Roman"/>
      <w:b/>
      <w:bCs/>
      <w:lang w:val="x-none" w:eastAsia="x-none"/>
    </w:rPr>
  </w:style>
  <w:style w:type="character" w:customStyle="1" w:styleId="CommentSubjectChar">
    <w:name w:val="Comment Subject Char"/>
    <w:link w:val="CommentSubject"/>
    <w:rsid w:val="0062561A"/>
    <w:rPr>
      <w:b/>
      <w:bCs/>
    </w:rPr>
  </w:style>
  <w:style w:type="paragraph" w:styleId="BalloonText">
    <w:name w:val="Balloon Text"/>
    <w:basedOn w:val="Normal"/>
    <w:link w:val="BalloonTextChar"/>
    <w:rsid w:val="0062561A"/>
    <w:rPr>
      <w:rFonts w:ascii="Tahoma" w:hAnsi="Tahoma" w:cs="Times New Roman"/>
      <w:sz w:val="16"/>
      <w:szCs w:val="16"/>
      <w:lang w:val="x-none" w:eastAsia="x-none"/>
    </w:rPr>
  </w:style>
  <w:style w:type="character" w:customStyle="1" w:styleId="BalloonTextChar">
    <w:name w:val="Balloon Text Char"/>
    <w:link w:val="BalloonText"/>
    <w:rsid w:val="0062561A"/>
    <w:rPr>
      <w:rFonts w:ascii="Tahoma" w:hAnsi="Tahoma" w:cs="Tahoma"/>
      <w:sz w:val="16"/>
      <w:szCs w:val="16"/>
    </w:rPr>
  </w:style>
  <w:style w:type="paragraph" w:styleId="ListParagraph">
    <w:name w:val="List Paragraph"/>
    <w:basedOn w:val="Normal"/>
    <w:uiPriority w:val="34"/>
    <w:qFormat/>
    <w:rsid w:val="00AF5E77"/>
    <w:pPr>
      <w:ind w:left="720"/>
    </w:pPr>
  </w:style>
  <w:style w:type="paragraph" w:styleId="Subtitle">
    <w:name w:val="Subtitle"/>
    <w:basedOn w:val="Normal"/>
    <w:next w:val="Normal"/>
    <w:link w:val="SubtitleChar"/>
    <w:qFormat/>
    <w:rsid w:val="00743AE6"/>
    <w:pPr>
      <w:spacing w:after="60"/>
      <w:jc w:val="center"/>
      <w:outlineLvl w:val="1"/>
    </w:pPr>
    <w:rPr>
      <w:rFonts w:ascii="Cambria" w:hAnsi="Cambria" w:cs="Times New Roman"/>
      <w:sz w:val="24"/>
      <w:szCs w:val="24"/>
      <w:lang w:val="x-none" w:eastAsia="x-none"/>
    </w:rPr>
  </w:style>
  <w:style w:type="character" w:customStyle="1" w:styleId="SubtitleChar">
    <w:name w:val="Subtitle Char"/>
    <w:link w:val="Subtitle"/>
    <w:rsid w:val="00743AE6"/>
    <w:rPr>
      <w:rFonts w:ascii="Cambria" w:eastAsia="Times New Roman" w:hAnsi="Cambria" w:cs="Times New Roman"/>
      <w:sz w:val="24"/>
      <w:szCs w:val="24"/>
    </w:rPr>
  </w:style>
  <w:style w:type="paragraph" w:styleId="NoSpacing">
    <w:name w:val="No Spacing"/>
    <w:uiPriority w:val="1"/>
    <w:qFormat/>
    <w:rsid w:val="002646C9"/>
    <w:rPr>
      <w:sz w:val="24"/>
      <w:szCs w:val="24"/>
    </w:rPr>
  </w:style>
  <w:style w:type="paragraph" w:customStyle="1" w:styleId="StyleFigureBoldItalic">
    <w:name w:val="Style Figure + Bold Italic"/>
    <w:basedOn w:val="Figure"/>
    <w:rsid w:val="00F92E6F"/>
    <w:rPr>
      <w:b w:val="0"/>
      <w:bCs/>
      <w:i w:val="0"/>
      <w:iCs/>
    </w:rPr>
  </w:style>
  <w:style w:type="character" w:customStyle="1" w:styleId="Heading1Char">
    <w:name w:val="Heading 1 Char"/>
    <w:link w:val="Heading1"/>
    <w:rsid w:val="00172A84"/>
    <w:rPr>
      <w:rFonts w:ascii="Tahoma" w:hAnsi="Tahoma" w:cs="Arial"/>
      <w:b/>
      <w:color w:val="6B196C"/>
      <w:sz w:val="32"/>
      <w:szCs w:val="22"/>
    </w:rPr>
  </w:style>
  <w:style w:type="character" w:customStyle="1" w:styleId="BodyTextChar">
    <w:name w:val="Body Text Char"/>
    <w:link w:val="BodyText"/>
    <w:rsid w:val="009F1E4E"/>
    <w:rPr>
      <w:rFonts w:ascii="Arial" w:hAnsi="Arial"/>
      <w:sz w:val="22"/>
      <w:szCs w:val="22"/>
      <w:lang w:eastAsia="x-none"/>
    </w:rPr>
  </w:style>
  <w:style w:type="character" w:customStyle="1" w:styleId="cwrapper">
    <w:name w:val="c_wrapper"/>
    <w:basedOn w:val="DefaultParagraphFont"/>
    <w:rsid w:val="005704F1"/>
  </w:style>
  <w:style w:type="character" w:customStyle="1" w:styleId="Heading3Char">
    <w:name w:val="Heading 3 Char"/>
    <w:link w:val="Heading3"/>
    <w:rsid w:val="00C600F9"/>
    <w:rPr>
      <w:rFonts w:ascii="Tahoma" w:hAnsi="Tahoma" w:cs="Arial"/>
      <w:b/>
      <w:sz w:val="22"/>
      <w:szCs w:val="22"/>
    </w:rPr>
  </w:style>
  <w:style w:type="paragraph" w:customStyle="1" w:styleId="CellBodyText">
    <w:name w:val="Cell Body Text"/>
    <w:rsid w:val="006B07C1"/>
    <w:pPr>
      <w:suppressAutoHyphens/>
      <w:spacing w:before="40" w:after="40"/>
    </w:pPr>
    <w:rPr>
      <w:rFonts w:ascii="Arial" w:hAnsi="Arial"/>
      <w:sz w:val="22"/>
    </w:rPr>
  </w:style>
  <w:style w:type="paragraph" w:styleId="Caption">
    <w:name w:val="caption"/>
    <w:basedOn w:val="Normal"/>
    <w:next w:val="Normal"/>
    <w:unhideWhenUsed/>
    <w:qFormat/>
    <w:rsid w:val="00D50BF0"/>
    <w:rPr>
      <w:b/>
      <w:bCs/>
      <w:sz w:val="20"/>
      <w:szCs w:val="20"/>
    </w:rPr>
  </w:style>
  <w:style w:type="paragraph" w:styleId="Revision">
    <w:name w:val="Revision"/>
    <w:hidden/>
    <w:uiPriority w:val="99"/>
    <w:semiHidden/>
    <w:rsid w:val="0034614B"/>
    <w:rPr>
      <w:rFonts w:ascii="Arial" w:hAnsi="Arial" w:cs="Arial"/>
      <w:sz w:val="22"/>
      <w:szCs w:val="22"/>
    </w:rPr>
  </w:style>
  <w:style w:type="paragraph" w:customStyle="1" w:styleId="Nomal">
    <w:name w:val="Nomal"/>
    <w:basedOn w:val="ListNumber"/>
    <w:qFormat/>
    <w:rsid w:val="00B232B6"/>
    <w:pPr>
      <w:numPr>
        <w:numId w:val="0"/>
      </w:numPr>
    </w:pPr>
  </w:style>
  <w:style w:type="character" w:customStyle="1" w:styleId="pagingrecords">
    <w:name w:val="paging_records"/>
    <w:basedOn w:val="DefaultParagraphFont"/>
    <w:rsid w:val="0097287C"/>
  </w:style>
  <w:style w:type="character" w:customStyle="1" w:styleId="biglink">
    <w:name w:val="big_link"/>
    <w:basedOn w:val="DefaultParagraphFont"/>
    <w:rsid w:val="003D46F1"/>
  </w:style>
  <w:style w:type="character" w:customStyle="1" w:styleId="TitleChar">
    <w:name w:val="Title Char"/>
    <w:basedOn w:val="DefaultParagraphFont"/>
    <w:link w:val="Title"/>
    <w:rsid w:val="00612AF6"/>
    <w:rPr>
      <w:rFonts w:ascii="Arial" w:hAnsi="Arial" w:cs="Arial"/>
      <w:b/>
      <w:bCs/>
      <w:kern w:val="28"/>
      <w:sz w:val="32"/>
      <w:szCs w:val="32"/>
    </w:rPr>
  </w:style>
  <w:style w:type="character" w:customStyle="1" w:styleId="sampletype">
    <w:name w:val="sample_type"/>
    <w:rsid w:val="00F2232B"/>
  </w:style>
  <w:style w:type="character" w:customStyle="1" w:styleId="Heading2Char">
    <w:name w:val="Heading 2 Char"/>
    <w:link w:val="Heading2"/>
    <w:rsid w:val="00753D6D"/>
    <w:rPr>
      <w:rFonts w:ascii="Tahoma" w:hAnsi="Tahoma" w:cs="Arial"/>
      <w:color w:val="6B346C"/>
      <w:sz w:val="28"/>
      <w:szCs w:val="22"/>
      <w:u w:val="double"/>
    </w:rPr>
  </w:style>
  <w:style w:type="table" w:styleId="TableGridLight">
    <w:name w:val="Grid Table Light"/>
    <w:basedOn w:val="TableNormal"/>
    <w:uiPriority w:val="40"/>
    <w:rsid w:val="00B11F4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4558783">
      <w:bodyDiv w:val="1"/>
      <w:marLeft w:val="0"/>
      <w:marRight w:val="0"/>
      <w:marTop w:val="0"/>
      <w:marBottom w:val="0"/>
      <w:divBdr>
        <w:top w:val="none" w:sz="0" w:space="0" w:color="auto"/>
        <w:left w:val="none" w:sz="0" w:space="0" w:color="auto"/>
        <w:bottom w:val="none" w:sz="0" w:space="0" w:color="auto"/>
        <w:right w:val="none" w:sz="0" w:space="0" w:color="auto"/>
      </w:divBdr>
    </w:div>
    <w:div w:id="477574636">
      <w:bodyDiv w:val="1"/>
      <w:marLeft w:val="0"/>
      <w:marRight w:val="0"/>
      <w:marTop w:val="0"/>
      <w:marBottom w:val="0"/>
      <w:divBdr>
        <w:top w:val="none" w:sz="0" w:space="0" w:color="auto"/>
        <w:left w:val="none" w:sz="0" w:space="0" w:color="auto"/>
        <w:bottom w:val="none" w:sz="0" w:space="0" w:color="auto"/>
        <w:right w:val="none" w:sz="0" w:space="0" w:color="auto"/>
      </w:divBdr>
    </w:div>
    <w:div w:id="684945551">
      <w:bodyDiv w:val="1"/>
      <w:marLeft w:val="0"/>
      <w:marRight w:val="0"/>
      <w:marTop w:val="0"/>
      <w:marBottom w:val="0"/>
      <w:divBdr>
        <w:top w:val="none" w:sz="0" w:space="0" w:color="auto"/>
        <w:left w:val="none" w:sz="0" w:space="0" w:color="auto"/>
        <w:bottom w:val="none" w:sz="0" w:space="0" w:color="auto"/>
        <w:right w:val="none" w:sz="0" w:space="0" w:color="auto"/>
      </w:divBdr>
      <w:divsChild>
        <w:div w:id="1321078663">
          <w:marLeft w:val="0"/>
          <w:marRight w:val="0"/>
          <w:marTop w:val="0"/>
          <w:marBottom w:val="0"/>
          <w:divBdr>
            <w:top w:val="none" w:sz="0" w:space="0" w:color="auto"/>
            <w:left w:val="none" w:sz="0" w:space="0" w:color="auto"/>
            <w:bottom w:val="none" w:sz="0" w:space="0" w:color="auto"/>
            <w:right w:val="none" w:sz="0" w:space="0" w:color="auto"/>
          </w:divBdr>
          <w:divsChild>
            <w:div w:id="50613719">
              <w:marLeft w:val="0"/>
              <w:marRight w:val="0"/>
              <w:marTop w:val="0"/>
              <w:marBottom w:val="0"/>
              <w:divBdr>
                <w:top w:val="none" w:sz="0" w:space="0" w:color="auto"/>
                <w:left w:val="none" w:sz="0" w:space="0" w:color="auto"/>
                <w:bottom w:val="none" w:sz="0" w:space="0" w:color="auto"/>
                <w:right w:val="none" w:sz="0" w:space="0" w:color="auto"/>
              </w:divBdr>
              <w:divsChild>
                <w:div w:id="881401451">
                  <w:marLeft w:val="0"/>
                  <w:marRight w:val="0"/>
                  <w:marTop w:val="0"/>
                  <w:marBottom w:val="0"/>
                  <w:divBdr>
                    <w:top w:val="none" w:sz="0" w:space="0" w:color="auto"/>
                    <w:left w:val="none" w:sz="0" w:space="0" w:color="auto"/>
                    <w:bottom w:val="none" w:sz="0" w:space="0" w:color="auto"/>
                    <w:right w:val="none" w:sz="0" w:space="0" w:color="auto"/>
                  </w:divBdr>
                  <w:divsChild>
                    <w:div w:id="1638221130">
                      <w:marLeft w:val="0"/>
                      <w:marRight w:val="0"/>
                      <w:marTop w:val="0"/>
                      <w:marBottom w:val="0"/>
                      <w:divBdr>
                        <w:top w:val="none" w:sz="0" w:space="0" w:color="auto"/>
                        <w:left w:val="none" w:sz="0" w:space="0" w:color="auto"/>
                        <w:bottom w:val="none" w:sz="0" w:space="0" w:color="auto"/>
                        <w:right w:val="none" w:sz="0" w:space="0" w:color="auto"/>
                      </w:divBdr>
                      <w:divsChild>
                        <w:div w:id="1800224975">
                          <w:marLeft w:val="0"/>
                          <w:marRight w:val="0"/>
                          <w:marTop w:val="0"/>
                          <w:marBottom w:val="0"/>
                          <w:divBdr>
                            <w:top w:val="none" w:sz="0" w:space="0" w:color="auto"/>
                            <w:left w:val="none" w:sz="0" w:space="0" w:color="auto"/>
                            <w:bottom w:val="none" w:sz="0" w:space="0" w:color="auto"/>
                            <w:right w:val="none" w:sz="0" w:space="0" w:color="auto"/>
                          </w:divBdr>
                          <w:divsChild>
                            <w:div w:id="88266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1839252">
      <w:bodyDiv w:val="1"/>
      <w:marLeft w:val="0"/>
      <w:marRight w:val="0"/>
      <w:marTop w:val="0"/>
      <w:marBottom w:val="0"/>
      <w:divBdr>
        <w:top w:val="none" w:sz="0" w:space="0" w:color="auto"/>
        <w:left w:val="none" w:sz="0" w:space="0" w:color="auto"/>
        <w:bottom w:val="none" w:sz="0" w:space="0" w:color="auto"/>
        <w:right w:val="none" w:sz="0" w:space="0" w:color="auto"/>
      </w:divBdr>
    </w:div>
    <w:div w:id="959840376">
      <w:bodyDiv w:val="1"/>
      <w:marLeft w:val="0"/>
      <w:marRight w:val="0"/>
      <w:marTop w:val="0"/>
      <w:marBottom w:val="0"/>
      <w:divBdr>
        <w:top w:val="none" w:sz="0" w:space="0" w:color="auto"/>
        <w:left w:val="none" w:sz="0" w:space="0" w:color="auto"/>
        <w:bottom w:val="none" w:sz="0" w:space="0" w:color="auto"/>
        <w:right w:val="none" w:sz="0" w:space="0" w:color="auto"/>
      </w:divBdr>
    </w:div>
    <w:div w:id="1133601913">
      <w:bodyDiv w:val="1"/>
      <w:marLeft w:val="0"/>
      <w:marRight w:val="0"/>
      <w:marTop w:val="0"/>
      <w:marBottom w:val="0"/>
      <w:divBdr>
        <w:top w:val="none" w:sz="0" w:space="0" w:color="auto"/>
        <w:left w:val="none" w:sz="0" w:space="0" w:color="auto"/>
        <w:bottom w:val="none" w:sz="0" w:space="0" w:color="auto"/>
        <w:right w:val="none" w:sz="0" w:space="0" w:color="auto"/>
      </w:divBdr>
    </w:div>
    <w:div w:id="1245383079">
      <w:bodyDiv w:val="1"/>
      <w:marLeft w:val="0"/>
      <w:marRight w:val="0"/>
      <w:marTop w:val="0"/>
      <w:marBottom w:val="0"/>
      <w:divBdr>
        <w:top w:val="none" w:sz="0" w:space="0" w:color="auto"/>
        <w:left w:val="none" w:sz="0" w:space="0" w:color="auto"/>
        <w:bottom w:val="none" w:sz="0" w:space="0" w:color="auto"/>
        <w:right w:val="none" w:sz="0" w:space="0" w:color="auto"/>
      </w:divBdr>
    </w:div>
    <w:div w:id="1361935183">
      <w:bodyDiv w:val="1"/>
      <w:marLeft w:val="0"/>
      <w:marRight w:val="0"/>
      <w:marTop w:val="0"/>
      <w:marBottom w:val="0"/>
      <w:divBdr>
        <w:top w:val="none" w:sz="0" w:space="0" w:color="auto"/>
        <w:left w:val="none" w:sz="0" w:space="0" w:color="auto"/>
        <w:bottom w:val="none" w:sz="0" w:space="0" w:color="auto"/>
        <w:right w:val="none" w:sz="0" w:space="0" w:color="auto"/>
      </w:divBdr>
    </w:div>
    <w:div w:id="1704789531">
      <w:bodyDiv w:val="1"/>
      <w:marLeft w:val="0"/>
      <w:marRight w:val="0"/>
      <w:marTop w:val="0"/>
      <w:marBottom w:val="0"/>
      <w:divBdr>
        <w:top w:val="none" w:sz="0" w:space="0" w:color="auto"/>
        <w:left w:val="none" w:sz="0" w:space="0" w:color="auto"/>
        <w:bottom w:val="none" w:sz="0" w:space="0" w:color="auto"/>
        <w:right w:val="none" w:sz="0" w:space="0" w:color="auto"/>
      </w:divBdr>
    </w:div>
    <w:div w:id="2147236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5.png"/><Relationship Id="rId247" Type="http://schemas.openxmlformats.org/officeDocument/2006/relationships/oleObject" Target="embeddings/oleObject11.bin"/><Relationship Id="rId107" Type="http://schemas.openxmlformats.org/officeDocument/2006/relationships/image" Target="media/image90.emf"/><Relationship Id="rId11" Type="http://schemas.openxmlformats.org/officeDocument/2006/relationships/hyperlink" Target="mailto:Bio4Dhelp@tgen.org" TargetMode="External"/><Relationship Id="rId32" Type="http://schemas.openxmlformats.org/officeDocument/2006/relationships/image" Target="media/image19.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0.png"/><Relationship Id="rId149" Type="http://schemas.openxmlformats.org/officeDocument/2006/relationships/image" Target="media/image130.png"/><Relationship Id="rId5" Type="http://schemas.openxmlformats.org/officeDocument/2006/relationships/styles" Target="styles.xml"/><Relationship Id="rId95" Type="http://schemas.openxmlformats.org/officeDocument/2006/relationships/image" Target="media/image78.png"/><Relationship Id="rId160" Type="http://schemas.openxmlformats.org/officeDocument/2006/relationships/image" Target="media/image141.png"/><Relationship Id="rId181" Type="http://schemas.openxmlformats.org/officeDocument/2006/relationships/image" Target="media/image161.png"/><Relationship Id="rId216" Type="http://schemas.openxmlformats.org/officeDocument/2006/relationships/image" Target="media/image195.png"/><Relationship Id="rId237" Type="http://schemas.openxmlformats.org/officeDocument/2006/relationships/image" Target="media/image215.emf"/><Relationship Id="rId258" Type="http://schemas.microsoft.com/office/2011/relationships/people" Target="people.xml"/><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49.png"/><Relationship Id="rId118" Type="http://schemas.openxmlformats.org/officeDocument/2006/relationships/image" Target="media/image100.png"/><Relationship Id="rId139" Type="http://schemas.openxmlformats.org/officeDocument/2006/relationships/image" Target="media/image120.png"/><Relationship Id="rId85" Type="http://schemas.openxmlformats.org/officeDocument/2006/relationships/image" Target="media/image70.png"/><Relationship Id="rId150" Type="http://schemas.openxmlformats.org/officeDocument/2006/relationships/image" Target="media/image131.png"/><Relationship Id="rId171" Type="http://schemas.openxmlformats.org/officeDocument/2006/relationships/image" Target="media/image152.emf"/><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6.png"/><Relationship Id="rId248" Type="http://schemas.openxmlformats.org/officeDocument/2006/relationships/image" Target="media/image220.png"/><Relationship Id="rId12" Type="http://schemas.openxmlformats.org/officeDocument/2006/relationships/image" Target="media/image2.png"/><Relationship Id="rId33" Type="http://schemas.openxmlformats.org/officeDocument/2006/relationships/image" Target="media/image20.png"/><Relationship Id="rId108" Type="http://schemas.openxmlformats.org/officeDocument/2006/relationships/oleObject" Target="embeddings/oleObject2.bin"/><Relationship Id="rId129" Type="http://schemas.openxmlformats.org/officeDocument/2006/relationships/image" Target="media/image111.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79.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2.png"/><Relationship Id="rId217" Type="http://schemas.openxmlformats.org/officeDocument/2006/relationships/image" Target="media/image196.png"/><Relationship Id="rId6" Type="http://schemas.openxmlformats.org/officeDocument/2006/relationships/settings" Target="settings.xml"/><Relationship Id="rId238" Type="http://schemas.openxmlformats.org/officeDocument/2006/relationships/oleObject" Target="embeddings/oleObject6.bin"/><Relationship Id="rId259" Type="http://schemas.openxmlformats.org/officeDocument/2006/relationships/theme" Target="theme/theme1.xml"/><Relationship Id="rId23" Type="http://schemas.openxmlformats.org/officeDocument/2006/relationships/image" Target="media/image11.png"/><Relationship Id="rId119" Type="http://schemas.openxmlformats.org/officeDocument/2006/relationships/image" Target="media/image101.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2.png"/><Relationship Id="rId151" Type="http://schemas.openxmlformats.org/officeDocument/2006/relationships/image" Target="media/image132.png"/><Relationship Id="rId172" Type="http://schemas.openxmlformats.org/officeDocument/2006/relationships/oleObject" Target="embeddings/oleObject4.bin"/><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7.png"/><Relationship Id="rId249" Type="http://schemas.openxmlformats.org/officeDocument/2006/relationships/image" Target="media/image221.emf"/><Relationship Id="rId13" Type="http://schemas.openxmlformats.org/officeDocument/2006/relationships/image" Target="media/image3.emf"/><Relationship Id="rId109" Type="http://schemas.openxmlformats.org/officeDocument/2006/relationships/image" Target="media/image91.png"/><Relationship Id="rId34" Type="http://schemas.openxmlformats.org/officeDocument/2006/relationships/image" Target="media/image21.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0.png"/><Relationship Id="rId120" Type="http://schemas.openxmlformats.org/officeDocument/2006/relationships/image" Target="media/image102.png"/><Relationship Id="rId141" Type="http://schemas.openxmlformats.org/officeDocument/2006/relationships/image" Target="media/image122.png"/><Relationship Id="rId7" Type="http://schemas.openxmlformats.org/officeDocument/2006/relationships/webSettings" Target="webSettings.xml"/><Relationship Id="rId162" Type="http://schemas.openxmlformats.org/officeDocument/2006/relationships/image" Target="media/image143.png"/><Relationship Id="rId183" Type="http://schemas.openxmlformats.org/officeDocument/2006/relationships/image" Target="media/image163.png"/><Relationship Id="rId218" Type="http://schemas.openxmlformats.org/officeDocument/2006/relationships/image" Target="media/image197.png"/><Relationship Id="rId239" Type="http://schemas.openxmlformats.org/officeDocument/2006/relationships/image" Target="media/image216.png"/><Relationship Id="rId250" Type="http://schemas.openxmlformats.org/officeDocument/2006/relationships/oleObject" Target="embeddings/oleObject12.bin"/><Relationship Id="rId24" Type="http://schemas.openxmlformats.org/officeDocument/2006/relationships/image" Target="media/image12.png"/><Relationship Id="rId45" Type="http://schemas.openxmlformats.org/officeDocument/2006/relationships/hyperlink" Target="mailto:Bio4Dhelp@tgen.org" TargetMode="External"/><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33.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8.png"/><Relationship Id="rId240" Type="http://schemas.openxmlformats.org/officeDocument/2006/relationships/oleObject" Target="embeddings/oleObject7.bin"/><Relationship Id="rId14" Type="http://schemas.openxmlformats.org/officeDocument/2006/relationships/image" Target="media/image30.emf"/><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3.png"/><Relationship Id="rId8" Type="http://schemas.openxmlformats.org/officeDocument/2006/relationships/footnotes" Target="footnotes.xml"/><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4.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22.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4.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220" Type="http://schemas.openxmlformats.org/officeDocument/2006/relationships/image" Target="media/image199.png"/><Relationship Id="rId241" Type="http://schemas.openxmlformats.org/officeDocument/2006/relationships/oleObject" Target="embeddings/oleObject8.bin"/><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2.png"/><Relationship Id="rId78" Type="http://schemas.openxmlformats.org/officeDocument/2006/relationships/image" Target="media/image63.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4.png"/><Relationship Id="rId164" Type="http://schemas.openxmlformats.org/officeDocument/2006/relationships/image" Target="media/image145.png"/><Relationship Id="rId185" Type="http://schemas.openxmlformats.org/officeDocument/2006/relationships/image" Target="media/image165.png"/><Relationship Id="rId9" Type="http://schemas.openxmlformats.org/officeDocument/2006/relationships/endnotes" Target="endnotes.xml"/><Relationship Id="rId210" Type="http://schemas.openxmlformats.org/officeDocument/2006/relationships/image" Target="media/image190.png"/><Relationship Id="rId26" Type="http://schemas.openxmlformats.org/officeDocument/2006/relationships/image" Target="media/image14.png"/><Relationship Id="rId231" Type="http://schemas.openxmlformats.org/officeDocument/2006/relationships/image" Target="media/image210.png"/><Relationship Id="rId252" Type="http://schemas.openxmlformats.org/officeDocument/2006/relationships/image" Target="media/image223.emf"/><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5.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5.png"/><Relationship Id="rId221" Type="http://schemas.openxmlformats.org/officeDocument/2006/relationships/image" Target="media/image200.png"/><Relationship Id="rId242" Type="http://schemas.openxmlformats.org/officeDocument/2006/relationships/oleObject" Target="embeddings/oleObject9.bin"/><Relationship Id="rId37" Type="http://schemas.openxmlformats.org/officeDocument/2006/relationships/image" Target="media/image24.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5.png"/><Relationship Id="rId90" Type="http://schemas.openxmlformats.org/officeDocument/2006/relationships/image" Target="media/image75.png"/><Relationship Id="rId165" Type="http://schemas.openxmlformats.org/officeDocument/2006/relationships/image" Target="media/image146.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11.png"/><Relationship Id="rId253" Type="http://schemas.openxmlformats.org/officeDocument/2006/relationships/oleObject" Target="embeddings/oleObject13.bin"/><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5.png"/><Relationship Id="rId134" Type="http://schemas.openxmlformats.org/officeDocument/2006/relationships/image" Target="media/image116.emf"/><Relationship Id="rId80" Type="http://schemas.openxmlformats.org/officeDocument/2006/relationships/image" Target="media/image65.png"/><Relationship Id="rId155" Type="http://schemas.openxmlformats.org/officeDocument/2006/relationships/image" Target="media/image136.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1.png"/><Relationship Id="rId243" Type="http://schemas.openxmlformats.org/officeDocument/2006/relationships/oleObject" Target="embeddings/oleObject10.bin"/><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6.png"/><Relationship Id="rId124" Type="http://schemas.openxmlformats.org/officeDocument/2006/relationships/image" Target="media/image106.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wmf"/><Relationship Id="rId233" Type="http://schemas.openxmlformats.org/officeDocument/2006/relationships/image" Target="media/image212.png"/><Relationship Id="rId254" Type="http://schemas.openxmlformats.org/officeDocument/2006/relationships/image" Target="media/image224.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6.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oleObject" Target="embeddings/oleObject3.bin"/><Relationship Id="rId156" Type="http://schemas.openxmlformats.org/officeDocument/2006/relationships/image" Target="media/image137.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2.png"/><Relationship Id="rId244" Type="http://schemas.openxmlformats.org/officeDocument/2006/relationships/image" Target="media/image217.png"/><Relationship Id="rId18" Type="http://schemas.openxmlformats.org/officeDocument/2006/relationships/hyperlink" Target="mailto:Bio4Dhelp@tgen.org" TargetMode="External"/><Relationship Id="rId39" Type="http://schemas.openxmlformats.org/officeDocument/2006/relationships/image" Target="media/image26.png"/><Relationship Id="rId50" Type="http://schemas.openxmlformats.org/officeDocument/2006/relationships/hyperlink" Target="mailto:Bio4Dhelp@tgen.org" TargetMode="External"/><Relationship Id="rId104" Type="http://schemas.openxmlformats.org/officeDocument/2006/relationships/image" Target="media/image87.png"/><Relationship Id="rId125" Type="http://schemas.openxmlformats.org/officeDocument/2006/relationships/image" Target="media/image107.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8.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control" Target="activeX/activeX1.xml"/><Relationship Id="rId234" Type="http://schemas.openxmlformats.org/officeDocument/2006/relationships/image" Target="media/image213.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header" Target="header1.xml"/><Relationship Id="rId40" Type="http://schemas.openxmlformats.org/officeDocument/2006/relationships/image" Target="media/image27.png"/><Relationship Id="rId115" Type="http://schemas.openxmlformats.org/officeDocument/2006/relationships/image" Target="media/image97.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8.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7.png"/><Relationship Id="rId224" Type="http://schemas.openxmlformats.org/officeDocument/2006/relationships/image" Target="media/image203.png"/><Relationship Id="rId245" Type="http://schemas.openxmlformats.org/officeDocument/2006/relationships/image" Target="media/image218.png"/><Relationship Id="rId30" Type="http://schemas.openxmlformats.org/officeDocument/2006/relationships/image" Target="media/image18.emf"/><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9.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comments" Target="comments.xml"/><Relationship Id="rId189" Type="http://schemas.openxmlformats.org/officeDocument/2006/relationships/image" Target="media/image169.png"/><Relationship Id="rId3" Type="http://schemas.openxmlformats.org/officeDocument/2006/relationships/customXml" Target="../customXml/item3.xml"/><Relationship Id="rId214" Type="http://schemas.openxmlformats.org/officeDocument/2006/relationships/image" Target="media/image193.png"/><Relationship Id="rId235" Type="http://schemas.openxmlformats.org/officeDocument/2006/relationships/image" Target="media/image214.emf"/><Relationship Id="rId256" Type="http://schemas.openxmlformats.org/officeDocument/2006/relationships/footer" Target="footer1.xml"/><Relationship Id="rId116" Type="http://schemas.openxmlformats.org/officeDocument/2006/relationships/image" Target="media/image98.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9.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4.png"/><Relationship Id="rId246" Type="http://schemas.openxmlformats.org/officeDocument/2006/relationships/image" Target="media/image219.emf"/><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oleObject" Target="embeddings/oleObject1.bin"/><Relationship Id="rId52" Type="http://schemas.openxmlformats.org/officeDocument/2006/relationships/image" Target="media/image37.png"/><Relationship Id="rId73" Type="http://schemas.openxmlformats.org/officeDocument/2006/relationships/image" Target="media/image58.png"/><Relationship Id="rId94" Type="http://schemas.microsoft.com/office/2011/relationships/commentsExtended" Target="commentsExtended.xml"/><Relationship Id="rId148" Type="http://schemas.openxmlformats.org/officeDocument/2006/relationships/image" Target="media/image129.png"/><Relationship Id="rId169" Type="http://schemas.openxmlformats.org/officeDocument/2006/relationships/image" Target="media/image150.png"/><Relationship Id="rId4" Type="http://schemas.openxmlformats.org/officeDocument/2006/relationships/numbering" Target="numbering.xml"/><Relationship Id="rId180" Type="http://schemas.openxmlformats.org/officeDocument/2006/relationships/image" Target="media/image160.png"/><Relationship Id="rId215" Type="http://schemas.openxmlformats.org/officeDocument/2006/relationships/image" Target="media/image194.png"/><Relationship Id="rId236" Type="http://schemas.openxmlformats.org/officeDocument/2006/relationships/oleObject" Target="embeddings/oleObject5.bin"/><Relationship Id="rId257" Type="http://schemas.openxmlformats.org/officeDocument/2006/relationships/fontTable" Target="fontTable.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38F1B81A0197844B6AE01B0136207C5" ma:contentTypeVersion="1" ma:contentTypeDescription="Create a new document." ma:contentTypeScope="" ma:versionID="5b623ced5974c8a93812a55caee03bdf">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36C7273-9769-4126-8BF8-4301DF8D1503}">
  <ds:schemaRefs>
    <ds:schemaRef ds:uri="http://schemas.microsoft.com/sharepoint/v3/contenttype/forms"/>
  </ds:schemaRefs>
</ds:datastoreItem>
</file>

<file path=customXml/itemProps2.xml><?xml version="1.0" encoding="utf-8"?>
<ds:datastoreItem xmlns:ds="http://schemas.openxmlformats.org/officeDocument/2006/customXml" ds:itemID="{72FFA0EC-5420-4645-A5F8-753D2C2A0014}">
  <ds:schemaRef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dcmitype/"/>
    <ds:schemaRef ds:uri="http://schemas.microsoft.com/office/2006/metadata/properties"/>
    <ds:schemaRef ds:uri="http://www.w3.org/XML/1998/namespace"/>
    <ds:schemaRef ds:uri="http://purl.org/dc/terms/"/>
  </ds:schemaRefs>
</ds:datastoreItem>
</file>

<file path=customXml/itemProps3.xml><?xml version="1.0" encoding="utf-8"?>
<ds:datastoreItem xmlns:ds="http://schemas.openxmlformats.org/officeDocument/2006/customXml" ds:itemID="{7016035B-531A-4701-8BD0-5D2E12C9B0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2850</TotalTime>
  <Pages>295</Pages>
  <Words>53681</Words>
  <Characters>340104</Characters>
  <Application>Microsoft Office Word</Application>
  <DocSecurity>0</DocSecurity>
  <Lines>2834</Lines>
  <Paragraphs>785</Paragraphs>
  <ScaleCrop>false</ScaleCrop>
  <HeadingPairs>
    <vt:vector size="2" baseType="variant">
      <vt:variant>
        <vt:lpstr>Title</vt:lpstr>
      </vt:variant>
      <vt:variant>
        <vt:i4>1</vt:i4>
      </vt:variant>
    </vt:vector>
  </HeadingPairs>
  <TitlesOfParts>
    <vt:vector size="1" baseType="lpstr">
      <vt:lpstr>BIO4D Software System</vt:lpstr>
    </vt:vector>
  </TitlesOfParts>
  <Company>fnbn</Company>
  <LinksUpToDate>false</LinksUpToDate>
  <CharactersWithSpaces>393000</CharactersWithSpaces>
  <SharedDoc>false</SharedDoc>
  <HLinks>
    <vt:vector size="30" baseType="variant">
      <vt:variant>
        <vt:i4>327724</vt:i4>
      </vt:variant>
      <vt:variant>
        <vt:i4>90</vt:i4>
      </vt:variant>
      <vt:variant>
        <vt:i4>0</vt:i4>
      </vt:variant>
      <vt:variant>
        <vt:i4>5</vt:i4>
      </vt:variant>
      <vt:variant>
        <vt:lpwstr/>
      </vt:variant>
      <vt:variant>
        <vt:lpwstr>_Assigning_a_Kit</vt:lpwstr>
      </vt:variant>
      <vt:variant>
        <vt:i4>5439541</vt:i4>
      </vt:variant>
      <vt:variant>
        <vt:i4>87</vt:i4>
      </vt:variant>
      <vt:variant>
        <vt:i4>0</vt:i4>
      </vt:variant>
      <vt:variant>
        <vt:i4>5</vt:i4>
      </vt:variant>
      <vt:variant>
        <vt:lpwstr>mailto:Bio4Dhelp@tgen.org</vt:lpwstr>
      </vt:variant>
      <vt:variant>
        <vt:lpwstr/>
      </vt:variant>
      <vt:variant>
        <vt:i4>5439541</vt:i4>
      </vt:variant>
      <vt:variant>
        <vt:i4>84</vt:i4>
      </vt:variant>
      <vt:variant>
        <vt:i4>0</vt:i4>
      </vt:variant>
      <vt:variant>
        <vt:i4>5</vt:i4>
      </vt:variant>
      <vt:variant>
        <vt:lpwstr>mailto:Bio4Dhelp@tgen.org</vt:lpwstr>
      </vt:variant>
      <vt:variant>
        <vt:lpwstr/>
      </vt:variant>
      <vt:variant>
        <vt:i4>5439541</vt:i4>
      </vt:variant>
      <vt:variant>
        <vt:i4>81</vt:i4>
      </vt:variant>
      <vt:variant>
        <vt:i4>0</vt:i4>
      </vt:variant>
      <vt:variant>
        <vt:i4>5</vt:i4>
      </vt:variant>
      <vt:variant>
        <vt:lpwstr>mailto:Bio4Dhelp@tgen.org</vt:lpwstr>
      </vt:variant>
      <vt:variant>
        <vt:lpwstr/>
      </vt:variant>
      <vt:variant>
        <vt:i4>7995491</vt:i4>
      </vt:variant>
      <vt:variant>
        <vt:i4>78</vt:i4>
      </vt:variant>
      <vt:variant>
        <vt:i4>0</vt:i4>
      </vt:variant>
      <vt:variant>
        <vt:i4>5</vt:i4>
      </vt:variant>
      <vt:variant>
        <vt:lpwstr/>
      </vt:variant>
      <vt:variant>
        <vt:lpwstr>ChangePassword</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BIO4D Software System</dc:title>
  <dc:subject/>
  <dc:creator>RPetros</dc:creator>
  <cp:keywords/>
  <cp:lastModifiedBy>Sayali Dev</cp:lastModifiedBy>
  <cp:revision>438</cp:revision>
  <cp:lastPrinted>2012-04-03T06:18:00Z</cp:lastPrinted>
  <dcterms:created xsi:type="dcterms:W3CDTF">2018-01-03T07:07:00Z</dcterms:created>
  <dcterms:modified xsi:type="dcterms:W3CDTF">2018-02-26T10:18:00Z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ContentTypeId">
    <vt:lpwstr>0x010100D38F1B81A0197844B6AE01B0136207C5</vt:lpwstr>
  </property>
</Properties>
</file>